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A6DA8" w14:textId="7AD72849" w:rsidR="00AD6520" w:rsidRPr="00AD6520" w:rsidRDefault="00AD6520" w:rsidP="00E44AC1">
      <w:pPr>
        <w:pStyle w:val="CorpsA"/>
        <w:spacing w:line="276" w:lineRule="auto"/>
        <w:jc w:val="center"/>
        <w:rPr>
          <w:rFonts w:ascii="Times New Roman" w:hAnsi="Times New Roman" w:cs="Times New Roman"/>
          <w:b/>
          <w:sz w:val="32"/>
        </w:rPr>
      </w:pPr>
      <w:r w:rsidRPr="00AD6520">
        <w:rPr>
          <w:rFonts w:ascii="Times New Roman" w:hAnsi="Times New Roman" w:cs="Times New Roman"/>
          <w:b/>
          <w:sz w:val="32"/>
        </w:rPr>
        <w:t>Aymeric Roucher</w:t>
      </w:r>
    </w:p>
    <w:p w14:paraId="50662CF2" w14:textId="4D2A9674" w:rsidR="00AD6520" w:rsidRPr="003E66DC" w:rsidRDefault="00AD6520" w:rsidP="00E44AC1">
      <w:pPr>
        <w:pStyle w:val="CorpsA"/>
        <w:spacing w:line="276" w:lineRule="auto"/>
        <w:jc w:val="center"/>
        <w:rPr>
          <w:rFonts w:asciiTheme="majorHAnsi" w:hAnsiTheme="majorHAnsi" w:cs="Times New Roman"/>
          <w:b/>
          <w:sz w:val="72"/>
          <w:szCs w:val="72"/>
        </w:rPr>
      </w:pPr>
      <w:r w:rsidRPr="003E66DC">
        <w:rPr>
          <w:rFonts w:asciiTheme="majorHAnsi" w:hAnsiTheme="majorHAnsi" w:cs="Times New Roman"/>
          <w:b/>
          <w:sz w:val="72"/>
          <w:szCs w:val="72"/>
        </w:rPr>
        <w:t>Ultra-intelligence</w:t>
      </w:r>
    </w:p>
    <w:p w14:paraId="0E674BB6" w14:textId="75DAC9DD" w:rsidR="00AD6520" w:rsidRPr="003E66DC" w:rsidRDefault="00062B6E" w:rsidP="00E44AC1">
      <w:pPr>
        <w:pStyle w:val="CorpsA"/>
        <w:spacing w:line="276" w:lineRule="auto"/>
        <w:jc w:val="center"/>
        <w:rPr>
          <w:rFonts w:asciiTheme="majorHAnsi" w:hAnsiTheme="majorHAnsi" w:cs="Times New Roman"/>
          <w:b/>
          <w:sz w:val="48"/>
          <w:szCs w:val="48"/>
        </w:rPr>
      </w:pPr>
      <w:r w:rsidRPr="003E66DC">
        <w:rPr>
          <w:rFonts w:asciiTheme="majorHAnsi" w:hAnsiTheme="majorHAnsi" w:cs="Times New Roman"/>
          <w:b/>
          <w:sz w:val="48"/>
          <w:szCs w:val="48"/>
        </w:rPr>
        <w:t>J</w:t>
      </w:r>
      <w:r w:rsidR="00AD6520" w:rsidRPr="003E66DC">
        <w:rPr>
          <w:rFonts w:asciiTheme="majorHAnsi" w:hAnsiTheme="majorHAnsi" w:cs="Times New Roman"/>
          <w:b/>
          <w:sz w:val="48"/>
          <w:szCs w:val="48"/>
        </w:rPr>
        <w:t>usqu’où iront les IA ?</w:t>
      </w:r>
    </w:p>
    <w:p w14:paraId="39BCAE0E" w14:textId="77777777" w:rsidR="00AD6520" w:rsidRPr="003E66DC" w:rsidRDefault="00AD6520" w:rsidP="00E44AC1">
      <w:pPr>
        <w:widowControl/>
        <w:pBdr>
          <w:top w:val="nil"/>
          <w:left w:val="nil"/>
          <w:bottom w:val="nil"/>
          <w:right w:val="nil"/>
          <w:between w:val="nil"/>
          <w:bar w:val="nil"/>
        </w:pBdr>
        <w:autoSpaceDE/>
        <w:autoSpaceDN/>
        <w:rPr>
          <w:rFonts w:asciiTheme="majorHAnsi" w:eastAsiaTheme="majorEastAsia" w:hAnsiTheme="majorHAnsi" w:cs="Times New Roman"/>
          <w:b/>
          <w:bCs/>
          <w:color w:val="365F91" w:themeColor="accent1" w:themeShade="BF"/>
          <w:sz w:val="72"/>
          <w:szCs w:val="72"/>
          <w:lang w:eastAsia="fr-FR"/>
        </w:rPr>
      </w:pPr>
      <w:bookmarkStart w:id="0" w:name="_bookmark0"/>
      <w:bookmarkStart w:id="1" w:name="_Toc193205389"/>
      <w:bookmarkEnd w:id="0"/>
      <w:r w:rsidRPr="003E66DC">
        <w:rPr>
          <w:rFonts w:asciiTheme="majorHAnsi" w:hAnsiTheme="majorHAnsi" w:cs="Times New Roman"/>
          <w:sz w:val="72"/>
          <w:szCs w:val="72"/>
        </w:rPr>
        <w:br w:type="page"/>
      </w:r>
    </w:p>
    <w:p w14:paraId="3EA0BD45" w14:textId="3897FC74" w:rsidR="007B6124" w:rsidRPr="00BC3ABE" w:rsidRDefault="00015A80" w:rsidP="00E44AC1">
      <w:pPr>
        <w:pStyle w:val="TOCHeading"/>
        <w:rPr>
          <w:rFonts w:ascii="Times New Roman" w:hAnsi="Times New Roman" w:cs="Times New Roman"/>
          <w:sz w:val="26"/>
          <w:szCs w:val="26"/>
        </w:rPr>
      </w:pPr>
      <w:r w:rsidRPr="00BC3ABE">
        <w:rPr>
          <w:rFonts w:ascii="Times New Roman" w:hAnsi="Times New Roman" w:cs="Times New Roman"/>
          <w:sz w:val="26"/>
          <w:szCs w:val="26"/>
        </w:rPr>
        <w:lastRenderedPageBreak/>
        <w:t>Table des matières</w:t>
      </w:r>
    </w:p>
    <w:p w14:paraId="7311CE37" w14:textId="77777777" w:rsidR="006A6FEE" w:rsidRDefault="000041CB">
      <w:pPr>
        <w:pStyle w:val="TOC2"/>
        <w:tabs>
          <w:tab w:val="right" w:leader="dot" w:pos="9198"/>
        </w:tabs>
        <w:rPr>
          <w:rFonts w:eastAsiaTheme="minorEastAsia" w:cstheme="minorBidi"/>
          <w:b w:val="0"/>
          <w:noProof/>
          <w:sz w:val="24"/>
          <w:szCs w:val="24"/>
          <w:lang w:eastAsia="fr-FR"/>
        </w:rPr>
      </w:pPr>
      <w:r>
        <w:rPr>
          <w:rFonts w:cs="Times New Roman"/>
          <w:sz w:val="26"/>
          <w:szCs w:val="26"/>
        </w:rPr>
        <w:fldChar w:fldCharType="begin"/>
      </w:r>
      <w:r>
        <w:rPr>
          <w:rFonts w:cs="Times New Roman"/>
          <w:sz w:val="26"/>
          <w:szCs w:val="26"/>
        </w:rPr>
        <w:instrText xml:space="preserve"> TOC \o "1-3" </w:instrText>
      </w:r>
      <w:r>
        <w:rPr>
          <w:rFonts w:cs="Times New Roman"/>
          <w:sz w:val="26"/>
          <w:szCs w:val="26"/>
        </w:rPr>
        <w:fldChar w:fldCharType="separate"/>
      </w:r>
      <w:r w:rsidR="006A6FEE">
        <w:rPr>
          <w:noProof/>
        </w:rPr>
        <w:t>Introduction</w:t>
      </w:r>
      <w:r w:rsidR="006A6FEE">
        <w:rPr>
          <w:noProof/>
        </w:rPr>
        <w:tab/>
      </w:r>
      <w:r w:rsidR="006A6FEE">
        <w:rPr>
          <w:noProof/>
        </w:rPr>
        <w:fldChar w:fldCharType="begin"/>
      </w:r>
      <w:r w:rsidR="006A6FEE">
        <w:rPr>
          <w:noProof/>
        </w:rPr>
        <w:instrText xml:space="preserve"> PAGEREF _Toc201332043 \h </w:instrText>
      </w:r>
      <w:r w:rsidR="006A6FEE">
        <w:rPr>
          <w:noProof/>
        </w:rPr>
      </w:r>
      <w:r w:rsidR="006A6FEE">
        <w:rPr>
          <w:noProof/>
        </w:rPr>
        <w:fldChar w:fldCharType="separate"/>
      </w:r>
      <w:r w:rsidR="006A6FEE">
        <w:rPr>
          <w:noProof/>
        </w:rPr>
        <w:t>6</w:t>
      </w:r>
      <w:r w:rsidR="006A6FEE">
        <w:rPr>
          <w:noProof/>
        </w:rPr>
        <w:fldChar w:fldCharType="end"/>
      </w:r>
    </w:p>
    <w:p w14:paraId="0D20F817" w14:textId="77777777" w:rsidR="006A6FEE" w:rsidRDefault="006A6FEE">
      <w:pPr>
        <w:pStyle w:val="TOC1"/>
        <w:tabs>
          <w:tab w:val="right" w:leader="dot" w:pos="9198"/>
        </w:tabs>
        <w:rPr>
          <w:rFonts w:eastAsiaTheme="minorEastAsia" w:cstheme="minorBidi"/>
          <w:b w:val="0"/>
          <w:bCs w:val="0"/>
          <w:caps w:val="0"/>
          <w:noProof/>
          <w:sz w:val="24"/>
          <w:szCs w:val="24"/>
          <w:lang w:eastAsia="fr-FR"/>
        </w:rPr>
      </w:pPr>
      <w:r>
        <w:rPr>
          <w:noProof/>
        </w:rPr>
        <w:t>Partie</w:t>
      </w:r>
      <w:r w:rsidRPr="005B6C17">
        <w:rPr>
          <w:noProof/>
          <w:spacing w:val="-12"/>
        </w:rPr>
        <w:t> I</w:t>
      </w:r>
      <w:r w:rsidRPr="005B6C17">
        <w:rPr>
          <w:noProof/>
          <w:color w:val="000000" w:themeColor="text1"/>
        </w:rPr>
        <w:t>.</w:t>
      </w:r>
      <w:r w:rsidRPr="005B6C17">
        <w:rPr>
          <w:noProof/>
          <w:spacing w:val="-12"/>
        </w:rPr>
        <w:t xml:space="preserve"> </w:t>
      </w:r>
      <w:r>
        <w:rPr>
          <w:noProof/>
        </w:rPr>
        <w:t>Brève</w:t>
      </w:r>
      <w:r w:rsidRPr="005B6C17">
        <w:rPr>
          <w:noProof/>
          <w:spacing w:val="-12"/>
        </w:rPr>
        <w:t xml:space="preserve"> </w:t>
      </w:r>
      <w:r>
        <w:rPr>
          <w:noProof/>
        </w:rPr>
        <w:t>histoire</w:t>
      </w:r>
      <w:r w:rsidRPr="005B6C17">
        <w:rPr>
          <w:noProof/>
          <w:spacing w:val="-12"/>
        </w:rPr>
        <w:t xml:space="preserve"> </w:t>
      </w:r>
      <w:r>
        <w:rPr>
          <w:noProof/>
        </w:rPr>
        <w:t>de l’intelligence artificielle</w:t>
      </w:r>
      <w:r>
        <w:rPr>
          <w:noProof/>
        </w:rPr>
        <w:tab/>
      </w:r>
      <w:r>
        <w:rPr>
          <w:noProof/>
        </w:rPr>
        <w:fldChar w:fldCharType="begin"/>
      </w:r>
      <w:r>
        <w:rPr>
          <w:noProof/>
        </w:rPr>
        <w:instrText xml:space="preserve"> PAGEREF _Toc201332044 \h </w:instrText>
      </w:r>
      <w:r>
        <w:rPr>
          <w:noProof/>
        </w:rPr>
      </w:r>
      <w:r>
        <w:rPr>
          <w:noProof/>
        </w:rPr>
        <w:fldChar w:fldCharType="separate"/>
      </w:r>
      <w:r>
        <w:rPr>
          <w:noProof/>
        </w:rPr>
        <w:t>9</w:t>
      </w:r>
      <w:r>
        <w:rPr>
          <w:noProof/>
        </w:rPr>
        <w:fldChar w:fldCharType="end"/>
      </w:r>
    </w:p>
    <w:p w14:paraId="44DA313E" w14:textId="77777777" w:rsidR="006A6FEE" w:rsidRDefault="006A6FEE">
      <w:pPr>
        <w:pStyle w:val="TOC2"/>
        <w:tabs>
          <w:tab w:val="right" w:leader="dot" w:pos="9198"/>
        </w:tabs>
        <w:rPr>
          <w:rFonts w:eastAsiaTheme="minorEastAsia" w:cstheme="minorBidi"/>
          <w:b w:val="0"/>
          <w:noProof/>
          <w:sz w:val="24"/>
          <w:szCs w:val="24"/>
          <w:lang w:eastAsia="fr-FR"/>
        </w:rPr>
      </w:pPr>
      <w:r>
        <w:rPr>
          <w:noProof/>
        </w:rPr>
        <w:t>Chapitre 1. La</w:t>
      </w:r>
      <w:r w:rsidRPr="005B6C17">
        <w:rPr>
          <w:noProof/>
          <w:spacing w:val="24"/>
        </w:rPr>
        <w:t xml:space="preserve"> </w:t>
      </w:r>
      <w:r>
        <w:rPr>
          <w:noProof/>
        </w:rPr>
        <w:t>machine</w:t>
      </w:r>
      <w:r w:rsidRPr="005B6C17">
        <w:rPr>
          <w:noProof/>
          <w:spacing w:val="26"/>
        </w:rPr>
        <w:t xml:space="preserve"> </w:t>
      </w:r>
      <w:r>
        <w:rPr>
          <w:noProof/>
        </w:rPr>
        <w:t>apprend</w:t>
      </w:r>
      <w:r w:rsidRPr="005B6C17">
        <w:rPr>
          <w:noProof/>
          <w:spacing w:val="27"/>
        </w:rPr>
        <w:t> </w:t>
      </w:r>
      <w:r w:rsidRPr="005B6C17">
        <w:rPr>
          <w:noProof/>
          <w:color w:val="000000" w:themeColor="text1"/>
        </w:rPr>
        <w:t>:</w:t>
      </w:r>
      <w:r w:rsidRPr="005B6C17">
        <w:rPr>
          <w:noProof/>
          <w:spacing w:val="27"/>
        </w:rPr>
        <w:t xml:space="preserve"> </w:t>
      </w:r>
      <w:r>
        <w:rPr>
          <w:noProof/>
        </w:rPr>
        <w:t>les</w:t>
      </w:r>
      <w:r w:rsidRPr="005B6C17">
        <w:rPr>
          <w:noProof/>
          <w:spacing w:val="27"/>
        </w:rPr>
        <w:t xml:space="preserve"> </w:t>
      </w:r>
      <w:r w:rsidRPr="005B6C17">
        <w:rPr>
          <w:noProof/>
          <w:spacing w:val="-2"/>
        </w:rPr>
        <w:t xml:space="preserve">réseaux </w:t>
      </w:r>
      <w:r>
        <w:rPr>
          <w:noProof/>
        </w:rPr>
        <w:t>de</w:t>
      </w:r>
      <w:r w:rsidRPr="005B6C17">
        <w:rPr>
          <w:noProof/>
          <w:spacing w:val="-1"/>
        </w:rPr>
        <w:t xml:space="preserve"> </w:t>
      </w:r>
      <w:r w:rsidRPr="005B6C17">
        <w:rPr>
          <w:noProof/>
          <w:spacing w:val="-2"/>
        </w:rPr>
        <w:t>neurones</w:t>
      </w:r>
      <w:r>
        <w:rPr>
          <w:noProof/>
        </w:rPr>
        <w:tab/>
      </w:r>
      <w:r>
        <w:rPr>
          <w:noProof/>
        </w:rPr>
        <w:fldChar w:fldCharType="begin"/>
      </w:r>
      <w:r>
        <w:rPr>
          <w:noProof/>
        </w:rPr>
        <w:instrText xml:space="preserve"> PAGEREF _Toc201332045 \h </w:instrText>
      </w:r>
      <w:r>
        <w:rPr>
          <w:noProof/>
        </w:rPr>
      </w:r>
      <w:r>
        <w:rPr>
          <w:noProof/>
        </w:rPr>
        <w:fldChar w:fldCharType="separate"/>
      </w:r>
      <w:r>
        <w:rPr>
          <w:noProof/>
        </w:rPr>
        <w:t>11</w:t>
      </w:r>
      <w:r>
        <w:rPr>
          <w:noProof/>
        </w:rPr>
        <w:fldChar w:fldCharType="end"/>
      </w:r>
    </w:p>
    <w:p w14:paraId="019FFBC8"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Les</w:t>
      </w:r>
      <w:r w:rsidRPr="005B6C17">
        <w:rPr>
          <w:rFonts w:cs="Times New Roman"/>
          <w:noProof/>
          <w:spacing w:val="-4"/>
        </w:rPr>
        <w:t xml:space="preserve"> </w:t>
      </w:r>
      <w:r w:rsidRPr="005B6C17">
        <w:rPr>
          <w:rFonts w:cs="Times New Roman"/>
          <w:noProof/>
        </w:rPr>
        <w:t>ordinateurs</w:t>
      </w:r>
      <w:r w:rsidRPr="005B6C17">
        <w:rPr>
          <w:rFonts w:cs="Times New Roman"/>
          <w:noProof/>
          <w:spacing w:val="-3"/>
        </w:rPr>
        <w:t xml:space="preserve"> </w:t>
      </w:r>
      <w:r w:rsidRPr="005B6C17">
        <w:rPr>
          <w:rFonts w:cs="Times New Roman"/>
          <w:noProof/>
        </w:rPr>
        <w:t>contre</w:t>
      </w:r>
      <w:r w:rsidRPr="005B6C17">
        <w:rPr>
          <w:rFonts w:cs="Times New Roman"/>
          <w:noProof/>
          <w:spacing w:val="-2"/>
        </w:rPr>
        <w:t xml:space="preserve"> Enigma</w:t>
      </w:r>
      <w:r>
        <w:rPr>
          <w:noProof/>
        </w:rPr>
        <w:tab/>
      </w:r>
      <w:r>
        <w:rPr>
          <w:noProof/>
        </w:rPr>
        <w:fldChar w:fldCharType="begin"/>
      </w:r>
      <w:r>
        <w:rPr>
          <w:noProof/>
        </w:rPr>
        <w:instrText xml:space="preserve"> PAGEREF _Toc201332046 \h </w:instrText>
      </w:r>
      <w:r>
        <w:rPr>
          <w:noProof/>
        </w:rPr>
      </w:r>
      <w:r>
        <w:rPr>
          <w:noProof/>
        </w:rPr>
        <w:fldChar w:fldCharType="separate"/>
      </w:r>
      <w:r>
        <w:rPr>
          <w:noProof/>
        </w:rPr>
        <w:t>11</w:t>
      </w:r>
      <w:r>
        <w:rPr>
          <w:noProof/>
        </w:rPr>
        <w:fldChar w:fldCharType="end"/>
      </w:r>
    </w:p>
    <w:p w14:paraId="718ADC7A"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Un premier essai</w:t>
      </w:r>
      <w:r>
        <w:rPr>
          <w:noProof/>
        </w:rPr>
        <w:tab/>
      </w:r>
      <w:r>
        <w:rPr>
          <w:noProof/>
        </w:rPr>
        <w:fldChar w:fldCharType="begin"/>
      </w:r>
      <w:r>
        <w:rPr>
          <w:noProof/>
        </w:rPr>
        <w:instrText xml:space="preserve"> PAGEREF _Toc201332047 \h </w:instrText>
      </w:r>
      <w:r>
        <w:rPr>
          <w:noProof/>
        </w:rPr>
      </w:r>
      <w:r>
        <w:rPr>
          <w:noProof/>
        </w:rPr>
        <w:fldChar w:fldCharType="separate"/>
      </w:r>
      <w:r>
        <w:rPr>
          <w:noProof/>
        </w:rPr>
        <w:t>12</w:t>
      </w:r>
      <w:r>
        <w:rPr>
          <w:noProof/>
        </w:rPr>
        <w:fldChar w:fldCharType="end"/>
      </w:r>
    </w:p>
    <w:p w14:paraId="773936B2"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Pr>
          <w:noProof/>
        </w:rPr>
        <w:t>Symbolistes contre connexionnistes</w:t>
      </w:r>
      <w:r>
        <w:rPr>
          <w:noProof/>
        </w:rPr>
        <w:tab/>
      </w:r>
      <w:r>
        <w:rPr>
          <w:noProof/>
        </w:rPr>
        <w:fldChar w:fldCharType="begin"/>
      </w:r>
      <w:r>
        <w:rPr>
          <w:noProof/>
        </w:rPr>
        <w:instrText xml:space="preserve"> PAGEREF _Toc201332048 \h </w:instrText>
      </w:r>
      <w:r>
        <w:rPr>
          <w:noProof/>
        </w:rPr>
      </w:r>
      <w:r>
        <w:rPr>
          <w:noProof/>
        </w:rPr>
        <w:fldChar w:fldCharType="separate"/>
      </w:r>
      <w:r>
        <w:rPr>
          <w:noProof/>
        </w:rPr>
        <w:t>14</w:t>
      </w:r>
      <w:r>
        <w:rPr>
          <w:noProof/>
        </w:rPr>
        <w:fldChar w:fldCharType="end"/>
      </w:r>
    </w:p>
    <w:p w14:paraId="68F43223"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L’hiver</w:t>
      </w:r>
      <w:r w:rsidRPr="005B6C17">
        <w:rPr>
          <w:rFonts w:cs="Times New Roman"/>
          <w:noProof/>
          <w:spacing w:val="-11"/>
        </w:rPr>
        <w:t xml:space="preserve"> </w:t>
      </w:r>
      <w:r w:rsidRPr="005B6C17">
        <w:rPr>
          <w:rFonts w:cs="Times New Roman"/>
          <w:noProof/>
        </w:rPr>
        <w:t>de</w:t>
      </w:r>
      <w:r w:rsidRPr="005B6C17">
        <w:rPr>
          <w:rFonts w:cs="Times New Roman"/>
          <w:noProof/>
          <w:spacing w:val="-11"/>
        </w:rPr>
        <w:t xml:space="preserve"> </w:t>
      </w:r>
      <w:r w:rsidRPr="005B6C17">
        <w:rPr>
          <w:rFonts w:cs="Times New Roman"/>
          <w:noProof/>
        </w:rPr>
        <w:t>l’intelligence</w:t>
      </w:r>
      <w:r w:rsidRPr="005B6C17">
        <w:rPr>
          <w:rFonts w:cs="Times New Roman"/>
          <w:noProof/>
          <w:spacing w:val="-11"/>
        </w:rPr>
        <w:t xml:space="preserve"> </w:t>
      </w:r>
      <w:r w:rsidRPr="005B6C17">
        <w:rPr>
          <w:rFonts w:cs="Times New Roman"/>
          <w:noProof/>
          <w:spacing w:val="-2"/>
        </w:rPr>
        <w:t>artificielle</w:t>
      </w:r>
      <w:r>
        <w:rPr>
          <w:noProof/>
        </w:rPr>
        <w:tab/>
      </w:r>
      <w:r>
        <w:rPr>
          <w:noProof/>
        </w:rPr>
        <w:fldChar w:fldCharType="begin"/>
      </w:r>
      <w:r>
        <w:rPr>
          <w:noProof/>
        </w:rPr>
        <w:instrText xml:space="preserve"> PAGEREF _Toc201332049 \h </w:instrText>
      </w:r>
      <w:r>
        <w:rPr>
          <w:noProof/>
        </w:rPr>
      </w:r>
      <w:r>
        <w:rPr>
          <w:noProof/>
        </w:rPr>
        <w:fldChar w:fldCharType="separate"/>
      </w:r>
      <w:r>
        <w:rPr>
          <w:noProof/>
        </w:rPr>
        <w:t>18</w:t>
      </w:r>
      <w:r>
        <w:rPr>
          <w:noProof/>
        </w:rPr>
        <w:fldChar w:fldCharType="end"/>
      </w:r>
    </w:p>
    <w:p w14:paraId="7B346312"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Yann</w:t>
      </w:r>
      <w:r w:rsidRPr="005B6C17">
        <w:rPr>
          <w:rFonts w:cs="Times New Roman"/>
          <w:noProof/>
          <w:spacing w:val="-8"/>
        </w:rPr>
        <w:t xml:space="preserve"> </w:t>
      </w:r>
      <w:r w:rsidRPr="005B6C17">
        <w:rPr>
          <w:rFonts w:cs="Times New Roman"/>
          <w:noProof/>
        </w:rPr>
        <w:t>Le Cun</w:t>
      </w:r>
      <w:r w:rsidRPr="005B6C17">
        <w:rPr>
          <w:rFonts w:cs="Times New Roman"/>
          <w:noProof/>
          <w:spacing w:val="-7"/>
        </w:rPr>
        <w:t xml:space="preserve"> </w:t>
      </w:r>
      <w:r w:rsidRPr="005B6C17">
        <w:rPr>
          <w:rFonts w:cs="Times New Roman"/>
          <w:noProof/>
        </w:rPr>
        <w:t>et</w:t>
      </w:r>
      <w:r w:rsidRPr="005B6C17">
        <w:rPr>
          <w:rFonts w:cs="Times New Roman"/>
          <w:noProof/>
          <w:spacing w:val="58"/>
        </w:rPr>
        <w:t xml:space="preserve"> </w:t>
      </w:r>
      <w:r w:rsidRPr="005B6C17">
        <w:rPr>
          <w:rFonts w:cs="Times New Roman"/>
          <w:noProof/>
        </w:rPr>
        <w:t>l’apprentissage</w:t>
      </w:r>
      <w:r w:rsidRPr="005B6C17">
        <w:rPr>
          <w:rFonts w:cs="Times New Roman"/>
          <w:noProof/>
          <w:spacing w:val="-6"/>
        </w:rPr>
        <w:t xml:space="preserve"> </w:t>
      </w:r>
      <w:r w:rsidRPr="005B6C17">
        <w:rPr>
          <w:rFonts w:cs="Times New Roman"/>
          <w:noProof/>
          <w:spacing w:val="-2"/>
        </w:rPr>
        <w:t>automatique</w:t>
      </w:r>
      <w:r>
        <w:rPr>
          <w:noProof/>
        </w:rPr>
        <w:tab/>
      </w:r>
      <w:r>
        <w:rPr>
          <w:noProof/>
        </w:rPr>
        <w:fldChar w:fldCharType="begin"/>
      </w:r>
      <w:r>
        <w:rPr>
          <w:noProof/>
        </w:rPr>
        <w:instrText xml:space="preserve"> PAGEREF _Toc201332050 \h </w:instrText>
      </w:r>
      <w:r>
        <w:rPr>
          <w:noProof/>
        </w:rPr>
      </w:r>
      <w:r>
        <w:rPr>
          <w:noProof/>
        </w:rPr>
        <w:fldChar w:fldCharType="separate"/>
      </w:r>
      <w:r>
        <w:rPr>
          <w:noProof/>
        </w:rPr>
        <w:t>21</w:t>
      </w:r>
      <w:r>
        <w:rPr>
          <w:noProof/>
        </w:rPr>
        <w:fldChar w:fldCharType="end"/>
      </w:r>
    </w:p>
    <w:p w14:paraId="23C99B22"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Apprentissage,</w:t>
      </w:r>
      <w:r w:rsidRPr="005B6C17">
        <w:rPr>
          <w:rFonts w:cs="Times New Roman"/>
          <w:noProof/>
          <w:spacing w:val="-5"/>
        </w:rPr>
        <w:t xml:space="preserve"> </w:t>
      </w:r>
      <w:r w:rsidRPr="005B6C17">
        <w:rPr>
          <w:rFonts w:cs="Times New Roman"/>
          <w:noProof/>
        </w:rPr>
        <w:t>puis</w:t>
      </w:r>
      <w:r w:rsidRPr="005B6C17">
        <w:rPr>
          <w:rFonts w:cs="Times New Roman"/>
          <w:noProof/>
          <w:spacing w:val="-4"/>
        </w:rPr>
        <w:t xml:space="preserve"> </w:t>
      </w:r>
      <w:r w:rsidRPr="005B6C17">
        <w:rPr>
          <w:rFonts w:cs="Times New Roman"/>
          <w:noProof/>
          <w:spacing w:val="-2"/>
        </w:rPr>
        <w:t>inférence</w:t>
      </w:r>
      <w:r>
        <w:rPr>
          <w:noProof/>
        </w:rPr>
        <w:tab/>
      </w:r>
      <w:r>
        <w:rPr>
          <w:noProof/>
        </w:rPr>
        <w:fldChar w:fldCharType="begin"/>
      </w:r>
      <w:r>
        <w:rPr>
          <w:noProof/>
        </w:rPr>
        <w:instrText xml:space="preserve"> PAGEREF _Toc201332051 \h </w:instrText>
      </w:r>
      <w:r>
        <w:rPr>
          <w:noProof/>
        </w:rPr>
      </w:r>
      <w:r>
        <w:rPr>
          <w:noProof/>
        </w:rPr>
        <w:fldChar w:fldCharType="separate"/>
      </w:r>
      <w:r>
        <w:rPr>
          <w:noProof/>
        </w:rPr>
        <w:t>23</w:t>
      </w:r>
      <w:r>
        <w:rPr>
          <w:noProof/>
        </w:rPr>
        <w:fldChar w:fldCharType="end"/>
      </w:r>
    </w:p>
    <w:p w14:paraId="085128EB"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La</w:t>
      </w:r>
      <w:r w:rsidRPr="005B6C17">
        <w:rPr>
          <w:rFonts w:cs="Times New Roman"/>
          <w:noProof/>
          <w:spacing w:val="-5"/>
        </w:rPr>
        <w:t xml:space="preserve"> « </w:t>
      </w:r>
      <w:r w:rsidRPr="005B6C17">
        <w:rPr>
          <w:rFonts w:cs="Times New Roman"/>
          <w:noProof/>
        </w:rPr>
        <w:t>conspiration</w:t>
      </w:r>
      <w:r w:rsidRPr="005B6C17">
        <w:rPr>
          <w:rFonts w:cs="Times New Roman"/>
          <w:noProof/>
          <w:spacing w:val="-4"/>
        </w:rPr>
        <w:t xml:space="preserve"> </w:t>
      </w:r>
      <w:r w:rsidRPr="005B6C17">
        <w:rPr>
          <w:rFonts w:cs="Times New Roman"/>
          <w:noProof/>
        </w:rPr>
        <w:t>du</w:t>
      </w:r>
      <w:r w:rsidRPr="005B6C17">
        <w:rPr>
          <w:rFonts w:cs="Times New Roman"/>
          <w:noProof/>
          <w:spacing w:val="-3"/>
        </w:rPr>
        <w:t xml:space="preserve"> </w:t>
      </w:r>
      <w:r w:rsidRPr="005B6C17">
        <w:rPr>
          <w:rFonts w:cs="Times New Roman"/>
          <w:i w:val="0"/>
          <w:noProof/>
        </w:rPr>
        <w:t>deep</w:t>
      </w:r>
      <w:r w:rsidRPr="005B6C17">
        <w:rPr>
          <w:rFonts w:cs="Times New Roman"/>
          <w:i w:val="0"/>
          <w:noProof/>
          <w:spacing w:val="-3"/>
        </w:rPr>
        <w:t xml:space="preserve"> </w:t>
      </w:r>
      <w:r w:rsidRPr="005B6C17">
        <w:rPr>
          <w:rFonts w:cs="Times New Roman"/>
          <w:i w:val="0"/>
          <w:noProof/>
        </w:rPr>
        <w:t>learning »</w:t>
      </w:r>
      <w:r>
        <w:rPr>
          <w:noProof/>
        </w:rPr>
        <w:tab/>
      </w:r>
      <w:r>
        <w:rPr>
          <w:noProof/>
        </w:rPr>
        <w:fldChar w:fldCharType="begin"/>
      </w:r>
      <w:r>
        <w:rPr>
          <w:noProof/>
        </w:rPr>
        <w:instrText xml:space="preserve"> PAGEREF _Toc201332052 \h </w:instrText>
      </w:r>
      <w:r>
        <w:rPr>
          <w:noProof/>
        </w:rPr>
      </w:r>
      <w:r>
        <w:rPr>
          <w:noProof/>
        </w:rPr>
        <w:fldChar w:fldCharType="separate"/>
      </w:r>
      <w:r>
        <w:rPr>
          <w:noProof/>
        </w:rPr>
        <w:t>29</w:t>
      </w:r>
      <w:r>
        <w:rPr>
          <w:noProof/>
        </w:rPr>
        <w:fldChar w:fldCharType="end"/>
      </w:r>
    </w:p>
    <w:p w14:paraId="2C9B7060" w14:textId="77777777" w:rsidR="006A6FEE" w:rsidRDefault="006A6FEE">
      <w:pPr>
        <w:pStyle w:val="TOC2"/>
        <w:tabs>
          <w:tab w:val="right" w:leader="dot" w:pos="9198"/>
        </w:tabs>
        <w:rPr>
          <w:rFonts w:eastAsiaTheme="minorEastAsia" w:cstheme="minorBidi"/>
          <w:b w:val="0"/>
          <w:noProof/>
          <w:sz w:val="24"/>
          <w:szCs w:val="24"/>
          <w:lang w:eastAsia="fr-FR"/>
        </w:rPr>
      </w:pPr>
      <w:r>
        <w:rPr>
          <w:noProof/>
        </w:rPr>
        <w:t>Chapitre 2. La</w:t>
      </w:r>
      <w:r w:rsidRPr="005B6C17">
        <w:rPr>
          <w:noProof/>
          <w:spacing w:val="-1"/>
        </w:rPr>
        <w:t xml:space="preserve"> </w:t>
      </w:r>
      <w:r>
        <w:rPr>
          <w:noProof/>
        </w:rPr>
        <w:t>machine</w:t>
      </w:r>
      <w:r w:rsidRPr="005B6C17">
        <w:rPr>
          <w:noProof/>
          <w:spacing w:val="-1"/>
        </w:rPr>
        <w:t xml:space="preserve"> </w:t>
      </w:r>
      <w:r>
        <w:rPr>
          <w:noProof/>
        </w:rPr>
        <w:t>parle</w:t>
      </w:r>
      <w:r w:rsidRPr="005B6C17">
        <w:rPr>
          <w:noProof/>
          <w:spacing w:val="-1"/>
        </w:rPr>
        <w:t> </w:t>
      </w:r>
      <w:r>
        <w:rPr>
          <w:noProof/>
        </w:rPr>
        <w:t>: naissance des LLM</w:t>
      </w:r>
      <w:r>
        <w:rPr>
          <w:noProof/>
        </w:rPr>
        <w:tab/>
      </w:r>
      <w:r>
        <w:rPr>
          <w:noProof/>
        </w:rPr>
        <w:fldChar w:fldCharType="begin"/>
      </w:r>
      <w:r>
        <w:rPr>
          <w:noProof/>
        </w:rPr>
        <w:instrText xml:space="preserve"> PAGEREF _Toc201332053 \h </w:instrText>
      </w:r>
      <w:r>
        <w:rPr>
          <w:noProof/>
        </w:rPr>
      </w:r>
      <w:r>
        <w:rPr>
          <w:noProof/>
        </w:rPr>
        <w:fldChar w:fldCharType="separate"/>
      </w:r>
      <w:r>
        <w:rPr>
          <w:noProof/>
        </w:rPr>
        <w:t>31</w:t>
      </w:r>
      <w:r>
        <w:rPr>
          <w:noProof/>
        </w:rPr>
        <w:fldChar w:fldCharType="end"/>
      </w:r>
    </w:p>
    <w:p w14:paraId="6232E4C5"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Comprendre</w:t>
      </w:r>
      <w:r w:rsidRPr="005B6C17">
        <w:rPr>
          <w:rFonts w:cs="Times New Roman"/>
          <w:noProof/>
          <w:spacing w:val="-4"/>
        </w:rPr>
        <w:t xml:space="preserve"> </w:t>
      </w:r>
      <w:r w:rsidRPr="005B6C17">
        <w:rPr>
          <w:rFonts w:cs="Times New Roman"/>
          <w:noProof/>
        </w:rPr>
        <w:t>les</w:t>
      </w:r>
      <w:r w:rsidRPr="005B6C17">
        <w:rPr>
          <w:rFonts w:cs="Times New Roman"/>
          <w:noProof/>
          <w:spacing w:val="-2"/>
        </w:rPr>
        <w:t xml:space="preserve"> </w:t>
      </w:r>
      <w:r w:rsidRPr="005B6C17">
        <w:rPr>
          <w:rFonts w:cs="Times New Roman"/>
          <w:noProof/>
        </w:rPr>
        <w:t>textes</w:t>
      </w:r>
      <w:r w:rsidRPr="005B6C17">
        <w:rPr>
          <w:rFonts w:cs="Times New Roman"/>
          <w:noProof/>
          <w:spacing w:val="-2"/>
        </w:rPr>
        <w:t> </w:t>
      </w:r>
      <w:r w:rsidRPr="005B6C17">
        <w:rPr>
          <w:rFonts w:cs="Times New Roman"/>
          <w:noProof/>
        </w:rPr>
        <w:t>:</w:t>
      </w:r>
      <w:r w:rsidRPr="005B6C17">
        <w:rPr>
          <w:rFonts w:cs="Times New Roman"/>
          <w:noProof/>
          <w:spacing w:val="-2"/>
        </w:rPr>
        <w:t xml:space="preserve"> </w:t>
      </w:r>
      <w:r w:rsidRPr="005B6C17">
        <w:rPr>
          <w:rFonts w:cs="Times New Roman"/>
          <w:noProof/>
        </w:rPr>
        <w:t>vecteurs</w:t>
      </w:r>
      <w:r w:rsidRPr="005B6C17">
        <w:rPr>
          <w:rFonts w:cs="Times New Roman"/>
          <w:noProof/>
          <w:spacing w:val="-2"/>
        </w:rPr>
        <w:t xml:space="preserve"> </w:t>
      </w:r>
      <w:r w:rsidRPr="005B6C17">
        <w:rPr>
          <w:rFonts w:cs="Times New Roman"/>
          <w:noProof/>
        </w:rPr>
        <w:t>et</w:t>
      </w:r>
      <w:r w:rsidRPr="005B6C17">
        <w:rPr>
          <w:rFonts w:cs="Times New Roman"/>
          <w:noProof/>
          <w:spacing w:val="-1"/>
        </w:rPr>
        <w:t xml:space="preserve"> </w:t>
      </w:r>
      <w:r w:rsidRPr="005B6C17">
        <w:rPr>
          <w:rFonts w:cs="Times New Roman"/>
          <w:noProof/>
        </w:rPr>
        <w:t>couche</w:t>
      </w:r>
      <w:r w:rsidRPr="005B6C17">
        <w:rPr>
          <w:rFonts w:cs="Times New Roman"/>
          <w:noProof/>
          <w:spacing w:val="-1"/>
        </w:rPr>
        <w:t xml:space="preserve"> </w:t>
      </w:r>
      <w:r w:rsidRPr="005B6C17">
        <w:rPr>
          <w:rFonts w:cs="Times New Roman"/>
          <w:noProof/>
          <w:spacing w:val="-2"/>
        </w:rPr>
        <w:t>d’attention</w:t>
      </w:r>
      <w:r>
        <w:rPr>
          <w:noProof/>
        </w:rPr>
        <w:tab/>
      </w:r>
      <w:r>
        <w:rPr>
          <w:noProof/>
        </w:rPr>
        <w:fldChar w:fldCharType="begin"/>
      </w:r>
      <w:r>
        <w:rPr>
          <w:noProof/>
        </w:rPr>
        <w:instrText xml:space="preserve"> PAGEREF _Toc201332054 \h </w:instrText>
      </w:r>
      <w:r>
        <w:rPr>
          <w:noProof/>
        </w:rPr>
      </w:r>
      <w:r>
        <w:rPr>
          <w:noProof/>
        </w:rPr>
        <w:fldChar w:fldCharType="separate"/>
      </w:r>
      <w:r>
        <w:rPr>
          <w:noProof/>
        </w:rPr>
        <w:t>31</w:t>
      </w:r>
      <w:r>
        <w:rPr>
          <w:noProof/>
        </w:rPr>
        <w:fldChar w:fldCharType="end"/>
      </w:r>
    </w:p>
    <w:p w14:paraId="557F47DC" w14:textId="447FE06D"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La</w:t>
      </w:r>
      <w:r w:rsidRPr="005B6C17">
        <w:rPr>
          <w:rFonts w:cs="Times New Roman"/>
          <w:noProof/>
          <w:spacing w:val="-3"/>
        </w:rPr>
        <w:t xml:space="preserve"> </w:t>
      </w:r>
      <w:r w:rsidRPr="005B6C17">
        <w:rPr>
          <w:rFonts w:cs="Times New Roman"/>
          <w:noProof/>
        </w:rPr>
        <w:t>machine</w:t>
      </w:r>
      <w:r w:rsidRPr="005B6C17">
        <w:rPr>
          <w:rFonts w:cs="Times New Roman"/>
          <w:noProof/>
          <w:spacing w:val="-2"/>
        </w:rPr>
        <w:t xml:space="preserve"> </w:t>
      </w:r>
      <w:r w:rsidRPr="005B6C17">
        <w:rPr>
          <w:rFonts w:cs="Times New Roman"/>
          <w:noProof/>
        </w:rPr>
        <w:t>parle</w:t>
      </w:r>
      <w:r w:rsidRPr="005B6C17">
        <w:rPr>
          <w:rFonts w:cs="Times New Roman"/>
          <w:noProof/>
          <w:spacing w:val="-2"/>
        </w:rPr>
        <w:t> </w:t>
      </w:r>
      <w:r w:rsidRPr="005B6C17">
        <w:rPr>
          <w:rFonts w:cs="Times New Roman"/>
          <w:noProof/>
        </w:rPr>
        <w:t>:</w:t>
      </w:r>
      <w:r w:rsidRPr="005B6C17">
        <w:rPr>
          <w:rFonts w:cs="Times New Roman"/>
          <w:noProof/>
          <w:spacing w:val="-2"/>
        </w:rPr>
        <w:t xml:space="preserve"> </w:t>
      </w:r>
      <w:r w:rsidRPr="005B6C17">
        <w:rPr>
          <w:rFonts w:cs="Times New Roman"/>
          <w:noProof/>
        </w:rPr>
        <w:t>l’architecture</w:t>
      </w:r>
      <w:r w:rsidRPr="005B6C17">
        <w:rPr>
          <w:rFonts w:cs="Times New Roman"/>
          <w:noProof/>
          <w:spacing w:val="-2"/>
        </w:rPr>
        <w:t xml:space="preserve"> </w:t>
      </w:r>
      <w:del w:id="2" w:author="Microsoft Office User" w:date="2025-07-28T04:28:00Z">
        <w:r w:rsidRPr="005B6C17" w:rsidDel="00155F25">
          <w:rPr>
            <w:rFonts w:cs="Times New Roman"/>
            <w:noProof/>
            <w:spacing w:val="-2"/>
          </w:rPr>
          <w:delText>Decoder</w:delText>
        </w:r>
      </w:del>
      <w:ins w:id="3" w:author="Microsoft Office User" w:date="2025-07-28T04:28:00Z">
        <w:r w:rsidR="00155F25">
          <w:rPr>
            <w:rFonts w:cs="Times New Roman"/>
            <w:noProof/>
            <w:spacing w:val="-2"/>
          </w:rPr>
          <w:t>Décodeur</w:t>
        </w:r>
      </w:ins>
      <w:r>
        <w:rPr>
          <w:noProof/>
        </w:rPr>
        <w:tab/>
      </w:r>
      <w:r>
        <w:rPr>
          <w:noProof/>
        </w:rPr>
        <w:fldChar w:fldCharType="begin"/>
      </w:r>
      <w:r>
        <w:rPr>
          <w:noProof/>
        </w:rPr>
        <w:instrText xml:space="preserve"> PAGEREF _Toc201332055 \h </w:instrText>
      </w:r>
      <w:r>
        <w:rPr>
          <w:noProof/>
        </w:rPr>
      </w:r>
      <w:r>
        <w:rPr>
          <w:noProof/>
        </w:rPr>
        <w:fldChar w:fldCharType="separate"/>
      </w:r>
      <w:r>
        <w:rPr>
          <w:noProof/>
        </w:rPr>
        <w:t>33</w:t>
      </w:r>
      <w:r>
        <w:rPr>
          <w:noProof/>
        </w:rPr>
        <w:fldChar w:fldCharType="end"/>
      </w:r>
    </w:p>
    <w:p w14:paraId="0EF4AB27" w14:textId="78D1805F"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Avantages</w:t>
      </w:r>
      <w:r w:rsidRPr="005B6C17">
        <w:rPr>
          <w:rFonts w:cs="Times New Roman"/>
          <w:noProof/>
          <w:spacing w:val="-13"/>
        </w:rPr>
        <w:t xml:space="preserve"> </w:t>
      </w:r>
      <w:r w:rsidRPr="005B6C17">
        <w:rPr>
          <w:rFonts w:cs="Times New Roman"/>
          <w:noProof/>
        </w:rPr>
        <w:t>du</w:t>
      </w:r>
      <w:r w:rsidRPr="005B6C17">
        <w:rPr>
          <w:rFonts w:cs="Times New Roman"/>
          <w:noProof/>
          <w:spacing w:val="-12"/>
        </w:rPr>
        <w:t xml:space="preserve"> </w:t>
      </w:r>
      <w:del w:id="4" w:author="Microsoft Office User" w:date="2025-07-28T04:28:00Z">
        <w:r w:rsidRPr="005B6C17" w:rsidDel="00155F25">
          <w:rPr>
            <w:rFonts w:cs="Times New Roman"/>
            <w:noProof/>
          </w:rPr>
          <w:delText>Decoder</w:delText>
        </w:r>
      </w:del>
      <w:ins w:id="5" w:author="Microsoft Office User" w:date="2025-07-28T04:28:00Z">
        <w:r w:rsidR="00155F25">
          <w:rPr>
            <w:rFonts w:cs="Times New Roman"/>
            <w:noProof/>
          </w:rPr>
          <w:t>Décodeur</w:t>
        </w:r>
      </w:ins>
      <w:r>
        <w:rPr>
          <w:noProof/>
        </w:rPr>
        <w:tab/>
      </w:r>
      <w:r>
        <w:rPr>
          <w:noProof/>
        </w:rPr>
        <w:fldChar w:fldCharType="begin"/>
      </w:r>
      <w:r>
        <w:rPr>
          <w:noProof/>
        </w:rPr>
        <w:instrText xml:space="preserve"> PAGEREF _Toc201332056 \h </w:instrText>
      </w:r>
      <w:r>
        <w:rPr>
          <w:noProof/>
        </w:rPr>
      </w:r>
      <w:r>
        <w:rPr>
          <w:noProof/>
        </w:rPr>
        <w:fldChar w:fldCharType="separate"/>
      </w:r>
      <w:r>
        <w:rPr>
          <w:noProof/>
        </w:rPr>
        <w:t>35</w:t>
      </w:r>
      <w:r>
        <w:rPr>
          <w:noProof/>
        </w:rPr>
        <w:fldChar w:fldCharType="end"/>
      </w:r>
    </w:p>
    <w:p w14:paraId="5B569DAE"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Vers</w:t>
      </w:r>
      <w:r w:rsidRPr="005B6C17">
        <w:rPr>
          <w:rFonts w:cs="Times New Roman"/>
          <w:noProof/>
          <w:spacing w:val="-10"/>
        </w:rPr>
        <w:t xml:space="preserve"> </w:t>
      </w:r>
      <w:r w:rsidRPr="005B6C17">
        <w:rPr>
          <w:rFonts w:cs="Times New Roman"/>
          <w:noProof/>
        </w:rPr>
        <w:t>les</w:t>
      </w:r>
      <w:r w:rsidRPr="005B6C17">
        <w:rPr>
          <w:rFonts w:cs="Times New Roman"/>
          <w:noProof/>
          <w:spacing w:val="-9"/>
        </w:rPr>
        <w:t xml:space="preserve"> </w:t>
      </w:r>
      <w:r w:rsidRPr="005B6C17">
        <w:rPr>
          <w:rFonts w:cs="Times New Roman"/>
          <w:noProof/>
        </w:rPr>
        <w:t>Large</w:t>
      </w:r>
      <w:r w:rsidRPr="005B6C17">
        <w:rPr>
          <w:rFonts w:cs="Times New Roman"/>
          <w:noProof/>
          <w:spacing w:val="-8"/>
        </w:rPr>
        <w:t xml:space="preserve"> </w:t>
      </w:r>
      <w:r w:rsidRPr="005B6C17">
        <w:rPr>
          <w:rFonts w:cs="Times New Roman"/>
          <w:noProof/>
        </w:rPr>
        <w:t>Language</w:t>
      </w:r>
      <w:r w:rsidRPr="005B6C17">
        <w:rPr>
          <w:rFonts w:cs="Times New Roman"/>
          <w:noProof/>
          <w:spacing w:val="-8"/>
        </w:rPr>
        <w:t xml:space="preserve"> </w:t>
      </w:r>
      <w:r w:rsidRPr="005B6C17">
        <w:rPr>
          <w:rFonts w:cs="Times New Roman"/>
          <w:noProof/>
        </w:rPr>
        <w:t>Models</w:t>
      </w:r>
      <w:r w:rsidRPr="005B6C17">
        <w:rPr>
          <w:rFonts w:cs="Times New Roman"/>
          <w:noProof/>
          <w:spacing w:val="-9"/>
        </w:rPr>
        <w:t xml:space="preserve"> </w:t>
      </w:r>
      <w:r w:rsidRPr="005B6C17">
        <w:rPr>
          <w:rFonts w:cs="Times New Roman"/>
          <w:noProof/>
          <w:spacing w:val="-2"/>
        </w:rPr>
        <w:t>(LLMs)</w:t>
      </w:r>
      <w:r>
        <w:rPr>
          <w:noProof/>
        </w:rPr>
        <w:tab/>
      </w:r>
      <w:r>
        <w:rPr>
          <w:noProof/>
        </w:rPr>
        <w:fldChar w:fldCharType="begin"/>
      </w:r>
      <w:r>
        <w:rPr>
          <w:noProof/>
        </w:rPr>
        <w:instrText xml:space="preserve"> PAGEREF _Toc201332057 \h </w:instrText>
      </w:r>
      <w:r>
        <w:rPr>
          <w:noProof/>
        </w:rPr>
      </w:r>
      <w:r>
        <w:rPr>
          <w:noProof/>
        </w:rPr>
        <w:fldChar w:fldCharType="separate"/>
      </w:r>
      <w:r>
        <w:rPr>
          <w:noProof/>
        </w:rPr>
        <w:t>37</w:t>
      </w:r>
      <w:r>
        <w:rPr>
          <w:noProof/>
        </w:rPr>
        <w:fldChar w:fldCharType="end"/>
      </w:r>
    </w:p>
    <w:p w14:paraId="24EC03FD"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Pr>
          <w:noProof/>
        </w:rPr>
        <w:t>L’histoire de l’intelligence artificielle, en bref</w:t>
      </w:r>
      <w:r>
        <w:rPr>
          <w:noProof/>
        </w:rPr>
        <w:tab/>
      </w:r>
      <w:r>
        <w:rPr>
          <w:noProof/>
        </w:rPr>
        <w:fldChar w:fldCharType="begin"/>
      </w:r>
      <w:r>
        <w:rPr>
          <w:noProof/>
        </w:rPr>
        <w:instrText xml:space="preserve"> PAGEREF _Toc201332058 \h </w:instrText>
      </w:r>
      <w:r>
        <w:rPr>
          <w:noProof/>
        </w:rPr>
      </w:r>
      <w:r>
        <w:rPr>
          <w:noProof/>
        </w:rPr>
        <w:fldChar w:fldCharType="separate"/>
      </w:r>
      <w:r>
        <w:rPr>
          <w:noProof/>
        </w:rPr>
        <w:t>38</w:t>
      </w:r>
      <w:r>
        <w:rPr>
          <w:noProof/>
        </w:rPr>
        <w:fldChar w:fldCharType="end"/>
      </w:r>
    </w:p>
    <w:p w14:paraId="0D61CA58"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Et</w:t>
      </w:r>
      <w:r w:rsidRPr="005B6C17">
        <w:rPr>
          <w:rFonts w:cs="Times New Roman"/>
          <w:noProof/>
          <w:spacing w:val="-4"/>
        </w:rPr>
        <w:t xml:space="preserve"> </w:t>
      </w:r>
      <w:r w:rsidRPr="005B6C17">
        <w:rPr>
          <w:rFonts w:cs="Times New Roman"/>
          <w:noProof/>
        </w:rPr>
        <w:t>en</w:t>
      </w:r>
      <w:r w:rsidRPr="005B6C17">
        <w:rPr>
          <w:rFonts w:cs="Times New Roman"/>
          <w:noProof/>
          <w:spacing w:val="-2"/>
        </w:rPr>
        <w:t xml:space="preserve"> </w:t>
      </w:r>
      <w:r w:rsidRPr="005B6C17">
        <w:rPr>
          <w:rFonts w:cs="Times New Roman"/>
          <w:noProof/>
        </w:rPr>
        <w:t>dehors</w:t>
      </w:r>
      <w:r w:rsidRPr="005B6C17">
        <w:rPr>
          <w:rFonts w:cs="Times New Roman"/>
          <w:noProof/>
          <w:spacing w:val="-3"/>
        </w:rPr>
        <w:t xml:space="preserve"> </w:t>
      </w:r>
      <w:r w:rsidRPr="005B6C17">
        <w:rPr>
          <w:rFonts w:cs="Times New Roman"/>
          <w:noProof/>
        </w:rPr>
        <w:t>des</w:t>
      </w:r>
      <w:r w:rsidRPr="005B6C17">
        <w:rPr>
          <w:rFonts w:cs="Times New Roman"/>
          <w:noProof/>
          <w:spacing w:val="-2"/>
        </w:rPr>
        <w:t xml:space="preserve"> </w:t>
      </w:r>
      <w:r w:rsidRPr="005B6C17">
        <w:rPr>
          <w:rFonts w:cs="Times New Roman"/>
          <w:noProof/>
        </w:rPr>
        <w:t>réseaux</w:t>
      </w:r>
      <w:r w:rsidRPr="005B6C17">
        <w:rPr>
          <w:rFonts w:cs="Times New Roman"/>
          <w:noProof/>
          <w:spacing w:val="-2"/>
        </w:rPr>
        <w:t xml:space="preserve"> </w:t>
      </w:r>
      <w:r w:rsidRPr="005B6C17">
        <w:rPr>
          <w:rFonts w:cs="Times New Roman"/>
          <w:noProof/>
        </w:rPr>
        <w:t>de</w:t>
      </w:r>
      <w:r w:rsidRPr="005B6C17">
        <w:rPr>
          <w:rFonts w:cs="Times New Roman"/>
          <w:noProof/>
          <w:spacing w:val="-1"/>
        </w:rPr>
        <w:t xml:space="preserve"> </w:t>
      </w:r>
      <w:r w:rsidRPr="005B6C17">
        <w:rPr>
          <w:rFonts w:cs="Times New Roman"/>
          <w:noProof/>
        </w:rPr>
        <w:t>neurones</w:t>
      </w:r>
      <w:r w:rsidRPr="005B6C17">
        <w:rPr>
          <w:rFonts w:cs="Times New Roman"/>
          <w:noProof/>
          <w:spacing w:val="-2"/>
        </w:rPr>
        <w:t> </w:t>
      </w:r>
      <w:r w:rsidRPr="005B6C17">
        <w:rPr>
          <w:rFonts w:cs="Times New Roman"/>
          <w:noProof/>
          <w:spacing w:val="-10"/>
        </w:rPr>
        <w:t>?</w:t>
      </w:r>
      <w:r>
        <w:rPr>
          <w:noProof/>
        </w:rPr>
        <w:tab/>
      </w:r>
      <w:r>
        <w:rPr>
          <w:noProof/>
        </w:rPr>
        <w:fldChar w:fldCharType="begin"/>
      </w:r>
      <w:r>
        <w:rPr>
          <w:noProof/>
        </w:rPr>
        <w:instrText xml:space="preserve"> PAGEREF _Toc201332059 \h </w:instrText>
      </w:r>
      <w:r>
        <w:rPr>
          <w:noProof/>
        </w:rPr>
      </w:r>
      <w:r>
        <w:rPr>
          <w:noProof/>
        </w:rPr>
        <w:fldChar w:fldCharType="separate"/>
      </w:r>
      <w:r>
        <w:rPr>
          <w:noProof/>
        </w:rPr>
        <w:t>39</w:t>
      </w:r>
      <w:r>
        <w:rPr>
          <w:noProof/>
        </w:rPr>
        <w:fldChar w:fldCharType="end"/>
      </w:r>
    </w:p>
    <w:p w14:paraId="7B9C45BE" w14:textId="77777777" w:rsidR="006A6FEE" w:rsidRDefault="006A6FEE">
      <w:pPr>
        <w:pStyle w:val="TOC1"/>
        <w:tabs>
          <w:tab w:val="right" w:leader="dot" w:pos="9198"/>
        </w:tabs>
        <w:rPr>
          <w:rFonts w:eastAsiaTheme="minorEastAsia" w:cstheme="minorBidi"/>
          <w:b w:val="0"/>
          <w:bCs w:val="0"/>
          <w:caps w:val="0"/>
          <w:noProof/>
          <w:sz w:val="24"/>
          <w:szCs w:val="24"/>
          <w:lang w:eastAsia="fr-FR"/>
        </w:rPr>
      </w:pPr>
      <w:r>
        <w:rPr>
          <w:noProof/>
        </w:rPr>
        <w:t>Partie</w:t>
      </w:r>
      <w:r w:rsidRPr="005B6C17">
        <w:rPr>
          <w:noProof/>
          <w:spacing w:val="-5"/>
        </w:rPr>
        <w:t> II</w:t>
      </w:r>
      <w:r w:rsidRPr="005B6C17">
        <w:rPr>
          <w:noProof/>
          <w:spacing w:val="-3"/>
        </w:rPr>
        <w:t xml:space="preserve">. </w:t>
      </w:r>
      <w:r>
        <w:rPr>
          <w:noProof/>
        </w:rPr>
        <w:t>La</w:t>
      </w:r>
      <w:r w:rsidRPr="005B6C17">
        <w:rPr>
          <w:noProof/>
          <w:spacing w:val="-3"/>
        </w:rPr>
        <w:t xml:space="preserve"> </w:t>
      </w:r>
      <w:r>
        <w:rPr>
          <w:noProof/>
        </w:rPr>
        <w:t>course</w:t>
      </w:r>
      <w:r w:rsidRPr="005B6C17">
        <w:rPr>
          <w:noProof/>
          <w:spacing w:val="-3"/>
        </w:rPr>
        <w:t xml:space="preserve"> </w:t>
      </w:r>
      <w:r>
        <w:rPr>
          <w:noProof/>
        </w:rPr>
        <w:t>aux</w:t>
      </w:r>
      <w:r w:rsidRPr="005B6C17">
        <w:rPr>
          <w:noProof/>
          <w:spacing w:val="-2"/>
        </w:rPr>
        <w:t xml:space="preserve"> étoiles</w:t>
      </w:r>
      <w:r>
        <w:rPr>
          <w:noProof/>
        </w:rPr>
        <w:tab/>
      </w:r>
      <w:r>
        <w:rPr>
          <w:noProof/>
        </w:rPr>
        <w:fldChar w:fldCharType="begin"/>
      </w:r>
      <w:r>
        <w:rPr>
          <w:noProof/>
        </w:rPr>
        <w:instrText xml:space="preserve"> PAGEREF _Toc201332060 \h </w:instrText>
      </w:r>
      <w:r>
        <w:rPr>
          <w:noProof/>
        </w:rPr>
      </w:r>
      <w:r>
        <w:rPr>
          <w:noProof/>
        </w:rPr>
        <w:fldChar w:fldCharType="separate"/>
      </w:r>
      <w:r>
        <w:rPr>
          <w:noProof/>
        </w:rPr>
        <w:t>40</w:t>
      </w:r>
      <w:r>
        <w:rPr>
          <w:noProof/>
        </w:rPr>
        <w:fldChar w:fldCharType="end"/>
      </w:r>
    </w:p>
    <w:p w14:paraId="352C7792" w14:textId="77777777" w:rsidR="006A6FEE" w:rsidRDefault="006A6FEE">
      <w:pPr>
        <w:pStyle w:val="TOC2"/>
        <w:tabs>
          <w:tab w:val="right" w:leader="dot" w:pos="9198"/>
        </w:tabs>
        <w:rPr>
          <w:rFonts w:eastAsiaTheme="minorEastAsia" w:cstheme="minorBidi"/>
          <w:b w:val="0"/>
          <w:noProof/>
          <w:sz w:val="24"/>
          <w:szCs w:val="24"/>
          <w:lang w:eastAsia="fr-FR"/>
        </w:rPr>
      </w:pPr>
      <w:r>
        <w:rPr>
          <w:noProof/>
        </w:rPr>
        <w:t>Chapitre 3. Vers la performance multimodale</w:t>
      </w:r>
      <w:r>
        <w:rPr>
          <w:noProof/>
        </w:rPr>
        <w:tab/>
      </w:r>
      <w:r>
        <w:rPr>
          <w:noProof/>
        </w:rPr>
        <w:fldChar w:fldCharType="begin"/>
      </w:r>
      <w:r>
        <w:rPr>
          <w:noProof/>
        </w:rPr>
        <w:instrText xml:space="preserve"> PAGEREF _Toc201332061 \h </w:instrText>
      </w:r>
      <w:r>
        <w:rPr>
          <w:noProof/>
        </w:rPr>
      </w:r>
      <w:r>
        <w:rPr>
          <w:noProof/>
        </w:rPr>
        <w:fldChar w:fldCharType="separate"/>
      </w:r>
      <w:r>
        <w:rPr>
          <w:noProof/>
        </w:rPr>
        <w:t>41</w:t>
      </w:r>
      <w:r>
        <w:rPr>
          <w:noProof/>
        </w:rPr>
        <w:fldChar w:fldCharType="end"/>
      </w:r>
    </w:p>
    <w:p w14:paraId="05F3E519"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Un</w:t>
      </w:r>
      <w:r w:rsidRPr="005B6C17">
        <w:rPr>
          <w:rFonts w:cs="Times New Roman"/>
          <w:noProof/>
          <w:spacing w:val="-2"/>
        </w:rPr>
        <w:t xml:space="preserve"> </w:t>
      </w:r>
      <w:r w:rsidRPr="005B6C17">
        <w:rPr>
          <w:rFonts w:cs="Times New Roman"/>
          <w:noProof/>
        </w:rPr>
        <w:t>progrès</w:t>
      </w:r>
      <w:r w:rsidRPr="005B6C17">
        <w:rPr>
          <w:rFonts w:cs="Times New Roman"/>
          <w:noProof/>
          <w:spacing w:val="-1"/>
        </w:rPr>
        <w:t xml:space="preserve"> </w:t>
      </w:r>
      <w:r w:rsidRPr="005B6C17">
        <w:rPr>
          <w:rFonts w:cs="Times New Roman"/>
          <w:noProof/>
          <w:spacing w:val="-2"/>
        </w:rPr>
        <w:t>fulgurant</w:t>
      </w:r>
      <w:r>
        <w:rPr>
          <w:noProof/>
        </w:rPr>
        <w:tab/>
      </w:r>
      <w:r>
        <w:rPr>
          <w:noProof/>
        </w:rPr>
        <w:fldChar w:fldCharType="begin"/>
      </w:r>
      <w:r>
        <w:rPr>
          <w:noProof/>
        </w:rPr>
        <w:instrText xml:space="preserve"> PAGEREF _Toc201332062 \h </w:instrText>
      </w:r>
      <w:r>
        <w:rPr>
          <w:noProof/>
        </w:rPr>
      </w:r>
      <w:r>
        <w:rPr>
          <w:noProof/>
        </w:rPr>
        <w:fldChar w:fldCharType="separate"/>
      </w:r>
      <w:r>
        <w:rPr>
          <w:noProof/>
        </w:rPr>
        <w:t>41</w:t>
      </w:r>
      <w:r>
        <w:rPr>
          <w:noProof/>
        </w:rPr>
        <w:fldChar w:fldCharType="end"/>
      </w:r>
    </w:p>
    <w:p w14:paraId="78A8A760"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Une</w:t>
      </w:r>
      <w:r w:rsidRPr="005B6C17">
        <w:rPr>
          <w:rFonts w:cs="Times New Roman"/>
          <w:noProof/>
          <w:spacing w:val="-6"/>
        </w:rPr>
        <w:t xml:space="preserve"> </w:t>
      </w:r>
      <w:r w:rsidRPr="005B6C17">
        <w:rPr>
          <w:rFonts w:cs="Times New Roman"/>
          <w:noProof/>
        </w:rPr>
        <w:t>intelligence</w:t>
      </w:r>
      <w:r w:rsidRPr="005B6C17">
        <w:rPr>
          <w:rFonts w:cs="Times New Roman"/>
          <w:noProof/>
          <w:spacing w:val="-3"/>
        </w:rPr>
        <w:t xml:space="preserve"> </w:t>
      </w:r>
      <w:r w:rsidRPr="005B6C17">
        <w:rPr>
          <w:rFonts w:cs="Times New Roman"/>
          <w:noProof/>
        </w:rPr>
        <w:t>qui</w:t>
      </w:r>
      <w:r w:rsidRPr="005B6C17">
        <w:rPr>
          <w:rFonts w:cs="Times New Roman"/>
          <w:noProof/>
          <w:spacing w:val="-3"/>
        </w:rPr>
        <w:t xml:space="preserve"> </w:t>
      </w:r>
      <w:r w:rsidRPr="005B6C17">
        <w:rPr>
          <w:rFonts w:cs="Times New Roman"/>
          <w:noProof/>
        </w:rPr>
        <w:t>nous</w:t>
      </w:r>
      <w:r w:rsidRPr="005B6C17">
        <w:rPr>
          <w:rFonts w:cs="Times New Roman"/>
          <w:noProof/>
          <w:spacing w:val="-3"/>
        </w:rPr>
        <w:t xml:space="preserve"> </w:t>
      </w:r>
      <w:r w:rsidRPr="005B6C17">
        <w:rPr>
          <w:rFonts w:cs="Times New Roman"/>
          <w:noProof/>
        </w:rPr>
        <w:t>surpasse</w:t>
      </w:r>
      <w:r w:rsidRPr="005B6C17">
        <w:rPr>
          <w:rFonts w:cs="Times New Roman"/>
          <w:noProof/>
          <w:spacing w:val="-4"/>
        </w:rPr>
        <w:t xml:space="preserve"> </w:t>
      </w:r>
      <w:r w:rsidRPr="005B6C17">
        <w:rPr>
          <w:rFonts w:cs="Times New Roman"/>
          <w:noProof/>
        </w:rPr>
        <w:t>dans</w:t>
      </w:r>
      <w:r w:rsidRPr="005B6C17">
        <w:rPr>
          <w:rFonts w:cs="Times New Roman"/>
          <w:noProof/>
          <w:spacing w:val="-3"/>
        </w:rPr>
        <w:t xml:space="preserve"> </w:t>
      </w:r>
      <w:r w:rsidRPr="005B6C17">
        <w:rPr>
          <w:rFonts w:cs="Times New Roman"/>
          <w:noProof/>
        </w:rPr>
        <w:t>de</w:t>
      </w:r>
      <w:r w:rsidRPr="005B6C17">
        <w:rPr>
          <w:rFonts w:cs="Times New Roman"/>
          <w:noProof/>
          <w:spacing w:val="-3"/>
        </w:rPr>
        <w:t xml:space="preserve"> </w:t>
      </w:r>
      <w:r w:rsidRPr="005B6C17">
        <w:rPr>
          <w:rFonts w:cs="Times New Roman"/>
          <w:noProof/>
        </w:rPr>
        <w:t>nombreux</w:t>
      </w:r>
      <w:r w:rsidRPr="005B6C17">
        <w:rPr>
          <w:rFonts w:cs="Times New Roman"/>
          <w:noProof/>
          <w:spacing w:val="-3"/>
        </w:rPr>
        <w:t xml:space="preserve"> </w:t>
      </w:r>
      <w:r w:rsidRPr="005B6C17">
        <w:rPr>
          <w:rFonts w:cs="Times New Roman"/>
          <w:noProof/>
          <w:spacing w:val="-2"/>
        </w:rPr>
        <w:t>domaines</w:t>
      </w:r>
      <w:r w:rsidRPr="005B6C17">
        <w:rPr>
          <w:rFonts w:cs="Times New Roman"/>
          <w:noProof/>
        </w:rPr>
        <w:t>…</w:t>
      </w:r>
      <w:r>
        <w:rPr>
          <w:noProof/>
        </w:rPr>
        <w:tab/>
      </w:r>
      <w:r>
        <w:rPr>
          <w:noProof/>
        </w:rPr>
        <w:fldChar w:fldCharType="begin"/>
      </w:r>
      <w:r>
        <w:rPr>
          <w:noProof/>
        </w:rPr>
        <w:instrText xml:space="preserve"> PAGEREF _Toc201332063 \h </w:instrText>
      </w:r>
      <w:r>
        <w:rPr>
          <w:noProof/>
        </w:rPr>
      </w:r>
      <w:r>
        <w:rPr>
          <w:noProof/>
        </w:rPr>
        <w:fldChar w:fldCharType="separate"/>
      </w:r>
      <w:r>
        <w:rPr>
          <w:noProof/>
        </w:rPr>
        <w:t>43</w:t>
      </w:r>
      <w:r>
        <w:rPr>
          <w:noProof/>
        </w:rPr>
        <w:fldChar w:fldCharType="end"/>
      </w:r>
    </w:p>
    <w:p w14:paraId="792A1006"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spacing w:val="-2"/>
        </w:rPr>
        <w:t>Des compétences pourtant limitées </w:t>
      </w:r>
      <w:r w:rsidRPr="005B6C17">
        <w:rPr>
          <w:rFonts w:cs="Times New Roman"/>
          <w:noProof/>
        </w:rPr>
        <w:t>:</w:t>
      </w:r>
      <w:r w:rsidRPr="005B6C17">
        <w:rPr>
          <w:rFonts w:cs="Times New Roman"/>
          <w:noProof/>
          <w:spacing w:val="-2"/>
        </w:rPr>
        <w:t xml:space="preserve"> </w:t>
      </w:r>
      <w:r w:rsidRPr="005B6C17">
        <w:rPr>
          <w:rFonts w:cs="Times New Roman"/>
          <w:noProof/>
        </w:rPr>
        <w:t>l’intelligence</w:t>
      </w:r>
      <w:r w:rsidRPr="005B6C17">
        <w:rPr>
          <w:rFonts w:cs="Times New Roman"/>
          <w:noProof/>
          <w:spacing w:val="-2"/>
        </w:rPr>
        <w:t xml:space="preserve"> </w:t>
      </w:r>
      <w:r w:rsidRPr="005B6C17">
        <w:rPr>
          <w:rFonts w:cs="Times New Roman"/>
          <w:noProof/>
        </w:rPr>
        <w:t>en</w:t>
      </w:r>
      <w:r w:rsidRPr="005B6C17">
        <w:rPr>
          <w:rFonts w:cs="Times New Roman"/>
          <w:noProof/>
          <w:spacing w:val="-3"/>
        </w:rPr>
        <w:t xml:space="preserve"> </w:t>
      </w:r>
      <w:r w:rsidRPr="005B6C17">
        <w:rPr>
          <w:rFonts w:cs="Times New Roman"/>
          <w:noProof/>
        </w:rPr>
        <w:t>dents</w:t>
      </w:r>
      <w:r w:rsidRPr="005B6C17">
        <w:rPr>
          <w:rFonts w:cs="Times New Roman"/>
          <w:noProof/>
          <w:spacing w:val="-3"/>
        </w:rPr>
        <w:t xml:space="preserve"> </w:t>
      </w:r>
      <w:r w:rsidRPr="005B6C17">
        <w:rPr>
          <w:rFonts w:cs="Times New Roman"/>
          <w:noProof/>
        </w:rPr>
        <w:t>de</w:t>
      </w:r>
      <w:r w:rsidRPr="005B6C17">
        <w:rPr>
          <w:rFonts w:cs="Times New Roman"/>
          <w:noProof/>
          <w:spacing w:val="-1"/>
        </w:rPr>
        <w:t xml:space="preserve"> </w:t>
      </w:r>
      <w:r w:rsidRPr="005B6C17">
        <w:rPr>
          <w:rFonts w:cs="Times New Roman"/>
          <w:noProof/>
          <w:spacing w:val="-4"/>
        </w:rPr>
        <w:t>scie</w:t>
      </w:r>
      <w:r>
        <w:rPr>
          <w:noProof/>
        </w:rPr>
        <w:tab/>
      </w:r>
      <w:r>
        <w:rPr>
          <w:noProof/>
        </w:rPr>
        <w:fldChar w:fldCharType="begin"/>
      </w:r>
      <w:r>
        <w:rPr>
          <w:noProof/>
        </w:rPr>
        <w:instrText xml:space="preserve"> PAGEREF _Toc201332064 \h </w:instrText>
      </w:r>
      <w:r>
        <w:rPr>
          <w:noProof/>
        </w:rPr>
      </w:r>
      <w:r>
        <w:rPr>
          <w:noProof/>
        </w:rPr>
        <w:fldChar w:fldCharType="separate"/>
      </w:r>
      <w:r>
        <w:rPr>
          <w:noProof/>
        </w:rPr>
        <w:t>45</w:t>
      </w:r>
      <w:r>
        <w:rPr>
          <w:noProof/>
        </w:rPr>
        <w:fldChar w:fldCharType="end"/>
      </w:r>
    </w:p>
    <w:p w14:paraId="5DB5A3A6"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La</w:t>
      </w:r>
      <w:r w:rsidRPr="005B6C17">
        <w:rPr>
          <w:rFonts w:cs="Times New Roman"/>
          <w:noProof/>
          <w:spacing w:val="-4"/>
        </w:rPr>
        <w:t xml:space="preserve"> </w:t>
      </w:r>
      <w:r w:rsidRPr="005B6C17">
        <w:rPr>
          <w:rFonts w:cs="Times New Roman"/>
          <w:noProof/>
        </w:rPr>
        <w:t>révolution</w:t>
      </w:r>
      <w:r w:rsidRPr="005B6C17">
        <w:rPr>
          <w:rFonts w:cs="Times New Roman"/>
          <w:noProof/>
          <w:spacing w:val="-2"/>
        </w:rPr>
        <w:t xml:space="preserve"> </w:t>
      </w:r>
      <w:r w:rsidRPr="005B6C17">
        <w:rPr>
          <w:rFonts w:cs="Times New Roman"/>
          <w:noProof/>
        </w:rPr>
        <w:t>de</w:t>
      </w:r>
      <w:r w:rsidRPr="005B6C17">
        <w:rPr>
          <w:rFonts w:cs="Times New Roman"/>
          <w:noProof/>
          <w:spacing w:val="-2"/>
        </w:rPr>
        <w:t xml:space="preserve"> </w:t>
      </w:r>
      <w:r w:rsidRPr="005B6C17">
        <w:rPr>
          <w:rFonts w:cs="Times New Roman"/>
          <w:noProof/>
        </w:rPr>
        <w:t>la</w:t>
      </w:r>
      <w:r w:rsidRPr="005B6C17">
        <w:rPr>
          <w:rFonts w:cs="Times New Roman"/>
          <w:noProof/>
          <w:spacing w:val="-1"/>
        </w:rPr>
        <w:t xml:space="preserve"> </w:t>
      </w:r>
      <w:r w:rsidRPr="005B6C17">
        <w:rPr>
          <w:rFonts w:cs="Times New Roman"/>
          <w:noProof/>
        </w:rPr>
        <w:t>polyvalence</w:t>
      </w:r>
      <w:r w:rsidRPr="005B6C17">
        <w:rPr>
          <w:rFonts w:cs="Times New Roman"/>
          <w:noProof/>
          <w:spacing w:val="-2"/>
        </w:rPr>
        <w:t> </w:t>
      </w:r>
      <w:r w:rsidRPr="005B6C17">
        <w:rPr>
          <w:rFonts w:cs="Times New Roman"/>
          <w:noProof/>
        </w:rPr>
        <w:t>:</w:t>
      </w:r>
      <w:r w:rsidRPr="005B6C17">
        <w:rPr>
          <w:rFonts w:cs="Times New Roman"/>
          <w:noProof/>
          <w:spacing w:val="-1"/>
        </w:rPr>
        <w:t xml:space="preserve"> </w:t>
      </w:r>
      <w:r w:rsidRPr="005B6C17">
        <w:rPr>
          <w:rFonts w:cs="Times New Roman"/>
          <w:noProof/>
        </w:rPr>
        <w:t>des</w:t>
      </w:r>
      <w:r w:rsidRPr="005B6C17">
        <w:rPr>
          <w:rFonts w:cs="Times New Roman"/>
          <w:noProof/>
          <w:spacing w:val="-2"/>
        </w:rPr>
        <w:t xml:space="preserve"> </w:t>
      </w:r>
      <w:r w:rsidRPr="005B6C17">
        <w:rPr>
          <w:rFonts w:cs="Times New Roman"/>
          <w:noProof/>
        </w:rPr>
        <w:t>outils aux</w:t>
      </w:r>
      <w:r w:rsidRPr="005B6C17">
        <w:rPr>
          <w:rFonts w:cs="Times New Roman"/>
          <w:noProof/>
          <w:spacing w:val="-2"/>
        </w:rPr>
        <w:t xml:space="preserve"> agents</w:t>
      </w:r>
      <w:r>
        <w:rPr>
          <w:noProof/>
        </w:rPr>
        <w:tab/>
      </w:r>
      <w:r>
        <w:rPr>
          <w:noProof/>
        </w:rPr>
        <w:fldChar w:fldCharType="begin"/>
      </w:r>
      <w:r>
        <w:rPr>
          <w:noProof/>
        </w:rPr>
        <w:instrText xml:space="preserve"> PAGEREF _Toc201332065 \h </w:instrText>
      </w:r>
      <w:r>
        <w:rPr>
          <w:noProof/>
        </w:rPr>
      </w:r>
      <w:r>
        <w:rPr>
          <w:noProof/>
        </w:rPr>
        <w:fldChar w:fldCharType="separate"/>
      </w:r>
      <w:r>
        <w:rPr>
          <w:noProof/>
        </w:rPr>
        <w:t>50</w:t>
      </w:r>
      <w:r>
        <w:rPr>
          <w:noProof/>
        </w:rPr>
        <w:fldChar w:fldCharType="end"/>
      </w:r>
    </w:p>
    <w:p w14:paraId="1C53FFAF" w14:textId="77777777" w:rsidR="006A6FEE" w:rsidRDefault="006A6FEE">
      <w:pPr>
        <w:pStyle w:val="TOC2"/>
        <w:tabs>
          <w:tab w:val="right" w:leader="dot" w:pos="9198"/>
        </w:tabs>
        <w:rPr>
          <w:rFonts w:eastAsiaTheme="minorEastAsia" w:cstheme="minorBidi"/>
          <w:b w:val="0"/>
          <w:noProof/>
          <w:sz w:val="24"/>
          <w:szCs w:val="24"/>
          <w:lang w:eastAsia="fr-FR"/>
        </w:rPr>
      </w:pPr>
      <w:r>
        <w:rPr>
          <w:noProof/>
        </w:rPr>
        <w:t>Chapitre 4. Intelligence, heuristique et compréhension</w:t>
      </w:r>
      <w:r>
        <w:rPr>
          <w:noProof/>
        </w:rPr>
        <w:tab/>
      </w:r>
      <w:r>
        <w:rPr>
          <w:noProof/>
        </w:rPr>
        <w:fldChar w:fldCharType="begin"/>
      </w:r>
      <w:r>
        <w:rPr>
          <w:noProof/>
        </w:rPr>
        <w:instrText xml:space="preserve"> PAGEREF _Toc201332066 \h </w:instrText>
      </w:r>
      <w:r>
        <w:rPr>
          <w:noProof/>
        </w:rPr>
      </w:r>
      <w:r>
        <w:rPr>
          <w:noProof/>
        </w:rPr>
        <w:fldChar w:fldCharType="separate"/>
      </w:r>
      <w:r>
        <w:rPr>
          <w:noProof/>
        </w:rPr>
        <w:t>53</w:t>
      </w:r>
      <w:r>
        <w:rPr>
          <w:noProof/>
        </w:rPr>
        <w:fldChar w:fldCharType="end"/>
      </w:r>
    </w:p>
    <w:p w14:paraId="5D849106"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Prédire</w:t>
      </w:r>
      <w:r w:rsidRPr="005B6C17">
        <w:rPr>
          <w:rFonts w:cs="Times New Roman"/>
          <w:noProof/>
          <w:spacing w:val="-4"/>
        </w:rPr>
        <w:t xml:space="preserve"> </w:t>
      </w:r>
      <w:r w:rsidRPr="005B6C17">
        <w:rPr>
          <w:rFonts w:cs="Times New Roman"/>
          <w:noProof/>
        </w:rPr>
        <w:t>du</w:t>
      </w:r>
      <w:r w:rsidRPr="005B6C17">
        <w:rPr>
          <w:rFonts w:cs="Times New Roman"/>
          <w:noProof/>
          <w:spacing w:val="-3"/>
        </w:rPr>
        <w:t xml:space="preserve"> </w:t>
      </w:r>
      <w:r w:rsidRPr="005B6C17">
        <w:rPr>
          <w:rFonts w:cs="Times New Roman"/>
          <w:noProof/>
        </w:rPr>
        <w:t>texte,</w:t>
      </w:r>
      <w:r w:rsidRPr="005B6C17">
        <w:rPr>
          <w:rFonts w:cs="Times New Roman"/>
          <w:noProof/>
          <w:spacing w:val="-2"/>
        </w:rPr>
        <w:t xml:space="preserve"> </w:t>
      </w:r>
      <w:r w:rsidRPr="005B6C17">
        <w:rPr>
          <w:rFonts w:cs="Times New Roman"/>
          <w:noProof/>
        </w:rPr>
        <w:t>est-ce</w:t>
      </w:r>
      <w:r w:rsidRPr="005B6C17">
        <w:rPr>
          <w:rFonts w:cs="Times New Roman"/>
          <w:noProof/>
          <w:spacing w:val="-2"/>
        </w:rPr>
        <w:t xml:space="preserve"> </w:t>
      </w:r>
      <w:r w:rsidRPr="005B6C17">
        <w:rPr>
          <w:rFonts w:cs="Times New Roman"/>
          <w:noProof/>
        </w:rPr>
        <w:t>raisonner</w:t>
      </w:r>
      <w:r w:rsidRPr="005B6C17">
        <w:rPr>
          <w:rFonts w:cs="Times New Roman"/>
          <w:noProof/>
          <w:spacing w:val="-2"/>
        </w:rPr>
        <w:t> </w:t>
      </w:r>
      <w:r w:rsidRPr="005B6C17">
        <w:rPr>
          <w:rFonts w:cs="Times New Roman"/>
          <w:noProof/>
          <w:spacing w:val="-10"/>
        </w:rPr>
        <w:t>?</w:t>
      </w:r>
      <w:r>
        <w:rPr>
          <w:noProof/>
        </w:rPr>
        <w:tab/>
      </w:r>
      <w:r>
        <w:rPr>
          <w:noProof/>
        </w:rPr>
        <w:fldChar w:fldCharType="begin"/>
      </w:r>
      <w:r>
        <w:rPr>
          <w:noProof/>
        </w:rPr>
        <w:instrText xml:space="preserve"> PAGEREF _Toc201332067 \h </w:instrText>
      </w:r>
      <w:r>
        <w:rPr>
          <w:noProof/>
        </w:rPr>
      </w:r>
      <w:r>
        <w:rPr>
          <w:noProof/>
        </w:rPr>
        <w:fldChar w:fldCharType="separate"/>
      </w:r>
      <w:r>
        <w:rPr>
          <w:noProof/>
        </w:rPr>
        <w:t>53</w:t>
      </w:r>
      <w:r>
        <w:rPr>
          <w:noProof/>
        </w:rPr>
        <w:fldChar w:fldCharType="end"/>
      </w:r>
    </w:p>
    <w:p w14:paraId="41BC72B7"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Compréhension</w:t>
      </w:r>
      <w:r w:rsidRPr="005B6C17">
        <w:rPr>
          <w:rFonts w:cs="Times New Roman"/>
          <w:noProof/>
          <w:spacing w:val="-7"/>
        </w:rPr>
        <w:t xml:space="preserve"> </w:t>
      </w:r>
      <w:r w:rsidRPr="005B6C17">
        <w:rPr>
          <w:rFonts w:cs="Times New Roman"/>
          <w:noProof/>
        </w:rPr>
        <w:t>du</w:t>
      </w:r>
      <w:r w:rsidRPr="005B6C17">
        <w:rPr>
          <w:rFonts w:cs="Times New Roman"/>
          <w:noProof/>
          <w:spacing w:val="-4"/>
        </w:rPr>
        <w:t xml:space="preserve"> </w:t>
      </w:r>
      <w:r w:rsidRPr="005B6C17">
        <w:rPr>
          <w:rFonts w:cs="Times New Roman"/>
          <w:noProof/>
        </w:rPr>
        <w:t>monde,</w:t>
      </w:r>
      <w:r w:rsidRPr="005B6C17">
        <w:rPr>
          <w:rFonts w:cs="Times New Roman"/>
          <w:noProof/>
          <w:spacing w:val="-3"/>
        </w:rPr>
        <w:t xml:space="preserve"> </w:t>
      </w:r>
      <w:r w:rsidRPr="005B6C17">
        <w:rPr>
          <w:rFonts w:cs="Times New Roman"/>
          <w:noProof/>
        </w:rPr>
        <w:t>ou</w:t>
      </w:r>
      <w:r w:rsidRPr="005B6C17">
        <w:rPr>
          <w:rFonts w:cs="Times New Roman"/>
          <w:noProof/>
          <w:spacing w:val="-5"/>
        </w:rPr>
        <w:t xml:space="preserve"> </w:t>
      </w:r>
      <w:r w:rsidRPr="005B6C17">
        <w:rPr>
          <w:rFonts w:cs="Times New Roman"/>
          <w:noProof/>
        </w:rPr>
        <w:t>simple</w:t>
      </w:r>
      <w:r w:rsidRPr="005B6C17">
        <w:rPr>
          <w:rFonts w:cs="Times New Roman"/>
          <w:noProof/>
          <w:spacing w:val="-3"/>
        </w:rPr>
        <w:t xml:space="preserve"> </w:t>
      </w:r>
      <w:r w:rsidRPr="005B6C17">
        <w:rPr>
          <w:rFonts w:cs="Times New Roman"/>
          <w:noProof/>
        </w:rPr>
        <w:t>empilement</w:t>
      </w:r>
      <w:r w:rsidRPr="005B6C17">
        <w:rPr>
          <w:rFonts w:cs="Times New Roman"/>
          <w:noProof/>
          <w:spacing w:val="-3"/>
        </w:rPr>
        <w:t xml:space="preserve"> </w:t>
      </w:r>
      <w:r w:rsidRPr="005B6C17">
        <w:rPr>
          <w:rFonts w:cs="Times New Roman"/>
          <w:noProof/>
        </w:rPr>
        <w:t>d’heuristiques</w:t>
      </w:r>
      <w:r w:rsidRPr="005B6C17">
        <w:rPr>
          <w:rFonts w:cs="Times New Roman"/>
          <w:noProof/>
          <w:spacing w:val="-4"/>
        </w:rPr>
        <w:t> </w:t>
      </w:r>
      <w:r w:rsidRPr="005B6C17">
        <w:rPr>
          <w:rFonts w:cs="Times New Roman"/>
          <w:noProof/>
          <w:spacing w:val="-10"/>
        </w:rPr>
        <w:t>?</w:t>
      </w:r>
      <w:r>
        <w:rPr>
          <w:noProof/>
        </w:rPr>
        <w:tab/>
      </w:r>
      <w:r>
        <w:rPr>
          <w:noProof/>
        </w:rPr>
        <w:fldChar w:fldCharType="begin"/>
      </w:r>
      <w:r>
        <w:rPr>
          <w:noProof/>
        </w:rPr>
        <w:instrText xml:space="preserve"> PAGEREF _Toc201332068 \h </w:instrText>
      </w:r>
      <w:r>
        <w:rPr>
          <w:noProof/>
        </w:rPr>
      </w:r>
      <w:r>
        <w:rPr>
          <w:noProof/>
        </w:rPr>
        <w:fldChar w:fldCharType="separate"/>
      </w:r>
      <w:r>
        <w:rPr>
          <w:noProof/>
        </w:rPr>
        <w:t>54</w:t>
      </w:r>
      <w:r>
        <w:rPr>
          <w:noProof/>
        </w:rPr>
        <w:fldChar w:fldCharType="end"/>
      </w:r>
    </w:p>
    <w:p w14:paraId="7589A0A8"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L’intelligence</w:t>
      </w:r>
      <w:r w:rsidRPr="005B6C17">
        <w:rPr>
          <w:rFonts w:cs="Times New Roman"/>
          <w:noProof/>
          <w:spacing w:val="-11"/>
        </w:rPr>
        <w:t xml:space="preserve"> </w:t>
      </w:r>
      <w:r w:rsidRPr="005B6C17">
        <w:rPr>
          <w:rFonts w:cs="Times New Roman"/>
          <w:noProof/>
        </w:rPr>
        <w:t>comme</w:t>
      </w:r>
      <w:r w:rsidRPr="005B6C17">
        <w:rPr>
          <w:rFonts w:cs="Times New Roman"/>
          <w:noProof/>
          <w:spacing w:val="-8"/>
        </w:rPr>
        <w:t xml:space="preserve"> </w:t>
      </w:r>
      <w:r w:rsidRPr="005B6C17">
        <w:rPr>
          <w:rFonts w:cs="Times New Roman"/>
          <w:noProof/>
        </w:rPr>
        <w:t>représentation</w:t>
      </w:r>
      <w:r w:rsidRPr="005B6C17">
        <w:rPr>
          <w:rFonts w:cs="Times New Roman"/>
          <w:noProof/>
          <w:spacing w:val="-10"/>
        </w:rPr>
        <w:t xml:space="preserve"> </w:t>
      </w:r>
      <w:r w:rsidRPr="005B6C17">
        <w:rPr>
          <w:rFonts w:cs="Times New Roman"/>
          <w:noProof/>
        </w:rPr>
        <w:t>compressée</w:t>
      </w:r>
      <w:r w:rsidRPr="005B6C17">
        <w:rPr>
          <w:rFonts w:cs="Times New Roman"/>
          <w:noProof/>
          <w:spacing w:val="-8"/>
        </w:rPr>
        <w:t xml:space="preserve"> </w:t>
      </w:r>
      <w:r w:rsidRPr="005B6C17">
        <w:rPr>
          <w:rFonts w:cs="Times New Roman"/>
          <w:noProof/>
        </w:rPr>
        <w:t>du</w:t>
      </w:r>
      <w:r w:rsidRPr="005B6C17">
        <w:rPr>
          <w:rFonts w:cs="Times New Roman"/>
          <w:noProof/>
          <w:spacing w:val="-8"/>
        </w:rPr>
        <w:t xml:space="preserve"> </w:t>
      </w:r>
      <w:r w:rsidRPr="005B6C17">
        <w:rPr>
          <w:rFonts w:cs="Times New Roman"/>
          <w:noProof/>
          <w:spacing w:val="-2"/>
        </w:rPr>
        <w:t>monde</w:t>
      </w:r>
      <w:r>
        <w:rPr>
          <w:noProof/>
        </w:rPr>
        <w:tab/>
      </w:r>
      <w:r>
        <w:rPr>
          <w:noProof/>
        </w:rPr>
        <w:fldChar w:fldCharType="begin"/>
      </w:r>
      <w:r>
        <w:rPr>
          <w:noProof/>
        </w:rPr>
        <w:instrText xml:space="preserve"> PAGEREF _Toc201332069 \h </w:instrText>
      </w:r>
      <w:r>
        <w:rPr>
          <w:noProof/>
        </w:rPr>
      </w:r>
      <w:r>
        <w:rPr>
          <w:noProof/>
        </w:rPr>
        <w:fldChar w:fldCharType="separate"/>
      </w:r>
      <w:r>
        <w:rPr>
          <w:noProof/>
        </w:rPr>
        <w:t>55</w:t>
      </w:r>
      <w:r>
        <w:rPr>
          <w:noProof/>
        </w:rPr>
        <w:fldChar w:fldCharType="end"/>
      </w:r>
    </w:p>
    <w:p w14:paraId="3BE5467E" w14:textId="77777777" w:rsidR="006A6FEE" w:rsidRDefault="006A6FEE">
      <w:pPr>
        <w:pStyle w:val="TOC2"/>
        <w:tabs>
          <w:tab w:val="right" w:leader="dot" w:pos="9198"/>
        </w:tabs>
        <w:rPr>
          <w:rFonts w:eastAsiaTheme="minorEastAsia" w:cstheme="minorBidi"/>
          <w:b w:val="0"/>
          <w:noProof/>
          <w:sz w:val="24"/>
          <w:szCs w:val="24"/>
          <w:lang w:eastAsia="fr-FR"/>
        </w:rPr>
      </w:pPr>
      <w:r>
        <w:rPr>
          <w:noProof/>
        </w:rPr>
        <w:t>Chapitre 5. Les</w:t>
      </w:r>
      <w:r w:rsidRPr="005B6C17">
        <w:rPr>
          <w:noProof/>
          <w:spacing w:val="-2"/>
        </w:rPr>
        <w:t xml:space="preserve"> </w:t>
      </w:r>
      <w:r>
        <w:rPr>
          <w:noProof/>
        </w:rPr>
        <w:t>plafonds</w:t>
      </w:r>
      <w:r w:rsidRPr="005B6C17">
        <w:rPr>
          <w:noProof/>
          <w:spacing w:val="-2"/>
        </w:rPr>
        <w:t xml:space="preserve"> </w:t>
      </w:r>
      <w:r>
        <w:rPr>
          <w:noProof/>
        </w:rPr>
        <w:t>de</w:t>
      </w:r>
      <w:r w:rsidRPr="005B6C17">
        <w:rPr>
          <w:noProof/>
          <w:spacing w:val="-1"/>
        </w:rPr>
        <w:t xml:space="preserve"> </w:t>
      </w:r>
      <w:r w:rsidRPr="005B6C17">
        <w:rPr>
          <w:noProof/>
          <w:spacing w:val="-2"/>
        </w:rPr>
        <w:t>verre : fiabilité, conscience, créativité</w:t>
      </w:r>
      <w:r>
        <w:rPr>
          <w:noProof/>
        </w:rPr>
        <w:tab/>
      </w:r>
      <w:r>
        <w:rPr>
          <w:noProof/>
        </w:rPr>
        <w:fldChar w:fldCharType="begin"/>
      </w:r>
      <w:r>
        <w:rPr>
          <w:noProof/>
        </w:rPr>
        <w:instrText xml:space="preserve"> PAGEREF _Toc201332070 \h </w:instrText>
      </w:r>
      <w:r>
        <w:rPr>
          <w:noProof/>
        </w:rPr>
      </w:r>
      <w:r>
        <w:rPr>
          <w:noProof/>
        </w:rPr>
        <w:fldChar w:fldCharType="separate"/>
      </w:r>
      <w:r>
        <w:rPr>
          <w:noProof/>
        </w:rPr>
        <w:t>57</w:t>
      </w:r>
      <w:r>
        <w:rPr>
          <w:noProof/>
        </w:rPr>
        <w:fldChar w:fldCharType="end"/>
      </w:r>
    </w:p>
    <w:p w14:paraId="65CE142E"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Pr>
          <w:noProof/>
        </w:rPr>
        <w:t>« Si une machine n’arrive pas à faire X, elle ne sera jamais intelligente »</w:t>
      </w:r>
      <w:r>
        <w:rPr>
          <w:noProof/>
        </w:rPr>
        <w:tab/>
      </w:r>
      <w:r>
        <w:rPr>
          <w:noProof/>
        </w:rPr>
        <w:fldChar w:fldCharType="begin"/>
      </w:r>
      <w:r>
        <w:rPr>
          <w:noProof/>
        </w:rPr>
        <w:instrText xml:space="preserve"> PAGEREF _Toc201332071 \h </w:instrText>
      </w:r>
      <w:r>
        <w:rPr>
          <w:noProof/>
        </w:rPr>
      </w:r>
      <w:r>
        <w:rPr>
          <w:noProof/>
        </w:rPr>
        <w:fldChar w:fldCharType="separate"/>
      </w:r>
      <w:r>
        <w:rPr>
          <w:noProof/>
        </w:rPr>
        <w:t>57</w:t>
      </w:r>
      <w:r>
        <w:rPr>
          <w:noProof/>
        </w:rPr>
        <w:fldChar w:fldCharType="end"/>
      </w:r>
    </w:p>
    <w:p w14:paraId="2DE922B2"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L’argument du cheval de labour : « Cette intelligence est artificielle et n’a pas de conscience : elle ne pourra donc jamais égaler notre intelligence. »</w:t>
      </w:r>
      <w:r>
        <w:rPr>
          <w:noProof/>
        </w:rPr>
        <w:tab/>
      </w:r>
      <w:r>
        <w:rPr>
          <w:noProof/>
        </w:rPr>
        <w:fldChar w:fldCharType="begin"/>
      </w:r>
      <w:r>
        <w:rPr>
          <w:noProof/>
        </w:rPr>
        <w:instrText xml:space="preserve"> PAGEREF _Toc201332072 \h </w:instrText>
      </w:r>
      <w:r>
        <w:rPr>
          <w:noProof/>
        </w:rPr>
      </w:r>
      <w:r>
        <w:rPr>
          <w:noProof/>
        </w:rPr>
        <w:fldChar w:fldCharType="separate"/>
      </w:r>
      <w:r>
        <w:rPr>
          <w:noProof/>
        </w:rPr>
        <w:t>59</w:t>
      </w:r>
      <w:r>
        <w:rPr>
          <w:noProof/>
        </w:rPr>
        <w:fldChar w:fldCharType="end"/>
      </w:r>
    </w:p>
    <w:p w14:paraId="63E4D569"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Pr>
          <w:noProof/>
        </w:rPr>
        <w:t>Créativité : « Jamais ces algorithmes ne pourront créer quelque chose de réellement nouveau »</w:t>
      </w:r>
      <w:r>
        <w:rPr>
          <w:noProof/>
        </w:rPr>
        <w:tab/>
      </w:r>
      <w:r>
        <w:rPr>
          <w:noProof/>
        </w:rPr>
        <w:fldChar w:fldCharType="begin"/>
      </w:r>
      <w:r>
        <w:rPr>
          <w:noProof/>
        </w:rPr>
        <w:instrText xml:space="preserve"> PAGEREF _Toc201332073 \h </w:instrText>
      </w:r>
      <w:r>
        <w:rPr>
          <w:noProof/>
        </w:rPr>
      </w:r>
      <w:r>
        <w:rPr>
          <w:noProof/>
        </w:rPr>
        <w:fldChar w:fldCharType="separate"/>
      </w:r>
      <w:r>
        <w:rPr>
          <w:noProof/>
        </w:rPr>
        <w:t>60</w:t>
      </w:r>
      <w:r>
        <w:rPr>
          <w:noProof/>
        </w:rPr>
        <w:fldChar w:fldCharType="end"/>
      </w:r>
    </w:p>
    <w:p w14:paraId="5CDC19AD" w14:textId="77777777" w:rsidR="006A6FEE" w:rsidRDefault="006A6FEE">
      <w:pPr>
        <w:pStyle w:val="TOC2"/>
        <w:tabs>
          <w:tab w:val="right" w:leader="dot" w:pos="9198"/>
        </w:tabs>
        <w:rPr>
          <w:rFonts w:eastAsiaTheme="minorEastAsia" w:cstheme="minorBidi"/>
          <w:b w:val="0"/>
          <w:noProof/>
          <w:sz w:val="24"/>
          <w:szCs w:val="24"/>
          <w:lang w:eastAsia="fr-FR"/>
        </w:rPr>
      </w:pPr>
      <w:r>
        <w:rPr>
          <w:noProof/>
        </w:rPr>
        <w:t>Chapitre 6. Vers</w:t>
      </w:r>
      <w:r w:rsidRPr="005B6C17">
        <w:rPr>
          <w:noProof/>
          <w:spacing w:val="-25"/>
        </w:rPr>
        <w:t xml:space="preserve"> </w:t>
      </w:r>
      <w:r>
        <w:rPr>
          <w:noProof/>
        </w:rPr>
        <w:t>des</w:t>
      </w:r>
      <w:r w:rsidRPr="005B6C17">
        <w:rPr>
          <w:noProof/>
          <w:spacing w:val="-22"/>
        </w:rPr>
        <w:t xml:space="preserve"> </w:t>
      </w:r>
      <w:r>
        <w:rPr>
          <w:noProof/>
        </w:rPr>
        <w:t>employés</w:t>
      </w:r>
      <w:r w:rsidRPr="005B6C17">
        <w:rPr>
          <w:noProof/>
          <w:spacing w:val="-22"/>
        </w:rPr>
        <w:t xml:space="preserve"> </w:t>
      </w:r>
      <w:r w:rsidRPr="005B6C17">
        <w:rPr>
          <w:noProof/>
          <w:spacing w:val="-2"/>
        </w:rPr>
        <w:t>artificiels</w:t>
      </w:r>
      <w:r>
        <w:rPr>
          <w:noProof/>
        </w:rPr>
        <w:tab/>
      </w:r>
      <w:r>
        <w:rPr>
          <w:noProof/>
        </w:rPr>
        <w:fldChar w:fldCharType="begin"/>
      </w:r>
      <w:r>
        <w:rPr>
          <w:noProof/>
        </w:rPr>
        <w:instrText xml:space="preserve"> PAGEREF _Toc201332074 \h </w:instrText>
      </w:r>
      <w:r>
        <w:rPr>
          <w:noProof/>
        </w:rPr>
      </w:r>
      <w:r>
        <w:rPr>
          <w:noProof/>
        </w:rPr>
        <w:fldChar w:fldCharType="separate"/>
      </w:r>
      <w:r>
        <w:rPr>
          <w:noProof/>
        </w:rPr>
        <w:t>63</w:t>
      </w:r>
      <w:r>
        <w:rPr>
          <w:noProof/>
        </w:rPr>
        <w:fldChar w:fldCharType="end"/>
      </w:r>
    </w:p>
    <w:p w14:paraId="02D1D758"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lastRenderedPageBreak/>
        <w:t>Les systèmes d’IA, futurs employés artificiels ?</w:t>
      </w:r>
      <w:r>
        <w:rPr>
          <w:noProof/>
        </w:rPr>
        <w:tab/>
      </w:r>
      <w:r>
        <w:rPr>
          <w:noProof/>
        </w:rPr>
        <w:fldChar w:fldCharType="begin"/>
      </w:r>
      <w:r>
        <w:rPr>
          <w:noProof/>
        </w:rPr>
        <w:instrText xml:space="preserve"> PAGEREF _Toc201332075 \h </w:instrText>
      </w:r>
      <w:r>
        <w:rPr>
          <w:noProof/>
        </w:rPr>
      </w:r>
      <w:r>
        <w:rPr>
          <w:noProof/>
        </w:rPr>
        <w:fldChar w:fldCharType="separate"/>
      </w:r>
      <w:r>
        <w:rPr>
          <w:noProof/>
        </w:rPr>
        <w:t>63</w:t>
      </w:r>
      <w:r>
        <w:rPr>
          <w:noProof/>
        </w:rPr>
        <w:fldChar w:fldCharType="end"/>
      </w:r>
    </w:p>
    <w:p w14:paraId="473F081C"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spacing w:val="-5"/>
        </w:rPr>
        <w:t>Des agents polyvalents</w:t>
      </w:r>
      <w:r>
        <w:rPr>
          <w:noProof/>
        </w:rPr>
        <w:tab/>
      </w:r>
      <w:r>
        <w:rPr>
          <w:noProof/>
        </w:rPr>
        <w:fldChar w:fldCharType="begin"/>
      </w:r>
      <w:r>
        <w:rPr>
          <w:noProof/>
        </w:rPr>
        <w:instrText xml:space="preserve"> PAGEREF _Toc201332076 \h </w:instrText>
      </w:r>
      <w:r>
        <w:rPr>
          <w:noProof/>
        </w:rPr>
      </w:r>
      <w:r>
        <w:rPr>
          <w:noProof/>
        </w:rPr>
        <w:fldChar w:fldCharType="separate"/>
      </w:r>
      <w:r>
        <w:rPr>
          <w:noProof/>
        </w:rPr>
        <w:t>64</w:t>
      </w:r>
      <w:r>
        <w:rPr>
          <w:noProof/>
        </w:rPr>
        <w:fldChar w:fldCharType="end"/>
      </w:r>
    </w:p>
    <w:p w14:paraId="5826FC67"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Un</w:t>
      </w:r>
      <w:r w:rsidRPr="005B6C17">
        <w:rPr>
          <w:rFonts w:cs="Times New Roman"/>
          <w:noProof/>
          <w:spacing w:val="-12"/>
        </w:rPr>
        <w:t xml:space="preserve"> </w:t>
      </w:r>
      <w:r w:rsidRPr="005B6C17">
        <w:rPr>
          <w:rFonts w:cs="Times New Roman"/>
          <w:noProof/>
        </w:rPr>
        <w:t>employé</w:t>
      </w:r>
      <w:r w:rsidRPr="005B6C17">
        <w:rPr>
          <w:rFonts w:cs="Times New Roman"/>
          <w:noProof/>
          <w:spacing w:val="-11"/>
        </w:rPr>
        <w:t xml:space="preserve"> </w:t>
      </w:r>
      <w:r w:rsidRPr="005B6C17">
        <w:rPr>
          <w:rFonts w:cs="Times New Roman"/>
          <w:noProof/>
        </w:rPr>
        <w:t>artificiel</w:t>
      </w:r>
      <w:r w:rsidRPr="005B6C17">
        <w:rPr>
          <w:rFonts w:cs="Times New Roman"/>
          <w:noProof/>
          <w:spacing w:val="-11"/>
        </w:rPr>
        <w:t xml:space="preserve"> </w:t>
      </w:r>
      <w:r w:rsidRPr="005B6C17">
        <w:rPr>
          <w:rFonts w:cs="Times New Roman"/>
          <w:noProof/>
        </w:rPr>
        <w:t>d’ici</w:t>
      </w:r>
      <w:r w:rsidRPr="005B6C17">
        <w:rPr>
          <w:rFonts w:cs="Times New Roman"/>
          <w:noProof/>
          <w:spacing w:val="-10"/>
        </w:rPr>
        <w:t xml:space="preserve"> à </w:t>
      </w:r>
      <w:r w:rsidRPr="005B6C17">
        <w:rPr>
          <w:rFonts w:cs="Times New Roman"/>
          <w:noProof/>
          <w:spacing w:val="-4"/>
        </w:rPr>
        <w:t>2030</w:t>
      </w:r>
      <w:r>
        <w:rPr>
          <w:noProof/>
        </w:rPr>
        <w:tab/>
      </w:r>
      <w:r>
        <w:rPr>
          <w:noProof/>
        </w:rPr>
        <w:fldChar w:fldCharType="begin"/>
      </w:r>
      <w:r>
        <w:rPr>
          <w:noProof/>
        </w:rPr>
        <w:instrText xml:space="preserve"> PAGEREF _Toc201332077 \h </w:instrText>
      </w:r>
      <w:r>
        <w:rPr>
          <w:noProof/>
        </w:rPr>
      </w:r>
      <w:r>
        <w:rPr>
          <w:noProof/>
        </w:rPr>
        <w:fldChar w:fldCharType="separate"/>
      </w:r>
      <w:r>
        <w:rPr>
          <w:noProof/>
        </w:rPr>
        <w:t>68</w:t>
      </w:r>
      <w:r>
        <w:rPr>
          <w:noProof/>
        </w:rPr>
        <w:fldChar w:fldCharType="end"/>
      </w:r>
    </w:p>
    <w:p w14:paraId="6AADF147"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Une automatisation</w:t>
      </w:r>
      <w:r w:rsidRPr="005B6C17">
        <w:rPr>
          <w:rFonts w:cs="Times New Roman"/>
          <w:noProof/>
          <w:spacing w:val="-17"/>
        </w:rPr>
        <w:t xml:space="preserve"> </w:t>
      </w:r>
      <w:r w:rsidRPr="005B6C17">
        <w:rPr>
          <w:rFonts w:cs="Times New Roman"/>
          <w:noProof/>
        </w:rPr>
        <w:t>largement</w:t>
      </w:r>
      <w:r w:rsidRPr="005B6C17">
        <w:rPr>
          <w:rFonts w:cs="Times New Roman"/>
          <w:noProof/>
          <w:spacing w:val="-15"/>
        </w:rPr>
        <w:t xml:space="preserve"> </w:t>
      </w:r>
      <w:r w:rsidRPr="005B6C17">
        <w:rPr>
          <w:rFonts w:cs="Times New Roman"/>
          <w:noProof/>
          <w:spacing w:val="-2"/>
        </w:rPr>
        <w:t>rentable</w:t>
      </w:r>
      <w:r>
        <w:rPr>
          <w:noProof/>
        </w:rPr>
        <w:tab/>
      </w:r>
      <w:r>
        <w:rPr>
          <w:noProof/>
        </w:rPr>
        <w:fldChar w:fldCharType="begin"/>
      </w:r>
      <w:r>
        <w:rPr>
          <w:noProof/>
        </w:rPr>
        <w:instrText xml:space="preserve"> PAGEREF _Toc201332078 \h </w:instrText>
      </w:r>
      <w:r>
        <w:rPr>
          <w:noProof/>
        </w:rPr>
      </w:r>
      <w:r>
        <w:rPr>
          <w:noProof/>
        </w:rPr>
        <w:fldChar w:fldCharType="separate"/>
      </w:r>
      <w:r>
        <w:rPr>
          <w:noProof/>
        </w:rPr>
        <w:t>69</w:t>
      </w:r>
      <w:r>
        <w:rPr>
          <w:noProof/>
        </w:rPr>
        <w:fldChar w:fldCharType="end"/>
      </w:r>
    </w:p>
    <w:p w14:paraId="2E0E2648"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L’irruption de l’IA dans le marché du travail</w:t>
      </w:r>
      <w:r>
        <w:rPr>
          <w:noProof/>
        </w:rPr>
        <w:tab/>
      </w:r>
      <w:r>
        <w:rPr>
          <w:noProof/>
        </w:rPr>
        <w:fldChar w:fldCharType="begin"/>
      </w:r>
      <w:r>
        <w:rPr>
          <w:noProof/>
        </w:rPr>
        <w:instrText xml:space="preserve"> PAGEREF _Toc201332079 \h </w:instrText>
      </w:r>
      <w:r>
        <w:rPr>
          <w:noProof/>
        </w:rPr>
      </w:r>
      <w:r>
        <w:rPr>
          <w:noProof/>
        </w:rPr>
        <w:fldChar w:fldCharType="separate"/>
      </w:r>
      <w:r>
        <w:rPr>
          <w:noProof/>
        </w:rPr>
        <w:t>70</w:t>
      </w:r>
      <w:r>
        <w:rPr>
          <w:noProof/>
        </w:rPr>
        <w:fldChar w:fldCharType="end"/>
      </w:r>
    </w:p>
    <w:p w14:paraId="6FDF6ACD"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Prendre pied dans le monde physique : les progrès de la robotique</w:t>
      </w:r>
      <w:r>
        <w:rPr>
          <w:noProof/>
        </w:rPr>
        <w:tab/>
      </w:r>
      <w:r>
        <w:rPr>
          <w:noProof/>
        </w:rPr>
        <w:fldChar w:fldCharType="begin"/>
      </w:r>
      <w:r>
        <w:rPr>
          <w:noProof/>
        </w:rPr>
        <w:instrText xml:space="preserve"> PAGEREF _Toc201332080 \h </w:instrText>
      </w:r>
      <w:r>
        <w:rPr>
          <w:noProof/>
        </w:rPr>
      </w:r>
      <w:r>
        <w:rPr>
          <w:noProof/>
        </w:rPr>
        <w:fldChar w:fldCharType="separate"/>
      </w:r>
      <w:r>
        <w:rPr>
          <w:noProof/>
        </w:rPr>
        <w:t>71</w:t>
      </w:r>
      <w:r>
        <w:rPr>
          <w:noProof/>
        </w:rPr>
        <w:fldChar w:fldCharType="end"/>
      </w:r>
    </w:p>
    <w:p w14:paraId="691121B9" w14:textId="77777777" w:rsidR="006A6FEE" w:rsidRDefault="006A6FEE">
      <w:pPr>
        <w:pStyle w:val="TOC2"/>
        <w:tabs>
          <w:tab w:val="right" w:leader="dot" w:pos="9198"/>
        </w:tabs>
        <w:rPr>
          <w:rFonts w:eastAsiaTheme="minorEastAsia" w:cstheme="minorBidi"/>
          <w:b w:val="0"/>
          <w:noProof/>
          <w:sz w:val="24"/>
          <w:szCs w:val="24"/>
          <w:lang w:eastAsia="fr-FR"/>
        </w:rPr>
      </w:pPr>
      <w:r>
        <w:rPr>
          <w:noProof/>
        </w:rPr>
        <w:t xml:space="preserve">Chapitre 7. </w:t>
      </w:r>
      <w:r w:rsidRPr="005B6C17">
        <w:rPr>
          <w:noProof/>
          <w:highlight w:val="yellow"/>
        </w:rPr>
        <w:t>La</w:t>
      </w:r>
      <w:r w:rsidRPr="005B6C17">
        <w:rPr>
          <w:noProof/>
          <w:spacing w:val="-2"/>
          <w:highlight w:val="yellow"/>
        </w:rPr>
        <w:t xml:space="preserve"> </w:t>
      </w:r>
      <w:r w:rsidRPr="005B6C17">
        <w:rPr>
          <w:noProof/>
          <w:highlight w:val="yellow"/>
        </w:rPr>
        <w:t>course</w:t>
      </w:r>
      <w:r w:rsidRPr="005B6C17">
        <w:rPr>
          <w:noProof/>
          <w:spacing w:val="-2"/>
          <w:highlight w:val="yellow"/>
        </w:rPr>
        <w:t xml:space="preserve"> </w:t>
      </w:r>
      <w:r w:rsidRPr="005B6C17">
        <w:rPr>
          <w:noProof/>
          <w:highlight w:val="yellow"/>
        </w:rPr>
        <w:t>aux</w:t>
      </w:r>
      <w:r w:rsidRPr="005B6C17">
        <w:rPr>
          <w:noProof/>
          <w:spacing w:val="-1"/>
          <w:highlight w:val="yellow"/>
        </w:rPr>
        <w:t xml:space="preserve"> </w:t>
      </w:r>
      <w:r w:rsidRPr="005B6C17">
        <w:rPr>
          <w:noProof/>
          <w:spacing w:val="-2"/>
          <w:highlight w:val="yellow"/>
        </w:rPr>
        <w:t>étoiles</w:t>
      </w:r>
      <w:r>
        <w:rPr>
          <w:noProof/>
        </w:rPr>
        <w:tab/>
      </w:r>
      <w:r>
        <w:rPr>
          <w:noProof/>
        </w:rPr>
        <w:fldChar w:fldCharType="begin"/>
      </w:r>
      <w:r>
        <w:rPr>
          <w:noProof/>
        </w:rPr>
        <w:instrText xml:space="preserve"> PAGEREF _Toc201332081 \h </w:instrText>
      </w:r>
      <w:r>
        <w:rPr>
          <w:noProof/>
        </w:rPr>
      </w:r>
      <w:r>
        <w:rPr>
          <w:noProof/>
        </w:rPr>
        <w:fldChar w:fldCharType="separate"/>
      </w:r>
      <w:r>
        <w:rPr>
          <w:noProof/>
        </w:rPr>
        <w:t>73</w:t>
      </w:r>
      <w:r>
        <w:rPr>
          <w:noProof/>
        </w:rPr>
        <w:fldChar w:fldCharType="end"/>
      </w:r>
    </w:p>
    <w:p w14:paraId="51479BBC"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Les</w:t>
      </w:r>
      <w:r w:rsidRPr="005B6C17">
        <w:rPr>
          <w:rFonts w:cs="Times New Roman"/>
          <w:noProof/>
          <w:spacing w:val="-4"/>
        </w:rPr>
        <w:t xml:space="preserve"> </w:t>
      </w:r>
      <w:r w:rsidRPr="005B6C17">
        <w:rPr>
          <w:rFonts w:cs="Times New Roman"/>
          <w:noProof/>
        </w:rPr>
        <w:t>lois d’échelle</w:t>
      </w:r>
      <w:r>
        <w:rPr>
          <w:noProof/>
        </w:rPr>
        <w:tab/>
      </w:r>
      <w:r>
        <w:rPr>
          <w:noProof/>
        </w:rPr>
        <w:fldChar w:fldCharType="begin"/>
      </w:r>
      <w:r>
        <w:rPr>
          <w:noProof/>
        </w:rPr>
        <w:instrText xml:space="preserve"> PAGEREF _Toc201332082 \h </w:instrText>
      </w:r>
      <w:r>
        <w:rPr>
          <w:noProof/>
        </w:rPr>
      </w:r>
      <w:r>
        <w:rPr>
          <w:noProof/>
        </w:rPr>
        <w:fldChar w:fldCharType="separate"/>
      </w:r>
      <w:r>
        <w:rPr>
          <w:noProof/>
        </w:rPr>
        <w:t>73</w:t>
      </w:r>
      <w:r>
        <w:rPr>
          <w:noProof/>
        </w:rPr>
        <w:fldChar w:fldCharType="end"/>
      </w:r>
    </w:p>
    <w:p w14:paraId="432E59DB"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La courbe en S : des progrès à l’accélération surprenante</w:t>
      </w:r>
      <w:r>
        <w:rPr>
          <w:noProof/>
        </w:rPr>
        <w:tab/>
      </w:r>
      <w:r>
        <w:rPr>
          <w:noProof/>
        </w:rPr>
        <w:fldChar w:fldCharType="begin"/>
      </w:r>
      <w:r>
        <w:rPr>
          <w:noProof/>
        </w:rPr>
        <w:instrText xml:space="preserve"> PAGEREF _Toc201332083 \h </w:instrText>
      </w:r>
      <w:r>
        <w:rPr>
          <w:noProof/>
        </w:rPr>
      </w:r>
      <w:r>
        <w:rPr>
          <w:noProof/>
        </w:rPr>
        <w:fldChar w:fldCharType="separate"/>
      </w:r>
      <w:r>
        <w:rPr>
          <w:noProof/>
        </w:rPr>
        <w:t>74</w:t>
      </w:r>
      <w:r>
        <w:rPr>
          <w:noProof/>
        </w:rPr>
        <w:fldChar w:fldCharType="end"/>
      </w:r>
    </w:p>
    <w:p w14:paraId="643A093D"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L’hypothèse</w:t>
      </w:r>
      <w:r w:rsidRPr="005B6C17">
        <w:rPr>
          <w:rFonts w:cs="Times New Roman"/>
          <w:noProof/>
          <w:spacing w:val="-7"/>
        </w:rPr>
        <w:t xml:space="preserve"> </w:t>
      </w:r>
      <w:r w:rsidRPr="005B6C17">
        <w:rPr>
          <w:rFonts w:cs="Times New Roman"/>
          <w:noProof/>
        </w:rPr>
        <w:t>des</w:t>
      </w:r>
      <w:r w:rsidRPr="005B6C17">
        <w:rPr>
          <w:rFonts w:cs="Times New Roman"/>
          <w:noProof/>
          <w:spacing w:val="-5"/>
        </w:rPr>
        <w:t xml:space="preserve"> </w:t>
      </w:r>
      <w:r w:rsidRPr="005B6C17">
        <w:rPr>
          <w:rFonts w:cs="Times New Roman"/>
          <w:noProof/>
        </w:rPr>
        <w:t>lois</w:t>
      </w:r>
      <w:r w:rsidRPr="005B6C17">
        <w:rPr>
          <w:rFonts w:cs="Times New Roman"/>
          <w:noProof/>
          <w:spacing w:val="-5"/>
        </w:rPr>
        <w:t xml:space="preserve"> </w:t>
      </w:r>
      <w:r w:rsidRPr="005B6C17">
        <w:rPr>
          <w:rFonts w:cs="Times New Roman"/>
          <w:noProof/>
        </w:rPr>
        <w:t>d’échelle</w:t>
      </w:r>
      <w:r w:rsidRPr="005B6C17">
        <w:rPr>
          <w:rFonts w:cs="Times New Roman"/>
          <w:noProof/>
          <w:spacing w:val="-4"/>
        </w:rPr>
        <w:t xml:space="preserve"> </w:t>
      </w:r>
      <w:r w:rsidRPr="005B6C17">
        <w:rPr>
          <w:rFonts w:cs="Times New Roman"/>
          <w:noProof/>
        </w:rPr>
        <w:t>et</w:t>
      </w:r>
      <w:r w:rsidRPr="005B6C17">
        <w:rPr>
          <w:rFonts w:cs="Times New Roman"/>
          <w:noProof/>
          <w:spacing w:val="-5"/>
        </w:rPr>
        <w:t xml:space="preserve"> </w:t>
      </w:r>
      <w:r w:rsidRPr="005B6C17">
        <w:rPr>
          <w:rFonts w:cs="Times New Roman"/>
          <w:noProof/>
        </w:rPr>
        <w:t>le</w:t>
      </w:r>
      <w:r w:rsidRPr="005B6C17">
        <w:rPr>
          <w:rFonts w:cs="Times New Roman"/>
          <w:noProof/>
          <w:spacing w:val="-4"/>
        </w:rPr>
        <w:t xml:space="preserve"> </w:t>
      </w:r>
      <w:r w:rsidRPr="005B6C17">
        <w:rPr>
          <w:rFonts w:cs="Times New Roman"/>
          <w:noProof/>
        </w:rPr>
        <w:t>départ</w:t>
      </w:r>
      <w:r w:rsidRPr="005B6C17">
        <w:rPr>
          <w:rFonts w:cs="Times New Roman"/>
          <w:noProof/>
          <w:spacing w:val="-4"/>
        </w:rPr>
        <w:t xml:space="preserve"> </w:t>
      </w:r>
      <w:r w:rsidRPr="005B6C17">
        <w:rPr>
          <w:rFonts w:cs="Times New Roman"/>
          <w:noProof/>
        </w:rPr>
        <w:t>de</w:t>
      </w:r>
      <w:r w:rsidRPr="005B6C17">
        <w:rPr>
          <w:rFonts w:cs="Times New Roman"/>
          <w:noProof/>
          <w:spacing w:val="-4"/>
        </w:rPr>
        <w:t xml:space="preserve"> </w:t>
      </w:r>
      <w:r w:rsidRPr="005B6C17">
        <w:rPr>
          <w:rFonts w:cs="Times New Roman"/>
          <w:noProof/>
          <w:spacing w:val="-2"/>
        </w:rPr>
        <w:t>fusée</w:t>
      </w:r>
      <w:r>
        <w:rPr>
          <w:noProof/>
        </w:rPr>
        <w:tab/>
      </w:r>
      <w:r>
        <w:rPr>
          <w:noProof/>
        </w:rPr>
        <w:fldChar w:fldCharType="begin"/>
      </w:r>
      <w:r>
        <w:rPr>
          <w:noProof/>
        </w:rPr>
        <w:instrText xml:space="preserve"> PAGEREF _Toc201332084 \h </w:instrText>
      </w:r>
      <w:r>
        <w:rPr>
          <w:noProof/>
        </w:rPr>
      </w:r>
      <w:r>
        <w:rPr>
          <w:noProof/>
        </w:rPr>
        <w:fldChar w:fldCharType="separate"/>
      </w:r>
      <w:r>
        <w:rPr>
          <w:noProof/>
        </w:rPr>
        <w:t>76</w:t>
      </w:r>
      <w:r>
        <w:rPr>
          <w:noProof/>
        </w:rPr>
        <w:fldChar w:fldCharType="end"/>
      </w:r>
    </w:p>
    <w:p w14:paraId="21814B78"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Les</w:t>
      </w:r>
      <w:r w:rsidRPr="005B6C17">
        <w:rPr>
          <w:rFonts w:cs="Times New Roman"/>
          <w:noProof/>
          <w:spacing w:val="-3"/>
        </w:rPr>
        <w:t xml:space="preserve"> </w:t>
      </w:r>
      <w:r w:rsidRPr="005B6C17">
        <w:rPr>
          <w:rFonts w:cs="Times New Roman"/>
          <w:noProof/>
        </w:rPr>
        <w:t>carburants</w:t>
      </w:r>
      <w:r w:rsidRPr="005B6C17">
        <w:rPr>
          <w:rFonts w:cs="Times New Roman"/>
          <w:noProof/>
          <w:spacing w:val="-3"/>
        </w:rPr>
        <w:t xml:space="preserve"> </w:t>
      </w:r>
      <w:r w:rsidRPr="005B6C17">
        <w:rPr>
          <w:rFonts w:cs="Times New Roman"/>
          <w:noProof/>
        </w:rPr>
        <w:t>de</w:t>
      </w:r>
      <w:r w:rsidRPr="005B6C17">
        <w:rPr>
          <w:rFonts w:cs="Times New Roman"/>
          <w:noProof/>
          <w:spacing w:val="-2"/>
        </w:rPr>
        <w:t xml:space="preserve"> </w:t>
      </w:r>
      <w:r w:rsidRPr="005B6C17">
        <w:rPr>
          <w:rFonts w:cs="Times New Roman"/>
          <w:noProof/>
        </w:rPr>
        <w:t>la</w:t>
      </w:r>
      <w:r w:rsidRPr="005B6C17">
        <w:rPr>
          <w:rFonts w:cs="Times New Roman"/>
          <w:noProof/>
          <w:spacing w:val="-1"/>
        </w:rPr>
        <w:t xml:space="preserve"> </w:t>
      </w:r>
      <w:r w:rsidRPr="005B6C17">
        <w:rPr>
          <w:rFonts w:cs="Times New Roman"/>
          <w:noProof/>
          <w:spacing w:val="-4"/>
        </w:rPr>
        <w:t>fusée</w:t>
      </w:r>
      <w:r>
        <w:rPr>
          <w:noProof/>
        </w:rPr>
        <w:tab/>
      </w:r>
      <w:r>
        <w:rPr>
          <w:noProof/>
        </w:rPr>
        <w:fldChar w:fldCharType="begin"/>
      </w:r>
      <w:r>
        <w:rPr>
          <w:noProof/>
        </w:rPr>
        <w:instrText xml:space="preserve"> PAGEREF _Toc201332085 \h </w:instrText>
      </w:r>
      <w:r>
        <w:rPr>
          <w:noProof/>
        </w:rPr>
      </w:r>
      <w:r>
        <w:rPr>
          <w:noProof/>
        </w:rPr>
        <w:fldChar w:fldCharType="separate"/>
      </w:r>
      <w:r>
        <w:rPr>
          <w:noProof/>
        </w:rPr>
        <w:t>78</w:t>
      </w:r>
      <w:r>
        <w:rPr>
          <w:noProof/>
        </w:rPr>
        <w:fldChar w:fldCharType="end"/>
      </w:r>
    </w:p>
    <w:p w14:paraId="7838FA0E"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Pr>
          <w:noProof/>
        </w:rPr>
        <w:t>Ad astra</w:t>
      </w:r>
      <w:r>
        <w:rPr>
          <w:noProof/>
        </w:rPr>
        <w:tab/>
      </w:r>
      <w:r>
        <w:rPr>
          <w:noProof/>
        </w:rPr>
        <w:fldChar w:fldCharType="begin"/>
      </w:r>
      <w:r>
        <w:rPr>
          <w:noProof/>
        </w:rPr>
        <w:instrText xml:space="preserve"> PAGEREF _Toc201332086 \h </w:instrText>
      </w:r>
      <w:r>
        <w:rPr>
          <w:noProof/>
        </w:rPr>
      </w:r>
      <w:r>
        <w:rPr>
          <w:noProof/>
        </w:rPr>
        <w:fldChar w:fldCharType="separate"/>
      </w:r>
      <w:r>
        <w:rPr>
          <w:noProof/>
        </w:rPr>
        <w:t>83</w:t>
      </w:r>
      <w:r>
        <w:rPr>
          <w:noProof/>
        </w:rPr>
        <w:fldChar w:fldCharType="end"/>
      </w:r>
    </w:p>
    <w:p w14:paraId="3CDDE585" w14:textId="77777777" w:rsidR="006A6FEE" w:rsidRDefault="006A6FEE">
      <w:pPr>
        <w:pStyle w:val="TOC1"/>
        <w:tabs>
          <w:tab w:val="right" w:leader="dot" w:pos="9198"/>
        </w:tabs>
        <w:rPr>
          <w:rFonts w:eastAsiaTheme="minorEastAsia" w:cstheme="minorBidi"/>
          <w:b w:val="0"/>
          <w:bCs w:val="0"/>
          <w:caps w:val="0"/>
          <w:noProof/>
          <w:sz w:val="24"/>
          <w:szCs w:val="24"/>
          <w:lang w:eastAsia="fr-FR"/>
        </w:rPr>
      </w:pPr>
      <w:r>
        <w:rPr>
          <w:noProof/>
        </w:rPr>
        <w:t>Partie III. L’âge des robots</w:t>
      </w:r>
      <w:r>
        <w:rPr>
          <w:noProof/>
        </w:rPr>
        <w:tab/>
      </w:r>
      <w:r>
        <w:rPr>
          <w:noProof/>
        </w:rPr>
        <w:fldChar w:fldCharType="begin"/>
      </w:r>
      <w:r>
        <w:rPr>
          <w:noProof/>
        </w:rPr>
        <w:instrText xml:space="preserve"> PAGEREF _Toc201332087 \h </w:instrText>
      </w:r>
      <w:r>
        <w:rPr>
          <w:noProof/>
        </w:rPr>
      </w:r>
      <w:r>
        <w:rPr>
          <w:noProof/>
        </w:rPr>
        <w:fldChar w:fldCharType="separate"/>
      </w:r>
      <w:r>
        <w:rPr>
          <w:noProof/>
        </w:rPr>
        <w:t>86</w:t>
      </w:r>
      <w:r>
        <w:rPr>
          <w:noProof/>
        </w:rPr>
        <w:fldChar w:fldCharType="end"/>
      </w:r>
    </w:p>
    <w:p w14:paraId="27BAF1AA" w14:textId="77777777" w:rsidR="006A6FEE" w:rsidRDefault="006A6FEE">
      <w:pPr>
        <w:pStyle w:val="TOC2"/>
        <w:tabs>
          <w:tab w:val="right" w:leader="dot" w:pos="9198"/>
        </w:tabs>
        <w:rPr>
          <w:rFonts w:eastAsiaTheme="minorEastAsia" w:cstheme="minorBidi"/>
          <w:b w:val="0"/>
          <w:noProof/>
          <w:sz w:val="24"/>
          <w:szCs w:val="24"/>
          <w:lang w:eastAsia="fr-FR"/>
        </w:rPr>
      </w:pPr>
      <w:r>
        <w:rPr>
          <w:noProof/>
        </w:rPr>
        <w:t>Chapitre 8. Alignement, morale, éthique</w:t>
      </w:r>
      <w:r>
        <w:rPr>
          <w:noProof/>
        </w:rPr>
        <w:tab/>
      </w:r>
      <w:r>
        <w:rPr>
          <w:noProof/>
        </w:rPr>
        <w:fldChar w:fldCharType="begin"/>
      </w:r>
      <w:r>
        <w:rPr>
          <w:noProof/>
        </w:rPr>
        <w:instrText xml:space="preserve"> PAGEREF _Toc201332088 \h </w:instrText>
      </w:r>
      <w:r>
        <w:rPr>
          <w:noProof/>
        </w:rPr>
      </w:r>
      <w:r>
        <w:rPr>
          <w:noProof/>
        </w:rPr>
        <w:fldChar w:fldCharType="separate"/>
      </w:r>
      <w:r>
        <w:rPr>
          <w:noProof/>
        </w:rPr>
        <w:t>87</w:t>
      </w:r>
      <w:r>
        <w:rPr>
          <w:noProof/>
        </w:rPr>
        <w:fldChar w:fldCharType="end"/>
      </w:r>
    </w:p>
    <w:p w14:paraId="49D5D223"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Approches actuelles sur l’alignement</w:t>
      </w:r>
      <w:r>
        <w:rPr>
          <w:noProof/>
        </w:rPr>
        <w:tab/>
      </w:r>
      <w:r>
        <w:rPr>
          <w:noProof/>
        </w:rPr>
        <w:fldChar w:fldCharType="begin"/>
      </w:r>
      <w:r>
        <w:rPr>
          <w:noProof/>
        </w:rPr>
        <w:instrText xml:space="preserve"> PAGEREF _Toc201332089 \h </w:instrText>
      </w:r>
      <w:r>
        <w:rPr>
          <w:noProof/>
        </w:rPr>
      </w:r>
      <w:r>
        <w:rPr>
          <w:noProof/>
        </w:rPr>
        <w:fldChar w:fldCharType="separate"/>
      </w:r>
      <w:r>
        <w:rPr>
          <w:noProof/>
        </w:rPr>
        <w:t>87</w:t>
      </w:r>
      <w:r>
        <w:rPr>
          <w:noProof/>
        </w:rPr>
        <w:fldChar w:fldCharType="end"/>
      </w:r>
    </w:p>
    <w:p w14:paraId="2AEB5837"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Agents</w:t>
      </w:r>
      <w:r w:rsidRPr="005B6C17">
        <w:rPr>
          <w:rFonts w:cs="Times New Roman"/>
          <w:noProof/>
          <w:spacing w:val="-3"/>
        </w:rPr>
        <w:t xml:space="preserve"> </w:t>
      </w:r>
      <w:r w:rsidRPr="005B6C17">
        <w:rPr>
          <w:rFonts w:cs="Times New Roman"/>
          <w:noProof/>
        </w:rPr>
        <w:t>autonomes</w:t>
      </w:r>
      <w:r w:rsidRPr="005B6C17">
        <w:rPr>
          <w:rFonts w:cs="Times New Roman"/>
          <w:noProof/>
          <w:spacing w:val="-2"/>
        </w:rPr>
        <w:t xml:space="preserve"> </w:t>
      </w:r>
      <w:r w:rsidRPr="005B6C17">
        <w:rPr>
          <w:rFonts w:cs="Times New Roman"/>
          <w:noProof/>
        </w:rPr>
        <w:t>et</w:t>
      </w:r>
      <w:r w:rsidRPr="005B6C17">
        <w:rPr>
          <w:rFonts w:cs="Times New Roman"/>
          <w:noProof/>
          <w:spacing w:val="-1"/>
        </w:rPr>
        <w:t xml:space="preserve"> </w:t>
      </w:r>
      <w:r w:rsidRPr="005B6C17">
        <w:rPr>
          <w:rFonts w:cs="Times New Roman"/>
          <w:noProof/>
          <w:spacing w:val="-2"/>
        </w:rPr>
        <w:t>alignement</w:t>
      </w:r>
      <w:r>
        <w:rPr>
          <w:noProof/>
        </w:rPr>
        <w:tab/>
      </w:r>
      <w:r>
        <w:rPr>
          <w:noProof/>
        </w:rPr>
        <w:fldChar w:fldCharType="begin"/>
      </w:r>
      <w:r>
        <w:rPr>
          <w:noProof/>
        </w:rPr>
        <w:instrText xml:space="preserve"> PAGEREF _Toc201332090 \h </w:instrText>
      </w:r>
      <w:r>
        <w:rPr>
          <w:noProof/>
        </w:rPr>
      </w:r>
      <w:r>
        <w:rPr>
          <w:noProof/>
        </w:rPr>
        <w:fldChar w:fldCharType="separate"/>
      </w:r>
      <w:r>
        <w:rPr>
          <w:noProof/>
        </w:rPr>
        <w:t>88</w:t>
      </w:r>
      <w:r>
        <w:rPr>
          <w:noProof/>
        </w:rPr>
        <w:fldChar w:fldCharType="end"/>
      </w:r>
    </w:p>
    <w:p w14:paraId="21A4051B" w14:textId="77777777" w:rsidR="006A6FEE" w:rsidRDefault="006A6FEE">
      <w:pPr>
        <w:pStyle w:val="TOC2"/>
        <w:tabs>
          <w:tab w:val="right" w:leader="dot" w:pos="9198"/>
        </w:tabs>
        <w:rPr>
          <w:rFonts w:eastAsiaTheme="minorEastAsia" w:cstheme="minorBidi"/>
          <w:b w:val="0"/>
          <w:noProof/>
          <w:sz w:val="24"/>
          <w:szCs w:val="24"/>
          <w:lang w:eastAsia="fr-FR"/>
        </w:rPr>
      </w:pPr>
      <w:r>
        <w:rPr>
          <w:noProof/>
        </w:rPr>
        <w:t>Chapitre 9. Assistants</w:t>
      </w:r>
      <w:r w:rsidRPr="005B6C17">
        <w:rPr>
          <w:noProof/>
          <w:spacing w:val="-5"/>
        </w:rPr>
        <w:t xml:space="preserve"> </w:t>
      </w:r>
      <w:r>
        <w:rPr>
          <w:noProof/>
        </w:rPr>
        <w:t>et</w:t>
      </w:r>
      <w:r w:rsidRPr="005B6C17">
        <w:rPr>
          <w:noProof/>
          <w:spacing w:val="-3"/>
        </w:rPr>
        <w:t xml:space="preserve"> </w:t>
      </w:r>
      <w:r w:rsidRPr="005B6C17">
        <w:rPr>
          <w:noProof/>
          <w:spacing w:val="-2"/>
        </w:rPr>
        <w:t>tuteurs</w:t>
      </w:r>
      <w:r>
        <w:rPr>
          <w:noProof/>
        </w:rPr>
        <w:tab/>
      </w:r>
      <w:r>
        <w:rPr>
          <w:noProof/>
        </w:rPr>
        <w:fldChar w:fldCharType="begin"/>
      </w:r>
      <w:r>
        <w:rPr>
          <w:noProof/>
        </w:rPr>
        <w:instrText xml:space="preserve"> PAGEREF _Toc201332091 \h </w:instrText>
      </w:r>
      <w:r>
        <w:rPr>
          <w:noProof/>
        </w:rPr>
      </w:r>
      <w:r>
        <w:rPr>
          <w:noProof/>
        </w:rPr>
        <w:fldChar w:fldCharType="separate"/>
      </w:r>
      <w:r>
        <w:rPr>
          <w:noProof/>
        </w:rPr>
        <w:t>92</w:t>
      </w:r>
      <w:r>
        <w:rPr>
          <w:noProof/>
        </w:rPr>
        <w:fldChar w:fldCharType="end"/>
      </w:r>
    </w:p>
    <w:p w14:paraId="2C64AF75"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Assistance</w:t>
      </w:r>
      <w:r w:rsidRPr="005B6C17">
        <w:rPr>
          <w:rFonts w:cs="Times New Roman"/>
          <w:noProof/>
          <w:spacing w:val="-5"/>
        </w:rPr>
        <w:t xml:space="preserve"> </w:t>
      </w:r>
      <w:r w:rsidRPr="005B6C17">
        <w:rPr>
          <w:rFonts w:cs="Times New Roman"/>
          <w:noProof/>
        </w:rPr>
        <w:t>vocale :</w:t>
      </w:r>
      <w:r w:rsidRPr="005B6C17">
        <w:rPr>
          <w:rFonts w:cs="Times New Roman"/>
          <w:noProof/>
          <w:spacing w:val="-2"/>
        </w:rPr>
        <w:t xml:space="preserve"> </w:t>
      </w:r>
      <w:r w:rsidRPr="005B6C17">
        <w:rPr>
          <w:rFonts w:cs="Times New Roman"/>
          <w:noProof/>
        </w:rPr>
        <w:t>rendre</w:t>
      </w:r>
      <w:r w:rsidRPr="005B6C17">
        <w:rPr>
          <w:rFonts w:cs="Times New Roman"/>
          <w:noProof/>
          <w:spacing w:val="-2"/>
        </w:rPr>
        <w:t xml:space="preserve"> </w:t>
      </w:r>
      <w:r w:rsidRPr="005B6C17">
        <w:rPr>
          <w:rFonts w:cs="Times New Roman"/>
          <w:noProof/>
        </w:rPr>
        <w:t>le</w:t>
      </w:r>
      <w:r w:rsidRPr="005B6C17">
        <w:rPr>
          <w:rFonts w:cs="Times New Roman"/>
          <w:noProof/>
          <w:spacing w:val="-2"/>
        </w:rPr>
        <w:t xml:space="preserve"> </w:t>
      </w:r>
      <w:r w:rsidRPr="005B6C17">
        <w:rPr>
          <w:rFonts w:cs="Times New Roman"/>
          <w:noProof/>
        </w:rPr>
        <w:t>numérique</w:t>
      </w:r>
      <w:r w:rsidRPr="005B6C17">
        <w:rPr>
          <w:rFonts w:cs="Times New Roman"/>
          <w:noProof/>
          <w:spacing w:val="-2"/>
        </w:rPr>
        <w:t xml:space="preserve"> accessible</w:t>
      </w:r>
      <w:r>
        <w:rPr>
          <w:noProof/>
        </w:rPr>
        <w:tab/>
      </w:r>
      <w:r>
        <w:rPr>
          <w:noProof/>
        </w:rPr>
        <w:fldChar w:fldCharType="begin"/>
      </w:r>
      <w:r>
        <w:rPr>
          <w:noProof/>
        </w:rPr>
        <w:instrText xml:space="preserve"> PAGEREF _Toc201332092 \h </w:instrText>
      </w:r>
      <w:r>
        <w:rPr>
          <w:noProof/>
        </w:rPr>
      </w:r>
      <w:r>
        <w:rPr>
          <w:noProof/>
        </w:rPr>
        <w:fldChar w:fldCharType="separate"/>
      </w:r>
      <w:r>
        <w:rPr>
          <w:noProof/>
        </w:rPr>
        <w:t>92</w:t>
      </w:r>
      <w:r>
        <w:rPr>
          <w:noProof/>
        </w:rPr>
        <w:fldChar w:fldCharType="end"/>
      </w:r>
    </w:p>
    <w:p w14:paraId="2DABDC65"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Améliorer la prise en charge médicale</w:t>
      </w:r>
      <w:r>
        <w:rPr>
          <w:noProof/>
        </w:rPr>
        <w:tab/>
      </w:r>
      <w:r>
        <w:rPr>
          <w:noProof/>
        </w:rPr>
        <w:fldChar w:fldCharType="begin"/>
      </w:r>
      <w:r>
        <w:rPr>
          <w:noProof/>
        </w:rPr>
        <w:instrText xml:space="preserve"> PAGEREF _Toc201332093 \h </w:instrText>
      </w:r>
      <w:r>
        <w:rPr>
          <w:noProof/>
        </w:rPr>
      </w:r>
      <w:r>
        <w:rPr>
          <w:noProof/>
        </w:rPr>
        <w:fldChar w:fldCharType="separate"/>
      </w:r>
      <w:r>
        <w:rPr>
          <w:noProof/>
        </w:rPr>
        <w:t>93</w:t>
      </w:r>
      <w:r>
        <w:rPr>
          <w:noProof/>
        </w:rPr>
        <w:fldChar w:fldCharType="end"/>
      </w:r>
    </w:p>
    <w:p w14:paraId="3532CDB5"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Pr>
          <w:noProof/>
        </w:rPr>
        <w:t>Le défi de l’éducation</w:t>
      </w:r>
      <w:r w:rsidRPr="005B6C17">
        <w:rPr>
          <w:noProof/>
          <w:spacing w:val="-4"/>
        </w:rPr>
        <w:t> </w:t>
      </w:r>
      <w:r>
        <w:rPr>
          <w:noProof/>
        </w:rPr>
        <w:t>:</w:t>
      </w:r>
      <w:r w:rsidRPr="005B6C17">
        <w:rPr>
          <w:noProof/>
          <w:spacing w:val="-2"/>
        </w:rPr>
        <w:t xml:space="preserve"> </w:t>
      </w:r>
      <w:r>
        <w:rPr>
          <w:noProof/>
        </w:rPr>
        <w:t>conjuguer assistance pédagogique et discipline personnelle</w:t>
      </w:r>
      <w:r>
        <w:rPr>
          <w:noProof/>
        </w:rPr>
        <w:tab/>
      </w:r>
      <w:r>
        <w:rPr>
          <w:noProof/>
        </w:rPr>
        <w:fldChar w:fldCharType="begin"/>
      </w:r>
      <w:r>
        <w:rPr>
          <w:noProof/>
        </w:rPr>
        <w:instrText xml:space="preserve"> PAGEREF _Toc201332094 \h </w:instrText>
      </w:r>
      <w:r>
        <w:rPr>
          <w:noProof/>
        </w:rPr>
      </w:r>
      <w:r>
        <w:rPr>
          <w:noProof/>
        </w:rPr>
        <w:fldChar w:fldCharType="separate"/>
      </w:r>
      <w:r>
        <w:rPr>
          <w:noProof/>
        </w:rPr>
        <w:t>94</w:t>
      </w:r>
      <w:r>
        <w:rPr>
          <w:noProof/>
        </w:rPr>
        <w:fldChar w:fldCharType="end"/>
      </w:r>
    </w:p>
    <w:p w14:paraId="790A6960" w14:textId="77777777" w:rsidR="006A6FEE" w:rsidRDefault="006A6FEE">
      <w:pPr>
        <w:pStyle w:val="TOC2"/>
        <w:tabs>
          <w:tab w:val="right" w:leader="dot" w:pos="9198"/>
        </w:tabs>
        <w:rPr>
          <w:rFonts w:eastAsiaTheme="minorEastAsia" w:cstheme="minorBidi"/>
          <w:b w:val="0"/>
          <w:noProof/>
          <w:sz w:val="24"/>
          <w:szCs w:val="24"/>
          <w:lang w:eastAsia="fr-FR"/>
        </w:rPr>
      </w:pPr>
      <w:r>
        <w:rPr>
          <w:noProof/>
        </w:rPr>
        <w:t>Chapitre 10. La</w:t>
      </w:r>
      <w:r w:rsidRPr="005B6C17">
        <w:rPr>
          <w:noProof/>
          <w:spacing w:val="-6"/>
        </w:rPr>
        <w:t xml:space="preserve"> </w:t>
      </w:r>
      <w:r>
        <w:rPr>
          <w:noProof/>
        </w:rPr>
        <w:t>fin</w:t>
      </w:r>
      <w:r w:rsidRPr="005B6C17">
        <w:rPr>
          <w:noProof/>
          <w:spacing w:val="-7"/>
        </w:rPr>
        <w:t xml:space="preserve"> </w:t>
      </w:r>
      <w:r>
        <w:rPr>
          <w:noProof/>
        </w:rPr>
        <w:t>du</w:t>
      </w:r>
      <w:r w:rsidRPr="005B6C17">
        <w:rPr>
          <w:noProof/>
          <w:spacing w:val="-7"/>
        </w:rPr>
        <w:t xml:space="preserve"> </w:t>
      </w:r>
      <w:r w:rsidRPr="005B6C17">
        <w:rPr>
          <w:noProof/>
          <w:spacing w:val="-2"/>
        </w:rPr>
        <w:t>travail</w:t>
      </w:r>
      <w:r>
        <w:rPr>
          <w:noProof/>
        </w:rPr>
        <w:tab/>
      </w:r>
      <w:r>
        <w:rPr>
          <w:noProof/>
        </w:rPr>
        <w:fldChar w:fldCharType="begin"/>
      </w:r>
      <w:r>
        <w:rPr>
          <w:noProof/>
        </w:rPr>
        <w:instrText xml:space="preserve"> PAGEREF _Toc201332095 \h </w:instrText>
      </w:r>
      <w:r>
        <w:rPr>
          <w:noProof/>
        </w:rPr>
      </w:r>
      <w:r>
        <w:rPr>
          <w:noProof/>
        </w:rPr>
        <w:fldChar w:fldCharType="separate"/>
      </w:r>
      <w:r>
        <w:rPr>
          <w:noProof/>
        </w:rPr>
        <w:t>97</w:t>
      </w:r>
      <w:r>
        <w:rPr>
          <w:noProof/>
        </w:rPr>
        <w:fldChar w:fldCharType="end"/>
      </w:r>
    </w:p>
    <w:p w14:paraId="1F7972CD"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Le</w:t>
      </w:r>
      <w:r w:rsidRPr="005B6C17">
        <w:rPr>
          <w:rFonts w:cs="Times New Roman"/>
          <w:noProof/>
          <w:spacing w:val="-1"/>
        </w:rPr>
        <w:t xml:space="preserve"> </w:t>
      </w:r>
      <w:r w:rsidRPr="005B6C17">
        <w:rPr>
          <w:rFonts w:cs="Times New Roman"/>
          <w:noProof/>
        </w:rPr>
        <w:t>travail</w:t>
      </w:r>
      <w:r w:rsidRPr="005B6C17">
        <w:rPr>
          <w:rFonts w:cs="Times New Roman"/>
          <w:noProof/>
          <w:spacing w:val="-1"/>
        </w:rPr>
        <w:t xml:space="preserve"> </w:t>
      </w:r>
      <w:r w:rsidRPr="005B6C17">
        <w:rPr>
          <w:rFonts w:cs="Times New Roman"/>
          <w:noProof/>
        </w:rPr>
        <w:t>face</w:t>
      </w:r>
      <w:r w:rsidRPr="005B6C17">
        <w:rPr>
          <w:rFonts w:cs="Times New Roman"/>
          <w:noProof/>
          <w:spacing w:val="-1"/>
        </w:rPr>
        <w:t xml:space="preserve"> </w:t>
      </w:r>
      <w:r w:rsidRPr="005B6C17">
        <w:rPr>
          <w:rFonts w:cs="Times New Roman"/>
          <w:noProof/>
        </w:rPr>
        <w:t>à</w:t>
      </w:r>
      <w:r w:rsidRPr="005B6C17">
        <w:rPr>
          <w:rFonts w:cs="Times New Roman"/>
          <w:noProof/>
          <w:spacing w:val="-1"/>
        </w:rPr>
        <w:t xml:space="preserve"> </w:t>
      </w:r>
      <w:r w:rsidRPr="005B6C17">
        <w:rPr>
          <w:rFonts w:cs="Times New Roman"/>
          <w:noProof/>
        </w:rPr>
        <w:t>l’automatisation</w:t>
      </w:r>
      <w:r>
        <w:rPr>
          <w:noProof/>
        </w:rPr>
        <w:tab/>
      </w:r>
      <w:r>
        <w:rPr>
          <w:noProof/>
        </w:rPr>
        <w:fldChar w:fldCharType="begin"/>
      </w:r>
      <w:r>
        <w:rPr>
          <w:noProof/>
        </w:rPr>
        <w:instrText xml:space="preserve"> PAGEREF _Toc201332096 \h </w:instrText>
      </w:r>
      <w:r>
        <w:rPr>
          <w:noProof/>
        </w:rPr>
      </w:r>
      <w:r>
        <w:rPr>
          <w:noProof/>
        </w:rPr>
        <w:fldChar w:fldCharType="separate"/>
      </w:r>
      <w:r>
        <w:rPr>
          <w:noProof/>
        </w:rPr>
        <w:t>97</w:t>
      </w:r>
      <w:r>
        <w:rPr>
          <w:noProof/>
        </w:rPr>
        <w:fldChar w:fldCharType="end"/>
      </w:r>
    </w:p>
    <w:p w14:paraId="1135DDBE"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La</w:t>
      </w:r>
      <w:r w:rsidRPr="005B6C17">
        <w:rPr>
          <w:rFonts w:cs="Times New Roman"/>
          <w:noProof/>
          <w:spacing w:val="-4"/>
        </w:rPr>
        <w:t xml:space="preserve"> </w:t>
      </w:r>
      <w:r w:rsidRPr="005B6C17">
        <w:rPr>
          <w:rFonts w:cs="Times New Roman"/>
          <w:noProof/>
        </w:rPr>
        <w:t>machine</w:t>
      </w:r>
      <w:r w:rsidRPr="005B6C17">
        <w:rPr>
          <w:rFonts w:cs="Times New Roman"/>
          <w:noProof/>
          <w:spacing w:val="-2"/>
        </w:rPr>
        <w:t xml:space="preserve"> </w:t>
      </w:r>
      <w:r w:rsidRPr="005B6C17">
        <w:rPr>
          <w:rFonts w:cs="Times New Roman"/>
          <w:noProof/>
        </w:rPr>
        <w:t>ne</w:t>
      </w:r>
      <w:r w:rsidRPr="005B6C17">
        <w:rPr>
          <w:rFonts w:cs="Times New Roman"/>
          <w:noProof/>
          <w:spacing w:val="-2"/>
        </w:rPr>
        <w:t xml:space="preserve"> </w:t>
      </w:r>
      <w:r w:rsidRPr="005B6C17">
        <w:rPr>
          <w:rFonts w:cs="Times New Roman"/>
          <w:noProof/>
        </w:rPr>
        <w:t>remplace</w:t>
      </w:r>
      <w:r w:rsidRPr="005B6C17">
        <w:rPr>
          <w:rFonts w:cs="Times New Roman"/>
          <w:noProof/>
          <w:spacing w:val="-2"/>
        </w:rPr>
        <w:t xml:space="preserve"> </w:t>
      </w:r>
      <w:r w:rsidRPr="005B6C17">
        <w:rPr>
          <w:rFonts w:cs="Times New Roman"/>
          <w:noProof/>
        </w:rPr>
        <w:t>pas</w:t>
      </w:r>
      <w:r w:rsidRPr="005B6C17">
        <w:rPr>
          <w:rFonts w:cs="Times New Roman"/>
          <w:noProof/>
          <w:spacing w:val="-2"/>
        </w:rPr>
        <w:t xml:space="preserve"> </w:t>
      </w:r>
      <w:r w:rsidRPr="005B6C17">
        <w:rPr>
          <w:rFonts w:cs="Times New Roman"/>
          <w:noProof/>
        </w:rPr>
        <w:t>l’employé,</w:t>
      </w:r>
      <w:r w:rsidRPr="005B6C17">
        <w:rPr>
          <w:rFonts w:cs="Times New Roman"/>
          <w:noProof/>
          <w:spacing w:val="-2"/>
        </w:rPr>
        <w:t xml:space="preserve"> </w:t>
      </w:r>
      <w:r w:rsidRPr="005B6C17">
        <w:rPr>
          <w:rFonts w:cs="Times New Roman"/>
          <w:noProof/>
        </w:rPr>
        <w:t>elle</w:t>
      </w:r>
      <w:r w:rsidRPr="005B6C17">
        <w:rPr>
          <w:rFonts w:cs="Times New Roman"/>
          <w:noProof/>
          <w:spacing w:val="-2"/>
        </w:rPr>
        <w:t xml:space="preserve"> </w:t>
      </w:r>
      <w:r w:rsidRPr="005B6C17">
        <w:rPr>
          <w:rFonts w:cs="Times New Roman"/>
          <w:noProof/>
        </w:rPr>
        <w:t>l’augmente</w:t>
      </w:r>
      <w:r w:rsidRPr="005B6C17">
        <w:rPr>
          <w:rFonts w:cs="Times New Roman"/>
          <w:noProof/>
          <w:spacing w:val="-1"/>
        </w:rPr>
        <w:t> </w:t>
      </w:r>
      <w:r w:rsidRPr="005B6C17">
        <w:rPr>
          <w:rFonts w:cs="Times New Roman"/>
          <w:noProof/>
          <w:spacing w:val="-10"/>
        </w:rPr>
        <w:t>?</w:t>
      </w:r>
      <w:r>
        <w:rPr>
          <w:noProof/>
        </w:rPr>
        <w:tab/>
      </w:r>
      <w:r>
        <w:rPr>
          <w:noProof/>
        </w:rPr>
        <w:fldChar w:fldCharType="begin"/>
      </w:r>
      <w:r>
        <w:rPr>
          <w:noProof/>
        </w:rPr>
        <w:instrText xml:space="preserve"> PAGEREF _Toc201332097 \h </w:instrText>
      </w:r>
      <w:r>
        <w:rPr>
          <w:noProof/>
        </w:rPr>
      </w:r>
      <w:r>
        <w:rPr>
          <w:noProof/>
        </w:rPr>
        <w:fldChar w:fldCharType="separate"/>
      </w:r>
      <w:r>
        <w:rPr>
          <w:noProof/>
        </w:rPr>
        <w:t>99</w:t>
      </w:r>
      <w:r>
        <w:rPr>
          <w:noProof/>
        </w:rPr>
        <w:fldChar w:fldCharType="end"/>
      </w:r>
    </w:p>
    <w:p w14:paraId="5A888F7F"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Pourtant, la révolution industrielle n’a pas provoqué de chômage durable ?</w:t>
      </w:r>
      <w:r>
        <w:rPr>
          <w:noProof/>
        </w:rPr>
        <w:tab/>
      </w:r>
      <w:r>
        <w:rPr>
          <w:noProof/>
        </w:rPr>
        <w:fldChar w:fldCharType="begin"/>
      </w:r>
      <w:r>
        <w:rPr>
          <w:noProof/>
        </w:rPr>
        <w:instrText xml:space="preserve"> PAGEREF _Toc201332098 \h </w:instrText>
      </w:r>
      <w:r>
        <w:rPr>
          <w:noProof/>
        </w:rPr>
      </w:r>
      <w:r>
        <w:rPr>
          <w:noProof/>
        </w:rPr>
        <w:fldChar w:fldCharType="separate"/>
      </w:r>
      <w:r>
        <w:rPr>
          <w:noProof/>
        </w:rPr>
        <w:t>102</w:t>
      </w:r>
      <w:r>
        <w:rPr>
          <w:noProof/>
        </w:rPr>
        <w:fldChar w:fldCharType="end"/>
      </w:r>
    </w:p>
    <w:p w14:paraId="43F5F44C"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La fin du travail ?</w:t>
      </w:r>
      <w:r>
        <w:rPr>
          <w:noProof/>
        </w:rPr>
        <w:tab/>
      </w:r>
      <w:r>
        <w:rPr>
          <w:noProof/>
        </w:rPr>
        <w:fldChar w:fldCharType="begin"/>
      </w:r>
      <w:r>
        <w:rPr>
          <w:noProof/>
        </w:rPr>
        <w:instrText xml:space="preserve"> PAGEREF _Toc201332099 \h </w:instrText>
      </w:r>
      <w:r>
        <w:rPr>
          <w:noProof/>
        </w:rPr>
      </w:r>
      <w:r>
        <w:rPr>
          <w:noProof/>
        </w:rPr>
        <w:fldChar w:fldCharType="separate"/>
      </w:r>
      <w:r>
        <w:rPr>
          <w:noProof/>
        </w:rPr>
        <w:t>104</w:t>
      </w:r>
      <w:r>
        <w:rPr>
          <w:noProof/>
        </w:rPr>
        <w:fldChar w:fldCharType="end"/>
      </w:r>
    </w:p>
    <w:p w14:paraId="4DA9D66F"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Trouver</w:t>
      </w:r>
      <w:r w:rsidRPr="005B6C17">
        <w:rPr>
          <w:rFonts w:cs="Times New Roman"/>
          <w:noProof/>
          <w:spacing w:val="-9"/>
        </w:rPr>
        <w:t xml:space="preserve"> </w:t>
      </w:r>
      <w:r w:rsidRPr="005B6C17">
        <w:rPr>
          <w:rFonts w:cs="Times New Roman"/>
          <w:noProof/>
        </w:rPr>
        <w:t>du</w:t>
      </w:r>
      <w:r w:rsidRPr="005B6C17">
        <w:rPr>
          <w:rFonts w:cs="Times New Roman"/>
          <w:noProof/>
          <w:spacing w:val="-7"/>
        </w:rPr>
        <w:t xml:space="preserve"> </w:t>
      </w:r>
      <w:r w:rsidRPr="005B6C17">
        <w:rPr>
          <w:rFonts w:cs="Times New Roman"/>
          <w:noProof/>
        </w:rPr>
        <w:t>sens</w:t>
      </w:r>
      <w:r w:rsidRPr="005B6C17">
        <w:rPr>
          <w:rFonts w:cs="Times New Roman"/>
          <w:noProof/>
          <w:spacing w:val="-7"/>
        </w:rPr>
        <w:t xml:space="preserve"> </w:t>
      </w:r>
      <w:r w:rsidRPr="005B6C17">
        <w:rPr>
          <w:rFonts w:cs="Times New Roman"/>
          <w:noProof/>
        </w:rPr>
        <w:t>dans</w:t>
      </w:r>
      <w:r w:rsidRPr="005B6C17">
        <w:rPr>
          <w:rFonts w:cs="Times New Roman"/>
          <w:noProof/>
          <w:spacing w:val="-8"/>
        </w:rPr>
        <w:t xml:space="preserve"> </w:t>
      </w:r>
      <w:r w:rsidRPr="005B6C17">
        <w:rPr>
          <w:rFonts w:cs="Times New Roman"/>
          <w:noProof/>
        </w:rPr>
        <w:t>un</w:t>
      </w:r>
      <w:r w:rsidRPr="005B6C17">
        <w:rPr>
          <w:rFonts w:cs="Times New Roman"/>
          <w:noProof/>
          <w:spacing w:val="-7"/>
        </w:rPr>
        <w:t xml:space="preserve"> </w:t>
      </w:r>
      <w:r w:rsidRPr="005B6C17">
        <w:rPr>
          <w:rFonts w:cs="Times New Roman"/>
          <w:noProof/>
        </w:rPr>
        <w:t>monde</w:t>
      </w:r>
      <w:r w:rsidRPr="005B6C17">
        <w:rPr>
          <w:rFonts w:cs="Times New Roman"/>
          <w:noProof/>
          <w:spacing w:val="-6"/>
        </w:rPr>
        <w:t xml:space="preserve"> </w:t>
      </w:r>
      <w:r w:rsidRPr="005B6C17">
        <w:rPr>
          <w:rFonts w:cs="Times New Roman"/>
          <w:noProof/>
        </w:rPr>
        <w:t>sans</w:t>
      </w:r>
      <w:r w:rsidRPr="005B6C17">
        <w:rPr>
          <w:rFonts w:cs="Times New Roman"/>
          <w:noProof/>
          <w:spacing w:val="-7"/>
        </w:rPr>
        <w:t xml:space="preserve"> </w:t>
      </w:r>
      <w:r w:rsidRPr="005B6C17">
        <w:rPr>
          <w:rFonts w:cs="Times New Roman"/>
          <w:noProof/>
          <w:spacing w:val="-2"/>
        </w:rPr>
        <w:t>travail</w:t>
      </w:r>
      <w:r>
        <w:rPr>
          <w:noProof/>
        </w:rPr>
        <w:tab/>
      </w:r>
      <w:r>
        <w:rPr>
          <w:noProof/>
        </w:rPr>
        <w:fldChar w:fldCharType="begin"/>
      </w:r>
      <w:r>
        <w:rPr>
          <w:noProof/>
        </w:rPr>
        <w:instrText xml:space="preserve"> PAGEREF _Toc201332100 \h </w:instrText>
      </w:r>
      <w:r>
        <w:rPr>
          <w:noProof/>
        </w:rPr>
      </w:r>
      <w:r>
        <w:rPr>
          <w:noProof/>
        </w:rPr>
        <w:fldChar w:fldCharType="separate"/>
      </w:r>
      <w:r>
        <w:rPr>
          <w:noProof/>
        </w:rPr>
        <w:t>106</w:t>
      </w:r>
      <w:r>
        <w:rPr>
          <w:noProof/>
        </w:rPr>
        <w:fldChar w:fldCharType="end"/>
      </w:r>
    </w:p>
    <w:p w14:paraId="07943D77"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highlight w:val="yellow"/>
        </w:rPr>
        <w:t>Discussion</w:t>
      </w:r>
      <w:r>
        <w:rPr>
          <w:noProof/>
        </w:rPr>
        <w:tab/>
      </w:r>
      <w:r>
        <w:rPr>
          <w:noProof/>
        </w:rPr>
        <w:fldChar w:fldCharType="begin"/>
      </w:r>
      <w:r>
        <w:rPr>
          <w:noProof/>
        </w:rPr>
        <w:instrText xml:space="preserve"> PAGEREF _Toc201332101 \h </w:instrText>
      </w:r>
      <w:r>
        <w:rPr>
          <w:noProof/>
        </w:rPr>
      </w:r>
      <w:r>
        <w:rPr>
          <w:noProof/>
        </w:rPr>
        <w:fldChar w:fldCharType="separate"/>
      </w:r>
      <w:r>
        <w:rPr>
          <w:noProof/>
        </w:rPr>
        <w:t>109</w:t>
      </w:r>
      <w:r>
        <w:rPr>
          <w:noProof/>
        </w:rPr>
        <w:fldChar w:fldCharType="end"/>
      </w:r>
    </w:p>
    <w:p w14:paraId="5D06A93D" w14:textId="77777777" w:rsidR="006A6FEE" w:rsidRDefault="006A6FEE">
      <w:pPr>
        <w:pStyle w:val="TOC2"/>
        <w:tabs>
          <w:tab w:val="right" w:leader="dot" w:pos="9198"/>
        </w:tabs>
        <w:rPr>
          <w:rFonts w:eastAsiaTheme="minorEastAsia" w:cstheme="minorBidi"/>
          <w:b w:val="0"/>
          <w:noProof/>
          <w:sz w:val="24"/>
          <w:szCs w:val="24"/>
          <w:lang w:eastAsia="fr-FR"/>
        </w:rPr>
      </w:pPr>
      <w:r>
        <w:rPr>
          <w:noProof/>
        </w:rPr>
        <w:t>Chapitre 11. Les paradis artificiels</w:t>
      </w:r>
      <w:r>
        <w:rPr>
          <w:noProof/>
        </w:rPr>
        <w:tab/>
      </w:r>
      <w:r>
        <w:rPr>
          <w:noProof/>
        </w:rPr>
        <w:fldChar w:fldCharType="begin"/>
      </w:r>
      <w:r>
        <w:rPr>
          <w:noProof/>
        </w:rPr>
        <w:instrText xml:space="preserve"> PAGEREF _Toc201332102 \h </w:instrText>
      </w:r>
      <w:r>
        <w:rPr>
          <w:noProof/>
        </w:rPr>
      </w:r>
      <w:r>
        <w:rPr>
          <w:noProof/>
        </w:rPr>
        <w:fldChar w:fldCharType="separate"/>
      </w:r>
      <w:r>
        <w:rPr>
          <w:noProof/>
        </w:rPr>
        <w:t>111</w:t>
      </w:r>
      <w:r>
        <w:rPr>
          <w:noProof/>
        </w:rPr>
        <w:fldChar w:fldCharType="end"/>
      </w:r>
    </w:p>
    <w:p w14:paraId="63976D0A"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Une</w:t>
      </w:r>
      <w:r w:rsidRPr="005B6C17">
        <w:rPr>
          <w:rFonts w:cs="Times New Roman"/>
          <w:noProof/>
          <w:spacing w:val="-2"/>
        </w:rPr>
        <w:t xml:space="preserve"> </w:t>
      </w:r>
      <w:r w:rsidRPr="005B6C17">
        <w:rPr>
          <w:rFonts w:cs="Times New Roman"/>
          <w:noProof/>
        </w:rPr>
        <w:t>destinée</w:t>
      </w:r>
      <w:r w:rsidRPr="005B6C17">
        <w:rPr>
          <w:rFonts w:cs="Times New Roman"/>
          <w:noProof/>
          <w:spacing w:val="-2"/>
        </w:rPr>
        <w:t xml:space="preserve"> </w:t>
      </w:r>
      <w:r w:rsidRPr="005B6C17">
        <w:rPr>
          <w:rFonts w:cs="Times New Roman"/>
          <w:noProof/>
        </w:rPr>
        <w:t>virtuelle</w:t>
      </w:r>
      <w:r w:rsidRPr="005B6C17">
        <w:rPr>
          <w:rFonts w:cs="Times New Roman"/>
          <w:noProof/>
          <w:spacing w:val="-2"/>
        </w:rPr>
        <w:t xml:space="preserve"> fabuleuse</w:t>
      </w:r>
      <w:r>
        <w:rPr>
          <w:noProof/>
        </w:rPr>
        <w:tab/>
      </w:r>
      <w:r>
        <w:rPr>
          <w:noProof/>
        </w:rPr>
        <w:fldChar w:fldCharType="begin"/>
      </w:r>
      <w:r>
        <w:rPr>
          <w:noProof/>
        </w:rPr>
        <w:instrText xml:space="preserve"> PAGEREF _Toc201332103 \h </w:instrText>
      </w:r>
      <w:r>
        <w:rPr>
          <w:noProof/>
        </w:rPr>
      </w:r>
      <w:r>
        <w:rPr>
          <w:noProof/>
        </w:rPr>
        <w:fldChar w:fldCharType="separate"/>
      </w:r>
      <w:r>
        <w:rPr>
          <w:noProof/>
        </w:rPr>
        <w:t>111</w:t>
      </w:r>
      <w:r>
        <w:rPr>
          <w:noProof/>
        </w:rPr>
        <w:fldChar w:fldCharType="end"/>
      </w:r>
    </w:p>
    <w:p w14:paraId="433EF758"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Pr>
          <w:noProof/>
        </w:rPr>
        <w:t>Valérien</w:t>
      </w:r>
      <w:r>
        <w:rPr>
          <w:noProof/>
        </w:rPr>
        <w:tab/>
      </w:r>
      <w:r>
        <w:rPr>
          <w:noProof/>
        </w:rPr>
        <w:fldChar w:fldCharType="begin"/>
      </w:r>
      <w:r>
        <w:rPr>
          <w:noProof/>
        </w:rPr>
        <w:instrText xml:space="preserve"> PAGEREF _Toc201332104 \h </w:instrText>
      </w:r>
      <w:r>
        <w:rPr>
          <w:noProof/>
        </w:rPr>
      </w:r>
      <w:r>
        <w:rPr>
          <w:noProof/>
        </w:rPr>
        <w:fldChar w:fldCharType="separate"/>
      </w:r>
      <w:r>
        <w:rPr>
          <w:noProof/>
        </w:rPr>
        <w:t>112</w:t>
      </w:r>
      <w:r>
        <w:rPr>
          <w:noProof/>
        </w:rPr>
        <w:fldChar w:fldCharType="end"/>
      </w:r>
    </w:p>
    <w:p w14:paraId="61A3B539"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L’économie</w:t>
      </w:r>
      <w:r w:rsidRPr="005B6C17">
        <w:rPr>
          <w:rFonts w:cs="Times New Roman"/>
          <w:noProof/>
          <w:spacing w:val="-6"/>
        </w:rPr>
        <w:t xml:space="preserve"> </w:t>
      </w:r>
      <w:r w:rsidRPr="005B6C17">
        <w:rPr>
          <w:rFonts w:cs="Times New Roman"/>
          <w:noProof/>
        </w:rPr>
        <w:t>de</w:t>
      </w:r>
      <w:r w:rsidRPr="005B6C17">
        <w:rPr>
          <w:rFonts w:cs="Times New Roman"/>
          <w:noProof/>
          <w:spacing w:val="-6"/>
        </w:rPr>
        <w:t xml:space="preserve"> </w:t>
      </w:r>
      <w:r w:rsidRPr="005B6C17">
        <w:rPr>
          <w:rFonts w:cs="Times New Roman"/>
          <w:noProof/>
        </w:rPr>
        <w:t>l’attention</w:t>
      </w:r>
      <w:r w:rsidRPr="005B6C17">
        <w:rPr>
          <w:rFonts w:cs="Times New Roman"/>
          <w:noProof/>
          <w:spacing w:val="-7"/>
        </w:rPr>
        <w:t> </w:t>
      </w:r>
      <w:r w:rsidRPr="005B6C17">
        <w:rPr>
          <w:rFonts w:cs="Times New Roman"/>
          <w:noProof/>
        </w:rPr>
        <w:t>:</w:t>
      </w:r>
      <w:r w:rsidRPr="005B6C17">
        <w:rPr>
          <w:rFonts w:cs="Times New Roman"/>
          <w:noProof/>
          <w:spacing w:val="-6"/>
        </w:rPr>
        <w:t xml:space="preserve"> </w:t>
      </w:r>
      <w:r w:rsidRPr="005B6C17">
        <w:rPr>
          <w:rFonts w:cs="Times New Roman"/>
          <w:noProof/>
        </w:rPr>
        <w:t>«</w:t>
      </w:r>
      <w:r w:rsidRPr="005B6C17">
        <w:rPr>
          <w:rFonts w:cs="Times New Roman"/>
          <w:noProof/>
          <w:spacing w:val="-7"/>
        </w:rPr>
        <w:t> </w:t>
      </w:r>
      <w:r w:rsidRPr="005B6C17">
        <w:rPr>
          <w:rFonts w:cs="Times New Roman"/>
          <w:noProof/>
        </w:rPr>
        <w:t>maximiser</w:t>
      </w:r>
      <w:r w:rsidRPr="005B6C17">
        <w:rPr>
          <w:rFonts w:cs="Times New Roman"/>
          <w:noProof/>
          <w:spacing w:val="-6"/>
        </w:rPr>
        <w:t xml:space="preserve"> </w:t>
      </w:r>
      <w:r w:rsidRPr="005B6C17">
        <w:rPr>
          <w:rFonts w:cs="Times New Roman"/>
          <w:noProof/>
        </w:rPr>
        <w:t>le</w:t>
      </w:r>
      <w:r w:rsidRPr="005B6C17">
        <w:rPr>
          <w:rFonts w:cs="Times New Roman"/>
          <w:noProof/>
          <w:spacing w:val="-6"/>
        </w:rPr>
        <w:t xml:space="preserve"> </w:t>
      </w:r>
      <w:r w:rsidRPr="005B6C17">
        <w:rPr>
          <w:rFonts w:cs="Times New Roman"/>
          <w:noProof/>
        </w:rPr>
        <w:t>temps</w:t>
      </w:r>
      <w:r w:rsidRPr="005B6C17">
        <w:rPr>
          <w:rFonts w:cs="Times New Roman"/>
          <w:noProof/>
          <w:spacing w:val="-7"/>
        </w:rPr>
        <w:t xml:space="preserve"> </w:t>
      </w:r>
      <w:r w:rsidRPr="005B6C17">
        <w:rPr>
          <w:rFonts w:cs="Times New Roman"/>
          <w:noProof/>
        </w:rPr>
        <w:t>de</w:t>
      </w:r>
      <w:r w:rsidRPr="005B6C17">
        <w:rPr>
          <w:rFonts w:cs="Times New Roman"/>
          <w:noProof/>
          <w:spacing w:val="-6"/>
        </w:rPr>
        <w:t xml:space="preserve"> </w:t>
      </w:r>
      <w:r w:rsidRPr="005B6C17">
        <w:rPr>
          <w:rFonts w:cs="Times New Roman"/>
          <w:noProof/>
        </w:rPr>
        <w:t>cerveau disponible »</w:t>
      </w:r>
      <w:r>
        <w:rPr>
          <w:noProof/>
        </w:rPr>
        <w:tab/>
      </w:r>
      <w:r>
        <w:rPr>
          <w:noProof/>
        </w:rPr>
        <w:fldChar w:fldCharType="begin"/>
      </w:r>
      <w:r>
        <w:rPr>
          <w:noProof/>
        </w:rPr>
        <w:instrText xml:space="preserve"> PAGEREF _Toc201332105 \h </w:instrText>
      </w:r>
      <w:r>
        <w:rPr>
          <w:noProof/>
        </w:rPr>
      </w:r>
      <w:r>
        <w:rPr>
          <w:noProof/>
        </w:rPr>
        <w:fldChar w:fldCharType="separate"/>
      </w:r>
      <w:r>
        <w:rPr>
          <w:noProof/>
        </w:rPr>
        <w:t>114</w:t>
      </w:r>
      <w:r>
        <w:rPr>
          <w:noProof/>
        </w:rPr>
        <w:fldChar w:fldCharType="end"/>
      </w:r>
    </w:p>
    <w:p w14:paraId="606C25C5"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Le</w:t>
      </w:r>
      <w:r w:rsidRPr="005B6C17">
        <w:rPr>
          <w:rFonts w:cs="Times New Roman"/>
          <w:noProof/>
          <w:spacing w:val="-4"/>
        </w:rPr>
        <w:t xml:space="preserve"> </w:t>
      </w:r>
      <w:r w:rsidRPr="005B6C17">
        <w:rPr>
          <w:rFonts w:cs="Times New Roman"/>
          <w:noProof/>
        </w:rPr>
        <w:t>pouvoir</w:t>
      </w:r>
      <w:r w:rsidRPr="005B6C17">
        <w:rPr>
          <w:rFonts w:cs="Times New Roman"/>
          <w:noProof/>
          <w:spacing w:val="-3"/>
        </w:rPr>
        <w:t xml:space="preserve"> </w:t>
      </w:r>
      <w:r w:rsidRPr="005B6C17">
        <w:rPr>
          <w:rFonts w:cs="Times New Roman"/>
          <w:noProof/>
        </w:rPr>
        <w:t>de</w:t>
      </w:r>
      <w:r w:rsidRPr="005B6C17">
        <w:rPr>
          <w:rFonts w:cs="Times New Roman"/>
          <w:noProof/>
          <w:spacing w:val="-2"/>
        </w:rPr>
        <w:t xml:space="preserve"> </w:t>
      </w:r>
      <w:r w:rsidRPr="005B6C17">
        <w:rPr>
          <w:rFonts w:cs="Times New Roman"/>
          <w:noProof/>
        </w:rPr>
        <w:t>la</w:t>
      </w:r>
      <w:r w:rsidRPr="005B6C17">
        <w:rPr>
          <w:rFonts w:cs="Times New Roman"/>
          <w:noProof/>
          <w:spacing w:val="-2"/>
        </w:rPr>
        <w:t xml:space="preserve"> </w:t>
      </w:r>
      <w:r w:rsidRPr="005B6C17">
        <w:rPr>
          <w:rFonts w:cs="Times New Roman"/>
          <w:noProof/>
        </w:rPr>
        <w:t>génération</w:t>
      </w:r>
      <w:r w:rsidRPr="005B6C17">
        <w:rPr>
          <w:rFonts w:cs="Times New Roman"/>
          <w:noProof/>
          <w:spacing w:val="-2"/>
        </w:rPr>
        <w:t xml:space="preserve"> </w:t>
      </w:r>
      <w:r w:rsidRPr="005B6C17">
        <w:rPr>
          <w:rFonts w:cs="Times New Roman"/>
          <w:noProof/>
        </w:rPr>
        <w:t>de</w:t>
      </w:r>
      <w:r w:rsidRPr="005B6C17">
        <w:rPr>
          <w:rFonts w:cs="Times New Roman"/>
          <w:noProof/>
          <w:spacing w:val="-3"/>
        </w:rPr>
        <w:t xml:space="preserve"> </w:t>
      </w:r>
      <w:r w:rsidRPr="005B6C17">
        <w:rPr>
          <w:rFonts w:cs="Times New Roman"/>
          <w:noProof/>
        </w:rPr>
        <w:t>contenu</w:t>
      </w:r>
      <w:r w:rsidRPr="005B6C17">
        <w:rPr>
          <w:rFonts w:cs="Times New Roman"/>
          <w:noProof/>
          <w:spacing w:val="-2"/>
        </w:rPr>
        <w:t xml:space="preserve"> </w:t>
      </w:r>
      <w:r w:rsidRPr="005B6C17">
        <w:rPr>
          <w:rFonts w:cs="Times New Roman"/>
          <w:noProof/>
        </w:rPr>
        <w:t>par</w:t>
      </w:r>
      <w:r w:rsidRPr="005B6C17">
        <w:rPr>
          <w:rFonts w:cs="Times New Roman"/>
          <w:noProof/>
          <w:spacing w:val="-2"/>
        </w:rPr>
        <w:t xml:space="preserve"> </w:t>
      </w:r>
      <w:r w:rsidRPr="005B6C17">
        <w:rPr>
          <w:rFonts w:cs="Times New Roman"/>
          <w:noProof/>
          <w:spacing w:val="-5"/>
        </w:rPr>
        <w:t>IA</w:t>
      </w:r>
      <w:r>
        <w:rPr>
          <w:noProof/>
        </w:rPr>
        <w:tab/>
      </w:r>
      <w:r>
        <w:rPr>
          <w:noProof/>
        </w:rPr>
        <w:fldChar w:fldCharType="begin"/>
      </w:r>
      <w:r>
        <w:rPr>
          <w:noProof/>
        </w:rPr>
        <w:instrText xml:space="preserve"> PAGEREF _Toc201332106 \h </w:instrText>
      </w:r>
      <w:r>
        <w:rPr>
          <w:noProof/>
        </w:rPr>
      </w:r>
      <w:r>
        <w:rPr>
          <w:noProof/>
        </w:rPr>
        <w:fldChar w:fldCharType="separate"/>
      </w:r>
      <w:r>
        <w:rPr>
          <w:noProof/>
        </w:rPr>
        <w:t>117</w:t>
      </w:r>
      <w:r>
        <w:rPr>
          <w:noProof/>
        </w:rPr>
        <w:fldChar w:fldCharType="end"/>
      </w:r>
    </w:p>
    <w:p w14:paraId="2FF1DD25"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Conclusion</w:t>
      </w:r>
      <w:r>
        <w:rPr>
          <w:noProof/>
        </w:rPr>
        <w:tab/>
      </w:r>
      <w:r>
        <w:rPr>
          <w:noProof/>
        </w:rPr>
        <w:fldChar w:fldCharType="begin"/>
      </w:r>
      <w:r>
        <w:rPr>
          <w:noProof/>
        </w:rPr>
        <w:instrText xml:space="preserve"> PAGEREF _Toc201332107 \h </w:instrText>
      </w:r>
      <w:r>
        <w:rPr>
          <w:noProof/>
        </w:rPr>
      </w:r>
      <w:r>
        <w:rPr>
          <w:noProof/>
        </w:rPr>
        <w:fldChar w:fldCharType="separate"/>
      </w:r>
      <w:r>
        <w:rPr>
          <w:noProof/>
        </w:rPr>
        <w:t>118</w:t>
      </w:r>
      <w:r>
        <w:rPr>
          <w:noProof/>
        </w:rPr>
        <w:fldChar w:fldCharType="end"/>
      </w:r>
    </w:p>
    <w:p w14:paraId="6CBDA177" w14:textId="77777777" w:rsidR="006A6FEE" w:rsidRDefault="006A6FEE">
      <w:pPr>
        <w:pStyle w:val="TOC2"/>
        <w:tabs>
          <w:tab w:val="right" w:leader="dot" w:pos="9198"/>
        </w:tabs>
        <w:rPr>
          <w:rFonts w:eastAsiaTheme="minorEastAsia" w:cstheme="minorBidi"/>
          <w:b w:val="0"/>
          <w:noProof/>
          <w:sz w:val="24"/>
          <w:szCs w:val="24"/>
          <w:lang w:eastAsia="fr-FR"/>
        </w:rPr>
      </w:pPr>
      <w:r>
        <w:rPr>
          <w:noProof/>
        </w:rPr>
        <w:lastRenderedPageBreak/>
        <w:t>Chapitre 12. Comprendre</w:t>
      </w:r>
      <w:r w:rsidRPr="005B6C17">
        <w:rPr>
          <w:noProof/>
          <w:spacing w:val="-21"/>
        </w:rPr>
        <w:t xml:space="preserve"> </w:t>
      </w:r>
      <w:r w:rsidRPr="005B6C17">
        <w:rPr>
          <w:noProof/>
          <w:spacing w:val="-2"/>
        </w:rPr>
        <w:t>l’Univers</w:t>
      </w:r>
      <w:r>
        <w:rPr>
          <w:noProof/>
        </w:rPr>
        <w:tab/>
      </w:r>
      <w:r>
        <w:rPr>
          <w:noProof/>
        </w:rPr>
        <w:fldChar w:fldCharType="begin"/>
      </w:r>
      <w:r>
        <w:rPr>
          <w:noProof/>
        </w:rPr>
        <w:instrText xml:space="preserve"> PAGEREF _Toc201332108 \h </w:instrText>
      </w:r>
      <w:r>
        <w:rPr>
          <w:noProof/>
        </w:rPr>
      </w:r>
      <w:r>
        <w:rPr>
          <w:noProof/>
        </w:rPr>
        <w:fldChar w:fldCharType="separate"/>
      </w:r>
      <w:r>
        <w:rPr>
          <w:noProof/>
        </w:rPr>
        <w:t>120</w:t>
      </w:r>
      <w:r>
        <w:rPr>
          <w:noProof/>
        </w:rPr>
        <w:fldChar w:fldCharType="end"/>
      </w:r>
    </w:p>
    <w:p w14:paraId="41E847F1"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Assistants</w:t>
      </w:r>
      <w:r w:rsidRPr="005B6C17">
        <w:rPr>
          <w:rFonts w:cs="Times New Roman"/>
          <w:noProof/>
          <w:spacing w:val="-4"/>
        </w:rPr>
        <w:t xml:space="preserve"> </w:t>
      </w:r>
      <w:r w:rsidRPr="005B6C17">
        <w:rPr>
          <w:rFonts w:cs="Times New Roman"/>
          <w:noProof/>
        </w:rPr>
        <w:t>de</w:t>
      </w:r>
      <w:r w:rsidRPr="005B6C17">
        <w:rPr>
          <w:rFonts w:cs="Times New Roman"/>
          <w:noProof/>
          <w:spacing w:val="-2"/>
        </w:rPr>
        <w:t xml:space="preserve"> recherche</w:t>
      </w:r>
      <w:r>
        <w:rPr>
          <w:noProof/>
        </w:rPr>
        <w:tab/>
      </w:r>
      <w:r>
        <w:rPr>
          <w:noProof/>
        </w:rPr>
        <w:fldChar w:fldCharType="begin"/>
      </w:r>
      <w:r>
        <w:rPr>
          <w:noProof/>
        </w:rPr>
        <w:instrText xml:space="preserve"> PAGEREF _Toc201332109 \h </w:instrText>
      </w:r>
      <w:r>
        <w:rPr>
          <w:noProof/>
        </w:rPr>
      </w:r>
      <w:r>
        <w:rPr>
          <w:noProof/>
        </w:rPr>
        <w:fldChar w:fldCharType="separate"/>
      </w:r>
      <w:r>
        <w:rPr>
          <w:noProof/>
        </w:rPr>
        <w:t>120</w:t>
      </w:r>
      <w:r>
        <w:rPr>
          <w:noProof/>
        </w:rPr>
        <w:fldChar w:fldCharType="end"/>
      </w:r>
    </w:p>
    <w:p w14:paraId="071CD02E"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L’intelligence</w:t>
      </w:r>
      <w:r w:rsidRPr="005B6C17">
        <w:rPr>
          <w:rFonts w:cs="Times New Roman"/>
          <w:noProof/>
          <w:spacing w:val="-6"/>
        </w:rPr>
        <w:t xml:space="preserve"> </w:t>
      </w:r>
      <w:r w:rsidRPr="005B6C17">
        <w:rPr>
          <w:rFonts w:cs="Times New Roman"/>
          <w:noProof/>
        </w:rPr>
        <w:t>artificielle</w:t>
      </w:r>
      <w:r w:rsidRPr="005B6C17">
        <w:rPr>
          <w:rFonts w:cs="Times New Roman"/>
          <w:noProof/>
          <w:spacing w:val="-6"/>
        </w:rPr>
        <w:t xml:space="preserve"> </w:t>
      </w:r>
      <w:r w:rsidRPr="005B6C17">
        <w:rPr>
          <w:rFonts w:cs="Times New Roman"/>
          <w:noProof/>
        </w:rPr>
        <w:t>comme</w:t>
      </w:r>
      <w:r w:rsidRPr="005B6C17">
        <w:rPr>
          <w:rFonts w:cs="Times New Roman"/>
          <w:noProof/>
          <w:spacing w:val="-6"/>
        </w:rPr>
        <w:t xml:space="preserve"> </w:t>
      </w:r>
      <w:r w:rsidRPr="005B6C17">
        <w:rPr>
          <w:rFonts w:cs="Times New Roman"/>
          <w:noProof/>
        </w:rPr>
        <w:t>scientifique</w:t>
      </w:r>
      <w:r w:rsidRPr="005B6C17">
        <w:rPr>
          <w:rFonts w:cs="Times New Roman"/>
          <w:noProof/>
          <w:spacing w:val="-5"/>
        </w:rPr>
        <w:t xml:space="preserve"> </w:t>
      </w:r>
      <w:r w:rsidRPr="005B6C17">
        <w:rPr>
          <w:rFonts w:cs="Times New Roman"/>
          <w:noProof/>
        </w:rPr>
        <w:t>autonome</w:t>
      </w:r>
      <w:r>
        <w:rPr>
          <w:noProof/>
        </w:rPr>
        <w:tab/>
      </w:r>
      <w:r>
        <w:rPr>
          <w:noProof/>
        </w:rPr>
        <w:fldChar w:fldCharType="begin"/>
      </w:r>
      <w:r>
        <w:rPr>
          <w:noProof/>
        </w:rPr>
        <w:instrText xml:space="preserve"> PAGEREF _Toc201332110 \h </w:instrText>
      </w:r>
      <w:r>
        <w:rPr>
          <w:noProof/>
        </w:rPr>
      </w:r>
      <w:r>
        <w:rPr>
          <w:noProof/>
        </w:rPr>
        <w:fldChar w:fldCharType="separate"/>
      </w:r>
      <w:r>
        <w:rPr>
          <w:noProof/>
        </w:rPr>
        <w:t>121</w:t>
      </w:r>
      <w:r>
        <w:rPr>
          <w:noProof/>
        </w:rPr>
        <w:fldChar w:fldCharType="end"/>
      </w:r>
    </w:p>
    <w:p w14:paraId="776B3033"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Révolutionner</w:t>
      </w:r>
      <w:r w:rsidRPr="005B6C17">
        <w:rPr>
          <w:rFonts w:cs="Times New Roman"/>
          <w:noProof/>
          <w:spacing w:val="-5"/>
        </w:rPr>
        <w:t xml:space="preserve"> </w:t>
      </w:r>
      <w:r w:rsidRPr="005B6C17">
        <w:rPr>
          <w:rFonts w:cs="Times New Roman"/>
          <w:noProof/>
        </w:rPr>
        <w:t>la</w:t>
      </w:r>
      <w:r w:rsidRPr="005B6C17">
        <w:rPr>
          <w:rFonts w:cs="Times New Roman"/>
          <w:noProof/>
          <w:spacing w:val="-2"/>
        </w:rPr>
        <w:t xml:space="preserve"> </w:t>
      </w:r>
      <w:r w:rsidRPr="005B6C17">
        <w:rPr>
          <w:rFonts w:cs="Times New Roman"/>
          <w:noProof/>
        </w:rPr>
        <w:t>recherche</w:t>
      </w:r>
      <w:r w:rsidRPr="005B6C17">
        <w:rPr>
          <w:rFonts w:cs="Times New Roman"/>
          <w:noProof/>
          <w:spacing w:val="-3"/>
        </w:rPr>
        <w:t xml:space="preserve"> </w:t>
      </w:r>
      <w:r w:rsidRPr="005B6C17">
        <w:rPr>
          <w:rFonts w:cs="Times New Roman"/>
          <w:noProof/>
        </w:rPr>
        <w:t>dans</w:t>
      </w:r>
      <w:r w:rsidRPr="005B6C17">
        <w:rPr>
          <w:rFonts w:cs="Times New Roman"/>
          <w:noProof/>
          <w:spacing w:val="-3"/>
        </w:rPr>
        <w:t xml:space="preserve"> </w:t>
      </w:r>
      <w:r w:rsidRPr="005B6C17">
        <w:rPr>
          <w:rFonts w:cs="Times New Roman"/>
          <w:noProof/>
        </w:rPr>
        <w:t>la</w:t>
      </w:r>
      <w:r w:rsidRPr="005B6C17">
        <w:rPr>
          <w:rFonts w:cs="Times New Roman"/>
          <w:noProof/>
          <w:spacing w:val="-2"/>
        </w:rPr>
        <w:t xml:space="preserve"> santé</w:t>
      </w:r>
      <w:r>
        <w:rPr>
          <w:noProof/>
        </w:rPr>
        <w:tab/>
      </w:r>
      <w:r>
        <w:rPr>
          <w:noProof/>
        </w:rPr>
        <w:fldChar w:fldCharType="begin"/>
      </w:r>
      <w:r>
        <w:rPr>
          <w:noProof/>
        </w:rPr>
        <w:instrText xml:space="preserve"> PAGEREF _Toc201332111 \h </w:instrText>
      </w:r>
      <w:r>
        <w:rPr>
          <w:noProof/>
        </w:rPr>
      </w:r>
      <w:r>
        <w:rPr>
          <w:noProof/>
        </w:rPr>
        <w:fldChar w:fldCharType="separate"/>
      </w:r>
      <w:r>
        <w:rPr>
          <w:noProof/>
        </w:rPr>
        <w:t>122</w:t>
      </w:r>
      <w:r>
        <w:rPr>
          <w:noProof/>
        </w:rPr>
        <w:fldChar w:fldCharType="end"/>
      </w:r>
    </w:p>
    <w:p w14:paraId="66251D45"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highlight w:val="yellow"/>
        </w:rPr>
        <w:t>S’adapter</w:t>
      </w:r>
      <w:r w:rsidRPr="005B6C17">
        <w:rPr>
          <w:rFonts w:cs="Times New Roman"/>
          <w:noProof/>
          <w:spacing w:val="-6"/>
          <w:highlight w:val="yellow"/>
        </w:rPr>
        <w:t xml:space="preserve"> </w:t>
      </w:r>
      <w:r w:rsidRPr="005B6C17">
        <w:rPr>
          <w:rFonts w:cs="Times New Roman"/>
          <w:noProof/>
          <w:highlight w:val="yellow"/>
        </w:rPr>
        <w:t>au</w:t>
      </w:r>
      <w:r w:rsidRPr="005B6C17">
        <w:rPr>
          <w:rFonts w:cs="Times New Roman"/>
          <w:noProof/>
          <w:spacing w:val="-5"/>
          <w:highlight w:val="yellow"/>
        </w:rPr>
        <w:t xml:space="preserve"> </w:t>
      </w:r>
      <w:r w:rsidRPr="005B6C17">
        <w:rPr>
          <w:rFonts w:cs="Times New Roman"/>
          <w:noProof/>
          <w:highlight w:val="yellow"/>
        </w:rPr>
        <w:t>réchauffement</w:t>
      </w:r>
      <w:r w:rsidRPr="005B6C17">
        <w:rPr>
          <w:rFonts w:cs="Times New Roman"/>
          <w:noProof/>
          <w:spacing w:val="-5"/>
          <w:highlight w:val="yellow"/>
        </w:rPr>
        <w:t xml:space="preserve"> </w:t>
      </w:r>
      <w:r w:rsidRPr="005B6C17">
        <w:rPr>
          <w:rFonts w:cs="Times New Roman"/>
          <w:noProof/>
          <w:spacing w:val="-2"/>
          <w:highlight w:val="yellow"/>
        </w:rPr>
        <w:t>climatique</w:t>
      </w:r>
      <w:r>
        <w:rPr>
          <w:noProof/>
        </w:rPr>
        <w:tab/>
      </w:r>
      <w:r>
        <w:rPr>
          <w:noProof/>
        </w:rPr>
        <w:fldChar w:fldCharType="begin"/>
      </w:r>
      <w:r>
        <w:rPr>
          <w:noProof/>
        </w:rPr>
        <w:instrText xml:space="preserve"> PAGEREF _Toc201332112 \h </w:instrText>
      </w:r>
      <w:r>
        <w:rPr>
          <w:noProof/>
        </w:rPr>
      </w:r>
      <w:r>
        <w:rPr>
          <w:noProof/>
        </w:rPr>
        <w:fldChar w:fldCharType="separate"/>
      </w:r>
      <w:r>
        <w:rPr>
          <w:noProof/>
        </w:rPr>
        <w:t>123</w:t>
      </w:r>
      <w:r>
        <w:rPr>
          <w:noProof/>
        </w:rPr>
        <w:fldChar w:fldCharType="end"/>
      </w:r>
    </w:p>
    <w:p w14:paraId="38E0CCF0"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Vers</w:t>
      </w:r>
      <w:r w:rsidRPr="005B6C17">
        <w:rPr>
          <w:rFonts w:cs="Times New Roman"/>
          <w:noProof/>
          <w:spacing w:val="-13"/>
        </w:rPr>
        <w:t xml:space="preserve"> </w:t>
      </w:r>
      <w:r w:rsidRPr="005B6C17">
        <w:rPr>
          <w:rFonts w:cs="Times New Roman"/>
          <w:noProof/>
        </w:rPr>
        <w:t>l’explosion</w:t>
      </w:r>
      <w:r w:rsidRPr="005B6C17">
        <w:rPr>
          <w:rFonts w:cs="Times New Roman"/>
          <w:noProof/>
          <w:spacing w:val="-12"/>
        </w:rPr>
        <w:t xml:space="preserve"> </w:t>
      </w:r>
      <w:r w:rsidRPr="005B6C17">
        <w:rPr>
          <w:rFonts w:cs="Times New Roman"/>
          <w:noProof/>
        </w:rPr>
        <w:t>de</w:t>
      </w:r>
      <w:r w:rsidRPr="005B6C17">
        <w:rPr>
          <w:rFonts w:cs="Times New Roman"/>
          <w:noProof/>
          <w:spacing w:val="-12"/>
        </w:rPr>
        <w:t xml:space="preserve"> </w:t>
      </w:r>
      <w:r w:rsidRPr="005B6C17">
        <w:rPr>
          <w:rFonts w:cs="Times New Roman"/>
          <w:noProof/>
        </w:rPr>
        <w:t>l’intelligence</w:t>
      </w:r>
      <w:r w:rsidRPr="005B6C17">
        <w:rPr>
          <w:rFonts w:cs="Times New Roman"/>
          <w:noProof/>
          <w:spacing w:val="-11"/>
        </w:rPr>
        <w:t> </w:t>
      </w:r>
      <w:r w:rsidRPr="005B6C17">
        <w:rPr>
          <w:rFonts w:cs="Times New Roman"/>
          <w:noProof/>
          <w:spacing w:val="-10"/>
        </w:rPr>
        <w:t>?</w:t>
      </w:r>
      <w:r>
        <w:rPr>
          <w:noProof/>
        </w:rPr>
        <w:tab/>
      </w:r>
      <w:r>
        <w:rPr>
          <w:noProof/>
        </w:rPr>
        <w:fldChar w:fldCharType="begin"/>
      </w:r>
      <w:r>
        <w:rPr>
          <w:noProof/>
        </w:rPr>
        <w:instrText xml:space="preserve"> PAGEREF _Toc201332113 \h </w:instrText>
      </w:r>
      <w:r>
        <w:rPr>
          <w:noProof/>
        </w:rPr>
      </w:r>
      <w:r>
        <w:rPr>
          <w:noProof/>
        </w:rPr>
        <w:fldChar w:fldCharType="separate"/>
      </w:r>
      <w:r>
        <w:rPr>
          <w:noProof/>
        </w:rPr>
        <w:t>124</w:t>
      </w:r>
      <w:r>
        <w:rPr>
          <w:noProof/>
        </w:rPr>
        <w:fldChar w:fldCharType="end"/>
      </w:r>
    </w:p>
    <w:p w14:paraId="2322EA1B" w14:textId="77777777" w:rsidR="006A6FEE" w:rsidRDefault="006A6FEE">
      <w:pPr>
        <w:pStyle w:val="TOC2"/>
        <w:tabs>
          <w:tab w:val="right" w:leader="dot" w:pos="9198"/>
        </w:tabs>
        <w:rPr>
          <w:rFonts w:eastAsiaTheme="minorEastAsia" w:cstheme="minorBidi"/>
          <w:b w:val="0"/>
          <w:noProof/>
          <w:sz w:val="24"/>
          <w:szCs w:val="24"/>
          <w:lang w:eastAsia="fr-FR"/>
        </w:rPr>
      </w:pPr>
      <w:r>
        <w:rPr>
          <w:noProof/>
        </w:rPr>
        <w:t>Chapitre 13. Influence</w:t>
      </w:r>
      <w:r w:rsidRPr="005B6C17">
        <w:rPr>
          <w:noProof/>
          <w:spacing w:val="-15"/>
        </w:rPr>
        <w:t xml:space="preserve"> </w:t>
      </w:r>
      <w:r w:rsidRPr="005B6C17">
        <w:rPr>
          <w:noProof/>
          <w:spacing w:val="-2"/>
        </w:rPr>
        <w:t>politique</w:t>
      </w:r>
      <w:r>
        <w:rPr>
          <w:noProof/>
        </w:rPr>
        <w:tab/>
      </w:r>
      <w:r>
        <w:rPr>
          <w:noProof/>
        </w:rPr>
        <w:fldChar w:fldCharType="begin"/>
      </w:r>
      <w:r>
        <w:rPr>
          <w:noProof/>
        </w:rPr>
        <w:instrText xml:space="preserve"> PAGEREF _Toc201332114 \h </w:instrText>
      </w:r>
      <w:r>
        <w:rPr>
          <w:noProof/>
        </w:rPr>
      </w:r>
      <w:r>
        <w:rPr>
          <w:noProof/>
        </w:rPr>
        <w:fldChar w:fldCharType="separate"/>
      </w:r>
      <w:r>
        <w:rPr>
          <w:noProof/>
        </w:rPr>
        <w:t>127</w:t>
      </w:r>
      <w:r>
        <w:rPr>
          <w:noProof/>
        </w:rPr>
        <w:fldChar w:fldCharType="end"/>
      </w:r>
    </w:p>
    <w:p w14:paraId="0D7BDC43"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Vers la centralisation ?</w:t>
      </w:r>
      <w:r>
        <w:rPr>
          <w:noProof/>
        </w:rPr>
        <w:tab/>
      </w:r>
      <w:r>
        <w:rPr>
          <w:noProof/>
        </w:rPr>
        <w:fldChar w:fldCharType="begin"/>
      </w:r>
      <w:r>
        <w:rPr>
          <w:noProof/>
        </w:rPr>
        <w:instrText xml:space="preserve"> PAGEREF _Toc201332115 \h </w:instrText>
      </w:r>
      <w:r>
        <w:rPr>
          <w:noProof/>
        </w:rPr>
      </w:r>
      <w:r>
        <w:rPr>
          <w:noProof/>
        </w:rPr>
        <w:fldChar w:fldCharType="separate"/>
      </w:r>
      <w:r>
        <w:rPr>
          <w:noProof/>
        </w:rPr>
        <w:t>127</w:t>
      </w:r>
      <w:r>
        <w:rPr>
          <w:noProof/>
        </w:rPr>
        <w:fldChar w:fldCharType="end"/>
      </w:r>
    </w:p>
    <w:p w14:paraId="63BDB0A2"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Modèles</w:t>
      </w:r>
      <w:r w:rsidRPr="005B6C17">
        <w:rPr>
          <w:rFonts w:cs="Times New Roman"/>
          <w:noProof/>
          <w:spacing w:val="-7"/>
        </w:rPr>
        <w:t xml:space="preserve"> </w:t>
      </w:r>
      <w:r w:rsidRPr="005B6C17">
        <w:rPr>
          <w:rFonts w:cs="Times New Roman"/>
          <w:noProof/>
        </w:rPr>
        <w:t>propriétaires</w:t>
      </w:r>
      <w:r w:rsidRPr="005B6C17">
        <w:rPr>
          <w:rFonts w:cs="Times New Roman"/>
          <w:noProof/>
          <w:spacing w:val="-4"/>
        </w:rPr>
        <w:t xml:space="preserve"> </w:t>
      </w:r>
      <w:r w:rsidRPr="005B6C17">
        <w:rPr>
          <w:rFonts w:cs="Times New Roman"/>
          <w:noProof/>
        </w:rPr>
        <w:t>contre</w:t>
      </w:r>
      <w:r w:rsidRPr="005B6C17">
        <w:rPr>
          <w:rFonts w:cs="Times New Roman"/>
          <w:noProof/>
          <w:spacing w:val="-3"/>
        </w:rPr>
        <w:t xml:space="preserve"> </w:t>
      </w:r>
      <w:r w:rsidRPr="005B6C17">
        <w:rPr>
          <w:rFonts w:cs="Times New Roman"/>
          <w:noProof/>
        </w:rPr>
        <w:t>modèles</w:t>
      </w:r>
      <w:r w:rsidRPr="005B6C17">
        <w:rPr>
          <w:rFonts w:cs="Times New Roman"/>
          <w:noProof/>
          <w:spacing w:val="-4"/>
        </w:rPr>
        <w:t xml:space="preserve"> </w:t>
      </w:r>
      <w:r w:rsidRPr="005B6C17">
        <w:rPr>
          <w:rFonts w:cs="Times New Roman"/>
          <w:noProof/>
          <w:spacing w:val="-2"/>
        </w:rPr>
        <w:t>ouverts</w:t>
      </w:r>
      <w:r>
        <w:rPr>
          <w:noProof/>
        </w:rPr>
        <w:tab/>
      </w:r>
      <w:r>
        <w:rPr>
          <w:noProof/>
        </w:rPr>
        <w:fldChar w:fldCharType="begin"/>
      </w:r>
      <w:r>
        <w:rPr>
          <w:noProof/>
        </w:rPr>
        <w:instrText xml:space="preserve"> PAGEREF _Toc201332116 \h </w:instrText>
      </w:r>
      <w:r>
        <w:rPr>
          <w:noProof/>
        </w:rPr>
      </w:r>
      <w:r>
        <w:rPr>
          <w:noProof/>
        </w:rPr>
        <w:fldChar w:fldCharType="separate"/>
      </w:r>
      <w:r>
        <w:rPr>
          <w:noProof/>
        </w:rPr>
        <w:t>128</w:t>
      </w:r>
      <w:r>
        <w:rPr>
          <w:noProof/>
        </w:rPr>
        <w:fldChar w:fldCharType="end"/>
      </w:r>
    </w:p>
    <w:p w14:paraId="7F2E1CD3"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Pr>
          <w:noProof/>
        </w:rPr>
        <w:t>Forte</w:t>
      </w:r>
      <w:r w:rsidRPr="005B6C17">
        <w:rPr>
          <w:noProof/>
          <w:spacing w:val="-3"/>
        </w:rPr>
        <w:t xml:space="preserve"> </w:t>
      </w:r>
      <w:r>
        <w:rPr>
          <w:noProof/>
        </w:rPr>
        <w:t>centralisation</w:t>
      </w:r>
      <w:r w:rsidRPr="005B6C17">
        <w:rPr>
          <w:noProof/>
          <w:spacing w:val="-3"/>
        </w:rPr>
        <w:t> </w:t>
      </w:r>
      <w:r>
        <w:rPr>
          <w:noProof/>
        </w:rPr>
        <w:t>:</w:t>
      </w:r>
      <w:r w:rsidRPr="005B6C17">
        <w:rPr>
          <w:noProof/>
          <w:spacing w:val="-2"/>
        </w:rPr>
        <w:t xml:space="preserve"> </w:t>
      </w:r>
      <w:r>
        <w:rPr>
          <w:noProof/>
        </w:rPr>
        <w:t>Un</w:t>
      </w:r>
      <w:r w:rsidRPr="005B6C17">
        <w:rPr>
          <w:noProof/>
          <w:spacing w:val="-4"/>
        </w:rPr>
        <w:t xml:space="preserve"> </w:t>
      </w:r>
      <w:r>
        <w:rPr>
          <w:noProof/>
        </w:rPr>
        <w:t>marché</w:t>
      </w:r>
      <w:r w:rsidRPr="005B6C17">
        <w:rPr>
          <w:noProof/>
          <w:spacing w:val="-2"/>
        </w:rPr>
        <w:t xml:space="preserve"> fabuleux</w:t>
      </w:r>
      <w:r>
        <w:rPr>
          <w:noProof/>
        </w:rPr>
        <w:tab/>
      </w:r>
      <w:r>
        <w:rPr>
          <w:noProof/>
        </w:rPr>
        <w:fldChar w:fldCharType="begin"/>
      </w:r>
      <w:r>
        <w:rPr>
          <w:noProof/>
        </w:rPr>
        <w:instrText xml:space="preserve"> PAGEREF _Toc201332117 \h </w:instrText>
      </w:r>
      <w:r>
        <w:rPr>
          <w:noProof/>
        </w:rPr>
      </w:r>
      <w:r>
        <w:rPr>
          <w:noProof/>
        </w:rPr>
        <w:fldChar w:fldCharType="separate"/>
      </w:r>
      <w:r>
        <w:rPr>
          <w:noProof/>
        </w:rPr>
        <w:t>130</w:t>
      </w:r>
      <w:r>
        <w:rPr>
          <w:noProof/>
        </w:rPr>
        <w:fldChar w:fldCharType="end"/>
      </w:r>
    </w:p>
    <w:p w14:paraId="2714D306"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Un</w:t>
      </w:r>
      <w:r w:rsidRPr="005B6C17">
        <w:rPr>
          <w:rFonts w:cs="Times New Roman"/>
          <w:noProof/>
          <w:spacing w:val="-3"/>
        </w:rPr>
        <w:t xml:space="preserve"> </w:t>
      </w:r>
      <w:r w:rsidRPr="005B6C17">
        <w:rPr>
          <w:rFonts w:cs="Times New Roman"/>
          <w:noProof/>
        </w:rPr>
        <w:t>grand</w:t>
      </w:r>
      <w:r w:rsidRPr="005B6C17">
        <w:rPr>
          <w:rFonts w:cs="Times New Roman"/>
          <w:noProof/>
          <w:spacing w:val="-2"/>
        </w:rPr>
        <w:t xml:space="preserve"> </w:t>
      </w:r>
      <w:r w:rsidRPr="005B6C17">
        <w:rPr>
          <w:rFonts w:cs="Times New Roman"/>
          <w:noProof/>
        </w:rPr>
        <w:t>pouvoir</w:t>
      </w:r>
      <w:r w:rsidRPr="005B6C17">
        <w:rPr>
          <w:rFonts w:cs="Times New Roman"/>
          <w:noProof/>
          <w:spacing w:val="-1"/>
        </w:rPr>
        <w:t xml:space="preserve"> </w:t>
      </w:r>
      <w:r w:rsidRPr="005B6C17">
        <w:rPr>
          <w:rFonts w:cs="Times New Roman"/>
          <w:noProof/>
          <w:spacing w:val="-2"/>
        </w:rPr>
        <w:t>d’influence</w:t>
      </w:r>
      <w:r>
        <w:rPr>
          <w:noProof/>
        </w:rPr>
        <w:tab/>
      </w:r>
      <w:r>
        <w:rPr>
          <w:noProof/>
        </w:rPr>
        <w:fldChar w:fldCharType="begin"/>
      </w:r>
      <w:r>
        <w:rPr>
          <w:noProof/>
        </w:rPr>
        <w:instrText xml:space="preserve"> PAGEREF _Toc201332118 \h </w:instrText>
      </w:r>
      <w:r>
        <w:rPr>
          <w:noProof/>
        </w:rPr>
      </w:r>
      <w:r>
        <w:rPr>
          <w:noProof/>
        </w:rPr>
        <w:fldChar w:fldCharType="separate"/>
      </w:r>
      <w:r>
        <w:rPr>
          <w:noProof/>
        </w:rPr>
        <w:t>130</w:t>
      </w:r>
      <w:r>
        <w:rPr>
          <w:noProof/>
        </w:rPr>
        <w:fldChar w:fldCharType="end"/>
      </w:r>
    </w:p>
    <w:p w14:paraId="64F05722"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Une</w:t>
      </w:r>
      <w:r w:rsidRPr="005B6C17">
        <w:rPr>
          <w:rFonts w:cs="Times New Roman"/>
          <w:noProof/>
          <w:spacing w:val="-9"/>
        </w:rPr>
        <w:t xml:space="preserve"> </w:t>
      </w:r>
      <w:r w:rsidRPr="005B6C17">
        <w:rPr>
          <w:rFonts w:cs="Times New Roman"/>
          <w:noProof/>
        </w:rPr>
        <w:t>influence</w:t>
      </w:r>
      <w:r w:rsidRPr="005B6C17">
        <w:rPr>
          <w:rFonts w:cs="Times New Roman"/>
          <w:noProof/>
          <w:spacing w:val="-9"/>
        </w:rPr>
        <w:t xml:space="preserve"> </w:t>
      </w:r>
      <w:r w:rsidRPr="005B6C17">
        <w:rPr>
          <w:rFonts w:cs="Times New Roman"/>
          <w:noProof/>
        </w:rPr>
        <w:t>qui</w:t>
      </w:r>
      <w:r w:rsidRPr="005B6C17">
        <w:rPr>
          <w:rFonts w:cs="Times New Roman"/>
          <w:noProof/>
          <w:spacing w:val="-8"/>
        </w:rPr>
        <w:t xml:space="preserve"> </w:t>
      </w:r>
      <w:r w:rsidRPr="005B6C17">
        <w:rPr>
          <w:rFonts w:cs="Times New Roman"/>
          <w:noProof/>
        </w:rPr>
        <w:t>s’étend</w:t>
      </w:r>
      <w:r w:rsidRPr="005B6C17">
        <w:rPr>
          <w:rFonts w:cs="Times New Roman"/>
          <w:noProof/>
          <w:spacing w:val="-9"/>
        </w:rPr>
        <w:t xml:space="preserve"> </w:t>
      </w:r>
      <w:r w:rsidRPr="005B6C17">
        <w:rPr>
          <w:rFonts w:cs="Times New Roman"/>
          <w:noProof/>
        </w:rPr>
        <w:t>au</w:t>
      </w:r>
      <w:r w:rsidRPr="005B6C17">
        <w:rPr>
          <w:rFonts w:cs="Times New Roman"/>
          <w:noProof/>
          <w:spacing w:val="-10"/>
        </w:rPr>
        <w:t xml:space="preserve"> </w:t>
      </w:r>
      <w:r w:rsidRPr="005B6C17">
        <w:rPr>
          <w:rFonts w:cs="Times New Roman"/>
          <w:noProof/>
          <w:spacing w:val="-2"/>
        </w:rPr>
        <w:t>politique</w:t>
      </w:r>
      <w:r>
        <w:rPr>
          <w:noProof/>
        </w:rPr>
        <w:tab/>
      </w:r>
      <w:r>
        <w:rPr>
          <w:noProof/>
        </w:rPr>
        <w:fldChar w:fldCharType="begin"/>
      </w:r>
      <w:r>
        <w:rPr>
          <w:noProof/>
        </w:rPr>
        <w:instrText xml:space="preserve"> PAGEREF _Toc201332119 \h </w:instrText>
      </w:r>
      <w:r>
        <w:rPr>
          <w:noProof/>
        </w:rPr>
      </w:r>
      <w:r>
        <w:rPr>
          <w:noProof/>
        </w:rPr>
        <w:fldChar w:fldCharType="separate"/>
      </w:r>
      <w:r>
        <w:rPr>
          <w:noProof/>
        </w:rPr>
        <w:t>132</w:t>
      </w:r>
      <w:r>
        <w:rPr>
          <w:noProof/>
        </w:rPr>
        <w:fldChar w:fldCharType="end"/>
      </w:r>
    </w:p>
    <w:p w14:paraId="734B97E7"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Les</w:t>
      </w:r>
      <w:r w:rsidRPr="005B6C17">
        <w:rPr>
          <w:rFonts w:cs="Times New Roman"/>
          <w:noProof/>
          <w:spacing w:val="-3"/>
        </w:rPr>
        <w:t xml:space="preserve"> </w:t>
      </w:r>
      <w:r w:rsidRPr="005B6C17">
        <w:rPr>
          <w:rFonts w:cs="Times New Roman"/>
          <w:noProof/>
        </w:rPr>
        <w:t>États</w:t>
      </w:r>
      <w:r w:rsidRPr="005B6C17">
        <w:rPr>
          <w:rFonts w:cs="Times New Roman"/>
          <w:noProof/>
          <w:spacing w:val="-2"/>
        </w:rPr>
        <w:t xml:space="preserve"> </w:t>
      </w:r>
      <w:r w:rsidRPr="005B6C17">
        <w:rPr>
          <w:rFonts w:cs="Times New Roman"/>
          <w:noProof/>
        </w:rPr>
        <w:t>gardent</w:t>
      </w:r>
      <w:r w:rsidRPr="005B6C17">
        <w:rPr>
          <w:rFonts w:cs="Times New Roman"/>
          <w:noProof/>
          <w:spacing w:val="-1"/>
        </w:rPr>
        <w:t xml:space="preserve"> </w:t>
      </w:r>
      <w:r w:rsidRPr="005B6C17">
        <w:rPr>
          <w:rFonts w:cs="Times New Roman"/>
          <w:noProof/>
        </w:rPr>
        <w:t>le</w:t>
      </w:r>
      <w:r w:rsidRPr="005B6C17">
        <w:rPr>
          <w:rFonts w:cs="Times New Roman"/>
          <w:noProof/>
          <w:spacing w:val="-1"/>
        </w:rPr>
        <w:t xml:space="preserve"> </w:t>
      </w:r>
      <w:r w:rsidRPr="005B6C17">
        <w:rPr>
          <w:rFonts w:cs="Times New Roman"/>
          <w:noProof/>
          <w:spacing w:val="-2"/>
        </w:rPr>
        <w:t>contrôle</w:t>
      </w:r>
      <w:r>
        <w:rPr>
          <w:noProof/>
        </w:rPr>
        <w:tab/>
      </w:r>
      <w:r>
        <w:rPr>
          <w:noProof/>
        </w:rPr>
        <w:fldChar w:fldCharType="begin"/>
      </w:r>
      <w:r>
        <w:rPr>
          <w:noProof/>
        </w:rPr>
        <w:instrText xml:space="preserve"> PAGEREF _Toc201332120 \h </w:instrText>
      </w:r>
      <w:r>
        <w:rPr>
          <w:noProof/>
        </w:rPr>
      </w:r>
      <w:r>
        <w:rPr>
          <w:noProof/>
        </w:rPr>
        <w:fldChar w:fldCharType="separate"/>
      </w:r>
      <w:r>
        <w:rPr>
          <w:noProof/>
        </w:rPr>
        <w:t>133</w:t>
      </w:r>
      <w:r>
        <w:rPr>
          <w:noProof/>
        </w:rPr>
        <w:fldChar w:fldCharType="end"/>
      </w:r>
    </w:p>
    <w:p w14:paraId="360F6FFB"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Les</w:t>
      </w:r>
      <w:r w:rsidRPr="005B6C17">
        <w:rPr>
          <w:rFonts w:cs="Times New Roman"/>
          <w:noProof/>
          <w:spacing w:val="-2"/>
        </w:rPr>
        <w:t xml:space="preserve"> </w:t>
      </w:r>
      <w:r w:rsidRPr="005B6C17">
        <w:rPr>
          <w:rFonts w:cs="Times New Roman"/>
          <w:noProof/>
        </w:rPr>
        <w:t>réalités</w:t>
      </w:r>
      <w:r w:rsidRPr="005B6C17">
        <w:rPr>
          <w:rFonts w:cs="Times New Roman"/>
          <w:noProof/>
          <w:spacing w:val="-1"/>
        </w:rPr>
        <w:t xml:space="preserve"> </w:t>
      </w:r>
      <w:r w:rsidRPr="005B6C17">
        <w:rPr>
          <w:rFonts w:cs="Times New Roman"/>
          <w:noProof/>
          <w:spacing w:val="-2"/>
        </w:rPr>
        <w:t>virtuelles</w:t>
      </w:r>
      <w:r>
        <w:rPr>
          <w:noProof/>
        </w:rPr>
        <w:tab/>
      </w:r>
      <w:r>
        <w:rPr>
          <w:noProof/>
        </w:rPr>
        <w:fldChar w:fldCharType="begin"/>
      </w:r>
      <w:r>
        <w:rPr>
          <w:noProof/>
        </w:rPr>
        <w:instrText xml:space="preserve"> PAGEREF _Toc201332121 \h </w:instrText>
      </w:r>
      <w:r>
        <w:rPr>
          <w:noProof/>
        </w:rPr>
      </w:r>
      <w:r>
        <w:rPr>
          <w:noProof/>
        </w:rPr>
        <w:fldChar w:fldCharType="separate"/>
      </w:r>
      <w:r>
        <w:rPr>
          <w:noProof/>
        </w:rPr>
        <w:t>134</w:t>
      </w:r>
      <w:r>
        <w:rPr>
          <w:noProof/>
        </w:rPr>
        <w:fldChar w:fldCharType="end"/>
      </w:r>
    </w:p>
    <w:p w14:paraId="0947BBCA"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La</w:t>
      </w:r>
      <w:r w:rsidRPr="005B6C17">
        <w:rPr>
          <w:rFonts w:cs="Times New Roman"/>
          <w:noProof/>
          <w:spacing w:val="-4"/>
        </w:rPr>
        <w:t xml:space="preserve"> </w:t>
      </w:r>
      <w:r w:rsidRPr="005B6C17">
        <w:rPr>
          <w:rFonts w:cs="Times New Roman"/>
          <w:noProof/>
        </w:rPr>
        <w:t>victoire</w:t>
      </w:r>
      <w:r w:rsidRPr="005B6C17">
        <w:rPr>
          <w:rFonts w:cs="Times New Roman"/>
          <w:noProof/>
          <w:spacing w:val="-2"/>
        </w:rPr>
        <w:t xml:space="preserve"> </w:t>
      </w:r>
      <w:r w:rsidRPr="005B6C17">
        <w:rPr>
          <w:rFonts w:cs="Times New Roman"/>
          <w:noProof/>
        </w:rPr>
        <w:t>de</w:t>
      </w:r>
      <w:r w:rsidRPr="005B6C17">
        <w:rPr>
          <w:rFonts w:cs="Times New Roman"/>
          <w:noProof/>
          <w:spacing w:val="-2"/>
        </w:rPr>
        <w:t xml:space="preserve"> </w:t>
      </w:r>
      <w:r w:rsidRPr="005B6C17">
        <w:rPr>
          <w:rFonts w:cs="Times New Roman"/>
          <w:noProof/>
        </w:rPr>
        <w:t>l’autocratie</w:t>
      </w:r>
      <w:r w:rsidRPr="005B6C17">
        <w:rPr>
          <w:rFonts w:cs="Times New Roman"/>
          <w:noProof/>
          <w:spacing w:val="-2"/>
        </w:rPr>
        <w:t> </w:t>
      </w:r>
      <w:r w:rsidRPr="005B6C17">
        <w:rPr>
          <w:rFonts w:cs="Times New Roman"/>
          <w:noProof/>
          <w:spacing w:val="-10"/>
        </w:rPr>
        <w:t>?</w:t>
      </w:r>
      <w:r>
        <w:rPr>
          <w:noProof/>
        </w:rPr>
        <w:tab/>
      </w:r>
      <w:r>
        <w:rPr>
          <w:noProof/>
        </w:rPr>
        <w:fldChar w:fldCharType="begin"/>
      </w:r>
      <w:r>
        <w:rPr>
          <w:noProof/>
        </w:rPr>
        <w:instrText xml:space="preserve"> PAGEREF _Toc201332122 \h </w:instrText>
      </w:r>
      <w:r>
        <w:rPr>
          <w:noProof/>
        </w:rPr>
      </w:r>
      <w:r>
        <w:rPr>
          <w:noProof/>
        </w:rPr>
        <w:fldChar w:fldCharType="separate"/>
      </w:r>
      <w:r>
        <w:rPr>
          <w:noProof/>
        </w:rPr>
        <w:t>136</w:t>
      </w:r>
      <w:r>
        <w:rPr>
          <w:noProof/>
        </w:rPr>
        <w:fldChar w:fldCharType="end"/>
      </w:r>
    </w:p>
    <w:p w14:paraId="1FFBF26D" w14:textId="77777777" w:rsidR="006A6FEE" w:rsidRDefault="006A6FEE">
      <w:pPr>
        <w:pStyle w:val="TOC1"/>
        <w:tabs>
          <w:tab w:val="right" w:leader="dot" w:pos="9198"/>
        </w:tabs>
        <w:rPr>
          <w:rFonts w:eastAsiaTheme="minorEastAsia" w:cstheme="minorBidi"/>
          <w:b w:val="0"/>
          <w:bCs w:val="0"/>
          <w:caps w:val="0"/>
          <w:noProof/>
          <w:sz w:val="24"/>
          <w:szCs w:val="24"/>
          <w:lang w:eastAsia="fr-FR"/>
        </w:rPr>
      </w:pPr>
      <w:r>
        <w:rPr>
          <w:noProof/>
        </w:rPr>
        <w:t>Partie IV - Que faire ?</w:t>
      </w:r>
      <w:r>
        <w:rPr>
          <w:noProof/>
        </w:rPr>
        <w:tab/>
      </w:r>
      <w:r>
        <w:rPr>
          <w:noProof/>
        </w:rPr>
        <w:fldChar w:fldCharType="begin"/>
      </w:r>
      <w:r>
        <w:rPr>
          <w:noProof/>
        </w:rPr>
        <w:instrText xml:space="preserve"> PAGEREF _Toc201332123 \h </w:instrText>
      </w:r>
      <w:r>
        <w:rPr>
          <w:noProof/>
        </w:rPr>
      </w:r>
      <w:r>
        <w:rPr>
          <w:noProof/>
        </w:rPr>
        <w:fldChar w:fldCharType="separate"/>
      </w:r>
      <w:r>
        <w:rPr>
          <w:noProof/>
        </w:rPr>
        <w:t>139</w:t>
      </w:r>
      <w:r>
        <w:rPr>
          <w:noProof/>
        </w:rPr>
        <w:fldChar w:fldCharType="end"/>
      </w:r>
    </w:p>
    <w:p w14:paraId="1F90025C" w14:textId="77777777" w:rsidR="006A6FEE" w:rsidRDefault="006A6FEE">
      <w:pPr>
        <w:pStyle w:val="TOC2"/>
        <w:tabs>
          <w:tab w:val="right" w:leader="dot" w:pos="9198"/>
        </w:tabs>
        <w:rPr>
          <w:rFonts w:eastAsiaTheme="minorEastAsia" w:cstheme="minorBidi"/>
          <w:b w:val="0"/>
          <w:noProof/>
          <w:sz w:val="24"/>
          <w:szCs w:val="24"/>
          <w:lang w:eastAsia="fr-FR"/>
        </w:rPr>
      </w:pPr>
      <w:r>
        <w:rPr>
          <w:noProof/>
        </w:rPr>
        <w:t>Chapitre 14. Ralentir</w:t>
      </w:r>
      <w:r w:rsidRPr="005B6C17">
        <w:rPr>
          <w:noProof/>
          <w:spacing w:val="-3"/>
        </w:rPr>
        <w:t> </w:t>
      </w:r>
      <w:r w:rsidRPr="005B6C17">
        <w:rPr>
          <w:noProof/>
          <w:spacing w:val="-10"/>
        </w:rPr>
        <w:t>?</w:t>
      </w:r>
      <w:r>
        <w:rPr>
          <w:noProof/>
        </w:rPr>
        <w:tab/>
      </w:r>
      <w:r>
        <w:rPr>
          <w:noProof/>
        </w:rPr>
        <w:fldChar w:fldCharType="begin"/>
      </w:r>
      <w:r>
        <w:rPr>
          <w:noProof/>
        </w:rPr>
        <w:instrText xml:space="preserve"> PAGEREF _Toc201332124 \h </w:instrText>
      </w:r>
      <w:r>
        <w:rPr>
          <w:noProof/>
        </w:rPr>
      </w:r>
      <w:r>
        <w:rPr>
          <w:noProof/>
        </w:rPr>
        <w:fldChar w:fldCharType="separate"/>
      </w:r>
      <w:r>
        <w:rPr>
          <w:noProof/>
        </w:rPr>
        <w:t>140</w:t>
      </w:r>
      <w:r>
        <w:rPr>
          <w:noProof/>
        </w:rPr>
        <w:fldChar w:fldCharType="end"/>
      </w:r>
    </w:p>
    <w:p w14:paraId="72B75730"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 xml:space="preserve">L’intelligence artificielle comme </w:t>
      </w:r>
      <w:r w:rsidRPr="005B6C17">
        <w:rPr>
          <w:rFonts w:cs="Times New Roman"/>
          <w:noProof/>
          <w:spacing w:val="-4"/>
        </w:rPr>
        <w:t>arme</w:t>
      </w:r>
      <w:r>
        <w:rPr>
          <w:noProof/>
        </w:rPr>
        <w:tab/>
      </w:r>
      <w:r>
        <w:rPr>
          <w:noProof/>
        </w:rPr>
        <w:fldChar w:fldCharType="begin"/>
      </w:r>
      <w:r>
        <w:rPr>
          <w:noProof/>
        </w:rPr>
        <w:instrText xml:space="preserve"> PAGEREF _Toc201332125 \h </w:instrText>
      </w:r>
      <w:r>
        <w:rPr>
          <w:noProof/>
        </w:rPr>
      </w:r>
      <w:r>
        <w:rPr>
          <w:noProof/>
        </w:rPr>
        <w:fldChar w:fldCharType="separate"/>
      </w:r>
      <w:r>
        <w:rPr>
          <w:noProof/>
        </w:rPr>
        <w:t>141</w:t>
      </w:r>
      <w:r>
        <w:rPr>
          <w:noProof/>
        </w:rPr>
        <w:fldChar w:fldCharType="end"/>
      </w:r>
    </w:p>
    <w:p w14:paraId="7E98CF7C"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Ralentir,</w:t>
      </w:r>
      <w:r w:rsidRPr="005B6C17">
        <w:rPr>
          <w:rFonts w:cs="Times New Roman"/>
          <w:noProof/>
          <w:spacing w:val="-12"/>
        </w:rPr>
        <w:t xml:space="preserve"> </w:t>
      </w:r>
      <w:r w:rsidRPr="005B6C17">
        <w:rPr>
          <w:rFonts w:cs="Times New Roman"/>
          <w:noProof/>
        </w:rPr>
        <w:t>c’est</w:t>
      </w:r>
      <w:r w:rsidRPr="005B6C17">
        <w:rPr>
          <w:rFonts w:cs="Times New Roman"/>
          <w:noProof/>
          <w:spacing w:val="-9"/>
        </w:rPr>
        <w:t xml:space="preserve"> </w:t>
      </w:r>
      <w:r w:rsidRPr="005B6C17">
        <w:rPr>
          <w:rFonts w:cs="Times New Roman"/>
          <w:noProof/>
          <w:spacing w:val="-2"/>
        </w:rPr>
        <w:t>périr</w:t>
      </w:r>
      <w:r>
        <w:rPr>
          <w:noProof/>
        </w:rPr>
        <w:tab/>
      </w:r>
      <w:r>
        <w:rPr>
          <w:noProof/>
        </w:rPr>
        <w:fldChar w:fldCharType="begin"/>
      </w:r>
      <w:r>
        <w:rPr>
          <w:noProof/>
        </w:rPr>
        <w:instrText xml:space="preserve"> PAGEREF _Toc201332126 \h </w:instrText>
      </w:r>
      <w:r>
        <w:rPr>
          <w:noProof/>
        </w:rPr>
      </w:r>
      <w:r>
        <w:rPr>
          <w:noProof/>
        </w:rPr>
        <w:fldChar w:fldCharType="separate"/>
      </w:r>
      <w:r>
        <w:rPr>
          <w:noProof/>
        </w:rPr>
        <w:t>142</w:t>
      </w:r>
      <w:r>
        <w:rPr>
          <w:noProof/>
        </w:rPr>
        <w:fldChar w:fldCharType="end"/>
      </w:r>
    </w:p>
    <w:p w14:paraId="475CBC69" w14:textId="77777777" w:rsidR="006A6FEE" w:rsidRDefault="006A6FEE">
      <w:pPr>
        <w:pStyle w:val="TOC2"/>
        <w:tabs>
          <w:tab w:val="right" w:leader="dot" w:pos="9198"/>
        </w:tabs>
        <w:rPr>
          <w:rFonts w:eastAsiaTheme="minorEastAsia" w:cstheme="minorBidi"/>
          <w:b w:val="0"/>
          <w:noProof/>
          <w:sz w:val="24"/>
          <w:szCs w:val="24"/>
          <w:lang w:eastAsia="fr-FR"/>
        </w:rPr>
      </w:pPr>
      <w:r>
        <w:rPr>
          <w:noProof/>
        </w:rPr>
        <w:t>Chapitre 15. Gagner</w:t>
      </w:r>
      <w:r w:rsidRPr="005B6C17">
        <w:rPr>
          <w:noProof/>
          <w:spacing w:val="-2"/>
        </w:rPr>
        <w:t xml:space="preserve"> </w:t>
      </w:r>
      <w:r>
        <w:rPr>
          <w:noProof/>
        </w:rPr>
        <w:t>la</w:t>
      </w:r>
      <w:r w:rsidRPr="005B6C17">
        <w:rPr>
          <w:noProof/>
          <w:spacing w:val="-1"/>
        </w:rPr>
        <w:t xml:space="preserve"> </w:t>
      </w:r>
      <w:r w:rsidRPr="005B6C17">
        <w:rPr>
          <w:noProof/>
          <w:spacing w:val="-2"/>
        </w:rPr>
        <w:t>course</w:t>
      </w:r>
      <w:r>
        <w:rPr>
          <w:noProof/>
        </w:rPr>
        <w:tab/>
      </w:r>
      <w:r>
        <w:rPr>
          <w:noProof/>
        </w:rPr>
        <w:fldChar w:fldCharType="begin"/>
      </w:r>
      <w:r>
        <w:rPr>
          <w:noProof/>
        </w:rPr>
        <w:instrText xml:space="preserve"> PAGEREF _Toc201332127 \h </w:instrText>
      </w:r>
      <w:r>
        <w:rPr>
          <w:noProof/>
        </w:rPr>
      </w:r>
      <w:r>
        <w:rPr>
          <w:noProof/>
        </w:rPr>
        <w:fldChar w:fldCharType="separate"/>
      </w:r>
      <w:r>
        <w:rPr>
          <w:noProof/>
        </w:rPr>
        <w:t>145</w:t>
      </w:r>
      <w:r>
        <w:rPr>
          <w:noProof/>
        </w:rPr>
        <w:fldChar w:fldCharType="end"/>
      </w:r>
    </w:p>
    <w:p w14:paraId="4BB4E56E"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Unifier</w:t>
      </w:r>
      <w:r w:rsidRPr="005B6C17">
        <w:rPr>
          <w:rFonts w:cs="Times New Roman"/>
          <w:noProof/>
          <w:spacing w:val="-8"/>
        </w:rPr>
        <w:t xml:space="preserve"> </w:t>
      </w:r>
      <w:r w:rsidRPr="005B6C17">
        <w:rPr>
          <w:rFonts w:cs="Times New Roman"/>
          <w:noProof/>
        </w:rPr>
        <w:t>le</w:t>
      </w:r>
      <w:r w:rsidRPr="005B6C17">
        <w:rPr>
          <w:rFonts w:cs="Times New Roman"/>
          <w:noProof/>
          <w:spacing w:val="-8"/>
        </w:rPr>
        <w:t xml:space="preserve"> </w:t>
      </w:r>
      <w:r w:rsidRPr="005B6C17">
        <w:rPr>
          <w:rFonts w:cs="Times New Roman"/>
          <w:noProof/>
        </w:rPr>
        <w:t>marché</w:t>
      </w:r>
      <w:r w:rsidRPr="005B6C17">
        <w:rPr>
          <w:rFonts w:cs="Times New Roman"/>
          <w:noProof/>
          <w:spacing w:val="-8"/>
        </w:rPr>
        <w:t xml:space="preserve"> </w:t>
      </w:r>
      <w:r w:rsidRPr="005B6C17">
        <w:rPr>
          <w:rFonts w:cs="Times New Roman"/>
          <w:noProof/>
        </w:rPr>
        <w:t>pour</w:t>
      </w:r>
      <w:r w:rsidRPr="005B6C17">
        <w:rPr>
          <w:rFonts w:cs="Times New Roman"/>
          <w:noProof/>
          <w:spacing w:val="-8"/>
        </w:rPr>
        <w:t xml:space="preserve"> </w:t>
      </w:r>
      <w:r w:rsidRPr="005B6C17">
        <w:rPr>
          <w:rFonts w:cs="Times New Roman"/>
          <w:noProof/>
        </w:rPr>
        <w:t>faciliter</w:t>
      </w:r>
      <w:r w:rsidRPr="005B6C17">
        <w:rPr>
          <w:rFonts w:cs="Times New Roman"/>
          <w:noProof/>
          <w:spacing w:val="-7"/>
        </w:rPr>
        <w:t xml:space="preserve"> </w:t>
      </w:r>
      <w:r w:rsidRPr="005B6C17">
        <w:rPr>
          <w:rFonts w:cs="Times New Roman"/>
          <w:noProof/>
        </w:rPr>
        <w:t>les</w:t>
      </w:r>
      <w:r w:rsidRPr="005B6C17">
        <w:rPr>
          <w:rFonts w:cs="Times New Roman"/>
          <w:noProof/>
          <w:spacing w:val="-9"/>
        </w:rPr>
        <w:t xml:space="preserve"> </w:t>
      </w:r>
      <w:r w:rsidRPr="005B6C17">
        <w:rPr>
          <w:rFonts w:cs="Times New Roman"/>
          <w:noProof/>
          <w:spacing w:val="-2"/>
        </w:rPr>
        <w:t>financements</w:t>
      </w:r>
      <w:r>
        <w:rPr>
          <w:noProof/>
        </w:rPr>
        <w:tab/>
      </w:r>
      <w:r>
        <w:rPr>
          <w:noProof/>
        </w:rPr>
        <w:fldChar w:fldCharType="begin"/>
      </w:r>
      <w:r>
        <w:rPr>
          <w:noProof/>
        </w:rPr>
        <w:instrText xml:space="preserve"> PAGEREF _Toc201332128 \h </w:instrText>
      </w:r>
      <w:r>
        <w:rPr>
          <w:noProof/>
        </w:rPr>
      </w:r>
      <w:r>
        <w:rPr>
          <w:noProof/>
        </w:rPr>
        <w:fldChar w:fldCharType="separate"/>
      </w:r>
      <w:r>
        <w:rPr>
          <w:noProof/>
        </w:rPr>
        <w:t>146</w:t>
      </w:r>
      <w:r>
        <w:rPr>
          <w:noProof/>
        </w:rPr>
        <w:fldChar w:fldCharType="end"/>
      </w:r>
    </w:p>
    <w:p w14:paraId="75D28C44"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Maîtriser</w:t>
      </w:r>
      <w:r w:rsidRPr="005B6C17">
        <w:rPr>
          <w:rFonts w:cs="Times New Roman"/>
          <w:noProof/>
          <w:spacing w:val="-3"/>
        </w:rPr>
        <w:t xml:space="preserve"> </w:t>
      </w:r>
      <w:r w:rsidRPr="005B6C17">
        <w:rPr>
          <w:rFonts w:cs="Times New Roman"/>
          <w:noProof/>
        </w:rPr>
        <w:t>la</w:t>
      </w:r>
      <w:r w:rsidRPr="005B6C17">
        <w:rPr>
          <w:rFonts w:cs="Times New Roman"/>
          <w:noProof/>
          <w:spacing w:val="-2"/>
        </w:rPr>
        <w:t xml:space="preserve"> </w:t>
      </w:r>
      <w:r w:rsidRPr="005B6C17">
        <w:rPr>
          <w:rFonts w:cs="Times New Roman"/>
          <w:noProof/>
        </w:rPr>
        <w:t>chaîne</w:t>
      </w:r>
      <w:r w:rsidRPr="005B6C17">
        <w:rPr>
          <w:rFonts w:cs="Times New Roman"/>
          <w:noProof/>
          <w:spacing w:val="-3"/>
        </w:rPr>
        <w:t xml:space="preserve"> </w:t>
      </w:r>
      <w:r w:rsidRPr="005B6C17">
        <w:rPr>
          <w:rFonts w:cs="Times New Roman"/>
          <w:noProof/>
        </w:rPr>
        <w:t>de</w:t>
      </w:r>
      <w:r w:rsidRPr="005B6C17">
        <w:rPr>
          <w:rFonts w:cs="Times New Roman"/>
          <w:noProof/>
          <w:spacing w:val="-2"/>
        </w:rPr>
        <w:t xml:space="preserve"> </w:t>
      </w:r>
      <w:r w:rsidRPr="005B6C17">
        <w:rPr>
          <w:rFonts w:cs="Times New Roman"/>
          <w:noProof/>
        </w:rPr>
        <w:t>valeur</w:t>
      </w:r>
      <w:r w:rsidRPr="005B6C17">
        <w:rPr>
          <w:rFonts w:cs="Times New Roman"/>
          <w:noProof/>
          <w:spacing w:val="-2"/>
        </w:rPr>
        <w:t xml:space="preserve"> </w:t>
      </w:r>
      <w:r w:rsidRPr="005B6C17">
        <w:rPr>
          <w:rFonts w:cs="Times New Roman"/>
          <w:noProof/>
        </w:rPr>
        <w:t>des</w:t>
      </w:r>
      <w:r w:rsidRPr="005B6C17">
        <w:rPr>
          <w:rFonts w:cs="Times New Roman"/>
          <w:noProof/>
          <w:spacing w:val="-3"/>
        </w:rPr>
        <w:t xml:space="preserve"> </w:t>
      </w:r>
      <w:r w:rsidRPr="005B6C17">
        <w:rPr>
          <w:rFonts w:cs="Times New Roman"/>
          <w:noProof/>
        </w:rPr>
        <w:t>semi-</w:t>
      </w:r>
      <w:r w:rsidRPr="005B6C17">
        <w:rPr>
          <w:rFonts w:cs="Times New Roman"/>
          <w:noProof/>
          <w:spacing w:val="-2"/>
        </w:rPr>
        <w:t>conducteurs</w:t>
      </w:r>
      <w:r>
        <w:rPr>
          <w:noProof/>
        </w:rPr>
        <w:tab/>
      </w:r>
      <w:r>
        <w:rPr>
          <w:noProof/>
        </w:rPr>
        <w:fldChar w:fldCharType="begin"/>
      </w:r>
      <w:r>
        <w:rPr>
          <w:noProof/>
        </w:rPr>
        <w:instrText xml:space="preserve"> PAGEREF _Toc201332129 \h </w:instrText>
      </w:r>
      <w:r>
        <w:rPr>
          <w:noProof/>
        </w:rPr>
      </w:r>
      <w:r>
        <w:rPr>
          <w:noProof/>
        </w:rPr>
        <w:fldChar w:fldCharType="separate"/>
      </w:r>
      <w:r>
        <w:rPr>
          <w:noProof/>
        </w:rPr>
        <w:t>146</w:t>
      </w:r>
      <w:r>
        <w:rPr>
          <w:noProof/>
        </w:rPr>
        <w:fldChar w:fldCharType="end"/>
      </w:r>
    </w:p>
    <w:p w14:paraId="295C0EB5"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Nous</w:t>
      </w:r>
      <w:r w:rsidRPr="005B6C17">
        <w:rPr>
          <w:rFonts w:cs="Times New Roman"/>
          <w:noProof/>
          <w:spacing w:val="-8"/>
        </w:rPr>
        <w:t xml:space="preserve"> </w:t>
      </w:r>
      <w:r w:rsidRPr="005B6C17">
        <w:rPr>
          <w:rFonts w:cs="Times New Roman"/>
          <w:noProof/>
        </w:rPr>
        <w:t>débarrasser</w:t>
      </w:r>
      <w:r w:rsidRPr="005B6C17">
        <w:rPr>
          <w:rFonts w:cs="Times New Roman"/>
          <w:noProof/>
          <w:spacing w:val="-4"/>
        </w:rPr>
        <w:t xml:space="preserve"> </w:t>
      </w:r>
      <w:r w:rsidRPr="005B6C17">
        <w:rPr>
          <w:rFonts w:cs="Times New Roman"/>
          <w:noProof/>
        </w:rPr>
        <w:t>d’une</w:t>
      </w:r>
      <w:r w:rsidRPr="005B6C17">
        <w:rPr>
          <w:rFonts w:cs="Times New Roman"/>
          <w:noProof/>
          <w:spacing w:val="-4"/>
        </w:rPr>
        <w:t xml:space="preserve"> </w:t>
      </w:r>
      <w:r w:rsidRPr="005B6C17">
        <w:rPr>
          <w:rFonts w:cs="Times New Roman"/>
          <w:noProof/>
        </w:rPr>
        <w:t>régulation</w:t>
      </w:r>
      <w:r w:rsidRPr="005B6C17">
        <w:rPr>
          <w:rFonts w:cs="Times New Roman"/>
          <w:noProof/>
          <w:spacing w:val="-5"/>
        </w:rPr>
        <w:t xml:space="preserve"> </w:t>
      </w:r>
      <w:r w:rsidRPr="005B6C17">
        <w:rPr>
          <w:rFonts w:cs="Times New Roman"/>
          <w:noProof/>
          <w:spacing w:val="-2"/>
        </w:rPr>
        <w:t>étouffante</w:t>
      </w:r>
      <w:r>
        <w:rPr>
          <w:noProof/>
        </w:rPr>
        <w:tab/>
      </w:r>
      <w:r>
        <w:rPr>
          <w:noProof/>
        </w:rPr>
        <w:fldChar w:fldCharType="begin"/>
      </w:r>
      <w:r>
        <w:rPr>
          <w:noProof/>
        </w:rPr>
        <w:instrText xml:space="preserve"> PAGEREF _Toc201332130 \h </w:instrText>
      </w:r>
      <w:r>
        <w:rPr>
          <w:noProof/>
        </w:rPr>
      </w:r>
      <w:r>
        <w:rPr>
          <w:noProof/>
        </w:rPr>
        <w:fldChar w:fldCharType="separate"/>
      </w:r>
      <w:r>
        <w:rPr>
          <w:noProof/>
        </w:rPr>
        <w:t>149</w:t>
      </w:r>
      <w:r>
        <w:rPr>
          <w:noProof/>
        </w:rPr>
        <w:fldChar w:fldCharType="end"/>
      </w:r>
    </w:p>
    <w:p w14:paraId="4BACEEEC"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La</w:t>
      </w:r>
      <w:r w:rsidRPr="005B6C17">
        <w:rPr>
          <w:rFonts w:cs="Times New Roman"/>
          <w:noProof/>
          <w:spacing w:val="-3"/>
        </w:rPr>
        <w:t xml:space="preserve"> </w:t>
      </w:r>
      <w:r w:rsidRPr="005B6C17">
        <w:rPr>
          <w:rFonts w:cs="Times New Roman"/>
          <w:noProof/>
        </w:rPr>
        <w:t>question</w:t>
      </w:r>
      <w:r w:rsidRPr="005B6C17">
        <w:rPr>
          <w:rFonts w:cs="Times New Roman"/>
          <w:noProof/>
          <w:spacing w:val="-3"/>
        </w:rPr>
        <w:t xml:space="preserve"> </w:t>
      </w:r>
      <w:r w:rsidRPr="005B6C17">
        <w:rPr>
          <w:rFonts w:cs="Times New Roman"/>
          <w:noProof/>
        </w:rPr>
        <w:t>du</w:t>
      </w:r>
      <w:r w:rsidRPr="005B6C17">
        <w:rPr>
          <w:rFonts w:cs="Times New Roman"/>
          <w:noProof/>
          <w:spacing w:val="-3"/>
        </w:rPr>
        <w:t xml:space="preserve"> </w:t>
      </w:r>
      <w:r w:rsidRPr="005B6C17">
        <w:rPr>
          <w:rFonts w:cs="Times New Roman"/>
          <w:noProof/>
          <w:spacing w:val="-2"/>
        </w:rPr>
        <w:t>secret</w:t>
      </w:r>
      <w:r>
        <w:rPr>
          <w:noProof/>
        </w:rPr>
        <w:tab/>
      </w:r>
      <w:r>
        <w:rPr>
          <w:noProof/>
        </w:rPr>
        <w:fldChar w:fldCharType="begin"/>
      </w:r>
      <w:r>
        <w:rPr>
          <w:noProof/>
        </w:rPr>
        <w:instrText xml:space="preserve"> PAGEREF _Toc201332131 \h </w:instrText>
      </w:r>
      <w:r>
        <w:rPr>
          <w:noProof/>
        </w:rPr>
      </w:r>
      <w:r>
        <w:rPr>
          <w:noProof/>
        </w:rPr>
        <w:fldChar w:fldCharType="separate"/>
      </w:r>
      <w:r>
        <w:rPr>
          <w:noProof/>
        </w:rPr>
        <w:t>153</w:t>
      </w:r>
      <w:r>
        <w:rPr>
          <w:noProof/>
        </w:rPr>
        <w:fldChar w:fldCharType="end"/>
      </w:r>
    </w:p>
    <w:p w14:paraId="4456C447" w14:textId="77777777" w:rsidR="006A6FEE" w:rsidRDefault="006A6FEE">
      <w:pPr>
        <w:pStyle w:val="TOC2"/>
        <w:tabs>
          <w:tab w:val="right" w:leader="dot" w:pos="9198"/>
        </w:tabs>
        <w:rPr>
          <w:rFonts w:eastAsiaTheme="minorEastAsia" w:cstheme="minorBidi"/>
          <w:b w:val="0"/>
          <w:noProof/>
          <w:sz w:val="24"/>
          <w:szCs w:val="24"/>
          <w:lang w:eastAsia="fr-FR"/>
        </w:rPr>
      </w:pPr>
      <w:r>
        <w:rPr>
          <w:noProof/>
        </w:rPr>
        <w:t>Chapitre 16. La</w:t>
      </w:r>
      <w:r w:rsidRPr="005B6C17">
        <w:rPr>
          <w:noProof/>
          <w:spacing w:val="-3"/>
        </w:rPr>
        <w:t xml:space="preserve"> </w:t>
      </w:r>
      <w:r>
        <w:rPr>
          <w:noProof/>
        </w:rPr>
        <w:t>place</w:t>
      </w:r>
      <w:r w:rsidRPr="005B6C17">
        <w:rPr>
          <w:noProof/>
          <w:spacing w:val="-1"/>
        </w:rPr>
        <w:t xml:space="preserve"> </w:t>
      </w:r>
      <w:r>
        <w:rPr>
          <w:noProof/>
        </w:rPr>
        <w:t>de</w:t>
      </w:r>
      <w:r w:rsidRPr="005B6C17">
        <w:rPr>
          <w:noProof/>
          <w:spacing w:val="-1"/>
        </w:rPr>
        <w:t xml:space="preserve"> </w:t>
      </w:r>
      <w:r>
        <w:rPr>
          <w:noProof/>
        </w:rPr>
        <w:t>l’IA</w:t>
      </w:r>
      <w:r w:rsidRPr="005B6C17">
        <w:rPr>
          <w:noProof/>
          <w:spacing w:val="-32"/>
        </w:rPr>
        <w:t xml:space="preserve"> </w:t>
      </w:r>
      <w:r>
        <w:rPr>
          <w:noProof/>
        </w:rPr>
        <w:t>dans</w:t>
      </w:r>
      <w:r w:rsidRPr="005B6C17">
        <w:rPr>
          <w:noProof/>
          <w:spacing w:val="-2"/>
        </w:rPr>
        <w:t xml:space="preserve"> </w:t>
      </w:r>
      <w:r>
        <w:rPr>
          <w:noProof/>
        </w:rPr>
        <w:t xml:space="preserve">la </w:t>
      </w:r>
      <w:r w:rsidRPr="005B6C17">
        <w:rPr>
          <w:noProof/>
          <w:spacing w:val="-2"/>
        </w:rPr>
        <w:t>société</w:t>
      </w:r>
      <w:r>
        <w:rPr>
          <w:noProof/>
        </w:rPr>
        <w:tab/>
      </w:r>
      <w:r>
        <w:rPr>
          <w:noProof/>
        </w:rPr>
        <w:fldChar w:fldCharType="begin"/>
      </w:r>
      <w:r>
        <w:rPr>
          <w:noProof/>
        </w:rPr>
        <w:instrText xml:space="preserve"> PAGEREF _Toc201332132 \h </w:instrText>
      </w:r>
      <w:r>
        <w:rPr>
          <w:noProof/>
        </w:rPr>
      </w:r>
      <w:r>
        <w:rPr>
          <w:noProof/>
        </w:rPr>
        <w:fldChar w:fldCharType="separate"/>
      </w:r>
      <w:r>
        <w:rPr>
          <w:noProof/>
        </w:rPr>
        <w:t>155</w:t>
      </w:r>
      <w:r>
        <w:rPr>
          <w:noProof/>
        </w:rPr>
        <w:fldChar w:fldCharType="end"/>
      </w:r>
    </w:p>
    <w:p w14:paraId="4FB4AAE3"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Anthropomorphisme</w:t>
      </w:r>
      <w:r>
        <w:rPr>
          <w:noProof/>
        </w:rPr>
        <w:tab/>
      </w:r>
      <w:r>
        <w:rPr>
          <w:noProof/>
        </w:rPr>
        <w:fldChar w:fldCharType="begin"/>
      </w:r>
      <w:r>
        <w:rPr>
          <w:noProof/>
        </w:rPr>
        <w:instrText xml:space="preserve"> PAGEREF _Toc201332133 \h </w:instrText>
      </w:r>
      <w:r>
        <w:rPr>
          <w:noProof/>
        </w:rPr>
      </w:r>
      <w:r>
        <w:rPr>
          <w:noProof/>
        </w:rPr>
        <w:fldChar w:fldCharType="separate"/>
      </w:r>
      <w:r>
        <w:rPr>
          <w:noProof/>
        </w:rPr>
        <w:t>155</w:t>
      </w:r>
      <w:r>
        <w:rPr>
          <w:noProof/>
        </w:rPr>
        <w:fldChar w:fldCharType="end"/>
      </w:r>
    </w:p>
    <w:p w14:paraId="610CB129"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Culte</w:t>
      </w:r>
      <w:r w:rsidRPr="005B6C17">
        <w:rPr>
          <w:rFonts w:cs="Times New Roman"/>
          <w:noProof/>
          <w:spacing w:val="-1"/>
        </w:rPr>
        <w:t xml:space="preserve"> </w:t>
      </w:r>
      <w:r w:rsidRPr="005B6C17">
        <w:rPr>
          <w:rFonts w:cs="Times New Roman"/>
          <w:noProof/>
        </w:rPr>
        <w:t>du</w:t>
      </w:r>
      <w:r w:rsidRPr="005B6C17">
        <w:rPr>
          <w:rFonts w:cs="Times New Roman"/>
          <w:noProof/>
          <w:spacing w:val="-2"/>
        </w:rPr>
        <w:t xml:space="preserve"> </w:t>
      </w:r>
      <w:r w:rsidRPr="005B6C17">
        <w:rPr>
          <w:rFonts w:cs="Times New Roman"/>
          <w:noProof/>
          <w:spacing w:val="-4"/>
        </w:rPr>
        <w:t>Cargo</w:t>
      </w:r>
      <w:r>
        <w:rPr>
          <w:noProof/>
        </w:rPr>
        <w:tab/>
      </w:r>
      <w:r>
        <w:rPr>
          <w:noProof/>
        </w:rPr>
        <w:fldChar w:fldCharType="begin"/>
      </w:r>
      <w:r>
        <w:rPr>
          <w:noProof/>
        </w:rPr>
        <w:instrText xml:space="preserve"> PAGEREF _Toc201332134 \h </w:instrText>
      </w:r>
      <w:r>
        <w:rPr>
          <w:noProof/>
        </w:rPr>
      </w:r>
      <w:r>
        <w:rPr>
          <w:noProof/>
        </w:rPr>
        <w:fldChar w:fldCharType="separate"/>
      </w:r>
      <w:r>
        <w:rPr>
          <w:noProof/>
        </w:rPr>
        <w:t>155</w:t>
      </w:r>
      <w:r>
        <w:rPr>
          <w:noProof/>
        </w:rPr>
        <w:fldChar w:fldCharType="end"/>
      </w:r>
    </w:p>
    <w:p w14:paraId="3EF564E9"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Le</w:t>
      </w:r>
      <w:r w:rsidRPr="005B6C17">
        <w:rPr>
          <w:rFonts w:cs="Times New Roman"/>
          <w:noProof/>
          <w:spacing w:val="-5"/>
        </w:rPr>
        <w:t xml:space="preserve"> </w:t>
      </w:r>
      <w:r w:rsidRPr="005B6C17">
        <w:rPr>
          <w:rFonts w:cs="Times New Roman"/>
          <w:noProof/>
        </w:rPr>
        <w:t>gouvernement</w:t>
      </w:r>
      <w:r w:rsidRPr="005B6C17">
        <w:rPr>
          <w:rFonts w:cs="Times New Roman"/>
          <w:noProof/>
          <w:spacing w:val="-2"/>
        </w:rPr>
        <w:t xml:space="preserve"> </w:t>
      </w:r>
      <w:r w:rsidRPr="005B6C17">
        <w:rPr>
          <w:rFonts w:cs="Times New Roman"/>
          <w:noProof/>
        </w:rPr>
        <w:t>des</w:t>
      </w:r>
      <w:r w:rsidRPr="005B6C17">
        <w:rPr>
          <w:rFonts w:cs="Times New Roman"/>
          <w:noProof/>
          <w:spacing w:val="-4"/>
        </w:rPr>
        <w:t xml:space="preserve"> </w:t>
      </w:r>
      <w:r w:rsidRPr="005B6C17">
        <w:rPr>
          <w:rFonts w:cs="Times New Roman"/>
          <w:noProof/>
        </w:rPr>
        <w:t>humains</w:t>
      </w:r>
      <w:r w:rsidRPr="005B6C17">
        <w:rPr>
          <w:rFonts w:cs="Times New Roman"/>
          <w:noProof/>
          <w:spacing w:val="-3"/>
        </w:rPr>
        <w:t xml:space="preserve"> </w:t>
      </w:r>
      <w:r w:rsidRPr="005B6C17">
        <w:rPr>
          <w:rFonts w:cs="Times New Roman"/>
          <w:noProof/>
        </w:rPr>
        <w:t>augmentés :</w:t>
      </w:r>
      <w:r w:rsidRPr="005B6C17">
        <w:rPr>
          <w:rFonts w:cs="Times New Roman"/>
          <w:noProof/>
          <w:spacing w:val="-2"/>
        </w:rPr>
        <w:t xml:space="preserve"> </w:t>
      </w:r>
      <w:r w:rsidRPr="005B6C17">
        <w:rPr>
          <w:rFonts w:cs="Times New Roman"/>
          <w:noProof/>
        </w:rPr>
        <w:t>prêtre,</w:t>
      </w:r>
      <w:r w:rsidRPr="005B6C17">
        <w:rPr>
          <w:rFonts w:cs="Times New Roman"/>
          <w:noProof/>
          <w:spacing w:val="-3"/>
        </w:rPr>
        <w:t xml:space="preserve"> </w:t>
      </w:r>
      <w:r w:rsidRPr="005B6C17">
        <w:rPr>
          <w:rFonts w:cs="Times New Roman"/>
          <w:noProof/>
        </w:rPr>
        <w:t>prophète</w:t>
      </w:r>
      <w:r w:rsidRPr="005B6C17">
        <w:rPr>
          <w:rFonts w:cs="Times New Roman"/>
          <w:noProof/>
          <w:spacing w:val="-2"/>
        </w:rPr>
        <w:t xml:space="preserve"> </w:t>
      </w:r>
      <w:r w:rsidRPr="005B6C17">
        <w:rPr>
          <w:rFonts w:cs="Times New Roman"/>
          <w:noProof/>
        </w:rPr>
        <w:t>et</w:t>
      </w:r>
      <w:r w:rsidRPr="005B6C17">
        <w:rPr>
          <w:rFonts w:cs="Times New Roman"/>
          <w:noProof/>
          <w:spacing w:val="-2"/>
        </w:rPr>
        <w:t xml:space="preserve"> </w:t>
      </w:r>
      <w:r w:rsidRPr="005B6C17">
        <w:rPr>
          <w:rFonts w:cs="Times New Roman"/>
          <w:noProof/>
          <w:spacing w:val="-5"/>
        </w:rPr>
        <w:t>roi</w:t>
      </w:r>
      <w:r>
        <w:rPr>
          <w:noProof/>
        </w:rPr>
        <w:tab/>
      </w:r>
      <w:r>
        <w:rPr>
          <w:noProof/>
        </w:rPr>
        <w:fldChar w:fldCharType="begin"/>
      </w:r>
      <w:r>
        <w:rPr>
          <w:noProof/>
        </w:rPr>
        <w:instrText xml:space="preserve"> PAGEREF _Toc201332135 \h </w:instrText>
      </w:r>
      <w:r>
        <w:rPr>
          <w:noProof/>
        </w:rPr>
      </w:r>
      <w:r>
        <w:rPr>
          <w:noProof/>
        </w:rPr>
        <w:fldChar w:fldCharType="separate"/>
      </w:r>
      <w:r>
        <w:rPr>
          <w:noProof/>
        </w:rPr>
        <w:t>156</w:t>
      </w:r>
      <w:r>
        <w:rPr>
          <w:noProof/>
        </w:rPr>
        <w:fldChar w:fldCharType="end"/>
      </w:r>
    </w:p>
    <w:p w14:paraId="672D1183" w14:textId="77777777" w:rsidR="006A6FEE" w:rsidRDefault="006A6FEE">
      <w:pPr>
        <w:pStyle w:val="TOC2"/>
        <w:tabs>
          <w:tab w:val="right" w:leader="dot" w:pos="9198"/>
        </w:tabs>
        <w:rPr>
          <w:rFonts w:eastAsiaTheme="minorEastAsia" w:cstheme="minorBidi"/>
          <w:b w:val="0"/>
          <w:noProof/>
          <w:sz w:val="24"/>
          <w:szCs w:val="24"/>
          <w:lang w:eastAsia="fr-FR"/>
        </w:rPr>
      </w:pPr>
      <w:r>
        <w:rPr>
          <w:noProof/>
        </w:rPr>
        <w:t>Chapitre 17. Maîtriser l’impact sur l’environnement</w:t>
      </w:r>
      <w:r>
        <w:rPr>
          <w:noProof/>
        </w:rPr>
        <w:tab/>
      </w:r>
      <w:r>
        <w:rPr>
          <w:noProof/>
        </w:rPr>
        <w:fldChar w:fldCharType="begin"/>
      </w:r>
      <w:r>
        <w:rPr>
          <w:noProof/>
        </w:rPr>
        <w:instrText xml:space="preserve"> PAGEREF _Toc201332136 \h </w:instrText>
      </w:r>
      <w:r>
        <w:rPr>
          <w:noProof/>
        </w:rPr>
      </w:r>
      <w:r>
        <w:rPr>
          <w:noProof/>
        </w:rPr>
        <w:fldChar w:fldCharType="separate"/>
      </w:r>
      <w:r>
        <w:rPr>
          <w:noProof/>
        </w:rPr>
        <w:t>158</w:t>
      </w:r>
      <w:r>
        <w:rPr>
          <w:noProof/>
        </w:rPr>
        <w:fldChar w:fldCharType="end"/>
      </w:r>
    </w:p>
    <w:p w14:paraId="4705CABF"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L’usage</w:t>
      </w:r>
      <w:r w:rsidRPr="005B6C17">
        <w:rPr>
          <w:rFonts w:cs="Times New Roman"/>
          <w:noProof/>
          <w:spacing w:val="-7"/>
        </w:rPr>
        <w:t xml:space="preserve"> </w:t>
      </w:r>
      <w:r w:rsidRPr="005B6C17">
        <w:rPr>
          <w:rFonts w:cs="Times New Roman"/>
          <w:noProof/>
        </w:rPr>
        <w:t>de</w:t>
      </w:r>
      <w:r w:rsidRPr="005B6C17">
        <w:rPr>
          <w:rFonts w:cs="Times New Roman"/>
          <w:noProof/>
          <w:spacing w:val="-7"/>
        </w:rPr>
        <w:t xml:space="preserve"> </w:t>
      </w:r>
      <w:r w:rsidRPr="005B6C17">
        <w:rPr>
          <w:rFonts w:cs="Times New Roman"/>
          <w:noProof/>
        </w:rPr>
        <w:t>l’IA</w:t>
      </w:r>
      <w:r w:rsidRPr="005B6C17">
        <w:rPr>
          <w:rFonts w:cs="Times New Roman"/>
          <w:noProof/>
          <w:spacing w:val="-12"/>
        </w:rPr>
        <w:t xml:space="preserve"> </w:t>
      </w:r>
      <w:r w:rsidRPr="005B6C17">
        <w:rPr>
          <w:rFonts w:cs="Times New Roman"/>
          <w:noProof/>
        </w:rPr>
        <w:t>pollue-t-il</w:t>
      </w:r>
      <w:r w:rsidRPr="005B6C17">
        <w:rPr>
          <w:rFonts w:cs="Times New Roman"/>
          <w:noProof/>
          <w:spacing w:val="-6"/>
        </w:rPr>
        <w:t> </w:t>
      </w:r>
      <w:r w:rsidRPr="005B6C17">
        <w:rPr>
          <w:rFonts w:cs="Times New Roman"/>
          <w:noProof/>
          <w:spacing w:val="-10"/>
        </w:rPr>
        <w:t>?</w:t>
      </w:r>
      <w:r>
        <w:rPr>
          <w:noProof/>
        </w:rPr>
        <w:tab/>
      </w:r>
      <w:r>
        <w:rPr>
          <w:noProof/>
        </w:rPr>
        <w:fldChar w:fldCharType="begin"/>
      </w:r>
      <w:r>
        <w:rPr>
          <w:noProof/>
        </w:rPr>
        <w:instrText xml:space="preserve"> PAGEREF _Toc201332137 \h </w:instrText>
      </w:r>
      <w:r>
        <w:rPr>
          <w:noProof/>
        </w:rPr>
      </w:r>
      <w:r>
        <w:rPr>
          <w:noProof/>
        </w:rPr>
        <w:fldChar w:fldCharType="separate"/>
      </w:r>
      <w:r>
        <w:rPr>
          <w:noProof/>
        </w:rPr>
        <w:t>158</w:t>
      </w:r>
      <w:r>
        <w:rPr>
          <w:noProof/>
        </w:rPr>
        <w:fldChar w:fldCharType="end"/>
      </w:r>
    </w:p>
    <w:p w14:paraId="443FDA67"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Pr>
          <w:noProof/>
        </w:rPr>
        <w:t>L’effet rebond</w:t>
      </w:r>
      <w:r>
        <w:rPr>
          <w:noProof/>
        </w:rPr>
        <w:tab/>
      </w:r>
      <w:r>
        <w:rPr>
          <w:noProof/>
        </w:rPr>
        <w:fldChar w:fldCharType="begin"/>
      </w:r>
      <w:r>
        <w:rPr>
          <w:noProof/>
        </w:rPr>
        <w:instrText xml:space="preserve"> PAGEREF _Toc201332138 \h </w:instrText>
      </w:r>
      <w:r>
        <w:rPr>
          <w:noProof/>
        </w:rPr>
      </w:r>
      <w:r>
        <w:rPr>
          <w:noProof/>
        </w:rPr>
        <w:fldChar w:fldCharType="separate"/>
      </w:r>
      <w:r>
        <w:rPr>
          <w:noProof/>
        </w:rPr>
        <w:t>161</w:t>
      </w:r>
      <w:r>
        <w:rPr>
          <w:noProof/>
        </w:rPr>
        <w:fldChar w:fldCharType="end"/>
      </w:r>
    </w:p>
    <w:p w14:paraId="60AA732A"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b/>
          <w:noProof/>
        </w:rPr>
        <w:t>Prioriser l’utile</w:t>
      </w:r>
      <w:r>
        <w:rPr>
          <w:noProof/>
        </w:rPr>
        <w:tab/>
      </w:r>
      <w:r>
        <w:rPr>
          <w:noProof/>
        </w:rPr>
        <w:fldChar w:fldCharType="begin"/>
      </w:r>
      <w:r>
        <w:rPr>
          <w:noProof/>
        </w:rPr>
        <w:instrText xml:space="preserve"> PAGEREF _Toc201332139 \h </w:instrText>
      </w:r>
      <w:r>
        <w:rPr>
          <w:noProof/>
        </w:rPr>
      </w:r>
      <w:r>
        <w:rPr>
          <w:noProof/>
        </w:rPr>
        <w:fldChar w:fldCharType="separate"/>
      </w:r>
      <w:r>
        <w:rPr>
          <w:noProof/>
        </w:rPr>
        <w:t>162</w:t>
      </w:r>
      <w:r>
        <w:rPr>
          <w:noProof/>
        </w:rPr>
        <w:fldChar w:fldCharType="end"/>
      </w:r>
    </w:p>
    <w:p w14:paraId="0610F29F" w14:textId="77777777" w:rsidR="006A6FEE" w:rsidRDefault="006A6FEE">
      <w:pPr>
        <w:pStyle w:val="TOC2"/>
        <w:tabs>
          <w:tab w:val="right" w:leader="dot" w:pos="9198"/>
        </w:tabs>
        <w:rPr>
          <w:rFonts w:eastAsiaTheme="minorEastAsia" w:cstheme="minorBidi"/>
          <w:b w:val="0"/>
          <w:noProof/>
          <w:sz w:val="24"/>
          <w:szCs w:val="24"/>
          <w:lang w:eastAsia="fr-FR"/>
        </w:rPr>
      </w:pPr>
      <w:r>
        <w:rPr>
          <w:noProof/>
        </w:rPr>
        <w:t>Chapitre 18. Pour</w:t>
      </w:r>
      <w:r w:rsidRPr="005B6C17">
        <w:rPr>
          <w:noProof/>
          <w:spacing w:val="-3"/>
        </w:rPr>
        <w:t xml:space="preserve"> </w:t>
      </w:r>
      <w:r>
        <w:rPr>
          <w:noProof/>
        </w:rPr>
        <w:t>une</w:t>
      </w:r>
      <w:r w:rsidRPr="005B6C17">
        <w:rPr>
          <w:noProof/>
          <w:spacing w:val="-1"/>
        </w:rPr>
        <w:t xml:space="preserve"> </w:t>
      </w:r>
      <w:r>
        <w:rPr>
          <w:noProof/>
        </w:rPr>
        <w:t>gouvernance</w:t>
      </w:r>
      <w:r w:rsidRPr="005B6C17">
        <w:rPr>
          <w:noProof/>
          <w:spacing w:val="-1"/>
        </w:rPr>
        <w:t xml:space="preserve"> </w:t>
      </w:r>
      <w:r w:rsidRPr="005B6C17">
        <w:rPr>
          <w:noProof/>
          <w:spacing w:val="-2"/>
        </w:rPr>
        <w:t>éclairée</w:t>
      </w:r>
      <w:r>
        <w:rPr>
          <w:noProof/>
        </w:rPr>
        <w:tab/>
      </w:r>
      <w:r>
        <w:rPr>
          <w:noProof/>
        </w:rPr>
        <w:fldChar w:fldCharType="begin"/>
      </w:r>
      <w:r>
        <w:rPr>
          <w:noProof/>
        </w:rPr>
        <w:instrText xml:space="preserve"> PAGEREF _Toc201332140 \h </w:instrText>
      </w:r>
      <w:r>
        <w:rPr>
          <w:noProof/>
        </w:rPr>
      </w:r>
      <w:r>
        <w:rPr>
          <w:noProof/>
        </w:rPr>
        <w:fldChar w:fldCharType="separate"/>
      </w:r>
      <w:r>
        <w:rPr>
          <w:noProof/>
        </w:rPr>
        <w:t>165</w:t>
      </w:r>
      <w:r>
        <w:rPr>
          <w:noProof/>
        </w:rPr>
        <w:fldChar w:fldCharType="end"/>
      </w:r>
    </w:p>
    <w:p w14:paraId="53386180"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Des</w:t>
      </w:r>
      <w:r w:rsidRPr="005B6C17">
        <w:rPr>
          <w:rFonts w:cs="Times New Roman"/>
          <w:noProof/>
          <w:spacing w:val="-4"/>
        </w:rPr>
        <w:t xml:space="preserve"> </w:t>
      </w:r>
      <w:r w:rsidRPr="005B6C17">
        <w:rPr>
          <w:rFonts w:cs="Times New Roman"/>
          <w:noProof/>
        </w:rPr>
        <w:t>structures</w:t>
      </w:r>
      <w:r w:rsidRPr="005B6C17">
        <w:rPr>
          <w:rFonts w:cs="Times New Roman"/>
          <w:noProof/>
          <w:spacing w:val="-3"/>
        </w:rPr>
        <w:t xml:space="preserve"> </w:t>
      </w:r>
      <w:r w:rsidRPr="005B6C17">
        <w:rPr>
          <w:rFonts w:cs="Times New Roman"/>
          <w:noProof/>
          <w:color w:val="000000" w:themeColor="text1"/>
        </w:rPr>
        <w:t>décisionnelles</w:t>
      </w:r>
      <w:r w:rsidRPr="005B6C17">
        <w:rPr>
          <w:rFonts w:cs="Times New Roman"/>
          <w:noProof/>
          <w:spacing w:val="-3"/>
        </w:rPr>
        <w:t xml:space="preserve"> </w:t>
      </w:r>
      <w:r w:rsidRPr="005B6C17">
        <w:rPr>
          <w:rFonts w:cs="Times New Roman"/>
          <w:noProof/>
          <w:spacing w:val="-2"/>
        </w:rPr>
        <w:t>adaptées</w:t>
      </w:r>
      <w:r>
        <w:rPr>
          <w:noProof/>
        </w:rPr>
        <w:tab/>
      </w:r>
      <w:r>
        <w:rPr>
          <w:noProof/>
        </w:rPr>
        <w:fldChar w:fldCharType="begin"/>
      </w:r>
      <w:r>
        <w:rPr>
          <w:noProof/>
        </w:rPr>
        <w:instrText xml:space="preserve"> PAGEREF _Toc201332141 \h </w:instrText>
      </w:r>
      <w:r>
        <w:rPr>
          <w:noProof/>
        </w:rPr>
      </w:r>
      <w:r>
        <w:rPr>
          <w:noProof/>
        </w:rPr>
        <w:fldChar w:fldCharType="separate"/>
      </w:r>
      <w:r>
        <w:rPr>
          <w:noProof/>
        </w:rPr>
        <w:t>165</w:t>
      </w:r>
      <w:r>
        <w:rPr>
          <w:noProof/>
        </w:rPr>
        <w:fldChar w:fldCharType="end"/>
      </w:r>
    </w:p>
    <w:p w14:paraId="35015DFE"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Pr>
          <w:noProof/>
        </w:rPr>
        <w:lastRenderedPageBreak/>
        <w:t>Autodidacte</w:t>
      </w:r>
      <w:r>
        <w:rPr>
          <w:noProof/>
        </w:rPr>
        <w:tab/>
      </w:r>
      <w:r>
        <w:rPr>
          <w:noProof/>
        </w:rPr>
        <w:fldChar w:fldCharType="begin"/>
      </w:r>
      <w:r>
        <w:rPr>
          <w:noProof/>
        </w:rPr>
        <w:instrText xml:space="preserve"> PAGEREF _Toc201332142 \h </w:instrText>
      </w:r>
      <w:r>
        <w:rPr>
          <w:noProof/>
        </w:rPr>
      </w:r>
      <w:r>
        <w:rPr>
          <w:noProof/>
        </w:rPr>
        <w:fldChar w:fldCharType="separate"/>
      </w:r>
      <w:r>
        <w:rPr>
          <w:noProof/>
        </w:rPr>
        <w:t>167</w:t>
      </w:r>
      <w:r>
        <w:rPr>
          <w:noProof/>
        </w:rPr>
        <w:fldChar w:fldCharType="end"/>
      </w:r>
    </w:p>
    <w:p w14:paraId="107FA1BB"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Apprendre</w:t>
      </w:r>
      <w:r w:rsidRPr="005B6C17">
        <w:rPr>
          <w:rFonts w:cs="Times New Roman"/>
          <w:noProof/>
          <w:spacing w:val="-2"/>
        </w:rPr>
        <w:t xml:space="preserve"> </w:t>
      </w:r>
      <w:r w:rsidRPr="005B6C17">
        <w:rPr>
          <w:rFonts w:cs="Times New Roman"/>
          <w:noProof/>
        </w:rPr>
        <w:t>par</w:t>
      </w:r>
      <w:r w:rsidRPr="005B6C17">
        <w:rPr>
          <w:rFonts w:cs="Times New Roman"/>
          <w:noProof/>
          <w:spacing w:val="-2"/>
        </w:rPr>
        <w:t xml:space="preserve"> </w:t>
      </w:r>
      <w:r w:rsidRPr="005B6C17">
        <w:rPr>
          <w:rFonts w:cs="Times New Roman"/>
          <w:noProof/>
        </w:rPr>
        <w:t>la</w:t>
      </w:r>
      <w:r w:rsidRPr="005B6C17">
        <w:rPr>
          <w:rFonts w:cs="Times New Roman"/>
          <w:noProof/>
          <w:spacing w:val="-2"/>
        </w:rPr>
        <w:t xml:space="preserve"> lecture</w:t>
      </w:r>
      <w:r>
        <w:rPr>
          <w:noProof/>
        </w:rPr>
        <w:tab/>
      </w:r>
      <w:r>
        <w:rPr>
          <w:noProof/>
        </w:rPr>
        <w:fldChar w:fldCharType="begin"/>
      </w:r>
      <w:r>
        <w:rPr>
          <w:noProof/>
        </w:rPr>
        <w:instrText xml:space="preserve"> PAGEREF _Toc201332143 \h </w:instrText>
      </w:r>
      <w:r>
        <w:rPr>
          <w:noProof/>
        </w:rPr>
      </w:r>
      <w:r>
        <w:rPr>
          <w:noProof/>
        </w:rPr>
        <w:fldChar w:fldCharType="separate"/>
      </w:r>
      <w:r>
        <w:rPr>
          <w:noProof/>
        </w:rPr>
        <w:t>167</w:t>
      </w:r>
      <w:r>
        <w:rPr>
          <w:noProof/>
        </w:rPr>
        <w:fldChar w:fldCharType="end"/>
      </w:r>
    </w:p>
    <w:p w14:paraId="0B6C4F37" w14:textId="77777777" w:rsidR="006A6FEE" w:rsidRDefault="006A6FEE">
      <w:pPr>
        <w:pStyle w:val="TOC2"/>
        <w:tabs>
          <w:tab w:val="right" w:leader="dot" w:pos="9198"/>
        </w:tabs>
        <w:rPr>
          <w:rFonts w:eastAsiaTheme="minorEastAsia" w:cstheme="minorBidi"/>
          <w:b w:val="0"/>
          <w:noProof/>
          <w:sz w:val="24"/>
          <w:szCs w:val="24"/>
          <w:lang w:eastAsia="fr-FR"/>
        </w:rPr>
      </w:pPr>
      <w:r>
        <w:rPr>
          <w:noProof/>
        </w:rPr>
        <w:t>Conclusion</w:t>
      </w:r>
      <w:r>
        <w:rPr>
          <w:noProof/>
        </w:rPr>
        <w:tab/>
      </w:r>
      <w:r>
        <w:rPr>
          <w:noProof/>
        </w:rPr>
        <w:fldChar w:fldCharType="begin"/>
      </w:r>
      <w:r>
        <w:rPr>
          <w:noProof/>
        </w:rPr>
        <w:instrText xml:space="preserve"> PAGEREF _Toc201332144 \h </w:instrText>
      </w:r>
      <w:r>
        <w:rPr>
          <w:noProof/>
        </w:rPr>
      </w:r>
      <w:r>
        <w:rPr>
          <w:noProof/>
        </w:rPr>
        <w:fldChar w:fldCharType="separate"/>
      </w:r>
      <w:r>
        <w:rPr>
          <w:noProof/>
        </w:rPr>
        <w:t>170</w:t>
      </w:r>
      <w:r>
        <w:rPr>
          <w:noProof/>
        </w:rPr>
        <w:fldChar w:fldCharType="end"/>
      </w:r>
    </w:p>
    <w:p w14:paraId="5527A102" w14:textId="77777777" w:rsidR="006A6FEE" w:rsidRDefault="006A6FEE">
      <w:pPr>
        <w:pStyle w:val="TOC2"/>
        <w:tabs>
          <w:tab w:val="right" w:leader="dot" w:pos="9198"/>
        </w:tabs>
        <w:rPr>
          <w:rFonts w:eastAsiaTheme="minorEastAsia" w:cstheme="minorBidi"/>
          <w:b w:val="0"/>
          <w:noProof/>
          <w:sz w:val="24"/>
          <w:szCs w:val="24"/>
          <w:lang w:eastAsia="fr-FR"/>
        </w:rPr>
      </w:pPr>
      <w:r>
        <w:rPr>
          <w:noProof/>
        </w:rPr>
        <w:t>Remerciements</w:t>
      </w:r>
      <w:r>
        <w:rPr>
          <w:noProof/>
        </w:rPr>
        <w:tab/>
      </w:r>
      <w:r>
        <w:rPr>
          <w:noProof/>
        </w:rPr>
        <w:fldChar w:fldCharType="begin"/>
      </w:r>
      <w:r>
        <w:rPr>
          <w:noProof/>
        </w:rPr>
        <w:instrText xml:space="preserve"> PAGEREF _Toc201332145 \h </w:instrText>
      </w:r>
      <w:r>
        <w:rPr>
          <w:noProof/>
        </w:rPr>
      </w:r>
      <w:r>
        <w:rPr>
          <w:noProof/>
        </w:rPr>
        <w:fldChar w:fldCharType="separate"/>
      </w:r>
      <w:r>
        <w:rPr>
          <w:noProof/>
        </w:rPr>
        <w:t>171</w:t>
      </w:r>
      <w:r>
        <w:rPr>
          <w:noProof/>
        </w:rPr>
        <w:fldChar w:fldCharType="end"/>
      </w:r>
    </w:p>
    <w:p w14:paraId="6C58B41F" w14:textId="77777777" w:rsidR="006A6FEE" w:rsidRDefault="006A6FEE">
      <w:pPr>
        <w:pStyle w:val="TOC1"/>
        <w:tabs>
          <w:tab w:val="right" w:leader="dot" w:pos="9198"/>
        </w:tabs>
        <w:rPr>
          <w:rFonts w:eastAsiaTheme="minorEastAsia" w:cstheme="minorBidi"/>
          <w:b w:val="0"/>
          <w:bCs w:val="0"/>
          <w:caps w:val="0"/>
          <w:noProof/>
          <w:sz w:val="24"/>
          <w:szCs w:val="24"/>
          <w:lang w:eastAsia="fr-FR"/>
        </w:rPr>
      </w:pPr>
      <w:r>
        <w:rPr>
          <w:noProof/>
        </w:rPr>
        <w:t>Annexe</w:t>
      </w:r>
      <w:r>
        <w:rPr>
          <w:noProof/>
        </w:rPr>
        <w:tab/>
      </w:r>
      <w:r>
        <w:rPr>
          <w:noProof/>
        </w:rPr>
        <w:fldChar w:fldCharType="begin"/>
      </w:r>
      <w:r>
        <w:rPr>
          <w:noProof/>
        </w:rPr>
        <w:instrText xml:space="preserve"> PAGEREF _Toc201332146 \h </w:instrText>
      </w:r>
      <w:r>
        <w:rPr>
          <w:noProof/>
        </w:rPr>
      </w:r>
      <w:r>
        <w:rPr>
          <w:noProof/>
        </w:rPr>
        <w:fldChar w:fldCharType="separate"/>
      </w:r>
      <w:r>
        <w:rPr>
          <w:noProof/>
        </w:rPr>
        <w:t>172</w:t>
      </w:r>
      <w:r>
        <w:rPr>
          <w:noProof/>
        </w:rPr>
        <w:fldChar w:fldCharType="end"/>
      </w:r>
    </w:p>
    <w:p w14:paraId="220306C5" w14:textId="77777777" w:rsidR="006A6FEE" w:rsidRDefault="006A6FEE">
      <w:pPr>
        <w:pStyle w:val="TOC2"/>
        <w:tabs>
          <w:tab w:val="right" w:leader="dot" w:pos="9198"/>
        </w:tabs>
        <w:rPr>
          <w:rFonts w:eastAsiaTheme="minorEastAsia" w:cstheme="minorBidi"/>
          <w:b w:val="0"/>
          <w:noProof/>
          <w:sz w:val="24"/>
          <w:szCs w:val="24"/>
          <w:lang w:eastAsia="fr-FR"/>
        </w:rPr>
      </w:pPr>
      <w:r>
        <w:rPr>
          <w:noProof/>
        </w:rPr>
        <w:t>Rasoir d’Ockham</w:t>
      </w:r>
      <w:r>
        <w:rPr>
          <w:noProof/>
        </w:rPr>
        <w:tab/>
      </w:r>
      <w:r>
        <w:rPr>
          <w:noProof/>
        </w:rPr>
        <w:fldChar w:fldCharType="begin"/>
      </w:r>
      <w:r>
        <w:rPr>
          <w:noProof/>
        </w:rPr>
        <w:instrText xml:space="preserve"> PAGEREF _Toc201332147 \h </w:instrText>
      </w:r>
      <w:r>
        <w:rPr>
          <w:noProof/>
        </w:rPr>
      </w:r>
      <w:r>
        <w:rPr>
          <w:noProof/>
        </w:rPr>
        <w:fldChar w:fldCharType="separate"/>
      </w:r>
      <w:r>
        <w:rPr>
          <w:noProof/>
        </w:rPr>
        <w:t>175</w:t>
      </w:r>
      <w:r>
        <w:rPr>
          <w:noProof/>
        </w:rPr>
        <w:fldChar w:fldCharType="end"/>
      </w:r>
    </w:p>
    <w:p w14:paraId="692770A1" w14:textId="77777777" w:rsidR="006A6FEE" w:rsidRDefault="006A6FEE">
      <w:pPr>
        <w:pStyle w:val="TOC3"/>
        <w:tabs>
          <w:tab w:val="right" w:leader="dot" w:pos="9198"/>
        </w:tabs>
        <w:rPr>
          <w:rFonts w:asciiTheme="minorHAnsi" w:eastAsiaTheme="minorEastAsia" w:hAnsiTheme="minorHAnsi" w:cstheme="minorBidi"/>
          <w:i w:val="0"/>
          <w:iCs w:val="0"/>
          <w:noProof/>
          <w:szCs w:val="24"/>
          <w:lang w:eastAsia="fr-FR"/>
        </w:rPr>
      </w:pPr>
      <w:r w:rsidRPr="005B6C17">
        <w:rPr>
          <w:rFonts w:cs="Times New Roman"/>
          <w:noProof/>
        </w:rPr>
        <w:t>On</w:t>
      </w:r>
      <w:r w:rsidRPr="005B6C17">
        <w:rPr>
          <w:rFonts w:cs="Times New Roman"/>
          <w:noProof/>
          <w:spacing w:val="-5"/>
        </w:rPr>
        <w:t xml:space="preserve"> </w:t>
      </w:r>
      <w:r w:rsidRPr="005B6C17">
        <w:rPr>
          <w:rFonts w:cs="Times New Roman"/>
          <w:noProof/>
        </w:rPr>
        <w:t>peut</w:t>
      </w:r>
      <w:r w:rsidRPr="005B6C17">
        <w:rPr>
          <w:rFonts w:cs="Times New Roman"/>
          <w:noProof/>
          <w:spacing w:val="-1"/>
        </w:rPr>
        <w:t xml:space="preserve"> </w:t>
      </w:r>
      <w:r w:rsidRPr="005B6C17">
        <w:rPr>
          <w:rFonts w:cs="Times New Roman"/>
          <w:noProof/>
        </w:rPr>
        <w:t>apprendre</w:t>
      </w:r>
      <w:r w:rsidRPr="005B6C17">
        <w:rPr>
          <w:rFonts w:cs="Times New Roman"/>
          <w:noProof/>
          <w:spacing w:val="-2"/>
        </w:rPr>
        <w:t xml:space="preserve"> </w:t>
      </w:r>
      <w:r w:rsidRPr="005B6C17">
        <w:rPr>
          <w:rFonts w:cs="Times New Roman"/>
          <w:noProof/>
        </w:rPr>
        <w:t>bien</w:t>
      </w:r>
      <w:r w:rsidRPr="005B6C17">
        <w:rPr>
          <w:rFonts w:cs="Times New Roman"/>
          <w:noProof/>
          <w:spacing w:val="-2"/>
        </w:rPr>
        <w:t xml:space="preserve"> </w:t>
      </w:r>
      <w:r w:rsidRPr="005B6C17">
        <w:rPr>
          <w:rFonts w:cs="Times New Roman"/>
          <w:noProof/>
        </w:rPr>
        <w:t>ou</w:t>
      </w:r>
      <w:r w:rsidRPr="005B6C17">
        <w:rPr>
          <w:rFonts w:cs="Times New Roman"/>
          <w:noProof/>
          <w:spacing w:val="-2"/>
        </w:rPr>
        <w:t xml:space="preserve"> </w:t>
      </w:r>
      <w:r w:rsidRPr="005B6C17">
        <w:rPr>
          <w:rFonts w:cs="Times New Roman"/>
          <w:noProof/>
          <w:spacing w:val="-5"/>
        </w:rPr>
        <w:t>mal</w:t>
      </w:r>
      <w:r>
        <w:rPr>
          <w:noProof/>
        </w:rPr>
        <w:tab/>
      </w:r>
      <w:r>
        <w:rPr>
          <w:noProof/>
        </w:rPr>
        <w:fldChar w:fldCharType="begin"/>
      </w:r>
      <w:r>
        <w:rPr>
          <w:noProof/>
        </w:rPr>
        <w:instrText xml:space="preserve"> PAGEREF _Toc201332148 \h </w:instrText>
      </w:r>
      <w:r>
        <w:rPr>
          <w:noProof/>
        </w:rPr>
      </w:r>
      <w:r>
        <w:rPr>
          <w:noProof/>
        </w:rPr>
        <w:fldChar w:fldCharType="separate"/>
      </w:r>
      <w:r>
        <w:rPr>
          <w:noProof/>
        </w:rPr>
        <w:t>175</w:t>
      </w:r>
      <w:r>
        <w:rPr>
          <w:noProof/>
        </w:rPr>
        <w:fldChar w:fldCharType="end"/>
      </w:r>
    </w:p>
    <w:p w14:paraId="2918D21E" w14:textId="77777777" w:rsidR="006A6FEE" w:rsidRDefault="006A6FEE">
      <w:pPr>
        <w:pStyle w:val="TOC2"/>
        <w:tabs>
          <w:tab w:val="right" w:leader="dot" w:pos="9198"/>
        </w:tabs>
        <w:rPr>
          <w:rFonts w:eastAsiaTheme="minorEastAsia" w:cstheme="minorBidi"/>
          <w:b w:val="0"/>
          <w:noProof/>
          <w:sz w:val="24"/>
          <w:szCs w:val="24"/>
          <w:lang w:eastAsia="fr-FR"/>
        </w:rPr>
      </w:pPr>
      <w:r>
        <w:rPr>
          <w:noProof/>
        </w:rPr>
        <w:t>Notes bibliographiques</w:t>
      </w:r>
      <w:r>
        <w:rPr>
          <w:noProof/>
        </w:rPr>
        <w:tab/>
      </w:r>
      <w:r>
        <w:rPr>
          <w:noProof/>
        </w:rPr>
        <w:fldChar w:fldCharType="begin"/>
      </w:r>
      <w:r>
        <w:rPr>
          <w:noProof/>
        </w:rPr>
        <w:instrText xml:space="preserve"> PAGEREF _Toc201332149 \h </w:instrText>
      </w:r>
      <w:r>
        <w:rPr>
          <w:noProof/>
        </w:rPr>
      </w:r>
      <w:r>
        <w:rPr>
          <w:noProof/>
        </w:rPr>
        <w:fldChar w:fldCharType="separate"/>
      </w:r>
      <w:r>
        <w:rPr>
          <w:noProof/>
        </w:rPr>
        <w:t>179</w:t>
      </w:r>
      <w:r>
        <w:rPr>
          <w:noProof/>
        </w:rPr>
        <w:fldChar w:fldCharType="end"/>
      </w:r>
    </w:p>
    <w:p w14:paraId="3008F2ED" w14:textId="0FEEE412" w:rsidR="00B73468" w:rsidRPr="00BC3ABE" w:rsidRDefault="000041CB" w:rsidP="00E44AC1">
      <w:pPr>
        <w:rPr>
          <w:rFonts w:ascii="Times New Roman" w:hAnsi="Times New Roman" w:cs="Times New Roman"/>
          <w:sz w:val="26"/>
          <w:szCs w:val="26"/>
        </w:rPr>
      </w:pPr>
      <w:r>
        <w:rPr>
          <w:rFonts w:asciiTheme="minorHAnsi" w:hAnsiTheme="minorHAnsi" w:cs="Times New Roman"/>
          <w:sz w:val="26"/>
          <w:szCs w:val="26"/>
        </w:rPr>
        <w:fldChar w:fldCharType="end"/>
      </w:r>
    </w:p>
    <w:p w14:paraId="7A33C049" w14:textId="77777777" w:rsidR="008C7CA4" w:rsidRDefault="008C7CA4" w:rsidP="00E44AC1">
      <w:pPr>
        <w:widowControl/>
        <w:pBdr>
          <w:top w:val="nil"/>
          <w:left w:val="nil"/>
          <w:bottom w:val="nil"/>
          <w:right w:val="nil"/>
          <w:between w:val="nil"/>
          <w:bar w:val="nil"/>
        </w:pBdr>
        <w:autoSpaceDE/>
        <w:autoSpaceDN/>
        <w:rPr>
          <w:rFonts w:ascii="Times New Roman" w:hAnsi="Times New Roman" w:cs="Times New Roman"/>
          <w:b/>
          <w:bCs/>
          <w:sz w:val="56"/>
          <w:szCs w:val="56"/>
        </w:rPr>
      </w:pPr>
      <w:r>
        <w:br w:type="page"/>
      </w:r>
    </w:p>
    <w:p w14:paraId="4D0EBD89" w14:textId="452D6976" w:rsidR="007B6124" w:rsidRPr="00BC3ABE" w:rsidRDefault="00FE2573" w:rsidP="00E44AC1">
      <w:pPr>
        <w:pStyle w:val="Heading2"/>
        <w:spacing w:line="276" w:lineRule="auto"/>
      </w:pPr>
      <w:bookmarkStart w:id="6" w:name="_Toc201332043"/>
      <w:r w:rsidRPr="00BC3ABE">
        <w:lastRenderedPageBreak/>
        <w:t>Introduction</w:t>
      </w:r>
      <w:bookmarkEnd w:id="1"/>
      <w:bookmarkEnd w:id="6"/>
    </w:p>
    <w:p w14:paraId="714AEF14" w14:textId="51DDC2C0" w:rsidR="007B6124" w:rsidRPr="003E66DC" w:rsidRDefault="00015A80">
      <w:pPr>
        <w:rPr>
          <w:rFonts w:ascii="Calibri" w:hAnsi="Calibri" w:cs="Calibri"/>
          <w:szCs w:val="24"/>
        </w:rPr>
        <w:pPrChange w:id="7" w:author="Héloïse Mahé" w:date="2025-07-25T17:09:00Z">
          <w:pPr>
            <w:shd w:val="clear" w:color="auto" w:fill="DAEEF3" w:themeFill="accent5" w:themeFillTint="33"/>
          </w:pPr>
        </w:pPrChange>
      </w:pPr>
      <w:r w:rsidRPr="00BC3ABE">
        <w:t xml:space="preserve">L’humanité se tient au seuil de la plus grande révolution de son </w:t>
      </w:r>
      <w:r w:rsidR="008F1622" w:rsidRPr="00BC3ABE">
        <w:t>h</w:t>
      </w:r>
      <w:r w:rsidRPr="00BC3ABE">
        <w:t xml:space="preserve">istoire. Avec le recul des siècles, la </w:t>
      </w:r>
      <w:r w:rsidRPr="003E66DC">
        <w:rPr>
          <w:rFonts w:ascii="Calibri" w:hAnsi="Calibri" w:cs="Calibri"/>
          <w:szCs w:val="24"/>
        </w:rPr>
        <w:t xml:space="preserve">plupart des changements de paradigmes technologiques du passé </w:t>
      </w:r>
      <w:ins w:id="8" w:author="Microsoft Office User" w:date="2025-07-28T04:45:00Z">
        <w:r w:rsidR="00C926EE">
          <w:rPr>
            <w:rFonts w:ascii="Calibri" w:hAnsi="Calibri" w:cs="Calibri"/>
            <w:szCs w:val="24"/>
          </w:rPr>
          <w:t>ont</w:t>
        </w:r>
      </w:ins>
      <w:del w:id="9" w:author="Microsoft Office User" w:date="2025-07-28T04:45:00Z">
        <w:r w:rsidRPr="003E66DC" w:rsidDel="00C926EE">
          <w:rPr>
            <w:rFonts w:ascii="Calibri" w:hAnsi="Calibri" w:cs="Calibri"/>
            <w:szCs w:val="24"/>
          </w:rPr>
          <w:delText>a</w:delText>
        </w:r>
      </w:del>
      <w:r w:rsidRPr="003E66DC">
        <w:rPr>
          <w:rFonts w:ascii="Calibri" w:hAnsi="Calibri" w:cs="Calibri"/>
          <w:szCs w:val="24"/>
        </w:rPr>
        <w:t xml:space="preserve"> été déterminé</w:t>
      </w:r>
      <w:ins w:id="10" w:author="Microsoft Office User" w:date="2025-07-28T04:45:00Z">
        <w:r w:rsidR="00C926EE">
          <w:rPr>
            <w:rFonts w:ascii="Calibri" w:hAnsi="Calibri" w:cs="Calibri"/>
            <w:szCs w:val="24"/>
          </w:rPr>
          <w:t>s</w:t>
        </w:r>
      </w:ins>
      <w:del w:id="11" w:author="Microsoft Office User" w:date="2025-07-28T04:45:00Z">
        <w:r w:rsidRPr="003E66DC" w:rsidDel="00C926EE">
          <w:rPr>
            <w:rFonts w:ascii="Calibri" w:hAnsi="Calibri" w:cs="Calibri"/>
            <w:szCs w:val="24"/>
          </w:rPr>
          <w:delText>e</w:delText>
        </w:r>
      </w:del>
      <w:r w:rsidRPr="003E66DC">
        <w:rPr>
          <w:rFonts w:ascii="Calibri" w:hAnsi="Calibri" w:cs="Calibri"/>
          <w:szCs w:val="24"/>
        </w:rPr>
        <w:t xml:space="preserve"> par des innovations somme toute mineures</w:t>
      </w:r>
      <w:r w:rsidR="00CC4FC7" w:rsidRPr="003E66DC">
        <w:rPr>
          <w:rFonts w:ascii="Calibri" w:hAnsi="Calibri" w:cs="Calibri"/>
          <w:szCs w:val="24"/>
        </w:rPr>
        <w:t> </w:t>
      </w:r>
      <w:r w:rsidRPr="003E66DC">
        <w:rPr>
          <w:rFonts w:ascii="Calibri" w:hAnsi="Calibri" w:cs="Calibri"/>
          <w:szCs w:val="24"/>
        </w:rPr>
        <w:t>: qu’était-ce alors que la roue, si ce n’est un moyen pour les chariots d’aller plus vite que lorsqu’ils étaient traînés</w:t>
      </w:r>
      <w:r w:rsidR="00CC4FC7" w:rsidRPr="003E66DC">
        <w:rPr>
          <w:rFonts w:ascii="Calibri" w:hAnsi="Calibri" w:cs="Calibri"/>
          <w:szCs w:val="24"/>
        </w:rPr>
        <w:t> </w:t>
      </w:r>
      <w:r w:rsidRPr="003E66DC">
        <w:rPr>
          <w:rFonts w:ascii="Calibri" w:hAnsi="Calibri" w:cs="Calibri"/>
          <w:szCs w:val="24"/>
        </w:rPr>
        <w:t xml:space="preserve">? Et les signes cunéiformes des </w:t>
      </w:r>
      <w:r w:rsidR="008F1622" w:rsidRPr="003E66DC">
        <w:rPr>
          <w:rFonts w:ascii="Calibri" w:hAnsi="Calibri" w:cs="Calibri"/>
          <w:szCs w:val="24"/>
        </w:rPr>
        <w:t>S</w:t>
      </w:r>
      <w:r w:rsidRPr="003E66DC">
        <w:rPr>
          <w:rFonts w:ascii="Calibri" w:hAnsi="Calibri" w:cs="Calibri"/>
          <w:szCs w:val="24"/>
        </w:rPr>
        <w:t>umériens, des bâtons tracés sur du papier pour tenir des comptes commerciaux, étaient-ils si révolutionnaires</w:t>
      </w:r>
      <w:r w:rsidR="00CC4FC7" w:rsidRPr="003E66DC">
        <w:rPr>
          <w:rFonts w:ascii="Calibri" w:hAnsi="Calibri" w:cs="Calibri"/>
          <w:szCs w:val="24"/>
        </w:rPr>
        <w:t> </w:t>
      </w:r>
      <w:r w:rsidRPr="003E66DC">
        <w:rPr>
          <w:rFonts w:ascii="Calibri" w:hAnsi="Calibri" w:cs="Calibri"/>
          <w:szCs w:val="24"/>
        </w:rPr>
        <w:t>?</w:t>
      </w:r>
    </w:p>
    <w:p w14:paraId="71C45FEE" w14:textId="02C61925" w:rsidR="00E561EB" w:rsidRPr="003E66DC" w:rsidRDefault="00015A80">
      <w:pPr>
        <w:rPr>
          <w:rFonts w:ascii="Calibri" w:eastAsia="Times New Roman" w:hAnsi="Calibri" w:cs="Calibri"/>
          <w:color w:val="000000" w:themeColor="text1"/>
          <w:szCs w:val="24"/>
          <w:lang w:eastAsia="fr-FR"/>
        </w:rPr>
        <w:pPrChange w:id="12" w:author="Héloïse Mahé" w:date="2025-07-25T17:09:00Z">
          <w:pPr>
            <w:shd w:val="clear" w:color="auto" w:fill="DAEEF3" w:themeFill="accent5" w:themeFillTint="33"/>
          </w:pPr>
        </w:pPrChange>
      </w:pPr>
      <w:r w:rsidRPr="003E66DC">
        <w:rPr>
          <w:rFonts w:ascii="Calibri" w:hAnsi="Calibri" w:cs="Calibri"/>
          <w:szCs w:val="24"/>
        </w:rPr>
        <w:t>Ce qui se produit sous nos yeux est autrement plus exaltant</w:t>
      </w:r>
      <w:r w:rsidR="00CC4FC7" w:rsidRPr="003E66DC">
        <w:rPr>
          <w:rFonts w:ascii="Calibri" w:hAnsi="Calibri" w:cs="Calibri"/>
          <w:szCs w:val="24"/>
        </w:rPr>
        <w:t> </w:t>
      </w:r>
      <w:r w:rsidRPr="003E66DC">
        <w:rPr>
          <w:rFonts w:ascii="Calibri" w:hAnsi="Calibri" w:cs="Calibri"/>
          <w:szCs w:val="24"/>
        </w:rPr>
        <w:t xml:space="preserve">: nous commençons à construire des machines pensantes. Voilà un pavé de </w:t>
      </w:r>
      <w:r w:rsidR="00CB6283" w:rsidRPr="003E66DC">
        <w:rPr>
          <w:rFonts w:ascii="Calibri" w:hAnsi="Calibri" w:cs="Calibri"/>
          <w:szCs w:val="24"/>
        </w:rPr>
        <w:t>métal</w:t>
      </w:r>
      <w:r w:rsidRPr="003E66DC">
        <w:rPr>
          <w:rFonts w:ascii="Calibri" w:hAnsi="Calibri" w:cs="Calibri"/>
          <w:szCs w:val="24"/>
        </w:rPr>
        <w:t>. Parlez-lui, et il vous répondra avec une voix humaine, avec tant de sagacité que,</w:t>
      </w:r>
      <w:r w:rsidRPr="003E66DC">
        <w:rPr>
          <w:rFonts w:ascii="Calibri" w:hAnsi="Calibri" w:cs="Calibri"/>
          <w:spacing w:val="-3"/>
          <w:szCs w:val="24"/>
        </w:rPr>
        <w:t xml:space="preserve"> </w:t>
      </w:r>
      <w:r w:rsidRPr="003E66DC">
        <w:rPr>
          <w:rFonts w:ascii="Calibri" w:hAnsi="Calibri" w:cs="Calibri"/>
          <w:szCs w:val="24"/>
        </w:rPr>
        <w:t>si</w:t>
      </w:r>
      <w:r w:rsidRPr="003E66DC">
        <w:rPr>
          <w:rFonts w:ascii="Calibri" w:hAnsi="Calibri" w:cs="Calibri"/>
          <w:spacing w:val="-3"/>
          <w:szCs w:val="24"/>
        </w:rPr>
        <w:t xml:space="preserve"> </w:t>
      </w:r>
      <w:r w:rsidRPr="003E66DC">
        <w:rPr>
          <w:rFonts w:ascii="Calibri" w:hAnsi="Calibri" w:cs="Calibri"/>
          <w:szCs w:val="24"/>
        </w:rPr>
        <w:t>vous</w:t>
      </w:r>
      <w:r w:rsidRPr="003E66DC">
        <w:rPr>
          <w:rFonts w:ascii="Calibri" w:hAnsi="Calibri" w:cs="Calibri"/>
          <w:spacing w:val="-3"/>
          <w:szCs w:val="24"/>
        </w:rPr>
        <w:t xml:space="preserve"> </w:t>
      </w:r>
      <w:r w:rsidRPr="003E66DC">
        <w:rPr>
          <w:rFonts w:ascii="Calibri" w:hAnsi="Calibri" w:cs="Calibri"/>
          <w:szCs w:val="24"/>
        </w:rPr>
        <w:t>le</w:t>
      </w:r>
      <w:r w:rsidRPr="003E66DC">
        <w:rPr>
          <w:rFonts w:ascii="Calibri" w:hAnsi="Calibri" w:cs="Calibri"/>
          <w:spacing w:val="-3"/>
          <w:szCs w:val="24"/>
        </w:rPr>
        <w:t xml:space="preserve"> </w:t>
      </w:r>
      <w:r w:rsidRPr="003E66DC">
        <w:rPr>
          <w:rFonts w:ascii="Calibri" w:hAnsi="Calibri" w:cs="Calibri"/>
          <w:szCs w:val="24"/>
        </w:rPr>
        <w:t>cach</w:t>
      </w:r>
      <w:r w:rsidR="00CB6283" w:rsidRPr="003E66DC">
        <w:rPr>
          <w:rFonts w:ascii="Calibri" w:hAnsi="Calibri" w:cs="Calibri"/>
          <w:szCs w:val="24"/>
        </w:rPr>
        <w:t>i</w:t>
      </w:r>
      <w:r w:rsidRPr="003E66DC">
        <w:rPr>
          <w:rFonts w:ascii="Calibri" w:hAnsi="Calibri" w:cs="Calibri"/>
          <w:szCs w:val="24"/>
        </w:rPr>
        <w:t>ez</w:t>
      </w:r>
      <w:r w:rsidRPr="003E66DC">
        <w:rPr>
          <w:rFonts w:ascii="Calibri" w:hAnsi="Calibri" w:cs="Calibri"/>
          <w:spacing w:val="-3"/>
          <w:szCs w:val="24"/>
        </w:rPr>
        <w:t xml:space="preserve"> </w:t>
      </w:r>
      <w:r w:rsidRPr="003E66DC">
        <w:rPr>
          <w:rFonts w:ascii="Calibri" w:hAnsi="Calibri" w:cs="Calibri"/>
          <w:szCs w:val="24"/>
        </w:rPr>
        <w:t>derrière</w:t>
      </w:r>
      <w:r w:rsidRPr="003E66DC">
        <w:rPr>
          <w:rFonts w:ascii="Calibri" w:hAnsi="Calibri" w:cs="Calibri"/>
          <w:spacing w:val="-3"/>
          <w:szCs w:val="24"/>
        </w:rPr>
        <w:t xml:space="preserve"> </w:t>
      </w:r>
      <w:r w:rsidRPr="003E66DC">
        <w:rPr>
          <w:rFonts w:ascii="Calibri" w:hAnsi="Calibri" w:cs="Calibri"/>
          <w:szCs w:val="24"/>
        </w:rPr>
        <w:t>un</w:t>
      </w:r>
      <w:r w:rsidRPr="003E66DC">
        <w:rPr>
          <w:rFonts w:ascii="Calibri" w:hAnsi="Calibri" w:cs="Calibri"/>
          <w:spacing w:val="-3"/>
          <w:szCs w:val="24"/>
        </w:rPr>
        <w:t xml:space="preserve"> </w:t>
      </w:r>
      <w:r w:rsidRPr="003E66DC">
        <w:rPr>
          <w:rFonts w:ascii="Calibri" w:hAnsi="Calibri" w:cs="Calibri"/>
          <w:szCs w:val="24"/>
        </w:rPr>
        <w:t>drap,</w:t>
      </w:r>
      <w:r w:rsidRPr="003E66DC">
        <w:rPr>
          <w:rFonts w:ascii="Calibri" w:hAnsi="Calibri" w:cs="Calibri"/>
          <w:spacing w:val="-3"/>
          <w:szCs w:val="24"/>
        </w:rPr>
        <w:t xml:space="preserve"> </w:t>
      </w:r>
      <w:r w:rsidRPr="003E66DC">
        <w:rPr>
          <w:rFonts w:ascii="Calibri" w:hAnsi="Calibri" w:cs="Calibri"/>
          <w:szCs w:val="24"/>
        </w:rPr>
        <w:t>vous</w:t>
      </w:r>
      <w:r w:rsidRPr="003E66DC">
        <w:rPr>
          <w:rFonts w:ascii="Calibri" w:hAnsi="Calibri" w:cs="Calibri"/>
          <w:spacing w:val="-3"/>
          <w:szCs w:val="24"/>
        </w:rPr>
        <w:t xml:space="preserve"> </w:t>
      </w:r>
      <w:r w:rsidRPr="003E66DC">
        <w:rPr>
          <w:rFonts w:ascii="Calibri" w:hAnsi="Calibri" w:cs="Calibri"/>
          <w:szCs w:val="24"/>
        </w:rPr>
        <w:t>aur</w:t>
      </w:r>
      <w:r w:rsidR="00CB6283" w:rsidRPr="003E66DC">
        <w:rPr>
          <w:rFonts w:ascii="Calibri" w:hAnsi="Calibri" w:cs="Calibri"/>
          <w:szCs w:val="24"/>
        </w:rPr>
        <w:t>i</w:t>
      </w:r>
      <w:r w:rsidRPr="003E66DC">
        <w:rPr>
          <w:rFonts w:ascii="Calibri" w:hAnsi="Calibri" w:cs="Calibri"/>
          <w:szCs w:val="24"/>
        </w:rPr>
        <w:t>ez</w:t>
      </w:r>
      <w:r w:rsidRPr="003E66DC">
        <w:rPr>
          <w:rFonts w:ascii="Calibri" w:hAnsi="Calibri" w:cs="Calibri"/>
          <w:spacing w:val="-3"/>
          <w:szCs w:val="24"/>
        </w:rPr>
        <w:t xml:space="preserve"> </w:t>
      </w:r>
      <w:r w:rsidRPr="003E66DC">
        <w:rPr>
          <w:rFonts w:ascii="Calibri" w:hAnsi="Calibri" w:cs="Calibri"/>
          <w:szCs w:val="24"/>
        </w:rPr>
        <w:t>l’illusion</w:t>
      </w:r>
      <w:r w:rsidRPr="003E66DC">
        <w:rPr>
          <w:rFonts w:ascii="Calibri" w:hAnsi="Calibri" w:cs="Calibri"/>
          <w:spacing w:val="-3"/>
          <w:szCs w:val="24"/>
        </w:rPr>
        <w:t xml:space="preserve"> </w:t>
      </w:r>
      <w:r w:rsidRPr="003E66DC">
        <w:rPr>
          <w:rFonts w:ascii="Calibri" w:hAnsi="Calibri" w:cs="Calibri"/>
          <w:szCs w:val="24"/>
        </w:rPr>
        <w:t>de</w:t>
      </w:r>
      <w:r w:rsidRPr="003E66DC">
        <w:rPr>
          <w:rFonts w:ascii="Calibri" w:hAnsi="Calibri" w:cs="Calibri"/>
          <w:spacing w:val="-3"/>
          <w:szCs w:val="24"/>
        </w:rPr>
        <w:t xml:space="preserve"> </w:t>
      </w:r>
      <w:r w:rsidRPr="003E66DC">
        <w:rPr>
          <w:rFonts w:ascii="Calibri" w:hAnsi="Calibri" w:cs="Calibri"/>
          <w:szCs w:val="24"/>
        </w:rPr>
        <w:t>converser</w:t>
      </w:r>
      <w:r w:rsidRPr="003E66DC">
        <w:rPr>
          <w:rFonts w:ascii="Calibri" w:hAnsi="Calibri" w:cs="Calibri"/>
          <w:spacing w:val="-3"/>
          <w:szCs w:val="24"/>
        </w:rPr>
        <w:t xml:space="preserve"> </w:t>
      </w:r>
      <w:r w:rsidRPr="003E66DC">
        <w:rPr>
          <w:rFonts w:ascii="Calibri" w:hAnsi="Calibri" w:cs="Calibri"/>
          <w:szCs w:val="24"/>
        </w:rPr>
        <w:t>avec un être hum</w:t>
      </w:r>
      <w:bookmarkStart w:id="13" w:name="_bookmark1"/>
      <w:bookmarkEnd w:id="13"/>
      <w:r w:rsidRPr="003E66DC">
        <w:rPr>
          <w:rFonts w:ascii="Calibri" w:hAnsi="Calibri" w:cs="Calibri"/>
          <w:szCs w:val="24"/>
        </w:rPr>
        <w:t>ain</w:t>
      </w:r>
      <w:r w:rsidR="00E561EB" w:rsidRPr="003E66DC">
        <w:rPr>
          <w:rStyle w:val="FootnoteReference"/>
          <w:rFonts w:ascii="Calibri" w:hAnsi="Calibri" w:cs="Calibri"/>
          <w:szCs w:val="24"/>
        </w:rPr>
        <w:footnoteReference w:id="2"/>
      </w:r>
      <w:r w:rsidR="00E561EB" w:rsidRPr="003E66DC">
        <w:rPr>
          <w:rFonts w:ascii="Calibri" w:hAnsi="Calibri" w:cs="Calibri"/>
          <w:szCs w:val="24"/>
        </w:rPr>
        <w:t>. De toutes nos inventions, c’est bien la plus révolutionnaire,</w:t>
      </w:r>
      <w:r w:rsidR="00E561EB" w:rsidRPr="003E66DC">
        <w:rPr>
          <w:rFonts w:ascii="Calibri" w:hAnsi="Calibri" w:cs="Calibri"/>
          <w:spacing w:val="40"/>
          <w:szCs w:val="24"/>
        </w:rPr>
        <w:t xml:space="preserve"> </w:t>
      </w:r>
      <w:r w:rsidR="00E561EB" w:rsidRPr="003E66DC">
        <w:rPr>
          <w:rFonts w:ascii="Calibri" w:hAnsi="Calibri" w:cs="Calibri"/>
          <w:szCs w:val="24"/>
        </w:rPr>
        <w:t xml:space="preserve">et l’esprit peut longtemps se perdre en conjectures sur les possibilités qu’elle </w:t>
      </w:r>
      <w:r w:rsidR="00E561EB" w:rsidRPr="003E66DC">
        <w:rPr>
          <w:rFonts w:ascii="Calibri" w:hAnsi="Calibri" w:cs="Calibri"/>
          <w:spacing w:val="-2"/>
          <w:szCs w:val="24"/>
        </w:rPr>
        <w:t>ouvre.</w:t>
      </w:r>
      <w:r w:rsidR="00E561EB" w:rsidRPr="003E66DC">
        <w:rPr>
          <w:rFonts w:ascii="Calibri" w:hAnsi="Calibri" w:cs="Calibri"/>
          <w:szCs w:val="24"/>
        </w:rPr>
        <w:t xml:space="preserve"> Nous </w:t>
      </w:r>
      <w:r w:rsidR="00E561EB" w:rsidRPr="003E66DC">
        <w:rPr>
          <w:rFonts w:ascii="Calibri" w:hAnsi="Calibri" w:cs="Calibri"/>
          <w:color w:val="000000" w:themeColor="text1"/>
          <w:szCs w:val="24"/>
        </w:rPr>
        <w:t>développons</w:t>
      </w:r>
      <w:r w:rsidR="00E561EB" w:rsidRPr="003E66DC">
        <w:rPr>
          <w:rFonts w:ascii="Calibri" w:hAnsi="Calibri" w:cs="Calibri"/>
          <w:szCs w:val="24"/>
        </w:rPr>
        <w:t xml:space="preserve"> des </w:t>
      </w:r>
      <w:r w:rsidR="00E561EB" w:rsidRPr="003E66DC">
        <w:rPr>
          <w:rFonts w:ascii="Calibri" w:hAnsi="Calibri" w:cs="Calibri"/>
          <w:color w:val="000000" w:themeColor="text1"/>
          <w:szCs w:val="24"/>
        </w:rPr>
        <w:t xml:space="preserve">intelligences </w:t>
      </w:r>
      <w:r w:rsidR="00E561EB" w:rsidRPr="003E66DC">
        <w:rPr>
          <w:rFonts w:ascii="Calibri" w:hAnsi="Calibri" w:cs="Calibri"/>
          <w:szCs w:val="24"/>
        </w:rPr>
        <w:t>artificielles</w:t>
      </w:r>
      <w:r w:rsidR="00E561EB" w:rsidRPr="003E66DC">
        <w:rPr>
          <w:rFonts w:ascii="Calibri" w:hAnsi="Calibri" w:cs="Calibri"/>
          <w:color w:val="000000" w:themeColor="text1"/>
          <w:szCs w:val="24"/>
        </w:rPr>
        <w:t>,</w:t>
      </w:r>
      <w:r w:rsidR="00E561EB" w:rsidRPr="003E66DC">
        <w:rPr>
          <w:rFonts w:ascii="Calibri" w:hAnsi="Calibri" w:cs="Calibri"/>
          <w:szCs w:val="24"/>
        </w:rPr>
        <w:t xml:space="preserve"> de plus en plus perfectionnées</w:t>
      </w:r>
      <w:r w:rsidR="00E561EB" w:rsidRPr="003E66DC">
        <w:rPr>
          <w:rStyle w:val="Hyperlink2"/>
          <w:rFonts w:ascii="Calibri" w:hAnsi="Calibri" w:cs="Calibri"/>
          <w:color w:val="000000" w:themeColor="text1"/>
          <w:szCs w:val="24"/>
        </w:rPr>
        <w:t xml:space="preserve"> et </w:t>
      </w:r>
      <w:r w:rsidR="00E561EB" w:rsidRPr="003E66DC">
        <w:rPr>
          <w:rFonts w:ascii="Calibri" w:hAnsi="Calibri" w:cs="Calibri"/>
          <w:szCs w:val="24"/>
        </w:rPr>
        <w:t xml:space="preserve">impressionnantes. Les chercheurs nous promettent encore de grands progrès à venir et l’émergence de systèmes d’IA assez </w:t>
      </w:r>
      <w:r w:rsidR="00E561EB" w:rsidRPr="003E66DC">
        <w:rPr>
          <w:rFonts w:ascii="Calibri" w:hAnsi="Calibri" w:cs="Calibri"/>
          <w:i/>
          <w:szCs w:val="24"/>
        </w:rPr>
        <w:t>puissants</w:t>
      </w:r>
      <w:r w:rsidR="00E561EB" w:rsidRPr="003E66DC">
        <w:rPr>
          <w:rFonts w:ascii="Calibri" w:hAnsi="Calibri" w:cs="Calibri"/>
          <w:szCs w:val="24"/>
        </w:rPr>
        <w:t xml:space="preserve"> pour nous remplacer dans la plupart de nos tâches quotidiennes, entraînant la transformation en profondeur de nos sociétés.</w:t>
      </w:r>
      <w:bookmarkStart w:id="16" w:name="_bookmark3"/>
      <w:bookmarkEnd w:id="16"/>
    </w:p>
    <w:p w14:paraId="15A130BD" w14:textId="36DFDEC3" w:rsidR="00E561EB" w:rsidRPr="003E66DC" w:rsidRDefault="00C03C8D">
      <w:pPr>
        <w:rPr>
          <w:rFonts w:ascii="Calibri" w:hAnsi="Calibri" w:cs="Calibri"/>
          <w:szCs w:val="24"/>
        </w:rPr>
        <w:pPrChange w:id="17" w:author="Héloïse Mahé" w:date="2025-07-25T17:09:00Z">
          <w:pPr>
            <w:shd w:val="clear" w:color="auto" w:fill="DAEEF3" w:themeFill="accent5" w:themeFillTint="33"/>
          </w:pPr>
        </w:pPrChange>
      </w:pPr>
      <w:r>
        <w:rPr>
          <w:rFonts w:ascii="Calibri" w:hAnsi="Calibri" w:cs="Calibri"/>
          <w:szCs w:val="24"/>
        </w:rPr>
        <w:t xml:space="preserve">Ce qui frappe, dans cette émergence de l’intelligence des machines, c’est la vitesse </w:t>
      </w:r>
      <w:r w:rsidR="00D44BCA">
        <w:rPr>
          <w:rFonts w:ascii="Calibri" w:hAnsi="Calibri" w:cs="Calibri"/>
          <w:szCs w:val="24"/>
        </w:rPr>
        <w:t>fulgurante de son ascension</w:t>
      </w:r>
      <w:r>
        <w:rPr>
          <w:rFonts w:ascii="Calibri" w:hAnsi="Calibri" w:cs="Calibri"/>
          <w:szCs w:val="24"/>
        </w:rPr>
        <w:t>. En quelques années, les machines</w:t>
      </w:r>
      <w:r w:rsidR="00D44BCA">
        <w:rPr>
          <w:rFonts w:ascii="Calibri" w:hAnsi="Calibri" w:cs="Calibri"/>
          <w:szCs w:val="24"/>
        </w:rPr>
        <w:t>, d’abord à peine capables de compléter une phrase,</w:t>
      </w:r>
      <w:r>
        <w:rPr>
          <w:rFonts w:ascii="Calibri" w:hAnsi="Calibri" w:cs="Calibri"/>
          <w:szCs w:val="24"/>
        </w:rPr>
        <w:t xml:space="preserve"> ont appris à </w:t>
      </w:r>
      <w:r w:rsidR="00D44BCA">
        <w:rPr>
          <w:rFonts w:ascii="Calibri" w:hAnsi="Calibri" w:cs="Calibri"/>
          <w:szCs w:val="24"/>
        </w:rPr>
        <w:t>parler, à argumenter</w:t>
      </w:r>
      <w:r>
        <w:rPr>
          <w:rFonts w:ascii="Calibri" w:hAnsi="Calibri" w:cs="Calibri"/>
          <w:szCs w:val="24"/>
        </w:rPr>
        <w:t>, à écrire des poèmes et</w:t>
      </w:r>
      <w:r w:rsidR="00D44BCA">
        <w:rPr>
          <w:rFonts w:ascii="Calibri" w:hAnsi="Calibri" w:cs="Calibri"/>
          <w:szCs w:val="24"/>
        </w:rPr>
        <w:t xml:space="preserve"> </w:t>
      </w:r>
      <w:r>
        <w:rPr>
          <w:rFonts w:ascii="Calibri" w:hAnsi="Calibri" w:cs="Calibri"/>
          <w:szCs w:val="24"/>
        </w:rPr>
        <w:t xml:space="preserve">de la philosophie, à résoudre des problèmes mathématiques. </w:t>
      </w:r>
    </w:p>
    <w:p w14:paraId="63D77F20" w14:textId="346FC4A6" w:rsidR="00E561EB" w:rsidRPr="003E66DC" w:rsidRDefault="00E561EB">
      <w:pPr>
        <w:rPr>
          <w:rFonts w:ascii="Calibri" w:hAnsi="Calibri" w:cs="Calibri"/>
          <w:szCs w:val="24"/>
        </w:rPr>
        <w:pPrChange w:id="18" w:author="Héloïse Mahé" w:date="2025-07-25T17:09:00Z">
          <w:pPr>
            <w:shd w:val="clear" w:color="auto" w:fill="DAEEF3" w:themeFill="accent5" w:themeFillTint="33"/>
          </w:pPr>
        </w:pPrChange>
      </w:pPr>
      <w:r w:rsidRPr="003E66DC">
        <w:rPr>
          <w:rFonts w:ascii="Calibri" w:hAnsi="Calibri" w:cs="Calibri"/>
          <w:szCs w:val="24"/>
        </w:rPr>
        <w:t xml:space="preserve">Face à </w:t>
      </w:r>
      <w:r w:rsidR="00C03C8D">
        <w:rPr>
          <w:rFonts w:ascii="Calibri" w:hAnsi="Calibri" w:cs="Calibri"/>
          <w:szCs w:val="24"/>
        </w:rPr>
        <w:t>cette ascension</w:t>
      </w:r>
      <w:r w:rsidRPr="003E66DC">
        <w:rPr>
          <w:rFonts w:ascii="Calibri" w:hAnsi="Calibri" w:cs="Calibri"/>
          <w:szCs w:val="24"/>
        </w:rPr>
        <w:t>, les réactions de la foule se répartissent en deux grands pôles. D’un côté, les techno-optimistes</w:t>
      </w:r>
      <w:r w:rsidR="00CB6283" w:rsidRPr="003E66DC">
        <w:rPr>
          <w:rFonts w:ascii="Calibri" w:hAnsi="Calibri" w:cs="Calibri"/>
          <w:szCs w:val="24"/>
        </w:rPr>
        <w:t xml:space="preserve"> </w:t>
      </w:r>
      <w:r w:rsidRPr="003E66DC">
        <w:rPr>
          <w:rFonts w:ascii="Calibri" w:hAnsi="Calibri" w:cs="Calibri"/>
          <w:szCs w:val="24"/>
        </w:rPr>
        <w:t>annoncent : «</w:t>
      </w:r>
      <w:r w:rsidRPr="003E66DC">
        <w:rPr>
          <w:rFonts w:ascii="Calibri" w:hAnsi="Calibri" w:cs="Calibri"/>
          <w:spacing w:val="-5"/>
          <w:szCs w:val="24"/>
        </w:rPr>
        <w:t> </w:t>
      </w:r>
      <w:r w:rsidRPr="003E66DC">
        <w:rPr>
          <w:rFonts w:ascii="Calibri" w:hAnsi="Calibri" w:cs="Calibri"/>
          <w:szCs w:val="24"/>
        </w:rPr>
        <w:t>L’intelligence artificielle va continuer de se développer</w:t>
      </w:r>
      <w:r w:rsidR="00C03C8D" w:rsidRPr="00C03C8D">
        <w:rPr>
          <w:rFonts w:ascii="Calibri" w:hAnsi="Calibri" w:cs="Calibri"/>
          <w:szCs w:val="24"/>
        </w:rPr>
        <w:t xml:space="preserve"> rapidement</w:t>
      </w:r>
      <w:r w:rsidRPr="003E66DC">
        <w:rPr>
          <w:rFonts w:ascii="Calibri" w:hAnsi="Calibri" w:cs="Calibri"/>
          <w:szCs w:val="24"/>
        </w:rPr>
        <w:t xml:space="preserve">, </w:t>
      </w:r>
      <w:r w:rsidR="00C03C8D">
        <w:rPr>
          <w:rFonts w:ascii="Calibri" w:hAnsi="Calibri" w:cs="Calibri"/>
          <w:szCs w:val="24"/>
        </w:rPr>
        <w:t xml:space="preserve">jusqu’à s’élever au-delà de l’intelligence humaine, </w:t>
      </w:r>
      <w:r w:rsidRPr="003E66DC">
        <w:rPr>
          <w:rFonts w:ascii="Calibri" w:hAnsi="Calibri" w:cs="Calibri"/>
          <w:szCs w:val="24"/>
        </w:rPr>
        <w:t>et l’avenir en sera meilleur.</w:t>
      </w:r>
      <w:r w:rsidRPr="003E66DC">
        <w:rPr>
          <w:rFonts w:ascii="Calibri" w:hAnsi="Calibri" w:cs="Calibri"/>
          <w:spacing w:val="-5"/>
          <w:szCs w:val="24"/>
        </w:rPr>
        <w:t> </w:t>
      </w:r>
      <w:r w:rsidRPr="003E66DC">
        <w:rPr>
          <w:rFonts w:ascii="Calibri" w:hAnsi="Calibri" w:cs="Calibri"/>
          <w:szCs w:val="24"/>
        </w:rPr>
        <w:t xml:space="preserve">» Face à eux, d’autres </w:t>
      </w:r>
      <w:r w:rsidR="00C03C8D" w:rsidRPr="00C03C8D">
        <w:rPr>
          <w:rFonts w:ascii="Calibri" w:hAnsi="Calibri" w:cs="Calibri"/>
          <w:szCs w:val="24"/>
        </w:rPr>
        <w:t>ne veulent pas y croire</w:t>
      </w:r>
      <w:r w:rsidRPr="003E66DC">
        <w:rPr>
          <w:rFonts w:ascii="Calibri" w:hAnsi="Calibri" w:cs="Calibri"/>
          <w:szCs w:val="24"/>
        </w:rPr>
        <w:t> : «</w:t>
      </w:r>
      <w:r w:rsidRPr="003E66DC">
        <w:rPr>
          <w:rFonts w:ascii="Calibri" w:hAnsi="Calibri" w:cs="Calibri"/>
          <w:spacing w:val="-3"/>
          <w:szCs w:val="24"/>
        </w:rPr>
        <w:t> </w:t>
      </w:r>
      <w:r w:rsidRPr="003E66DC">
        <w:rPr>
          <w:rFonts w:ascii="Calibri" w:hAnsi="Calibri" w:cs="Calibri"/>
          <w:color w:val="000000" w:themeColor="text1"/>
          <w:szCs w:val="24"/>
        </w:rPr>
        <w:t>Certainement</w:t>
      </w:r>
      <w:r w:rsidRPr="003E66DC">
        <w:rPr>
          <w:rStyle w:val="Hyperlink2"/>
          <w:rFonts w:ascii="Calibri" w:hAnsi="Calibri" w:cs="Calibri"/>
          <w:color w:val="000000" w:themeColor="text1"/>
          <w:szCs w:val="24"/>
        </w:rPr>
        <w:t xml:space="preserve"> </w:t>
      </w:r>
      <w:r w:rsidRPr="003E66DC">
        <w:rPr>
          <w:rFonts w:ascii="Calibri" w:hAnsi="Calibri" w:cs="Calibri"/>
          <w:szCs w:val="24"/>
        </w:rPr>
        <w:t>pas </w:t>
      </w:r>
      <w:r w:rsidRPr="003E66DC">
        <w:rPr>
          <w:rFonts w:ascii="Calibri" w:hAnsi="Calibri" w:cs="Calibri"/>
          <w:color w:val="000000" w:themeColor="text1"/>
          <w:szCs w:val="24"/>
        </w:rPr>
        <w:t>:</w:t>
      </w:r>
      <w:r w:rsidRPr="003E66DC">
        <w:rPr>
          <w:rFonts w:ascii="Calibri" w:hAnsi="Calibri" w:cs="Calibri"/>
          <w:szCs w:val="24"/>
        </w:rPr>
        <w:t xml:space="preserve"> </w:t>
      </w:r>
      <w:r w:rsidR="00C03C8D" w:rsidRPr="00C03C8D">
        <w:rPr>
          <w:rFonts w:ascii="Calibri" w:hAnsi="Calibri" w:cs="Calibri"/>
          <w:szCs w:val="24"/>
        </w:rPr>
        <w:t xml:space="preserve">ce n’est qu’une fausse promesse, et </w:t>
      </w:r>
      <w:r w:rsidRPr="003E66DC">
        <w:rPr>
          <w:rFonts w:ascii="Calibri" w:hAnsi="Calibri" w:cs="Calibri"/>
          <w:szCs w:val="24"/>
        </w:rPr>
        <w:t>une intelligence artificielle n’arrivera jamais à la cheville de l’intelligence humaine. »</w:t>
      </w:r>
    </w:p>
    <w:p w14:paraId="5D34DEDE" w14:textId="2F1B93ED" w:rsidR="00E561EB" w:rsidRPr="003E66DC" w:rsidRDefault="00E561EB">
      <w:pPr>
        <w:rPr>
          <w:rFonts w:ascii="Calibri" w:hAnsi="Calibri" w:cs="Calibri"/>
        </w:rPr>
        <w:pPrChange w:id="19" w:author="Héloïse Mahé" w:date="2025-07-25T17:09:00Z">
          <w:pPr>
            <w:shd w:val="clear" w:color="auto" w:fill="DAEEF3" w:themeFill="accent5" w:themeFillTint="33"/>
          </w:pPr>
        </w:pPrChange>
      </w:pPr>
      <w:r w:rsidRPr="003E66DC">
        <w:rPr>
          <w:rFonts w:ascii="Calibri" w:hAnsi="Calibri" w:cs="Calibri"/>
        </w:rPr>
        <w:t xml:space="preserve">À ces deux pôles, on trouve souvent la même erreur, qui consiste à confondre </w:t>
      </w:r>
      <w:r w:rsidRPr="003E66DC">
        <w:rPr>
          <w:rFonts w:ascii="Calibri" w:hAnsi="Calibri" w:cs="Calibri"/>
          <w:i/>
        </w:rPr>
        <w:t>probable</w:t>
      </w:r>
      <w:r w:rsidRPr="003E66DC">
        <w:rPr>
          <w:rFonts w:ascii="Calibri" w:hAnsi="Calibri" w:cs="Calibri"/>
        </w:rPr>
        <w:t xml:space="preserve"> et </w:t>
      </w:r>
      <w:r w:rsidRPr="003E66DC">
        <w:rPr>
          <w:rFonts w:ascii="Calibri" w:hAnsi="Calibri" w:cs="Calibri"/>
          <w:i/>
        </w:rPr>
        <w:t>souhaitable</w:t>
      </w:r>
      <w:r w:rsidRPr="003E66DC">
        <w:rPr>
          <w:rFonts w:ascii="Calibri" w:hAnsi="Calibri" w:cs="Calibri"/>
        </w:rPr>
        <w:t xml:space="preserve">. Les </w:t>
      </w:r>
      <w:r w:rsidR="00CB6283" w:rsidRPr="003E66DC">
        <w:rPr>
          <w:rFonts w:ascii="Calibri" w:hAnsi="Calibri" w:cs="Calibri"/>
        </w:rPr>
        <w:t xml:space="preserve">techno-optimistes sont souvent </w:t>
      </w:r>
      <w:r w:rsidR="00C03C8D" w:rsidRPr="005F142D">
        <w:rPr>
          <w:rFonts w:ascii="Calibri" w:hAnsi="Calibri" w:cs="Calibri"/>
        </w:rPr>
        <w:t>les experts du domaine</w:t>
      </w:r>
      <w:r w:rsidR="00D44BCA" w:rsidRPr="005F142D">
        <w:rPr>
          <w:rFonts w:ascii="Calibri" w:hAnsi="Calibri" w:cs="Calibri"/>
        </w:rPr>
        <w:t>, qui</w:t>
      </w:r>
      <w:r w:rsidR="00CB6283" w:rsidRPr="003E66DC">
        <w:rPr>
          <w:rFonts w:ascii="Calibri" w:hAnsi="Calibri" w:cs="Calibri"/>
        </w:rPr>
        <w:t xml:space="preserve"> </w:t>
      </w:r>
      <w:r w:rsidR="00C03C8D" w:rsidRPr="005F142D">
        <w:rPr>
          <w:rFonts w:ascii="Calibri" w:hAnsi="Calibri" w:cs="Calibri"/>
        </w:rPr>
        <w:t xml:space="preserve">souhaitent naturellement </w:t>
      </w:r>
      <w:r w:rsidR="00D44BCA" w:rsidRPr="005F142D">
        <w:rPr>
          <w:rFonts w:ascii="Calibri" w:hAnsi="Calibri" w:cs="Calibri"/>
        </w:rPr>
        <w:t>voir</w:t>
      </w:r>
      <w:r w:rsidR="00C03C8D" w:rsidRPr="005F142D">
        <w:rPr>
          <w:rFonts w:ascii="Calibri" w:hAnsi="Calibri" w:cs="Calibri"/>
        </w:rPr>
        <w:t xml:space="preserve"> leurs efforts couronnés de succès</w:t>
      </w:r>
      <w:r w:rsidRPr="003E66DC">
        <w:rPr>
          <w:rFonts w:ascii="Calibri" w:hAnsi="Calibri" w:cs="Calibri"/>
        </w:rPr>
        <w:t xml:space="preserve">. Les seconds, </w:t>
      </w:r>
      <w:r w:rsidR="00C03C8D" w:rsidRPr="005F142D">
        <w:rPr>
          <w:rFonts w:ascii="Calibri" w:hAnsi="Calibri" w:cs="Calibri"/>
        </w:rPr>
        <w:t xml:space="preserve">ceux qui déclarent le décollage impossible, sont souvent ceux </w:t>
      </w:r>
      <w:r w:rsidRPr="003E66DC">
        <w:rPr>
          <w:rFonts w:ascii="Calibri" w:hAnsi="Calibri" w:cs="Calibri"/>
        </w:rPr>
        <w:t>qui ne voudraient pas de cette émergence</w:t>
      </w:r>
      <w:r w:rsidR="00D44BCA" w:rsidRPr="005F142D">
        <w:rPr>
          <w:rFonts w:ascii="Calibri" w:hAnsi="Calibri" w:cs="Calibri"/>
        </w:rPr>
        <w:t> : ils essayent de</w:t>
      </w:r>
      <w:r w:rsidRPr="003E66DC">
        <w:rPr>
          <w:rFonts w:ascii="Calibri" w:hAnsi="Calibri" w:cs="Calibri"/>
        </w:rPr>
        <w:t xml:space="preserve"> se rassur</w:t>
      </w:r>
      <w:r w:rsidR="003C31FF" w:rsidRPr="003E66DC">
        <w:rPr>
          <w:rFonts w:ascii="Calibri" w:hAnsi="Calibri" w:cs="Calibri"/>
        </w:rPr>
        <w:t xml:space="preserve">er en </w:t>
      </w:r>
      <w:r w:rsidR="00C03C8D" w:rsidRPr="005F142D">
        <w:rPr>
          <w:rFonts w:ascii="Calibri" w:hAnsi="Calibri" w:cs="Calibri"/>
        </w:rPr>
        <w:t xml:space="preserve">répétant que la fusée ne pourra même pas décoller </w:t>
      </w:r>
      <w:r w:rsidRPr="003E66DC">
        <w:rPr>
          <w:rFonts w:ascii="Calibri" w:hAnsi="Calibri" w:cs="Calibri"/>
        </w:rPr>
        <w:t>du sol.</w:t>
      </w:r>
    </w:p>
    <w:p w14:paraId="50EECFA1" w14:textId="54654B18" w:rsidR="00C03C8D" w:rsidRPr="003E66DC" w:rsidDel="00ED1EB6" w:rsidRDefault="00E561EB">
      <w:pPr>
        <w:rPr>
          <w:del w:id="20" w:author="Microsoft Office User" w:date="2025-07-25T05:13:00Z"/>
          <w:rFonts w:ascii="Calibri" w:hAnsi="Calibri" w:cs="Calibri"/>
        </w:rPr>
        <w:pPrChange w:id="21" w:author="Héloïse Mahé" w:date="2025-07-25T17:09:00Z">
          <w:pPr>
            <w:shd w:val="clear" w:color="auto" w:fill="DAEEF3" w:themeFill="accent5" w:themeFillTint="33"/>
          </w:pPr>
        </w:pPrChange>
      </w:pPr>
      <w:r w:rsidRPr="003E66DC">
        <w:rPr>
          <w:rFonts w:ascii="Calibri" w:hAnsi="Calibri" w:cs="Calibri"/>
        </w:rPr>
        <w:t xml:space="preserve">Ce livre tente de dépasser cette </w:t>
      </w:r>
      <w:r w:rsidR="00C03C8D" w:rsidRPr="003E66DC">
        <w:rPr>
          <w:rFonts w:ascii="Calibri" w:hAnsi="Calibri" w:cs="Calibri"/>
        </w:rPr>
        <w:t xml:space="preserve">confusion. L’ultra intelligence semble possible et même probable ; </w:t>
      </w:r>
      <w:del w:id="22" w:author="Microsoft Office User" w:date="2025-07-28T05:02:00Z">
        <w:r w:rsidR="00C03C8D" w:rsidRPr="003E66DC" w:rsidDel="001B0C3C">
          <w:rPr>
            <w:rFonts w:ascii="Calibri" w:hAnsi="Calibri" w:cs="Calibri"/>
          </w:rPr>
          <w:delText>et malheureusement</w:delText>
        </w:r>
      </w:del>
      <w:ins w:id="23" w:author="Microsoft Office User" w:date="2025-07-28T05:02:00Z">
        <w:r w:rsidR="001B0C3C">
          <w:rPr>
            <w:rFonts w:ascii="Calibri" w:hAnsi="Calibri" w:cs="Calibri"/>
          </w:rPr>
          <w:t>or</w:t>
        </w:r>
      </w:ins>
      <w:r w:rsidR="00C03C8D" w:rsidRPr="003E66DC">
        <w:rPr>
          <w:rFonts w:ascii="Calibri" w:hAnsi="Calibri" w:cs="Calibri"/>
        </w:rPr>
        <w:t xml:space="preserve">, </w:t>
      </w:r>
      <w:del w:id="24" w:author="Microsoft Office User" w:date="2025-07-25T05:13:00Z">
        <w:r w:rsidR="00C03C8D" w:rsidRPr="003E66DC" w:rsidDel="00ED1EB6">
          <w:rPr>
            <w:rFonts w:ascii="Calibri" w:hAnsi="Calibri" w:cs="Calibri"/>
          </w:rPr>
          <w:delText>ses conséquences ne semblent pas toutes vertueuses, nombre d’entre elles seront</w:delText>
        </w:r>
      </w:del>
      <w:ins w:id="25" w:author="Microsoft Office User" w:date="2025-07-25T05:13:00Z">
        <w:r w:rsidR="00ED1EB6">
          <w:rPr>
            <w:rFonts w:ascii="Calibri" w:hAnsi="Calibri" w:cs="Calibri"/>
          </w:rPr>
          <w:t>certaines de ses conséquences sont</w:t>
        </w:r>
      </w:ins>
      <w:r w:rsidR="00C03C8D" w:rsidRPr="003E66DC">
        <w:rPr>
          <w:rFonts w:ascii="Calibri" w:hAnsi="Calibri" w:cs="Calibri"/>
        </w:rPr>
        <w:t xml:space="preserve"> dangereuses et doivent faire l’objet de l’étude la plus attentive.</w:t>
      </w:r>
    </w:p>
    <w:p w14:paraId="06C9863A" w14:textId="77777777" w:rsidR="00C03C8D" w:rsidRDefault="00C03C8D">
      <w:pPr>
        <w:pPrChange w:id="26" w:author="Héloïse Mahé" w:date="2025-07-25T17:09:00Z">
          <w:pPr>
            <w:shd w:val="clear" w:color="auto" w:fill="DAEEF3" w:themeFill="accent5" w:themeFillTint="33"/>
          </w:pPr>
        </w:pPrChange>
      </w:pPr>
    </w:p>
    <w:p w14:paraId="2C4C7A9E" w14:textId="02D97F34" w:rsidR="00E561EB" w:rsidRPr="003C31FF" w:rsidRDefault="00C03C8D">
      <w:pPr>
        <w:pPrChange w:id="27" w:author="Héloïse Mahé" w:date="2025-07-25T17:09:00Z">
          <w:pPr>
            <w:shd w:val="clear" w:color="auto" w:fill="DAEEF3" w:themeFill="accent5" w:themeFillTint="33"/>
          </w:pPr>
        </w:pPrChange>
      </w:pPr>
      <w:r>
        <w:t>Asseyons-nous donc à la table d’étude. Nous inspecterons d’abord les composants de la fusée, dans leurs grandes lignes</w:t>
      </w:r>
      <w:r w:rsidR="00E561EB" w:rsidRPr="00BC3ABE">
        <w:t>. Pour cela, il nous faudra dans un</w:t>
      </w:r>
      <w:r w:rsidR="00E561EB" w:rsidRPr="00BC3ABE">
        <w:rPr>
          <w:spacing w:val="40"/>
        </w:rPr>
        <w:t xml:space="preserve"> </w:t>
      </w:r>
      <w:r w:rsidR="00E561EB" w:rsidRPr="00BC3ABE">
        <w:t xml:space="preserve">premier temps </w:t>
      </w:r>
      <w:r w:rsidR="00E561EB" w:rsidRPr="00BC3ABE">
        <w:rPr>
          <w:color w:val="000000" w:themeColor="text1"/>
        </w:rPr>
        <w:t xml:space="preserve">retracer </w:t>
      </w:r>
      <w:r w:rsidR="00E561EB" w:rsidRPr="00BC3ABE">
        <w:rPr>
          <w:color w:val="000000" w:themeColor="text1"/>
        </w:rPr>
        <w:lastRenderedPageBreak/>
        <w:t>l’évolution</w:t>
      </w:r>
      <w:r w:rsidR="00E561EB" w:rsidRPr="00BC3ABE">
        <w:t xml:space="preserve"> de l’IA</w:t>
      </w:r>
      <w:r w:rsidR="003C31FF">
        <w:rPr>
          <w:color w:val="000000" w:themeColor="text1"/>
        </w:rPr>
        <w:t xml:space="preserve"> </w:t>
      </w:r>
      <w:r w:rsidR="00E561EB" w:rsidRPr="00BC3ABE">
        <w:t xml:space="preserve">jusqu’à aujourd’hui. </w:t>
      </w:r>
      <w:r w:rsidR="00E561EB" w:rsidRPr="003C31FF">
        <w:t>Ce sera le propos de la partie I, où le lecteur verra se mettre en place les fondations de l’intelligence artificielle contemporaine, essentielles pour en comprendre les enjeux.</w:t>
      </w:r>
    </w:p>
    <w:p w14:paraId="0D08CA8E" w14:textId="413B942C" w:rsidR="00E561EB" w:rsidRPr="00BC3ABE" w:rsidRDefault="00E561EB">
      <w:pPr>
        <w:pPrChange w:id="28" w:author="Héloïse Mahé" w:date="2025-07-25T17:09:00Z">
          <w:pPr>
            <w:shd w:val="clear" w:color="auto" w:fill="DAEEF3" w:themeFill="accent5" w:themeFillTint="33"/>
          </w:pPr>
        </w:pPrChange>
      </w:pPr>
      <w:r w:rsidRPr="00650F7C">
        <w:t>Nous</w:t>
      </w:r>
      <w:r w:rsidRPr="00DE0E08">
        <w:t xml:space="preserve"> </w:t>
      </w:r>
      <w:r w:rsidR="00C03C8D">
        <w:t>analyserons</w:t>
      </w:r>
      <w:r w:rsidR="00C03C8D" w:rsidRPr="00650F7C">
        <w:t xml:space="preserve"> </w:t>
      </w:r>
      <w:r w:rsidRPr="00650F7C">
        <w:t>ensuite en partie II</w:t>
      </w:r>
      <w:r w:rsidR="00C03C8D">
        <w:t xml:space="preserve"> la trajectoire </w:t>
      </w:r>
      <w:r w:rsidR="005F142D">
        <w:t>de la fusée</w:t>
      </w:r>
      <w:r w:rsidR="00D44BCA">
        <w:t> :</w:t>
      </w:r>
      <w:r w:rsidR="005F142D">
        <w:t xml:space="preserve"> </w:t>
      </w:r>
      <w:r w:rsidR="00D44BCA">
        <w:t xml:space="preserve">en </w:t>
      </w:r>
      <w:r w:rsidR="005F142D">
        <w:t xml:space="preserve">considérant sa trajectoire de progrès dans les dernières années, et en passant en revue </w:t>
      </w:r>
      <w:r w:rsidR="00D44BCA">
        <w:t>les carburants dont les ingénieurs nourrissent sa poussée</w:t>
      </w:r>
      <w:del w:id="29" w:author="Microsoft Office User" w:date="2025-07-25T05:14:00Z">
        <w:r w:rsidR="00D44BCA" w:rsidDel="00ED1EB6">
          <w:delText>r</w:delText>
        </w:r>
      </w:del>
      <w:r w:rsidR="00C03C8D">
        <w:t>, que ce soi</w:t>
      </w:r>
      <w:r w:rsidR="00D44BCA">
        <w:t xml:space="preserve">t </w:t>
      </w:r>
      <w:r w:rsidR="00C03C8D">
        <w:t>l’énergie, les données, la puissance de calcul</w:t>
      </w:r>
      <w:r w:rsidR="00D44BCA">
        <w:t xml:space="preserve">, nous pourrons estimer </w:t>
      </w:r>
      <w:r w:rsidR="005F142D">
        <w:t>la trajectoire à venir</w:t>
      </w:r>
      <w:r w:rsidR="00D44BCA">
        <w:t>. Ainsi, nous estimerons les chances qu’a cette fusée d’atteindre la vitesse d’échappement qui la porte loin au-delà de l’intelligence humaine, vers une ultra-intelligence</w:t>
      </w:r>
      <w:ins w:id="30" w:author="Microsoft Office User" w:date="2025-07-28T04:49:00Z">
        <w:r w:rsidR="00214568">
          <w:t> : une intelligence artificielle surhumaine.</w:t>
        </w:r>
      </w:ins>
      <w:del w:id="31" w:author="Microsoft Office User" w:date="2025-07-28T04:49:00Z">
        <w:r w:rsidR="00D44BCA" w:rsidDel="00214568">
          <w:delText>.</w:delText>
        </w:r>
      </w:del>
    </w:p>
    <w:p w14:paraId="71C31432" w14:textId="3AC0A29C" w:rsidR="00E561EB" w:rsidRPr="00BC3ABE" w:rsidRDefault="00E561EB">
      <w:pPr>
        <w:pPrChange w:id="32" w:author="Héloïse Mahé" w:date="2025-07-25T17:09:00Z">
          <w:pPr>
            <w:shd w:val="clear" w:color="auto" w:fill="DAEEF3" w:themeFill="accent5" w:themeFillTint="33"/>
          </w:pPr>
        </w:pPrChange>
      </w:pPr>
      <w:r w:rsidRPr="00BC3ABE">
        <w:t>Enfin, nous nous pencherons en partie III</w:t>
      </w:r>
      <w:r w:rsidRPr="00BC3ABE">
        <w:rPr>
          <w:spacing w:val="25"/>
        </w:rPr>
        <w:t xml:space="preserve"> </w:t>
      </w:r>
      <w:r w:rsidRPr="00BC3ABE">
        <w:t>sur</w:t>
      </w:r>
      <w:r w:rsidR="00D44BCA">
        <w:rPr>
          <w:spacing w:val="28"/>
        </w:rPr>
        <w:t xml:space="preserve"> </w:t>
      </w:r>
      <w:r w:rsidRPr="00BC3ABE">
        <w:t>les</w:t>
      </w:r>
      <w:r w:rsidRPr="00BC3ABE">
        <w:rPr>
          <w:spacing w:val="27"/>
        </w:rPr>
        <w:t xml:space="preserve"> </w:t>
      </w:r>
      <w:r w:rsidR="003C31FF" w:rsidRPr="00BC3ABE">
        <w:t>conséquences</w:t>
      </w:r>
      <w:r w:rsidR="003C31FF">
        <w:rPr>
          <w:color w:val="000000" w:themeColor="text1"/>
        </w:rPr>
        <w:t xml:space="preserve"> </w:t>
      </w:r>
      <w:r w:rsidR="005F142D">
        <w:t>de l’arrivée des</w:t>
      </w:r>
      <w:r w:rsidR="00C03C8D">
        <w:t xml:space="preserve"> ultra-intelligence</w:t>
      </w:r>
      <w:r w:rsidR="005F142D">
        <w:t>s artificielles</w:t>
      </w:r>
      <w:r w:rsidRPr="00BC3ABE">
        <w:t>.</w:t>
      </w:r>
      <w:r w:rsidRPr="00BC3ABE">
        <w:rPr>
          <w:spacing w:val="28"/>
        </w:rPr>
        <w:t xml:space="preserve"> </w:t>
      </w:r>
      <w:r w:rsidRPr="00DE0E08">
        <w:t xml:space="preserve">Un outil n’a pas de </w:t>
      </w:r>
      <w:r w:rsidR="003C31FF">
        <w:t xml:space="preserve">valeur </w:t>
      </w:r>
      <w:r w:rsidRPr="00DE0E08">
        <w:t xml:space="preserve">morale, entend-on parfois, car son </w:t>
      </w:r>
      <w:del w:id="33" w:author="Microsoft Office User" w:date="2025-07-25T03:07:00Z">
        <w:r w:rsidRPr="00650F7C" w:rsidDel="003E66DC">
          <w:rPr>
            <w:highlight w:val="yellow"/>
          </w:rPr>
          <w:delText>impact</w:delText>
        </w:r>
        <w:r w:rsidRPr="00DE0E08" w:rsidDel="003E66DC">
          <w:delText xml:space="preserve"> </w:delText>
        </w:r>
      </w:del>
      <w:ins w:id="34" w:author="Microsoft Office User" w:date="2025-07-25T03:07:00Z">
        <w:r w:rsidR="003E66DC">
          <w:t>effet</w:t>
        </w:r>
        <w:r w:rsidR="003E66DC" w:rsidRPr="00DE0E08">
          <w:t xml:space="preserve"> </w:t>
        </w:r>
      </w:ins>
      <w:r w:rsidRPr="00DE0E08">
        <w:t>ne serait déterminé que par l’usage qu’on choisit d’en</w:t>
      </w:r>
      <w:r w:rsidRPr="0049435F">
        <w:t xml:space="preserve"> faire. Nous défendrons au contraire l’idée que chaque outil favorise, par sa </w:t>
      </w:r>
      <w:r w:rsidR="00D44BCA">
        <w:t>forme</w:t>
      </w:r>
      <w:r w:rsidR="00D44BCA" w:rsidRPr="0049435F">
        <w:t xml:space="preserve"> </w:t>
      </w:r>
      <w:r w:rsidRPr="0049435F">
        <w:t xml:space="preserve">même, certains usages bons ou mauvais. </w:t>
      </w:r>
      <w:r w:rsidRPr="003127FE">
        <w:t xml:space="preserve">L’intelligence artificielle, étant l’un des outils les plus puissants jamais créés par l’humanité, mérite bien autant d’attention, et à ce titre, nous </w:t>
      </w:r>
      <w:r w:rsidRPr="00650F7C">
        <w:t>avons le devoir d’en</w:t>
      </w:r>
      <w:r w:rsidRPr="00DE0E08">
        <w:t xml:space="preserve"> explorer </w:t>
      </w:r>
      <w:r w:rsidRPr="003E66DC">
        <w:rPr>
          <w:rPrChange w:id="35" w:author="Microsoft Office User" w:date="2025-07-25T03:07:00Z">
            <w:rPr>
              <w:highlight w:val="yellow"/>
            </w:rPr>
          </w:rPrChange>
        </w:rPr>
        <w:t>l’impact potentiel</w:t>
      </w:r>
      <w:r w:rsidRPr="003E66DC">
        <w:t>.</w:t>
      </w:r>
      <w:r w:rsidRPr="00DE0E08">
        <w:t xml:space="preserve"> Nous </w:t>
      </w:r>
      <w:r w:rsidRPr="00650F7C">
        <w:t xml:space="preserve">nous pencherons sur </w:t>
      </w:r>
      <w:r w:rsidRPr="00DE0E08">
        <w:t xml:space="preserve">les multiples conséquences possibles </w:t>
      </w:r>
      <w:r w:rsidRPr="00650F7C">
        <w:t>pour</w:t>
      </w:r>
      <w:r w:rsidRPr="00DE0E08">
        <w:t xml:space="preserve"> notre pays, ceux qui nous entourent, notre environ</w:t>
      </w:r>
      <w:r w:rsidRPr="0049435F">
        <w:t>nement</w:t>
      </w:r>
      <w:r w:rsidRPr="00650F7C">
        <w:t xml:space="preserve"> ou</w:t>
      </w:r>
      <w:r w:rsidRPr="00DE0E08">
        <w:t xml:space="preserve"> notre mode de vie.</w:t>
      </w:r>
    </w:p>
    <w:p w14:paraId="63EABA0C" w14:textId="131A1AB0" w:rsidR="00E561EB" w:rsidRPr="00BC3ABE" w:rsidRDefault="00E561EB">
      <w:pPr>
        <w:pPrChange w:id="36" w:author="Héloïse Mahé" w:date="2025-07-25T17:09:00Z">
          <w:pPr>
            <w:shd w:val="clear" w:color="auto" w:fill="DAEEF3" w:themeFill="accent5" w:themeFillTint="33"/>
          </w:pPr>
        </w:pPrChange>
      </w:pPr>
      <w:del w:id="37" w:author="Microsoft Office User" w:date="2025-07-25T05:13:00Z">
        <w:r w:rsidRPr="00BC3ABE" w:rsidDel="00ED1EB6">
          <w:delText>Nous connaissons la fin d’Icare : son insouciance a causé sa chute. Au contraire, son père Dédale, armé de sa compréhension technique, a trouvé le bon chemin, volant assez haut pour échapper à l’humidité des embruns qui auraient</w:delText>
        </w:r>
        <w:r w:rsidRPr="00BC3ABE" w:rsidDel="00ED1EB6">
          <w:rPr>
            <w:spacing w:val="-2"/>
          </w:rPr>
          <w:delText xml:space="preserve"> </w:delText>
        </w:r>
        <w:r w:rsidRPr="00BC3ABE" w:rsidDel="00ED1EB6">
          <w:delText>appesanti</w:delText>
        </w:r>
        <w:r w:rsidRPr="00BC3ABE" w:rsidDel="00ED1EB6">
          <w:rPr>
            <w:spacing w:val="-2"/>
          </w:rPr>
          <w:delText xml:space="preserve"> </w:delText>
        </w:r>
        <w:r w:rsidRPr="00BC3ABE" w:rsidDel="00ED1EB6">
          <w:delText>ses</w:delText>
        </w:r>
        <w:r w:rsidRPr="00BC3ABE" w:rsidDel="00ED1EB6">
          <w:rPr>
            <w:spacing w:val="-2"/>
          </w:rPr>
          <w:delText xml:space="preserve"> </w:delText>
        </w:r>
        <w:r w:rsidRPr="00BC3ABE" w:rsidDel="00ED1EB6">
          <w:delText>ailes,</w:delText>
        </w:r>
        <w:r w:rsidRPr="00BC3ABE" w:rsidDel="00ED1EB6">
          <w:rPr>
            <w:spacing w:val="-2"/>
          </w:rPr>
          <w:delText xml:space="preserve"> </w:delText>
        </w:r>
        <w:r w:rsidRPr="00BC3ABE" w:rsidDel="00ED1EB6">
          <w:delText>mais</w:delText>
        </w:r>
        <w:r w:rsidRPr="00BC3ABE" w:rsidDel="00ED1EB6">
          <w:rPr>
            <w:spacing w:val="-2"/>
          </w:rPr>
          <w:delText xml:space="preserve"> </w:delText>
        </w:r>
        <w:r w:rsidRPr="00BC3ABE" w:rsidDel="00ED1EB6">
          <w:delText>assez</w:delText>
        </w:r>
        <w:r w:rsidRPr="00BC3ABE" w:rsidDel="00ED1EB6">
          <w:rPr>
            <w:spacing w:val="-2"/>
          </w:rPr>
          <w:delText xml:space="preserve"> </w:delText>
        </w:r>
        <w:r w:rsidRPr="00BC3ABE" w:rsidDel="00ED1EB6">
          <w:delText>loin</w:delText>
        </w:r>
        <w:r w:rsidRPr="00BC3ABE" w:rsidDel="00ED1EB6">
          <w:rPr>
            <w:spacing w:val="-2"/>
          </w:rPr>
          <w:delText xml:space="preserve"> </w:delText>
        </w:r>
        <w:r w:rsidRPr="00BC3ABE" w:rsidDel="00ED1EB6">
          <w:delText>du</w:delText>
        </w:r>
        <w:r w:rsidRPr="00BC3ABE" w:rsidDel="00ED1EB6">
          <w:rPr>
            <w:spacing w:val="-2"/>
          </w:rPr>
          <w:delText xml:space="preserve"> </w:delText>
        </w:r>
        <w:r w:rsidRPr="00BC3ABE" w:rsidDel="00ED1EB6">
          <w:delText>soleil</w:delText>
        </w:r>
        <w:r w:rsidRPr="00BC3ABE" w:rsidDel="00ED1EB6">
          <w:rPr>
            <w:spacing w:val="-2"/>
          </w:rPr>
          <w:delText xml:space="preserve"> </w:delText>
        </w:r>
        <w:r w:rsidRPr="00BC3ABE" w:rsidDel="00ED1EB6">
          <w:delText>pour</w:delText>
        </w:r>
        <w:r w:rsidRPr="00BC3ABE" w:rsidDel="00ED1EB6">
          <w:rPr>
            <w:spacing w:val="-2"/>
          </w:rPr>
          <w:delText xml:space="preserve"> </w:delText>
        </w:r>
        <w:r w:rsidRPr="00BC3ABE" w:rsidDel="00ED1EB6">
          <w:delText>ne</w:delText>
        </w:r>
        <w:r w:rsidRPr="00BC3ABE" w:rsidDel="00ED1EB6">
          <w:rPr>
            <w:spacing w:val="-2"/>
          </w:rPr>
          <w:delText xml:space="preserve"> </w:delText>
        </w:r>
        <w:r w:rsidRPr="00BC3ABE" w:rsidDel="00ED1EB6">
          <w:delText>pas</w:delText>
        </w:r>
        <w:r w:rsidRPr="00BC3ABE" w:rsidDel="00ED1EB6">
          <w:rPr>
            <w:spacing w:val="-2"/>
          </w:rPr>
          <w:delText xml:space="preserve"> </w:delText>
        </w:r>
        <w:r w:rsidRPr="00BC3ABE" w:rsidDel="00ED1EB6">
          <w:delText>s’y</w:delText>
        </w:r>
        <w:r w:rsidRPr="00BC3ABE" w:rsidDel="00ED1EB6">
          <w:rPr>
            <w:spacing w:val="-2"/>
          </w:rPr>
          <w:delText xml:space="preserve"> </w:delText>
        </w:r>
        <w:r w:rsidRPr="00BC3ABE" w:rsidDel="00ED1EB6">
          <w:delText>brûler</w:delText>
        </w:r>
        <w:r w:rsidRPr="00BC3ABE" w:rsidDel="00ED1EB6">
          <w:rPr>
            <w:spacing w:val="-2"/>
          </w:rPr>
          <w:delText xml:space="preserve"> </w:delText>
        </w:r>
        <w:r w:rsidRPr="00BC3ABE" w:rsidDel="00ED1EB6">
          <w:delText xml:space="preserve">les </w:delText>
        </w:r>
        <w:r w:rsidRPr="00BC3ABE" w:rsidDel="00ED1EB6">
          <w:rPr>
            <w:spacing w:val="-2"/>
          </w:rPr>
          <w:delText>ailes.</w:delText>
        </w:r>
        <w:r w:rsidRPr="00BC3ABE" w:rsidDel="00ED1EB6">
          <w:delText xml:space="preserve"> Nous préférerons le sort de Dédale à celui d’Icare. Alors, asseyons-nous à la table d’étude, et penchons-nous sur les esquisses</w:delText>
        </w:r>
      </w:del>
      <w:ins w:id="38" w:author="Microsoft Office User" w:date="2025-07-25T05:15:00Z">
        <w:r w:rsidR="00ED1EB6">
          <w:t xml:space="preserve">Ces réflexions nourriront ensuite des propositions d’actions à entreprendre en dernière partie. </w:t>
        </w:r>
      </w:ins>
      <w:ins w:id="39" w:author="Microsoft Office User" w:date="2025-07-25T05:14:00Z">
        <w:r w:rsidR="00ED1EB6">
          <w:t>Mais commençons au début : asseyons-nous à la table d’étude</w:t>
        </w:r>
      </w:ins>
      <w:ins w:id="40" w:author="Microsoft Office User" w:date="2025-07-25T05:15:00Z">
        <w:r w:rsidR="00ED1EB6">
          <w:t>,</w:t>
        </w:r>
      </w:ins>
      <w:ins w:id="41" w:author="Microsoft Office User" w:date="2025-07-25T05:14:00Z">
        <w:r w:rsidR="00ED1EB6">
          <w:t xml:space="preserve"> et penchons-nous sur les esquisses</w:t>
        </w:r>
      </w:ins>
      <w:r w:rsidRPr="00BC3ABE">
        <w:rPr>
          <w:rStyle w:val="FootnoteReference"/>
          <w:rFonts w:ascii="Times New Roman" w:hAnsi="Times New Roman" w:cs="Times New Roman"/>
        </w:rPr>
        <w:footnoteReference w:id="3"/>
      </w:r>
      <w:r w:rsidRPr="00BC3ABE">
        <w:t>.</w:t>
      </w:r>
    </w:p>
    <w:p w14:paraId="7D0F4549" w14:textId="77777777" w:rsidR="008C7CA4" w:rsidRDefault="008C7CA4" w:rsidP="00E44AC1">
      <w:pPr>
        <w:widowControl/>
        <w:pBdr>
          <w:top w:val="nil"/>
          <w:left w:val="nil"/>
          <w:bottom w:val="nil"/>
          <w:right w:val="nil"/>
          <w:between w:val="nil"/>
          <w:bar w:val="nil"/>
        </w:pBdr>
        <w:autoSpaceDE/>
        <w:autoSpaceDN/>
        <w:rPr>
          <w:rFonts w:ascii="Times New Roman" w:hAnsi="Times New Roman" w:cs="Times New Roman"/>
          <w:b/>
          <w:bCs/>
          <w:sz w:val="56"/>
          <w:szCs w:val="56"/>
        </w:rPr>
      </w:pPr>
      <w:bookmarkStart w:id="42" w:name="_bookmark4"/>
      <w:bookmarkStart w:id="43" w:name="_Toc1"/>
      <w:bookmarkStart w:id="44" w:name="_Toc193205390"/>
      <w:bookmarkEnd w:id="42"/>
      <w:r>
        <w:br w:type="page"/>
      </w:r>
    </w:p>
    <w:p w14:paraId="6AAF5B12" w14:textId="77777777" w:rsidR="006A6FEE" w:rsidRDefault="006A6FEE" w:rsidP="006A6FEE">
      <w:pPr>
        <w:pStyle w:val="Heading1"/>
      </w:pPr>
      <w:bookmarkStart w:id="45" w:name="_bookmark6"/>
      <w:bookmarkStart w:id="46" w:name="_Toc2"/>
      <w:bookmarkStart w:id="47" w:name="_Toc193205391"/>
      <w:bookmarkEnd w:id="43"/>
      <w:bookmarkEnd w:id="44"/>
      <w:bookmarkEnd w:id="45"/>
      <w:r>
        <w:lastRenderedPageBreak/>
        <w:t>Partie I. – Brève histoire de l’intelligence artificielle</w:t>
      </w:r>
    </w:p>
    <w:p w14:paraId="61579C84" w14:textId="3BED3D25" w:rsidR="006A6FEE" w:rsidRDefault="006A6FEE" w:rsidP="006A6FEE">
      <w:pPr>
        <w:widowControl/>
        <w:pBdr>
          <w:top w:val="nil"/>
          <w:left w:val="nil"/>
          <w:bottom w:val="nil"/>
          <w:right w:val="nil"/>
          <w:between w:val="nil"/>
          <w:bar w:val="nil"/>
        </w:pBdr>
        <w:autoSpaceDE/>
        <w:autoSpaceDN/>
      </w:pPr>
      <w:r>
        <w:t>L’intelligence artificielle – abrégée en « IA »</w:t>
      </w:r>
      <w:del w:id="48" w:author="Microsoft Office User" w:date="2025-07-28T04:46:00Z">
        <w:r w:rsidDel="00061594">
          <w:delText xml:space="preserve"> »</w:delText>
        </w:r>
      </w:del>
      <w:r>
        <w:t xml:space="preserve"> – connaît depuis quelques années un bouillonnement d’idées et de développements sans précédent dans l’histoire de la science. Mais son développement a </w:t>
      </w:r>
      <w:ins w:id="49" w:author="Microsoft Office User" w:date="2025-07-28T04:47:00Z">
        <w:r w:rsidR="003305C1">
          <w:t>des racines plus profondes</w:t>
        </w:r>
      </w:ins>
      <w:del w:id="50" w:author="Microsoft Office User" w:date="2025-07-28T04:47:00Z">
        <w:r w:rsidDel="003305C1">
          <w:delText xml:space="preserve">genèse </w:delText>
        </w:r>
      </w:del>
      <w:del w:id="51" w:author="Microsoft Office User" w:date="2025-07-28T04:46:00Z">
        <w:r w:rsidDel="001612C5">
          <w:delText>a des racines plus profondes</w:delText>
        </w:r>
      </w:del>
      <w:r>
        <w:t>. Son histoire, une saga ponctuée de coups de tonnerre et de revirements, est celle d’une construction technologique progressive, dont les pierres sont toujours aux fondations des grands algorithmes que nous utilisons aujourd’hui. Pour reprendre à ses débuts, il nous faut retourner au milieu du siècle passé, à la veille de la Seconde Guerre mondiale.</w:t>
      </w:r>
    </w:p>
    <w:p w14:paraId="780DD190" w14:textId="77777777" w:rsidR="008C7CA4" w:rsidRDefault="008C7CA4" w:rsidP="00E44AC1">
      <w:pPr>
        <w:widowControl/>
        <w:pBdr>
          <w:top w:val="nil"/>
          <w:left w:val="nil"/>
          <w:bottom w:val="nil"/>
          <w:right w:val="nil"/>
          <w:between w:val="nil"/>
          <w:bar w:val="nil"/>
        </w:pBdr>
        <w:autoSpaceDE/>
        <w:autoSpaceDN/>
        <w:rPr>
          <w:rFonts w:ascii="Times New Roman" w:hAnsi="Times New Roman" w:cs="Times New Roman"/>
          <w:b/>
          <w:bCs/>
          <w:sz w:val="56"/>
          <w:szCs w:val="56"/>
        </w:rPr>
      </w:pPr>
      <w:r>
        <w:br w:type="page"/>
      </w:r>
    </w:p>
    <w:p w14:paraId="5EFFB0ED" w14:textId="095DD786" w:rsidR="00E561EB" w:rsidRPr="00BC3ABE" w:rsidRDefault="00DE0E08" w:rsidP="00E44AC1">
      <w:pPr>
        <w:pStyle w:val="Heading2"/>
        <w:spacing w:line="276" w:lineRule="auto"/>
      </w:pPr>
      <w:bookmarkStart w:id="52" w:name="_Toc201332045"/>
      <w:r>
        <w:lastRenderedPageBreak/>
        <w:t xml:space="preserve">Chapitre 1. </w:t>
      </w:r>
      <w:r w:rsidR="00E561EB" w:rsidRPr="00BC3ABE">
        <w:t>La</w:t>
      </w:r>
      <w:r w:rsidR="00E561EB" w:rsidRPr="00BC3ABE">
        <w:rPr>
          <w:spacing w:val="24"/>
        </w:rPr>
        <w:t xml:space="preserve"> </w:t>
      </w:r>
      <w:r w:rsidR="00E561EB" w:rsidRPr="00BC3ABE">
        <w:t>machine</w:t>
      </w:r>
      <w:r w:rsidR="00E561EB" w:rsidRPr="00BC3ABE">
        <w:rPr>
          <w:spacing w:val="26"/>
        </w:rPr>
        <w:t xml:space="preserve"> </w:t>
      </w:r>
      <w:r w:rsidR="00E561EB" w:rsidRPr="00BC3ABE">
        <w:t>apprend</w:t>
      </w:r>
      <w:r>
        <w:rPr>
          <w:spacing w:val="27"/>
        </w:rPr>
        <w:t> </w:t>
      </w:r>
      <w:r>
        <w:rPr>
          <w:color w:val="000000" w:themeColor="text1"/>
        </w:rPr>
        <w:t>:</w:t>
      </w:r>
      <w:r w:rsidR="00E561EB" w:rsidRPr="00BC3ABE">
        <w:rPr>
          <w:spacing w:val="27"/>
        </w:rPr>
        <w:t xml:space="preserve"> </w:t>
      </w:r>
      <w:r w:rsidR="00E561EB" w:rsidRPr="00A91447">
        <w:t>les</w:t>
      </w:r>
      <w:r w:rsidR="00E561EB" w:rsidRPr="00BC3ABE">
        <w:rPr>
          <w:spacing w:val="27"/>
        </w:rPr>
        <w:t xml:space="preserve"> </w:t>
      </w:r>
      <w:r w:rsidR="00E561EB" w:rsidRPr="00BC3ABE">
        <w:rPr>
          <w:spacing w:val="-2"/>
        </w:rPr>
        <w:t xml:space="preserve">réseaux </w:t>
      </w:r>
      <w:r w:rsidR="00E561EB" w:rsidRPr="00BC3ABE">
        <w:t>de</w:t>
      </w:r>
      <w:r w:rsidR="00E561EB" w:rsidRPr="00BC3ABE">
        <w:rPr>
          <w:spacing w:val="-1"/>
        </w:rPr>
        <w:t xml:space="preserve"> </w:t>
      </w:r>
      <w:r w:rsidR="00E561EB" w:rsidRPr="00BC3ABE">
        <w:rPr>
          <w:spacing w:val="-2"/>
        </w:rPr>
        <w:t>neurones</w:t>
      </w:r>
      <w:bookmarkEnd w:id="46"/>
      <w:bookmarkEnd w:id="47"/>
      <w:bookmarkEnd w:id="52"/>
    </w:p>
    <w:p w14:paraId="12336D7C" w14:textId="77777777" w:rsidR="00E561EB" w:rsidRPr="00BC3ABE" w:rsidRDefault="00E561EB" w:rsidP="00E44AC1">
      <w:pPr>
        <w:pStyle w:val="Heading3"/>
        <w:spacing w:line="276" w:lineRule="auto"/>
        <w:jc w:val="both"/>
        <w:rPr>
          <w:rFonts w:ascii="Times New Roman" w:hAnsi="Times New Roman" w:cs="Times New Roman"/>
        </w:rPr>
      </w:pPr>
      <w:bookmarkStart w:id="53" w:name="_Toc3"/>
      <w:bookmarkStart w:id="54" w:name="_Toc193205392"/>
      <w:bookmarkStart w:id="55" w:name="_Toc201332046"/>
      <w:r w:rsidRPr="00BC3ABE">
        <w:rPr>
          <w:rFonts w:ascii="Times New Roman" w:hAnsi="Times New Roman" w:cs="Times New Roman"/>
        </w:rPr>
        <w:t>Les</w:t>
      </w:r>
      <w:r w:rsidRPr="00BC3ABE">
        <w:rPr>
          <w:rFonts w:ascii="Times New Roman" w:hAnsi="Times New Roman" w:cs="Times New Roman"/>
          <w:spacing w:val="-4"/>
        </w:rPr>
        <w:t xml:space="preserve"> </w:t>
      </w:r>
      <w:r w:rsidRPr="00BC3ABE">
        <w:rPr>
          <w:rFonts w:ascii="Times New Roman" w:hAnsi="Times New Roman" w:cs="Times New Roman"/>
        </w:rPr>
        <w:t>ordinateurs</w:t>
      </w:r>
      <w:r w:rsidRPr="00BC3ABE">
        <w:rPr>
          <w:rFonts w:ascii="Times New Roman" w:hAnsi="Times New Roman" w:cs="Times New Roman"/>
          <w:spacing w:val="-3"/>
        </w:rPr>
        <w:t xml:space="preserve"> </w:t>
      </w:r>
      <w:r w:rsidRPr="00BC3ABE">
        <w:rPr>
          <w:rFonts w:ascii="Times New Roman" w:hAnsi="Times New Roman" w:cs="Times New Roman"/>
        </w:rPr>
        <w:t>contre</w:t>
      </w:r>
      <w:r w:rsidRPr="00BC3ABE">
        <w:rPr>
          <w:rFonts w:ascii="Times New Roman" w:hAnsi="Times New Roman" w:cs="Times New Roman"/>
          <w:spacing w:val="-2"/>
        </w:rPr>
        <w:t xml:space="preserve"> Enigma</w:t>
      </w:r>
      <w:bookmarkEnd w:id="53"/>
      <w:bookmarkEnd w:id="54"/>
      <w:bookmarkEnd w:id="55"/>
    </w:p>
    <w:p w14:paraId="59FBEB69" w14:textId="43278C09" w:rsidR="00E561EB" w:rsidRPr="00BC3ABE" w:rsidRDefault="00E561EB" w:rsidP="00650F7C">
      <w:r w:rsidRPr="00BC3ABE">
        <w:t xml:space="preserve">En 1930, l’armée allemande commença à </w:t>
      </w:r>
      <w:r w:rsidRPr="00BC3ABE">
        <w:rPr>
          <w:color w:val="000000" w:themeColor="text1"/>
        </w:rPr>
        <w:t>chiffrer</w:t>
      </w:r>
      <w:r w:rsidRPr="00BC3ABE">
        <w:t xml:space="preserve"> ses communications en utilisant le cryptage réputé inviolable de la machine Enigma. Cette machine utilisait </w:t>
      </w:r>
      <w:r w:rsidRPr="00BC3ABE">
        <w:rPr>
          <w:color w:val="000000" w:themeColor="text1"/>
        </w:rPr>
        <w:t>trois</w:t>
      </w:r>
      <w:r w:rsidRPr="00BC3ABE">
        <w:t xml:space="preserve"> rotors tournants pour substituer d’autres lettres</w:t>
      </w:r>
      <w:r w:rsidRPr="00BC3ABE">
        <w:rPr>
          <w:color w:val="000000" w:themeColor="text1"/>
        </w:rPr>
        <w:t xml:space="preserve"> à celles</w:t>
      </w:r>
      <w:r w:rsidRPr="00BC3ABE">
        <w:t xml:space="preserve"> du message original, selon une séquence dépendant d’une «</w:t>
      </w:r>
      <w:r w:rsidRPr="00BC3ABE">
        <w:rPr>
          <w:spacing w:val="-4"/>
        </w:rPr>
        <w:t> </w:t>
      </w:r>
      <w:r w:rsidRPr="00BC3ABE">
        <w:t>clé</w:t>
      </w:r>
      <w:r w:rsidRPr="00BC3ABE">
        <w:rPr>
          <w:spacing w:val="-3"/>
        </w:rPr>
        <w:t> </w:t>
      </w:r>
      <w:r w:rsidRPr="00BC3ABE">
        <w:t>», un</w:t>
      </w:r>
      <w:r w:rsidR="0048638E">
        <w:t xml:space="preserve">e suite </w:t>
      </w:r>
      <w:r w:rsidRPr="00BC3ABE">
        <w:t>de trois lettres qui indiquait la configuration initiale des rotors</w:t>
      </w:r>
      <w:r w:rsidRPr="00BC3ABE">
        <w:rPr>
          <w:color w:val="000000" w:themeColor="text1"/>
        </w:rPr>
        <w:t>.</w:t>
      </w:r>
      <w:r w:rsidRPr="00BC3ABE">
        <w:t xml:space="preserve"> Les services de renseignement français et polonais</w:t>
      </w:r>
      <w:ins w:id="56" w:author="Microsoft Office User" w:date="2025-07-28T04:58:00Z">
        <w:r w:rsidR="00B6592F">
          <w:t xml:space="preserve"> s’attelèrent aussitôt </w:t>
        </w:r>
      </w:ins>
      <w:del w:id="57" w:author="Microsoft Office User" w:date="2025-07-28T04:58:00Z">
        <w:r w:rsidRPr="00BC3ABE" w:rsidDel="00B6592F">
          <w:delText xml:space="preserve">, aussitôt attelés </w:delText>
        </w:r>
      </w:del>
      <w:r w:rsidRPr="00BC3ABE">
        <w:t>à décrypter ce code</w:t>
      </w:r>
      <w:ins w:id="58" w:author="Microsoft Office User" w:date="2025-07-28T04:58:00Z">
        <w:r w:rsidR="00B6592F">
          <w:t xml:space="preserve">. Trois ans plus tard, ils mirent la main sur les </w:t>
        </w:r>
      </w:ins>
      <w:del w:id="59" w:author="Microsoft Office User" w:date="2025-07-28T04:58:00Z">
        <w:r w:rsidRPr="00BC3ABE" w:rsidDel="00B6592F">
          <w:delText xml:space="preserve">, cherchèrent </w:delText>
        </w:r>
        <w:r w:rsidRPr="00BC3ABE" w:rsidDel="00B6592F">
          <w:rPr>
            <w:color w:val="000000" w:themeColor="text1"/>
          </w:rPr>
          <w:delText xml:space="preserve">aussitôt </w:delText>
        </w:r>
        <w:r w:rsidRPr="00BC3ABE" w:rsidDel="00B6592F">
          <w:delText xml:space="preserve">à se procurer les </w:delText>
        </w:r>
      </w:del>
      <w:r w:rsidRPr="00BC3ABE">
        <w:t>plans de cette machine</w:t>
      </w:r>
      <w:ins w:id="60" w:author="Microsoft Office User" w:date="2025-07-28T04:58:00Z">
        <w:r w:rsidR="00B6592F">
          <w:rPr>
            <w:color w:val="000000" w:themeColor="text1"/>
          </w:rPr>
          <w:t>, et</w:t>
        </w:r>
      </w:ins>
      <w:del w:id="61" w:author="Microsoft Office User" w:date="2025-07-28T04:58:00Z">
        <w:r w:rsidRPr="00BC3ABE" w:rsidDel="00B6592F">
          <w:rPr>
            <w:color w:val="000000" w:themeColor="text1"/>
          </w:rPr>
          <w:delText>. Ils</w:delText>
        </w:r>
        <w:r w:rsidRPr="00BC3ABE" w:rsidDel="00B6592F">
          <w:delText xml:space="preserve"> y parvinrent</w:delText>
        </w:r>
        <w:r w:rsidRPr="00BC3ABE" w:rsidDel="00B6592F">
          <w:rPr>
            <w:spacing w:val="-7"/>
          </w:rPr>
          <w:delText xml:space="preserve"> </w:delText>
        </w:r>
        <w:r w:rsidRPr="00BC3ABE" w:rsidDel="00B6592F">
          <w:delText>trois</w:delText>
        </w:r>
        <w:r w:rsidRPr="00BC3ABE" w:rsidDel="00B6592F">
          <w:rPr>
            <w:spacing w:val="-7"/>
          </w:rPr>
          <w:delText xml:space="preserve"> </w:delText>
        </w:r>
        <w:r w:rsidRPr="00BC3ABE" w:rsidDel="00B6592F">
          <w:delText>ans</w:delText>
        </w:r>
        <w:r w:rsidRPr="00BC3ABE" w:rsidDel="00B6592F">
          <w:rPr>
            <w:spacing w:val="-7"/>
          </w:rPr>
          <w:delText xml:space="preserve"> </w:delText>
        </w:r>
        <w:r w:rsidRPr="00BC3ABE" w:rsidDel="00B6592F">
          <w:delText>plus</w:delText>
        </w:r>
        <w:r w:rsidRPr="00BC3ABE" w:rsidDel="00B6592F">
          <w:rPr>
            <w:spacing w:val="-7"/>
          </w:rPr>
          <w:delText xml:space="preserve"> </w:delText>
        </w:r>
        <w:r w:rsidRPr="00BC3ABE" w:rsidDel="00B6592F">
          <w:delText>tard,</w:delText>
        </w:r>
        <w:r w:rsidRPr="00BC3ABE" w:rsidDel="00B6592F">
          <w:rPr>
            <w:spacing w:val="-7"/>
          </w:rPr>
          <w:delText xml:space="preserve"> </w:delText>
        </w:r>
        <w:r w:rsidRPr="00BC3ABE" w:rsidDel="00B6592F">
          <w:delText>et</w:delText>
        </w:r>
      </w:del>
      <w:r w:rsidRPr="00BC3ABE">
        <w:rPr>
          <w:spacing w:val="-7"/>
        </w:rPr>
        <w:t xml:space="preserve"> </w:t>
      </w:r>
      <w:del w:id="62" w:author="Microsoft Office User" w:date="2025-07-28T04:57:00Z">
        <w:r w:rsidRPr="00BC3ABE" w:rsidDel="00B6592F">
          <w:delText>purent</w:delText>
        </w:r>
        <w:r w:rsidRPr="00BC3ABE" w:rsidDel="00B6592F">
          <w:rPr>
            <w:spacing w:val="-7"/>
          </w:rPr>
          <w:delText xml:space="preserve"> </w:delText>
        </w:r>
      </w:del>
      <w:ins w:id="63" w:author="Microsoft Office User" w:date="2025-07-28T04:58:00Z">
        <w:r w:rsidR="00B6592F">
          <w:t>décortiquèrent</w:t>
        </w:r>
      </w:ins>
      <w:del w:id="64" w:author="Microsoft Office User" w:date="2025-07-28T04:58:00Z">
        <w:r w:rsidRPr="00BC3ABE" w:rsidDel="00B6592F">
          <w:delText>ainsi</w:delText>
        </w:r>
        <w:r w:rsidRPr="00BC3ABE" w:rsidDel="00B6592F">
          <w:rPr>
            <w:spacing w:val="-7"/>
          </w:rPr>
          <w:delText xml:space="preserve"> </w:delText>
        </w:r>
        <w:r w:rsidRPr="00BC3ABE" w:rsidDel="00B6592F">
          <w:delText>comprendre</w:delText>
        </w:r>
      </w:del>
      <w:r w:rsidRPr="00BC3ABE">
        <w:rPr>
          <w:spacing w:val="-7"/>
        </w:rPr>
        <w:t xml:space="preserve"> </w:t>
      </w:r>
      <w:r w:rsidRPr="00BC3ABE">
        <w:t>son</w:t>
      </w:r>
      <w:r w:rsidRPr="00BC3ABE">
        <w:rPr>
          <w:spacing w:val="-7"/>
        </w:rPr>
        <w:t xml:space="preserve"> </w:t>
      </w:r>
      <w:r w:rsidRPr="00BC3ABE">
        <w:t>fonctionnement.</w:t>
      </w:r>
    </w:p>
    <w:p w14:paraId="2F6126A7" w14:textId="4EC116F0" w:rsidR="00E561EB" w:rsidRPr="00BC3ABE" w:rsidRDefault="00E561EB" w:rsidP="00650F7C">
      <w:r w:rsidRPr="00BC3ABE">
        <w:t xml:space="preserve">Ainsi, quand ils interceptaient un message crypté, il leur </w:t>
      </w:r>
      <w:del w:id="65" w:author="Microsoft Office User" w:date="2025-07-28T04:58:00Z">
        <w:r w:rsidRPr="00BC3ABE" w:rsidDel="0009663A">
          <w:rPr>
            <w:color w:val="000000" w:themeColor="text1"/>
          </w:rPr>
          <w:delText>fallait</w:delText>
        </w:r>
        <w:r w:rsidRPr="00BC3ABE" w:rsidDel="0009663A">
          <w:delText xml:space="preserve"> </w:delText>
        </w:r>
      </w:del>
      <w:ins w:id="66" w:author="Microsoft Office User" w:date="2025-07-28T04:58:00Z">
        <w:r w:rsidR="0009663A">
          <w:rPr>
            <w:color w:val="000000" w:themeColor="text1"/>
          </w:rPr>
          <w:t>suffisait</w:t>
        </w:r>
        <w:r w:rsidR="0009663A" w:rsidRPr="00BC3ABE">
          <w:t xml:space="preserve"> </w:t>
        </w:r>
      </w:ins>
      <w:del w:id="67" w:author="Microsoft Office User" w:date="2025-07-28T04:59:00Z">
        <w:r w:rsidRPr="00BC3ABE" w:rsidDel="0009663A">
          <w:delText>dès lors</w:delText>
        </w:r>
      </w:del>
      <w:ins w:id="68" w:author="Microsoft Office User" w:date="2025-07-28T04:59:00Z">
        <w:r w:rsidR="0009663A">
          <w:t>de</w:t>
        </w:r>
      </w:ins>
      <w:r w:rsidRPr="00BC3ABE">
        <w:t xml:space="preserve"> trouver la clé pour décoder le message. Mais comment obtenir cette combinaison parmi des centaines de milliers de possibilités</w:t>
      </w:r>
      <w:bookmarkStart w:id="69" w:name="_bookmark8"/>
      <w:bookmarkEnd w:id="69"/>
      <w:r w:rsidRPr="00BC3ABE">
        <w:rPr>
          <w:rStyle w:val="FootnoteReference"/>
          <w:rFonts w:ascii="Times New Roman" w:hAnsi="Times New Roman" w:cs="Times New Roman"/>
        </w:rPr>
        <w:footnoteReference w:id="4"/>
      </w:r>
      <w:r w:rsidRPr="00BC3ABE">
        <w:t xml:space="preserve"> ? Cela aurait demandé une </w:t>
      </w:r>
      <w:r w:rsidRPr="00BC3ABE">
        <w:rPr>
          <w:color w:val="000000" w:themeColor="text1"/>
        </w:rPr>
        <w:t>capacité</w:t>
      </w:r>
      <w:r w:rsidRPr="00BC3ABE">
        <w:t xml:space="preserve"> de calcul titanesque pour les tester une par une</w:t>
      </w:r>
      <w:r w:rsidRPr="00BC3ABE">
        <w:rPr>
          <w:color w:val="000000" w:themeColor="text1"/>
        </w:rPr>
        <w:t xml:space="preserve">. </w:t>
      </w:r>
      <w:del w:id="70" w:author="Microsoft Office User" w:date="2025-07-25T05:15:00Z">
        <w:r w:rsidRPr="00BC3ABE" w:rsidDel="00ED1EB6">
          <w:delText>Fort h</w:delText>
        </w:r>
      </w:del>
      <w:ins w:id="71" w:author="Microsoft Office User" w:date="2025-07-25T05:15:00Z">
        <w:r w:rsidR="00ED1EB6">
          <w:t>H</w:t>
        </w:r>
      </w:ins>
      <w:r w:rsidRPr="00BC3ABE">
        <w:t xml:space="preserve">eureusement, </w:t>
      </w:r>
      <w:r w:rsidRPr="00BC3ABE">
        <w:rPr>
          <w:color w:val="000000" w:themeColor="text1"/>
        </w:rPr>
        <w:t>on trouva</w:t>
      </w:r>
      <w:r w:rsidRPr="00BC3ABE">
        <w:t xml:space="preserve"> un moyen de réaliser des calculs à la vitesse de la lumière : </w:t>
      </w:r>
      <w:r w:rsidRPr="00BC3ABE">
        <w:rPr>
          <w:color w:val="000000" w:themeColor="text1"/>
        </w:rPr>
        <w:t>le</w:t>
      </w:r>
      <w:r w:rsidRPr="00BC3ABE">
        <w:t xml:space="preserve"> mathématicien polonais Marjan Rejewski conçut</w:t>
      </w:r>
      <w:r w:rsidRPr="00BC3ABE">
        <w:rPr>
          <w:color w:val="000000" w:themeColor="text1"/>
        </w:rPr>
        <w:t xml:space="preserve"> des circuits électroniques</w:t>
      </w:r>
      <w:r w:rsidRPr="00BC3ABE">
        <w:t xml:space="preserve"> dédiés au décryptage qui furent les premiers ordinateurs électroniques de l’Histoire. Après l’invasion de la Pologne en 1939, </w:t>
      </w:r>
      <w:r w:rsidRPr="00BC3ABE">
        <w:rPr>
          <w:color w:val="000000" w:themeColor="text1"/>
        </w:rPr>
        <w:t>Rejewski</w:t>
      </w:r>
      <w:r w:rsidRPr="00BC3ABE">
        <w:t xml:space="preserve"> fut accueilli par</w:t>
      </w:r>
      <w:r w:rsidRPr="00BC3ABE">
        <w:rPr>
          <w:spacing w:val="40"/>
        </w:rPr>
        <w:t xml:space="preserve"> </w:t>
      </w:r>
      <w:r w:rsidRPr="00BC3ABE">
        <w:t>les services de renseignement français pour continuer de développer ses machines</w:t>
      </w:r>
      <w:del w:id="72" w:author="Microsoft Office User" w:date="2025-07-28T06:09:00Z">
        <w:r w:rsidRPr="00BC3ABE" w:rsidDel="00E31211">
          <w:delText>,</w:delText>
        </w:r>
        <w:r w:rsidRPr="00BC3ABE" w:rsidDel="00E31211">
          <w:rPr>
            <w:spacing w:val="-1"/>
          </w:rPr>
          <w:delText xml:space="preserve"> </w:delText>
        </w:r>
        <w:r w:rsidRPr="00BC3ABE" w:rsidDel="00E31211">
          <w:delText>et</w:delText>
        </w:r>
        <w:r w:rsidRPr="00BC3ABE" w:rsidDel="00E31211">
          <w:rPr>
            <w:spacing w:val="-1"/>
          </w:rPr>
          <w:delText xml:space="preserve"> </w:delText>
        </w:r>
        <w:r w:rsidRPr="00BC3ABE" w:rsidDel="00E31211">
          <w:delText>c’est en</w:delText>
        </w:r>
        <w:r w:rsidRPr="00BC3ABE" w:rsidDel="00E31211">
          <w:rPr>
            <w:spacing w:val="-1"/>
          </w:rPr>
          <w:delText xml:space="preserve"> </w:delText>
        </w:r>
        <w:r w:rsidRPr="00BC3ABE" w:rsidDel="00E31211">
          <w:delText>France</w:delText>
        </w:r>
        <w:r w:rsidRPr="00BC3ABE" w:rsidDel="00E31211">
          <w:rPr>
            <w:spacing w:val="-1"/>
          </w:rPr>
          <w:delText xml:space="preserve"> </w:delText>
        </w:r>
        <w:r w:rsidRPr="00BC3ABE" w:rsidDel="00E31211">
          <w:delText>qu’il</w:delText>
        </w:r>
        <w:r w:rsidRPr="00BC3ABE" w:rsidDel="00E31211">
          <w:rPr>
            <w:spacing w:val="-1"/>
          </w:rPr>
          <w:delText xml:space="preserve"> </w:delText>
        </w:r>
        <w:r w:rsidRPr="00BC3ABE" w:rsidDel="00E31211">
          <w:delText>parvint pour</w:delText>
        </w:r>
        <w:r w:rsidRPr="00BC3ABE" w:rsidDel="00E31211">
          <w:rPr>
            <w:spacing w:val="-1"/>
          </w:rPr>
          <w:delText xml:space="preserve"> </w:delText>
        </w:r>
        <w:r w:rsidRPr="00BC3ABE" w:rsidDel="00E31211">
          <w:delText>la</w:delText>
        </w:r>
        <w:r w:rsidRPr="00BC3ABE" w:rsidDel="00E31211">
          <w:rPr>
            <w:spacing w:val="-1"/>
          </w:rPr>
          <w:delText xml:space="preserve"> </w:delText>
        </w:r>
        <w:r w:rsidRPr="00BC3ABE" w:rsidDel="00E31211">
          <w:delText>première</w:delText>
        </w:r>
        <w:r w:rsidRPr="00BC3ABE" w:rsidDel="00E31211">
          <w:rPr>
            <w:spacing w:val="-1"/>
          </w:rPr>
          <w:delText xml:space="preserve"> </w:delText>
        </w:r>
        <w:r w:rsidRPr="00BC3ABE" w:rsidDel="00E31211">
          <w:delText>fois</w:delText>
        </w:r>
        <w:r w:rsidRPr="00BC3ABE" w:rsidDel="00E31211">
          <w:rPr>
            <w:spacing w:val="-1"/>
          </w:rPr>
          <w:delText xml:space="preserve"> </w:delText>
        </w:r>
        <w:r w:rsidRPr="00BC3ABE" w:rsidDel="00E31211">
          <w:delText>à</w:delText>
        </w:r>
        <w:r w:rsidRPr="00BC3ABE" w:rsidDel="00E31211">
          <w:rPr>
            <w:spacing w:val="-1"/>
          </w:rPr>
          <w:delText xml:space="preserve"> </w:delText>
        </w:r>
        <w:r w:rsidRPr="00BC3ABE" w:rsidDel="00E31211">
          <w:delText>casser</w:delText>
        </w:r>
        <w:r w:rsidRPr="00BC3ABE" w:rsidDel="00E31211">
          <w:rPr>
            <w:spacing w:val="-1"/>
          </w:rPr>
          <w:delText xml:space="preserve"> </w:delText>
        </w:r>
        <w:r w:rsidRPr="00BC3ABE" w:rsidDel="00E31211">
          <w:delText>une</w:delText>
        </w:r>
        <w:r w:rsidRPr="00BC3ABE" w:rsidDel="00E31211">
          <w:rPr>
            <w:spacing w:val="-1"/>
          </w:rPr>
          <w:delText xml:space="preserve"> </w:delText>
        </w:r>
        <w:r w:rsidRPr="00BC3ABE" w:rsidDel="00E31211">
          <w:delText>clé Enigma</w:delText>
        </w:r>
      </w:del>
      <w:bookmarkStart w:id="73" w:name="_bookmark7"/>
      <w:bookmarkEnd w:id="73"/>
      <w:r w:rsidR="006F3EE5" w:rsidRPr="00BC3ABE">
        <w:rPr>
          <w:rStyle w:val="EndnoteReference"/>
          <w:rFonts w:ascii="Times New Roman" w:hAnsi="Times New Roman" w:cs="Times New Roman"/>
        </w:rPr>
        <w:endnoteReference w:id="2"/>
      </w:r>
      <w:r w:rsidR="006F3EE5" w:rsidRPr="00BC3ABE">
        <w:t>.</w:t>
      </w:r>
    </w:p>
    <w:p w14:paraId="3D14ADFC" w14:textId="77777777" w:rsidR="00E561EB" w:rsidRPr="00BC3ABE" w:rsidRDefault="00E561EB" w:rsidP="00650F7C">
      <w:pPr>
        <w:rPr>
          <w:spacing w:val="18"/>
        </w:rPr>
      </w:pPr>
      <w:r w:rsidRPr="00BC3ABE">
        <w:rPr>
          <w:color w:val="000000" w:themeColor="text1"/>
        </w:rPr>
        <w:t>En</w:t>
      </w:r>
      <w:r w:rsidRPr="00BC3ABE">
        <w:t xml:space="preserve"> 1940, </w:t>
      </w:r>
      <w:r w:rsidRPr="00BC3ABE">
        <w:rPr>
          <w:color w:val="000000" w:themeColor="text1"/>
        </w:rPr>
        <w:t>leur</w:t>
      </w:r>
      <w:r w:rsidRPr="00BC3ABE">
        <w:t xml:space="preserve"> savoir fut transmis au Royaume-Uni, et une équipe britannique menée par Alan Turing reprit le travail à Bletchley Park. Grâce à la construction d’ordinateurs toujours plus puissants, ils parvinrent à décoder la plupart des messages. Les Allemands, croyant toujours leur code inviolable, ne comprirent jamais par quelle sorcellerie les convois alliés de l’Atlantique se dérobaient </w:t>
      </w:r>
      <w:r w:rsidRPr="00BC3ABE">
        <w:rPr>
          <w:color w:val="000000" w:themeColor="text1"/>
        </w:rPr>
        <w:t>si souvent</w:t>
      </w:r>
      <w:r w:rsidRPr="00BC3ABE">
        <w:t xml:space="preserve"> aux raids</w:t>
      </w:r>
      <w:r w:rsidRPr="00BC3ABE">
        <w:rPr>
          <w:spacing w:val="40"/>
        </w:rPr>
        <w:t xml:space="preserve"> </w:t>
      </w:r>
      <w:r w:rsidRPr="00BC3ABE">
        <w:t>de</w:t>
      </w:r>
      <w:r w:rsidRPr="00BC3ABE">
        <w:rPr>
          <w:spacing w:val="15"/>
        </w:rPr>
        <w:t xml:space="preserve"> </w:t>
      </w:r>
      <w:r w:rsidRPr="00BC3ABE">
        <w:t>leurs</w:t>
      </w:r>
      <w:r w:rsidRPr="00BC3ABE">
        <w:rPr>
          <w:spacing w:val="18"/>
        </w:rPr>
        <w:t xml:space="preserve"> </w:t>
      </w:r>
      <w:r w:rsidRPr="00BC3ABE">
        <w:t>sous-marins.</w:t>
      </w:r>
    </w:p>
    <w:p w14:paraId="5D6363CD" w14:textId="649A208C" w:rsidR="00E561EB" w:rsidRPr="00BC3ABE" w:rsidRDefault="00E561EB" w:rsidP="00650F7C">
      <w:r w:rsidRPr="00BC3ABE">
        <w:t>Le</w:t>
      </w:r>
      <w:r w:rsidRPr="00BC3ABE">
        <w:rPr>
          <w:spacing w:val="17"/>
        </w:rPr>
        <w:t xml:space="preserve"> </w:t>
      </w:r>
      <w:r w:rsidRPr="00BC3ABE">
        <w:t>décryptage</w:t>
      </w:r>
      <w:r w:rsidRPr="00BC3ABE">
        <w:rPr>
          <w:spacing w:val="18"/>
        </w:rPr>
        <w:t xml:space="preserve"> </w:t>
      </w:r>
      <w:r w:rsidRPr="00BC3ABE">
        <w:t>d’Enigma</w:t>
      </w:r>
      <w:r w:rsidRPr="00BC3ABE">
        <w:rPr>
          <w:spacing w:val="18"/>
        </w:rPr>
        <w:t xml:space="preserve"> </w:t>
      </w:r>
      <w:r w:rsidRPr="00BC3ABE">
        <w:t>donna</w:t>
      </w:r>
      <w:r w:rsidRPr="00BC3ABE">
        <w:rPr>
          <w:spacing w:val="17"/>
        </w:rPr>
        <w:t xml:space="preserve"> </w:t>
      </w:r>
      <w:r w:rsidRPr="00BC3ABE">
        <w:t>aux</w:t>
      </w:r>
      <w:r w:rsidRPr="00BC3ABE">
        <w:rPr>
          <w:spacing w:val="9"/>
        </w:rPr>
        <w:t xml:space="preserve"> </w:t>
      </w:r>
      <w:r w:rsidRPr="00BC3ABE">
        <w:t>Alliés</w:t>
      </w:r>
      <w:r w:rsidRPr="00BC3ABE">
        <w:rPr>
          <w:spacing w:val="18"/>
        </w:rPr>
        <w:t xml:space="preserve"> </w:t>
      </w:r>
      <w:r w:rsidRPr="00BC3ABE">
        <w:t>un</w:t>
      </w:r>
      <w:r w:rsidRPr="00BC3ABE">
        <w:rPr>
          <w:spacing w:val="18"/>
        </w:rPr>
        <w:t xml:space="preserve"> </w:t>
      </w:r>
      <w:r w:rsidRPr="00BC3ABE">
        <w:rPr>
          <w:spacing w:val="-2"/>
        </w:rPr>
        <w:t xml:space="preserve">avantage </w:t>
      </w:r>
      <w:r w:rsidRPr="00BC3ABE">
        <w:t>décisif, au point qu’on estime parfois qu’il a hâté de deux ans la victoire</w:t>
      </w:r>
      <w:r w:rsidRPr="00BC3ABE">
        <w:rPr>
          <w:spacing w:val="40"/>
        </w:rPr>
        <w:t xml:space="preserve"> </w:t>
      </w:r>
      <w:r w:rsidRPr="00BC3ABE">
        <w:t>allié</w:t>
      </w:r>
      <w:bookmarkStart w:id="75" w:name="_bookmark9"/>
      <w:bookmarkEnd w:id="75"/>
      <w:r w:rsidRPr="00BC3ABE">
        <w:t>e</w:t>
      </w:r>
      <w:r w:rsidR="006F3EE5" w:rsidRPr="00BC3ABE">
        <w:rPr>
          <w:rStyle w:val="EndnoteReference"/>
          <w:rFonts w:ascii="Times New Roman" w:hAnsi="Times New Roman" w:cs="Times New Roman"/>
        </w:rPr>
        <w:endnoteReference w:id="3"/>
      </w:r>
      <w:r w:rsidR="006F3EE5" w:rsidRPr="00BC3ABE">
        <w:t>.</w:t>
      </w:r>
      <w:r w:rsidRPr="00BC3ABE">
        <w:t xml:space="preserve"> Quoi qu’il en soit, cela donna le coup d’envoi à la fabrication des premiers ordinateurs, déjà dotés de la fonction qui resterait leur seul usage viable jusque dans les années 2010 : exécuter à toute vitesse des calculs</w:t>
      </w:r>
      <w:r w:rsidRPr="00BC3ABE">
        <w:rPr>
          <w:spacing w:val="40"/>
        </w:rPr>
        <w:t xml:space="preserve"> </w:t>
      </w:r>
      <w:r w:rsidRPr="00BC3ABE">
        <w:t>simples afin de faire fonctionner des algorithmes.</w:t>
      </w:r>
    </w:p>
    <w:p w14:paraId="47DB0BD6" w14:textId="1735C98F" w:rsidR="00DE0E08" w:rsidDel="00ED1EB6" w:rsidRDefault="00836210" w:rsidP="00650F7C">
      <w:pPr>
        <w:pStyle w:val="Retrait"/>
        <w:jc w:val="center"/>
        <w:rPr>
          <w:del w:id="76" w:author="Microsoft Office User" w:date="2025-07-25T05:16:00Z"/>
          <w:b/>
        </w:rPr>
      </w:pPr>
      <w:r>
        <w:rPr>
          <w:rFonts w:ascii="Calibri" w:eastAsia="Times New Roman" w:hAnsi="Calibri" w:cs="Calibri"/>
          <w:b/>
        </w:rPr>
        <w:t>Focus</w:t>
      </w:r>
      <w:r w:rsidR="00E561EB" w:rsidRPr="00650F7C">
        <w:rPr>
          <w:b/>
        </w:rPr>
        <w:t xml:space="preserve"> technique</w:t>
      </w:r>
      <w:ins w:id="77" w:author="Microsoft Office User" w:date="2025-07-25T05:16:00Z">
        <w:r w:rsidR="00ED1EB6">
          <w:rPr>
            <w:b/>
          </w:rPr>
          <w:t xml:space="preserve"> - </w:t>
        </w:r>
      </w:ins>
    </w:p>
    <w:p w14:paraId="48F8A5B6" w14:textId="0972212A" w:rsidR="00E561EB" w:rsidRPr="00DE0E08" w:rsidRDefault="00DE0E08" w:rsidP="00ED1EB6">
      <w:pPr>
        <w:pStyle w:val="Retrait"/>
        <w:jc w:val="center"/>
        <w:rPr>
          <w:b/>
        </w:rPr>
      </w:pPr>
      <w:r>
        <w:rPr>
          <w:b/>
        </w:rPr>
        <w:t>L</w:t>
      </w:r>
      <w:r w:rsidR="00E561EB" w:rsidRPr="00650F7C">
        <w:rPr>
          <w:b/>
        </w:rPr>
        <w:t>es algorithmes</w:t>
      </w:r>
    </w:p>
    <w:p w14:paraId="25BCFC35" w14:textId="7A6EF43D" w:rsidR="00DE0E08" w:rsidRPr="00650F7C" w:rsidRDefault="00E561EB">
      <w:pPr>
        <w:pStyle w:val="Retrait"/>
      </w:pPr>
      <w:r w:rsidRPr="00DE0E08">
        <w:t xml:space="preserve">Un algorithme est une suite ordonnée d’étapes </w:t>
      </w:r>
      <w:r w:rsidRPr="00650F7C">
        <w:t xml:space="preserve">prédéfinies, que l’on exécute pour donner </w:t>
      </w:r>
      <w:r w:rsidRPr="00DE0E08">
        <w:t>un résultat appelé « sortie »</w:t>
      </w:r>
      <w:r w:rsidR="006F3EE5">
        <w:t xml:space="preserve"> (</w:t>
      </w:r>
      <w:r w:rsidR="006F3EE5" w:rsidRPr="00650F7C">
        <w:rPr>
          <w:i/>
        </w:rPr>
        <w:t>output</w:t>
      </w:r>
      <w:r w:rsidR="006F3EE5">
        <w:t>)</w:t>
      </w:r>
      <w:r w:rsidRPr="0049435F">
        <w:t xml:space="preserve"> en fonction de paramètres appelés les « entrées »</w:t>
      </w:r>
      <w:r w:rsidR="006F3EE5">
        <w:t xml:space="preserve"> (</w:t>
      </w:r>
      <w:r w:rsidR="006F3EE5" w:rsidRPr="00650F7C">
        <w:rPr>
          <w:i/>
        </w:rPr>
        <w:t>input</w:t>
      </w:r>
      <w:r w:rsidR="006F3EE5">
        <w:t>)</w:t>
      </w:r>
      <w:r w:rsidRPr="0049435F">
        <w:t>.</w:t>
      </w:r>
      <w:r w:rsidRPr="00650F7C">
        <w:t xml:space="preserve"> Une recette de cuisine est un exemple d’algorithme : cet algorithme prend comme </w:t>
      </w:r>
      <w:r w:rsidRPr="00650F7C">
        <w:lastRenderedPageBreak/>
        <w:t>entrée les ingrédients, et donne en sortie le plat terminé ; les programmes informatiques en sont aussi, ils prennent en entrée des informations et sont chargés de calculer d’autres informations pour les donner en sortie.</w:t>
      </w:r>
    </w:p>
    <w:p w14:paraId="3D392703" w14:textId="1E47AE3B" w:rsidR="00E561EB" w:rsidRPr="00650F7C" w:rsidRDefault="00E561EB">
      <w:pPr>
        <w:pStyle w:val="Retrait"/>
      </w:pPr>
      <w:r w:rsidRPr="00650F7C">
        <w:t xml:space="preserve">Prenons par exemple un programme de décryptage des Alliés pendant la Seconde Guerre mondiale. C’est un algorithme auquel on donne en entrée le message </w:t>
      </w:r>
      <w:del w:id="78" w:author="Microsoft Office User" w:date="2025-07-28T04:48:00Z">
        <w:r w:rsidRPr="00650F7C" w:rsidDel="00C87F69">
          <w:delText>crypté par Enigma que l’on cherche à décoder</w:delText>
        </w:r>
      </w:del>
      <w:ins w:id="79" w:author="Microsoft Office User" w:date="2025-07-28T04:48:00Z">
        <w:r w:rsidR="00C87F69">
          <w:t>que l’on souhaite décoder</w:t>
        </w:r>
      </w:ins>
      <w:r w:rsidRPr="00650F7C">
        <w:t>. L’algorithme consiste à essayer toutes les clés de décodage possibles sur ce message, et dès qu’un de ces essais donne un message décodé en allemand correct, à s’arrêter aussitôt pour donner en sortie (on dit aussi « renvoyer en sortie ») le message décodé.</w:t>
      </w:r>
    </w:p>
    <w:p w14:paraId="440EE19C" w14:textId="56CEA167" w:rsidR="00E561EB" w:rsidRPr="00650F7C" w:rsidRDefault="00E561EB" w:rsidP="00650F7C">
      <w:pPr>
        <w:pStyle w:val="Retrait"/>
      </w:pPr>
      <w:r w:rsidRPr="00DE0E08">
        <w:t>Les algorithmes peuvent s’écrire sous-forme de pseudo-code</w:t>
      </w:r>
      <w:r w:rsidR="006F3EE5">
        <w:t>.</w:t>
      </w:r>
      <w:r w:rsidR="00062B6E">
        <w:t xml:space="preserve"> </w:t>
      </w:r>
      <w:r w:rsidR="006F3EE5">
        <w:t>Voici</w:t>
      </w:r>
      <w:r w:rsidRPr="0049435F">
        <w:t xml:space="preserve"> </w:t>
      </w:r>
      <w:r w:rsidR="00062B6E">
        <w:t>par</w:t>
      </w:r>
      <w:r w:rsidR="006F3EE5" w:rsidRPr="0049435F">
        <w:t xml:space="preserve"> </w:t>
      </w:r>
      <w:r w:rsidRPr="003127FE">
        <w:t>exemple</w:t>
      </w:r>
      <w:r w:rsidR="00062B6E">
        <w:t xml:space="preserve"> </w:t>
      </w:r>
      <w:r w:rsidR="006F3EE5">
        <w:t xml:space="preserve">un </w:t>
      </w:r>
      <w:r w:rsidR="006F3EE5" w:rsidRPr="0064163C">
        <w:t xml:space="preserve">algorithme </w:t>
      </w:r>
      <w:r w:rsidR="006F3EE5">
        <w:t xml:space="preserve">qui </w:t>
      </w:r>
      <w:r w:rsidR="006F3EE5" w:rsidRPr="0064163C">
        <w:t>calcule la moyenne d’une liste de nombres.</w:t>
      </w:r>
      <w:r w:rsidR="005B27D1">
        <w:t xml:space="preserve"> </w:t>
      </w:r>
      <w:r w:rsidR="005B27D1" w:rsidRPr="0064163C">
        <w:t>On peut donner en entrée n’importe quelle valeur pour la liste de nombres l</w:t>
      </w:r>
      <w:r w:rsidR="005B27D1" w:rsidRPr="00DE0E08">
        <w:t>, et la sortie</w:t>
      </w:r>
      <w:r w:rsidR="005B27D1">
        <w:t xml:space="preserve"> </w:t>
      </w:r>
      <w:r w:rsidR="005B27D1" w:rsidRPr="0064163C">
        <w:t>variera en conséquence.</w:t>
      </w:r>
    </w:p>
    <w:p w14:paraId="10D59487" w14:textId="77777777" w:rsidR="006F3EE5" w:rsidRDefault="006F3EE5">
      <w:pPr>
        <w:pStyle w:val="Retrait"/>
      </w:pPr>
    </w:p>
    <w:p w14:paraId="09F1EB9A" w14:textId="5012DBD6" w:rsidR="00E561EB" w:rsidRPr="00650F7C" w:rsidRDefault="00E561EB" w:rsidP="00650F7C">
      <w:pPr>
        <w:pStyle w:val="Retrait"/>
        <w:ind w:left="567" w:hanging="567"/>
        <w:rPr>
          <w:i/>
          <w:sz w:val="24"/>
        </w:rPr>
      </w:pPr>
      <w:commentRangeStart w:id="80"/>
      <w:r w:rsidRPr="003E66DC">
        <w:rPr>
          <w:b/>
          <w:bCs/>
          <w:i/>
          <w:sz w:val="24"/>
        </w:rPr>
        <w:t>Entrée :</w:t>
      </w:r>
      <w:r w:rsidRPr="00650F7C">
        <w:rPr>
          <w:i/>
          <w:sz w:val="24"/>
        </w:rPr>
        <w:t xml:space="preserve"> liste de nombres notée l</w:t>
      </w:r>
      <w:r w:rsidR="006F3EE5" w:rsidRPr="00650F7C">
        <w:rPr>
          <w:i/>
          <w:sz w:val="24"/>
        </w:rPr>
        <w:t>.</w:t>
      </w:r>
    </w:p>
    <w:p w14:paraId="4308663A" w14:textId="55661134" w:rsidR="00836210" w:rsidRPr="00650F7C" w:rsidRDefault="006F3EE5" w:rsidP="00650F7C">
      <w:pPr>
        <w:pStyle w:val="Retrait"/>
        <w:ind w:left="567" w:hanging="567"/>
        <w:rPr>
          <w:i/>
          <w:sz w:val="24"/>
        </w:rPr>
      </w:pPr>
      <w:r w:rsidRPr="00650F7C">
        <w:rPr>
          <w:i/>
        </w:rPr>
        <w:tab/>
      </w:r>
      <w:r w:rsidR="008D2A81" w:rsidRPr="00650F7C">
        <w:rPr>
          <w:i/>
          <w:sz w:val="24"/>
        </w:rPr>
        <w:t>On initialise la variable « </w:t>
      </w:r>
      <w:r w:rsidR="00E561EB" w:rsidRPr="00650F7C">
        <w:rPr>
          <w:i/>
          <w:sz w:val="24"/>
        </w:rPr>
        <w:t>somme</w:t>
      </w:r>
      <w:r w:rsidR="008D2A81" w:rsidRPr="00650F7C">
        <w:rPr>
          <w:i/>
          <w:sz w:val="24"/>
        </w:rPr>
        <w:t> »</w:t>
      </w:r>
      <w:r w:rsidR="00E561EB" w:rsidRPr="00650F7C">
        <w:rPr>
          <w:i/>
          <w:sz w:val="24"/>
        </w:rPr>
        <w:t xml:space="preserve"> </w:t>
      </w:r>
      <w:r w:rsidR="008D2A81" w:rsidRPr="00650F7C">
        <w:rPr>
          <w:i/>
          <w:sz w:val="24"/>
        </w:rPr>
        <w:t>à</w:t>
      </w:r>
      <w:r w:rsidR="00E561EB" w:rsidRPr="00650F7C">
        <w:rPr>
          <w:i/>
          <w:sz w:val="24"/>
        </w:rPr>
        <w:t> 0</w:t>
      </w:r>
      <w:r w:rsidRPr="00650F7C">
        <w:rPr>
          <w:i/>
        </w:rPr>
        <w:t>.</w:t>
      </w:r>
    </w:p>
    <w:p w14:paraId="048CD51E" w14:textId="49110108" w:rsidR="00E561EB" w:rsidRPr="00650F7C" w:rsidRDefault="006F3EE5" w:rsidP="00650F7C">
      <w:pPr>
        <w:pStyle w:val="Retrait"/>
        <w:ind w:left="567" w:hanging="567"/>
        <w:rPr>
          <w:i/>
          <w:sz w:val="24"/>
        </w:rPr>
      </w:pPr>
      <w:r w:rsidRPr="00650F7C">
        <w:rPr>
          <w:i/>
          <w:sz w:val="24"/>
        </w:rPr>
        <w:tab/>
      </w:r>
      <w:r w:rsidR="00E561EB" w:rsidRPr="00650F7C">
        <w:rPr>
          <w:i/>
          <w:sz w:val="24"/>
        </w:rPr>
        <w:t>Pour chaque élément de la liste, noté m :</w:t>
      </w:r>
    </w:p>
    <w:p w14:paraId="29D898EC" w14:textId="1BA1E2B9" w:rsidR="00E561EB" w:rsidRPr="00650F7C" w:rsidRDefault="006F3EE5" w:rsidP="00650F7C">
      <w:pPr>
        <w:pStyle w:val="Retrait"/>
        <w:ind w:left="567" w:hanging="567"/>
        <w:rPr>
          <w:i/>
          <w:sz w:val="24"/>
        </w:rPr>
      </w:pPr>
      <w:r w:rsidRPr="00650F7C">
        <w:rPr>
          <w:i/>
          <w:sz w:val="24"/>
        </w:rPr>
        <w:tab/>
      </w:r>
      <w:r w:rsidR="005F142D">
        <w:rPr>
          <w:i/>
          <w:sz w:val="24"/>
        </w:rPr>
        <w:tab/>
      </w:r>
      <w:r w:rsidRPr="00650F7C">
        <w:rPr>
          <w:i/>
          <w:sz w:val="24"/>
        </w:rPr>
        <w:t>l</w:t>
      </w:r>
      <w:r w:rsidR="008D2A81" w:rsidRPr="00650F7C">
        <w:rPr>
          <w:i/>
          <w:sz w:val="24"/>
        </w:rPr>
        <w:t>a variable « </w:t>
      </w:r>
      <w:r w:rsidR="00E561EB" w:rsidRPr="00650F7C">
        <w:rPr>
          <w:i/>
          <w:sz w:val="24"/>
        </w:rPr>
        <w:t>somme</w:t>
      </w:r>
      <w:r w:rsidR="008D2A81" w:rsidRPr="00650F7C">
        <w:rPr>
          <w:i/>
          <w:sz w:val="24"/>
        </w:rPr>
        <w:t> »</w:t>
      </w:r>
      <w:r w:rsidR="00E561EB" w:rsidRPr="00650F7C">
        <w:rPr>
          <w:i/>
          <w:sz w:val="24"/>
        </w:rPr>
        <w:t xml:space="preserve"> devient </w:t>
      </w:r>
      <w:r w:rsidR="008D2A81" w:rsidRPr="00650F7C">
        <w:rPr>
          <w:i/>
          <w:sz w:val="24"/>
        </w:rPr>
        <w:t>« </w:t>
      </w:r>
      <w:r w:rsidR="00E561EB" w:rsidRPr="00650F7C">
        <w:rPr>
          <w:i/>
          <w:sz w:val="24"/>
        </w:rPr>
        <w:t>somme + m</w:t>
      </w:r>
      <w:r w:rsidR="008D2A81" w:rsidRPr="00650F7C">
        <w:rPr>
          <w:i/>
          <w:sz w:val="24"/>
        </w:rPr>
        <w:t> »</w:t>
      </w:r>
      <w:r w:rsidRPr="00650F7C">
        <w:rPr>
          <w:i/>
          <w:sz w:val="24"/>
        </w:rPr>
        <w:t>.</w:t>
      </w:r>
    </w:p>
    <w:p w14:paraId="756F51F9" w14:textId="2C83A70E" w:rsidR="00E561EB" w:rsidRPr="00650F7C" w:rsidRDefault="00E561EB" w:rsidP="00650F7C">
      <w:pPr>
        <w:pStyle w:val="Retrait"/>
        <w:ind w:left="567" w:hanging="567"/>
        <w:rPr>
          <w:i/>
          <w:sz w:val="24"/>
        </w:rPr>
      </w:pPr>
      <w:r w:rsidRPr="003E66DC">
        <w:rPr>
          <w:b/>
          <w:bCs/>
          <w:i/>
          <w:sz w:val="24"/>
        </w:rPr>
        <w:t>Sortie :</w:t>
      </w:r>
      <w:r w:rsidR="008D2A81" w:rsidRPr="00650F7C">
        <w:rPr>
          <w:i/>
          <w:sz w:val="24"/>
        </w:rPr>
        <w:t xml:space="preserve"> diviser la variable somme</w:t>
      </w:r>
      <w:r w:rsidRPr="00650F7C">
        <w:rPr>
          <w:i/>
          <w:sz w:val="24"/>
        </w:rPr>
        <w:t xml:space="preserve"> par le nombre d’éléments de l</w:t>
      </w:r>
      <w:r w:rsidR="008D2A81" w:rsidRPr="00650F7C">
        <w:rPr>
          <w:i/>
          <w:sz w:val="24"/>
        </w:rPr>
        <w:t>, et renvoyer le résultat</w:t>
      </w:r>
      <w:r w:rsidR="006F3EE5" w:rsidRPr="00650F7C">
        <w:rPr>
          <w:i/>
          <w:sz w:val="24"/>
        </w:rPr>
        <w:t>.</w:t>
      </w:r>
    </w:p>
    <w:commentRangeEnd w:id="80"/>
    <w:p w14:paraId="4AA8BF28" w14:textId="77777777" w:rsidR="00E561EB" w:rsidRPr="0049435F" w:rsidRDefault="006F3EE5">
      <w:pPr>
        <w:pStyle w:val="Retrait"/>
      </w:pPr>
      <w:r>
        <w:rPr>
          <w:rStyle w:val="CommentReference"/>
          <w:rFonts w:ascii="Calibri Light" w:hAnsi="Calibri Light" w:cs="Palatino Linotype"/>
        </w:rPr>
        <w:commentReference w:id="80"/>
      </w:r>
    </w:p>
    <w:p w14:paraId="0E2CA5DA" w14:textId="2B365347" w:rsidR="00E561EB" w:rsidRPr="00650F7C" w:rsidRDefault="00E561EB">
      <w:pPr>
        <w:pStyle w:val="Retrait"/>
      </w:pPr>
      <w:r w:rsidRPr="00DE0E08">
        <w:t>Les ordinateurs actuels ne brillent pas par leur esprit d’initiative, mais ils sont capables d’exécuter à la vitesse de la lumière des opérations prédéterminées. Ils sont donc extrêmement puissants pour l’exécution d’algorithmes, c’est d’ailleurs à cet usage qu’ils ont été construits. On nomme souvent ces derniers des « programmes informatiques ». Ils peuvent atteindre une grande complexité, jusqu’à simuler une intelligence, mais gardent toujours cette méthode : prendre une ou plusieurs entrées, et les traiter d’une manière prédéfinie pour obtenir une sortie.</w:t>
      </w:r>
    </w:p>
    <w:p w14:paraId="61E34854" w14:textId="0208A211" w:rsidR="00E561EB" w:rsidRPr="00BC3ABE" w:rsidRDefault="00E561EB" w:rsidP="00E44AC1">
      <w:pPr>
        <w:pStyle w:val="Heading3"/>
        <w:spacing w:line="276" w:lineRule="auto"/>
        <w:ind w:left="0"/>
        <w:rPr>
          <w:rFonts w:ascii="Times New Roman" w:hAnsi="Times New Roman" w:cs="Times New Roman"/>
        </w:rPr>
      </w:pPr>
      <w:bookmarkStart w:id="81" w:name="_Toc4"/>
      <w:bookmarkStart w:id="82" w:name="_Toc193205393"/>
      <w:bookmarkStart w:id="83" w:name="_Toc201332047"/>
      <w:r w:rsidRPr="00BC3ABE">
        <w:rPr>
          <w:rFonts w:ascii="Times New Roman" w:hAnsi="Times New Roman" w:cs="Times New Roman"/>
        </w:rPr>
        <w:t>Un premier essai</w:t>
      </w:r>
      <w:bookmarkEnd w:id="81"/>
      <w:bookmarkEnd w:id="82"/>
      <w:bookmarkEnd w:id="83"/>
    </w:p>
    <w:p w14:paraId="197F8DA3" w14:textId="6D4B3B94" w:rsidR="00E561EB" w:rsidRPr="00BC3ABE" w:rsidRDefault="00E561EB">
      <w:pPr>
        <w:pPrChange w:id="84" w:author="Héloïse Mahé" w:date="2025-07-25T17:09:00Z">
          <w:pPr>
            <w:shd w:val="clear" w:color="auto" w:fill="DAEEF3" w:themeFill="accent5" w:themeFillTint="33"/>
          </w:pPr>
        </w:pPrChange>
      </w:pPr>
      <w:r w:rsidRPr="00BC3ABE">
        <w:t xml:space="preserve">Dans les années 1950, avec le développement rapide des ordinateurs, et la possibilité de les </w:t>
      </w:r>
      <w:r w:rsidRPr="00BC3ABE">
        <w:rPr>
          <w:color w:val="000000" w:themeColor="text1"/>
        </w:rPr>
        <w:t>« </w:t>
      </w:r>
      <w:r w:rsidRPr="00BC3ABE">
        <w:t>programmer</w:t>
      </w:r>
      <w:r w:rsidRPr="00BC3ABE">
        <w:rPr>
          <w:color w:val="000000" w:themeColor="text1"/>
        </w:rPr>
        <w:t> »</w:t>
      </w:r>
      <w:r w:rsidRPr="00BC3ABE">
        <w:t xml:space="preserve"> pour </w:t>
      </w:r>
      <w:r w:rsidRPr="00BC3ABE">
        <w:rPr>
          <w:color w:val="000000" w:themeColor="text1"/>
        </w:rPr>
        <w:t>modifier</w:t>
      </w:r>
      <w:r w:rsidRPr="00BC3ABE">
        <w:t xml:space="preserve"> à volonté les algorithmes qu’ils exécutaient</w:t>
      </w:r>
      <w:bookmarkStart w:id="85" w:name="_bookmark10"/>
      <w:bookmarkEnd w:id="85"/>
      <w:r w:rsidRPr="00BC3ABE">
        <w:rPr>
          <w:rStyle w:val="FootnoteReference"/>
          <w:rFonts w:ascii="Times New Roman" w:hAnsi="Times New Roman" w:cs="Times New Roman"/>
        </w:rPr>
        <w:footnoteReference w:id="5"/>
      </w:r>
      <w:r w:rsidRPr="00BC3ABE">
        <w:t xml:space="preserve">, les machines purent désormais résoudre certaines tâches mentales élémentaires : calcul mental, tri de listes, résolution d’équations </w:t>
      </w:r>
      <w:r w:rsidRPr="00BC3ABE">
        <w:rPr>
          <w:spacing w:val="-2"/>
        </w:rPr>
        <w:t>simples.</w:t>
      </w:r>
      <w:r w:rsidRPr="00BC3ABE">
        <w:t xml:space="preserve"> </w:t>
      </w:r>
      <w:r w:rsidRPr="005875CC">
        <w:t xml:space="preserve">Une question jaillit </w:t>
      </w:r>
      <w:r w:rsidRPr="00BC3ABE">
        <w:t>aussitôt : «</w:t>
      </w:r>
      <w:r w:rsidRPr="00BC3ABE">
        <w:rPr>
          <w:spacing w:val="-2"/>
        </w:rPr>
        <w:t> </w:t>
      </w:r>
      <w:r w:rsidRPr="00BC3ABE">
        <w:t xml:space="preserve">Pourra-t-on rendre ces machines </w:t>
      </w:r>
      <w:r w:rsidRPr="00BC3ABE">
        <w:lastRenderedPageBreak/>
        <w:t>plus intelligentes, au point peut-être de dépasser l’Homme ? </w:t>
      </w:r>
      <w:r w:rsidRPr="00BC3ABE">
        <w:rPr>
          <w:color w:val="000000" w:themeColor="text1"/>
        </w:rPr>
        <w:t>»</w:t>
      </w:r>
      <w:r w:rsidRPr="00BC3ABE">
        <w:t xml:space="preserve"> C’était le début d’une quête passionnante : comment construire une machine qui pense ?</w:t>
      </w:r>
    </w:p>
    <w:p w14:paraId="4D697617" w14:textId="77777777" w:rsidR="00E561EB" w:rsidRPr="00BC3ABE" w:rsidRDefault="00E561EB" w:rsidP="00E44AC1">
      <w:pPr>
        <w:pStyle w:val="Heading4"/>
        <w:spacing w:line="276" w:lineRule="auto"/>
        <w:rPr>
          <w:rFonts w:ascii="Times New Roman" w:hAnsi="Times New Roman" w:cs="Times New Roman"/>
          <w:sz w:val="26"/>
          <w:szCs w:val="26"/>
        </w:rPr>
      </w:pPr>
      <w:bookmarkStart w:id="86" w:name="_Toc5"/>
      <w:r w:rsidRPr="00BC3ABE">
        <w:rPr>
          <w:rFonts w:ascii="Times New Roman" w:hAnsi="Times New Roman" w:cs="Times New Roman"/>
          <w:sz w:val="26"/>
          <w:szCs w:val="26"/>
        </w:rPr>
        <w:t>Un abus de langage ?</w:t>
      </w:r>
      <w:bookmarkEnd w:id="86"/>
    </w:p>
    <w:p w14:paraId="61E41BF5" w14:textId="7A90C1CD" w:rsidR="00E561EB" w:rsidRPr="00BC3ABE" w:rsidRDefault="00E561EB">
      <w:pPr>
        <w:pPrChange w:id="87" w:author="Héloïse Mahé" w:date="2025-07-25T17:09:00Z">
          <w:pPr>
            <w:shd w:val="clear" w:color="auto" w:fill="DAEEF3" w:themeFill="accent5" w:themeFillTint="33"/>
          </w:pPr>
        </w:pPrChange>
      </w:pPr>
      <w:r w:rsidRPr="00BC3ABE">
        <w:t>Pour commencer, arrêtons-nous sur ce terme. Est-ce que le nom d</w:t>
      </w:r>
      <w:del w:id="88" w:author="Microsoft Office User" w:date="2025-07-27T21:13:00Z">
        <w:r w:rsidRPr="00BC3ABE" w:rsidDel="00827875">
          <w:delText>’«</w:delText>
        </w:r>
      </w:del>
      <w:ins w:id="89" w:author="Microsoft Office User" w:date="2025-07-27T21:13:00Z">
        <w:r w:rsidR="00827875" w:rsidRPr="00BC3ABE">
          <w:t>’ «</w:t>
        </w:r>
      </w:ins>
      <w:r w:rsidRPr="00BC3ABE">
        <w:rPr>
          <w:spacing w:val="-4"/>
        </w:rPr>
        <w:t> </w:t>
      </w:r>
      <w:r w:rsidRPr="00BC3ABE">
        <w:t>intelligence</w:t>
      </w:r>
      <w:r w:rsidRPr="00BC3ABE">
        <w:rPr>
          <w:spacing w:val="-4"/>
        </w:rPr>
        <w:t> </w:t>
      </w:r>
      <w:r w:rsidRPr="00BC3ABE">
        <w:t>» peut être donné à un algorithme informatique ?</w:t>
      </w:r>
    </w:p>
    <w:p w14:paraId="07116A69" w14:textId="77777777" w:rsidR="00E561EB" w:rsidRPr="00BC3ABE" w:rsidRDefault="00E561EB">
      <w:pPr>
        <w:pPrChange w:id="90" w:author="Héloïse Mahé" w:date="2025-07-25T17:09:00Z">
          <w:pPr>
            <w:shd w:val="clear" w:color="auto" w:fill="DAEEF3" w:themeFill="accent5" w:themeFillTint="33"/>
          </w:pPr>
        </w:pPrChange>
      </w:pPr>
      <w:r w:rsidRPr="00BC3ABE">
        <w:t>Certaines intelligences artificielles emploient bien des « réseaux de neurones », mais ce terme est presque un abus de langage quand on sait</w:t>
      </w:r>
      <w:r w:rsidRPr="00BC3ABE">
        <w:rPr>
          <w:spacing w:val="-1"/>
        </w:rPr>
        <w:t xml:space="preserve"> </w:t>
      </w:r>
      <w:r w:rsidRPr="00BC3ABE">
        <w:t>qu’au</w:t>
      </w:r>
      <w:r w:rsidRPr="00BC3ABE">
        <w:rPr>
          <w:spacing w:val="-1"/>
        </w:rPr>
        <w:t xml:space="preserve"> </w:t>
      </w:r>
      <w:r w:rsidRPr="00BC3ABE">
        <w:t>plus</w:t>
      </w:r>
      <w:r w:rsidRPr="00BC3ABE">
        <w:rPr>
          <w:spacing w:val="-1"/>
        </w:rPr>
        <w:t xml:space="preserve"> </w:t>
      </w:r>
      <w:r w:rsidRPr="00BC3ABE">
        <w:t>bas</w:t>
      </w:r>
      <w:r w:rsidRPr="00BC3ABE">
        <w:rPr>
          <w:spacing w:val="-1"/>
        </w:rPr>
        <w:t xml:space="preserve"> </w:t>
      </w:r>
      <w:r w:rsidRPr="00BC3ABE">
        <w:t>niveau,</w:t>
      </w:r>
      <w:r w:rsidRPr="00BC3ABE">
        <w:rPr>
          <w:spacing w:val="-1"/>
        </w:rPr>
        <w:t xml:space="preserve"> </w:t>
      </w:r>
      <w:r w:rsidRPr="00BC3ABE">
        <w:t>le</w:t>
      </w:r>
      <w:r w:rsidRPr="00BC3ABE">
        <w:rPr>
          <w:spacing w:val="-1"/>
        </w:rPr>
        <w:t xml:space="preserve"> </w:t>
      </w:r>
      <w:r w:rsidRPr="00BC3ABE">
        <w:t>fonctionnement</w:t>
      </w:r>
      <w:r w:rsidRPr="00BC3ABE">
        <w:rPr>
          <w:spacing w:val="-1"/>
        </w:rPr>
        <w:t xml:space="preserve"> </w:t>
      </w:r>
      <w:r w:rsidRPr="00BC3ABE">
        <w:t>de</w:t>
      </w:r>
      <w:r w:rsidRPr="00BC3ABE">
        <w:rPr>
          <w:spacing w:val="-1"/>
        </w:rPr>
        <w:t xml:space="preserve"> </w:t>
      </w:r>
      <w:r w:rsidRPr="00BC3ABE">
        <w:t xml:space="preserve">ces </w:t>
      </w:r>
      <w:r w:rsidRPr="00650F7C">
        <w:rPr>
          <w:i/>
        </w:rPr>
        <w:t>neurones</w:t>
      </w:r>
      <w:r w:rsidRPr="00BC3ABE">
        <w:t xml:space="preserve"> est bien différent du fonctionnement des neurones humains. Nous savons que la machine ne fait qu’enchaîner des fonctions mathématiques simples : comment peut-on alors associer à ces mécanismes rudimentaires la belle idée d’intelligence</w:t>
      </w:r>
      <w:r w:rsidRPr="00BC3ABE">
        <w:rPr>
          <w:spacing w:val="-1"/>
        </w:rPr>
        <w:t xml:space="preserve"> </w:t>
      </w:r>
      <w:r w:rsidRPr="00BC3ABE">
        <w:t>qui</w:t>
      </w:r>
      <w:r w:rsidRPr="00BC3ABE">
        <w:rPr>
          <w:spacing w:val="-1"/>
        </w:rPr>
        <w:t xml:space="preserve"> </w:t>
      </w:r>
      <w:r w:rsidRPr="00BC3ABE">
        <w:t>détermine</w:t>
      </w:r>
      <w:r w:rsidRPr="00BC3ABE">
        <w:rPr>
          <w:spacing w:val="-1"/>
        </w:rPr>
        <w:t xml:space="preserve"> </w:t>
      </w:r>
      <w:r w:rsidRPr="00BC3ABE">
        <w:t>des</w:t>
      </w:r>
      <w:r w:rsidRPr="00BC3ABE">
        <w:rPr>
          <w:spacing w:val="-1"/>
        </w:rPr>
        <w:t xml:space="preserve"> </w:t>
      </w:r>
      <w:r w:rsidRPr="00BC3ABE">
        <w:t>facultés</w:t>
      </w:r>
      <w:r w:rsidRPr="00BC3ABE">
        <w:rPr>
          <w:spacing w:val="-1"/>
        </w:rPr>
        <w:t xml:space="preserve"> </w:t>
      </w:r>
      <w:r w:rsidRPr="00BC3ABE">
        <w:t>humaines</w:t>
      </w:r>
      <w:r w:rsidRPr="00BC3ABE">
        <w:rPr>
          <w:spacing w:val="-1"/>
        </w:rPr>
        <w:t xml:space="preserve"> </w:t>
      </w:r>
      <w:r w:rsidRPr="00BC3ABE">
        <w:t>aussi</w:t>
      </w:r>
      <w:r w:rsidRPr="00BC3ABE">
        <w:rPr>
          <w:spacing w:val="-1"/>
        </w:rPr>
        <w:t xml:space="preserve"> </w:t>
      </w:r>
      <w:r w:rsidRPr="00BC3ABE">
        <w:t>subtiles</w:t>
      </w:r>
      <w:r w:rsidRPr="00BC3ABE">
        <w:rPr>
          <w:spacing w:val="-1"/>
        </w:rPr>
        <w:t xml:space="preserve"> </w:t>
      </w:r>
      <w:r w:rsidRPr="00BC3ABE">
        <w:t>et</w:t>
      </w:r>
      <w:r w:rsidRPr="00BC3ABE">
        <w:rPr>
          <w:spacing w:val="-1"/>
        </w:rPr>
        <w:t xml:space="preserve"> </w:t>
      </w:r>
      <w:r w:rsidRPr="00BC3ABE">
        <w:t>complexes que la poésie ou la philosophie ?</w:t>
      </w:r>
    </w:p>
    <w:p w14:paraId="2D2B980D" w14:textId="19FD20A9" w:rsidR="00E561EB" w:rsidRPr="00BC3ABE" w:rsidRDefault="00E561EB">
      <w:pPr>
        <w:pPrChange w:id="91" w:author="Héloïse Mahé" w:date="2025-07-25T17:09:00Z">
          <w:pPr>
            <w:shd w:val="clear" w:color="auto" w:fill="DAEEF3" w:themeFill="accent5" w:themeFillTint="33"/>
          </w:pPr>
        </w:pPrChange>
      </w:pPr>
      <w:r w:rsidRPr="00BC3ABE">
        <w:t>Pourtant, la complexité peut naître de phénomènes simples. Une fourmi peut opérer selon des règles élémentaires, et n’avoir qu’une communication rudimentaire</w:t>
      </w:r>
      <w:r w:rsidRPr="00BC3ABE">
        <w:rPr>
          <w:spacing w:val="-6"/>
        </w:rPr>
        <w:t xml:space="preserve"> </w:t>
      </w:r>
      <w:r w:rsidRPr="00BC3ABE">
        <w:t>avec</w:t>
      </w:r>
      <w:r w:rsidRPr="00BC3ABE">
        <w:rPr>
          <w:spacing w:val="-6"/>
        </w:rPr>
        <w:t xml:space="preserve"> </w:t>
      </w:r>
      <w:r w:rsidRPr="00BC3ABE">
        <w:t>d’autres</w:t>
      </w:r>
      <w:r w:rsidRPr="00BC3ABE">
        <w:rPr>
          <w:spacing w:val="-6"/>
        </w:rPr>
        <w:t xml:space="preserve"> </w:t>
      </w:r>
      <w:r w:rsidRPr="00BC3ABE">
        <w:t>fourmis.</w:t>
      </w:r>
      <w:r w:rsidRPr="00BC3ABE">
        <w:rPr>
          <w:spacing w:val="-6"/>
        </w:rPr>
        <w:t xml:space="preserve"> </w:t>
      </w:r>
      <w:r w:rsidRPr="00BC3ABE">
        <w:rPr>
          <w:color w:val="000000" w:themeColor="text1"/>
        </w:rPr>
        <w:t>De</w:t>
      </w:r>
      <w:r w:rsidRPr="00BC3ABE">
        <w:rPr>
          <w:spacing w:val="-6"/>
        </w:rPr>
        <w:t xml:space="preserve"> </w:t>
      </w:r>
      <w:r w:rsidRPr="00BC3ABE">
        <w:t>ces</w:t>
      </w:r>
      <w:r w:rsidRPr="00BC3ABE">
        <w:rPr>
          <w:spacing w:val="-6"/>
        </w:rPr>
        <w:t xml:space="preserve"> </w:t>
      </w:r>
      <w:r w:rsidRPr="00BC3ABE">
        <w:t>mécanismes</w:t>
      </w:r>
      <w:r w:rsidRPr="00BC3ABE">
        <w:rPr>
          <w:spacing w:val="-6"/>
        </w:rPr>
        <w:t xml:space="preserve"> </w:t>
      </w:r>
      <w:r w:rsidRPr="00BC3ABE">
        <w:t>élémentaires émerge cependant le fourmillement de la colonie, qui sait explorer efficacement des</w:t>
      </w:r>
      <w:r w:rsidRPr="00BC3ABE">
        <w:rPr>
          <w:spacing w:val="40"/>
        </w:rPr>
        <w:t xml:space="preserve"> </w:t>
      </w:r>
      <w:r w:rsidRPr="00BC3ABE">
        <w:t>zones</w:t>
      </w:r>
      <w:r w:rsidRPr="00BC3ABE">
        <w:rPr>
          <w:spacing w:val="-3"/>
        </w:rPr>
        <w:t xml:space="preserve"> </w:t>
      </w:r>
      <w:r w:rsidRPr="00BC3ABE">
        <w:t>immenses.</w:t>
      </w:r>
      <w:r w:rsidRPr="00BC3ABE">
        <w:rPr>
          <w:spacing w:val="-3"/>
        </w:rPr>
        <w:t xml:space="preserve"> </w:t>
      </w:r>
      <w:r w:rsidRPr="00BC3ABE">
        <w:t>La</w:t>
      </w:r>
      <w:r w:rsidRPr="00BC3ABE">
        <w:rPr>
          <w:spacing w:val="-3"/>
        </w:rPr>
        <w:t xml:space="preserve"> </w:t>
      </w:r>
      <w:r w:rsidRPr="00BC3ABE">
        <w:t>simplicité</w:t>
      </w:r>
      <w:r w:rsidRPr="00BC3ABE">
        <w:rPr>
          <w:spacing w:val="-3"/>
        </w:rPr>
        <w:t xml:space="preserve"> </w:t>
      </w:r>
      <w:r w:rsidRPr="00BC3ABE">
        <w:t>des</w:t>
      </w:r>
      <w:r w:rsidRPr="00BC3ABE">
        <w:rPr>
          <w:spacing w:val="-3"/>
        </w:rPr>
        <w:t xml:space="preserve"> </w:t>
      </w:r>
      <w:r w:rsidRPr="00BC3ABE">
        <w:t>briques</w:t>
      </w:r>
      <w:r w:rsidRPr="00BC3ABE">
        <w:rPr>
          <w:spacing w:val="-3"/>
        </w:rPr>
        <w:t xml:space="preserve"> </w:t>
      </w:r>
      <w:r w:rsidRPr="00BC3ABE">
        <w:t>de</w:t>
      </w:r>
      <w:r w:rsidRPr="00BC3ABE">
        <w:rPr>
          <w:spacing w:val="-3"/>
        </w:rPr>
        <w:t xml:space="preserve"> </w:t>
      </w:r>
      <w:r w:rsidRPr="00BC3ABE">
        <w:t>base</w:t>
      </w:r>
      <w:r w:rsidRPr="00BC3ABE">
        <w:rPr>
          <w:spacing w:val="-3"/>
        </w:rPr>
        <w:t xml:space="preserve"> </w:t>
      </w:r>
      <w:r w:rsidRPr="00BC3ABE">
        <w:t>n’exclut</w:t>
      </w:r>
      <w:r w:rsidRPr="00BC3ABE">
        <w:rPr>
          <w:spacing w:val="-3"/>
        </w:rPr>
        <w:t xml:space="preserve"> </w:t>
      </w:r>
      <w:r w:rsidRPr="00BC3ABE">
        <w:t>pas</w:t>
      </w:r>
      <w:r w:rsidRPr="00BC3ABE">
        <w:rPr>
          <w:spacing w:val="-3"/>
        </w:rPr>
        <w:t xml:space="preserve"> </w:t>
      </w:r>
      <w:r w:rsidRPr="00BC3ABE">
        <w:t>l’efficacité</w:t>
      </w:r>
      <w:r w:rsidRPr="00BC3ABE">
        <w:rPr>
          <w:spacing w:val="-3"/>
        </w:rPr>
        <w:t xml:space="preserve"> </w:t>
      </w:r>
      <w:r w:rsidRPr="00BC3ABE">
        <w:t>et</w:t>
      </w:r>
      <w:r w:rsidRPr="00BC3ABE">
        <w:rPr>
          <w:spacing w:val="-3"/>
        </w:rPr>
        <w:t xml:space="preserve"> </w:t>
      </w:r>
      <w:r w:rsidRPr="00BC3ABE">
        <w:t>la complexité du système.</w:t>
      </w:r>
      <w:r w:rsidRPr="00BC3ABE">
        <w:rPr>
          <w:color w:val="000000" w:themeColor="text1"/>
        </w:rPr>
        <w:t xml:space="preserve"> </w:t>
      </w:r>
      <w:r w:rsidRPr="00BC3ABE">
        <w:t xml:space="preserve">Il s’avère ainsi que </w:t>
      </w:r>
      <w:r w:rsidRPr="00BC3ABE">
        <w:rPr>
          <w:color w:val="000000" w:themeColor="text1"/>
        </w:rPr>
        <w:t>ces</w:t>
      </w:r>
      <w:r w:rsidRPr="00BC3ABE">
        <w:t xml:space="preserve"> algorithmes </w:t>
      </w:r>
      <w:r w:rsidR="005B27D1">
        <w:t>disposent de</w:t>
      </w:r>
      <w:r w:rsidRPr="00BC3ABE">
        <w:t xml:space="preserve"> capacités qu’on aurait jadis attribuées à une grande intelligence humaine : ils sont extrêmement</w:t>
      </w:r>
      <w:r w:rsidRPr="00BC3ABE">
        <w:rPr>
          <w:spacing w:val="40"/>
        </w:rPr>
        <w:t xml:space="preserve"> </w:t>
      </w:r>
      <w:r w:rsidRPr="00BC3ABE">
        <w:t>rapides,</w:t>
      </w:r>
      <w:r w:rsidRPr="00BC3ABE">
        <w:rPr>
          <w:spacing w:val="40"/>
        </w:rPr>
        <w:t xml:space="preserve"> </w:t>
      </w:r>
      <w:r w:rsidRPr="00BC3ABE">
        <w:t>polyglottes,</w:t>
      </w:r>
      <w:r w:rsidRPr="00BC3ABE">
        <w:rPr>
          <w:spacing w:val="40"/>
        </w:rPr>
        <w:t xml:space="preserve"> </w:t>
      </w:r>
      <w:r w:rsidRPr="00BC3ABE">
        <w:t>polymathes,</w:t>
      </w:r>
      <w:r w:rsidRPr="00BC3ABE">
        <w:rPr>
          <w:spacing w:val="40"/>
        </w:rPr>
        <w:t xml:space="preserve"> </w:t>
      </w:r>
      <w:r w:rsidRPr="00BC3ABE">
        <w:t>ont</w:t>
      </w:r>
      <w:r w:rsidRPr="00BC3ABE">
        <w:rPr>
          <w:spacing w:val="40"/>
        </w:rPr>
        <w:t xml:space="preserve"> </w:t>
      </w:r>
      <w:r w:rsidRPr="00BC3ABE">
        <w:t>une</w:t>
      </w:r>
      <w:r w:rsidRPr="00BC3ABE">
        <w:rPr>
          <w:spacing w:val="40"/>
        </w:rPr>
        <w:t xml:space="preserve"> </w:t>
      </w:r>
      <w:r w:rsidRPr="00BC3ABE">
        <w:t xml:space="preserve">connaissance immense, peuvent même faire preuve d’humour. Il ne s’agit donc pas d’une intelligence humaine </w:t>
      </w:r>
      <w:r w:rsidR="005B27D1">
        <w:t>– </w:t>
      </w:r>
      <w:r w:rsidRPr="00BC3ABE">
        <w:rPr>
          <w:color w:val="000000" w:themeColor="text1"/>
        </w:rPr>
        <w:t>les algorithmes d’aujourd’hui</w:t>
      </w:r>
      <w:r w:rsidRPr="00BC3ABE">
        <w:t xml:space="preserve"> commettent bien des erreurs qu’un enfant corrigerait</w:t>
      </w:r>
      <w:r w:rsidR="005B27D1">
        <w:t> –</w:t>
      </w:r>
      <w:r w:rsidRPr="00BC3ABE">
        <w:t xml:space="preserve"> mais tout de même de quelque chose de </w:t>
      </w:r>
      <w:r w:rsidRPr="00BC3ABE">
        <w:rPr>
          <w:spacing w:val="-2"/>
        </w:rPr>
        <w:t>puissant.</w:t>
      </w:r>
    </w:p>
    <w:p w14:paraId="7C750768" w14:textId="77777777" w:rsidR="00E561EB" w:rsidRPr="00BC3ABE" w:rsidRDefault="00E561EB">
      <w:pPr>
        <w:pPrChange w:id="92" w:author="Héloïse Mahé" w:date="2025-07-25T17:09:00Z">
          <w:pPr>
            <w:shd w:val="clear" w:color="auto" w:fill="DAEEF3" w:themeFill="accent5" w:themeFillTint="33"/>
          </w:pPr>
        </w:pPrChange>
      </w:pPr>
      <w:r w:rsidRPr="00BC3ABE">
        <w:t>La reconnaissance du caractère intelligent ou non de la machine dépendra donc de la définition qu’on donne à l’intelligence, source d’infinis débats. Si l’on inclut dans l’intelligence le critère de la conscience, une machine ne sera peut-être jamais intelligente. Si l’on adopte la définition la plus large et la plus générique de l’intelligence comme capacité à orienter ses moyens en s’adaptant à un environnement pour accomplir ses objectifs, les algorithmes que nous avons aujourd’hui remplissent assez bien ce critère.</w:t>
      </w:r>
    </w:p>
    <w:p w14:paraId="30AA1512" w14:textId="4EA8C140" w:rsidR="00E561EB" w:rsidRPr="00BC3ABE" w:rsidRDefault="00E561EB">
      <w:pPr>
        <w:pPrChange w:id="93" w:author="Héloïse Mahé" w:date="2025-07-25T17:09:00Z">
          <w:pPr>
            <w:shd w:val="clear" w:color="auto" w:fill="DAEEF3" w:themeFill="accent5" w:themeFillTint="33"/>
          </w:pPr>
        </w:pPrChange>
      </w:pPr>
      <w:r w:rsidRPr="00BC3ABE">
        <w:t>Alors, autorisés par l’adage scientifique «</w:t>
      </w:r>
      <w:r w:rsidRPr="00BC3ABE">
        <w:rPr>
          <w:spacing w:val="-6"/>
        </w:rPr>
        <w:t> </w:t>
      </w:r>
      <w:r w:rsidRPr="00BC3ABE">
        <w:t>Tous les modèles sont faux, mais certains</w:t>
      </w:r>
      <w:r w:rsidRPr="00BC3ABE">
        <w:rPr>
          <w:spacing w:val="-3"/>
        </w:rPr>
        <w:t xml:space="preserve"> </w:t>
      </w:r>
      <w:r w:rsidRPr="00BC3ABE">
        <w:t>sont</w:t>
      </w:r>
      <w:r w:rsidRPr="00BC3ABE">
        <w:rPr>
          <w:spacing w:val="-3"/>
        </w:rPr>
        <w:t xml:space="preserve"> </w:t>
      </w:r>
      <w:r w:rsidRPr="00BC3ABE">
        <w:t>utiles</w:t>
      </w:r>
      <w:r w:rsidRPr="00BC3ABE">
        <w:rPr>
          <w:spacing w:val="-3"/>
        </w:rPr>
        <w:t> </w:t>
      </w:r>
      <w:r w:rsidRPr="00BC3ABE">
        <w:t>»,</w:t>
      </w:r>
      <w:r w:rsidRPr="00BC3ABE">
        <w:rPr>
          <w:spacing w:val="-3"/>
        </w:rPr>
        <w:t xml:space="preserve"> </w:t>
      </w:r>
      <w:r w:rsidRPr="00BC3ABE">
        <w:t>permettons-nous</w:t>
      </w:r>
      <w:r w:rsidRPr="00BC3ABE">
        <w:rPr>
          <w:spacing w:val="-3"/>
        </w:rPr>
        <w:t xml:space="preserve"> </w:t>
      </w:r>
      <w:r w:rsidRPr="00BC3ABE">
        <w:t>d’user</w:t>
      </w:r>
      <w:r w:rsidRPr="00BC3ABE">
        <w:rPr>
          <w:spacing w:val="-3"/>
        </w:rPr>
        <w:t xml:space="preserve"> </w:t>
      </w:r>
      <w:r w:rsidRPr="00BC3ABE">
        <w:t>de</w:t>
      </w:r>
      <w:r w:rsidRPr="00BC3ABE">
        <w:rPr>
          <w:spacing w:val="-3"/>
        </w:rPr>
        <w:t xml:space="preserve"> </w:t>
      </w:r>
      <w:r w:rsidRPr="00BC3ABE">
        <w:t>ce</w:t>
      </w:r>
      <w:r w:rsidRPr="00BC3ABE">
        <w:rPr>
          <w:spacing w:val="-3"/>
        </w:rPr>
        <w:t xml:space="preserve"> </w:t>
      </w:r>
      <w:r w:rsidRPr="00BC3ABE">
        <w:t>terme</w:t>
      </w:r>
      <w:r w:rsidRPr="00BC3ABE">
        <w:rPr>
          <w:spacing w:val="-3"/>
        </w:rPr>
        <w:t xml:space="preserve"> </w:t>
      </w:r>
      <w:r w:rsidRPr="00BC3ABE">
        <w:t>anthropomorphique d’intelligence. Le terme «</w:t>
      </w:r>
      <w:r w:rsidRPr="00BC3ABE">
        <w:rPr>
          <w:spacing w:val="-4"/>
        </w:rPr>
        <w:t> </w:t>
      </w:r>
      <w:r w:rsidRPr="00BC3ABE">
        <w:t>intelligence artificielle</w:t>
      </w:r>
      <w:r w:rsidRPr="00BC3ABE">
        <w:rPr>
          <w:spacing w:val="-4"/>
        </w:rPr>
        <w:t> </w:t>
      </w:r>
      <w:r w:rsidRPr="00BC3ABE">
        <w:t>» est de ces approximations utiles, et je pense qu’il est moins faux de dire qu’un algorithme est intelligent quand</w:t>
      </w:r>
      <w:r w:rsidRPr="00BC3ABE">
        <w:rPr>
          <w:spacing w:val="-3"/>
        </w:rPr>
        <w:t xml:space="preserve"> </w:t>
      </w:r>
      <w:r w:rsidRPr="00BC3ABE">
        <w:t>il</w:t>
      </w:r>
      <w:r w:rsidRPr="00BC3ABE">
        <w:rPr>
          <w:spacing w:val="-3"/>
        </w:rPr>
        <w:t xml:space="preserve"> </w:t>
      </w:r>
      <w:r w:rsidRPr="00BC3ABE">
        <w:t>écrit</w:t>
      </w:r>
      <w:r w:rsidRPr="00BC3ABE">
        <w:rPr>
          <w:spacing w:val="-3"/>
        </w:rPr>
        <w:t xml:space="preserve"> </w:t>
      </w:r>
      <w:r w:rsidRPr="00BC3ABE">
        <w:t>un</w:t>
      </w:r>
      <w:ins w:id="94" w:author="Microsoft Office User" w:date="2025-07-28T04:59:00Z">
        <w:r w:rsidR="000130EE">
          <w:rPr>
            <w:spacing w:val="-3"/>
          </w:rPr>
          <w:t xml:space="preserve"> poème </w:t>
        </w:r>
      </w:ins>
      <w:del w:id="95" w:author="Microsoft Office User" w:date="2025-07-28T04:59:00Z">
        <w:r w:rsidRPr="00BC3ABE" w:rsidDel="000130EE">
          <w:delText>e</w:delText>
        </w:r>
        <w:r w:rsidRPr="00BC3ABE" w:rsidDel="000130EE">
          <w:rPr>
            <w:spacing w:val="-3"/>
          </w:rPr>
          <w:delText xml:space="preserve"> </w:delText>
        </w:r>
        <w:r w:rsidRPr="00BC3ABE" w:rsidDel="000130EE">
          <w:delText>poésie</w:delText>
        </w:r>
        <w:r w:rsidRPr="00BC3ABE" w:rsidDel="000130EE">
          <w:rPr>
            <w:spacing w:val="-3"/>
          </w:rPr>
          <w:delText xml:space="preserve"> </w:delText>
        </w:r>
      </w:del>
      <w:r w:rsidRPr="00BC3ABE">
        <w:t>en</w:t>
      </w:r>
      <w:r w:rsidRPr="00BC3ABE">
        <w:rPr>
          <w:spacing w:val="-3"/>
        </w:rPr>
        <w:t xml:space="preserve"> </w:t>
      </w:r>
      <w:r w:rsidRPr="00BC3ABE">
        <w:t>farsi</w:t>
      </w:r>
      <w:r w:rsidRPr="00BC3ABE">
        <w:rPr>
          <w:spacing w:val="-3"/>
        </w:rPr>
        <w:t xml:space="preserve"> </w:t>
      </w:r>
      <w:r w:rsidRPr="00BC3ABE">
        <w:t>que</w:t>
      </w:r>
      <w:r w:rsidRPr="00BC3ABE">
        <w:rPr>
          <w:spacing w:val="-3"/>
        </w:rPr>
        <w:t xml:space="preserve"> </w:t>
      </w:r>
      <w:r w:rsidRPr="00BC3ABE">
        <w:t>de</w:t>
      </w:r>
      <w:r w:rsidRPr="00BC3ABE">
        <w:rPr>
          <w:spacing w:val="-3"/>
        </w:rPr>
        <w:t xml:space="preserve"> </w:t>
      </w:r>
      <w:r w:rsidRPr="00BC3ABE">
        <w:t>dire</w:t>
      </w:r>
      <w:r w:rsidRPr="00BC3ABE">
        <w:rPr>
          <w:spacing w:val="-3"/>
        </w:rPr>
        <w:t xml:space="preserve"> </w:t>
      </w:r>
      <w:r w:rsidRPr="00BC3ABE">
        <w:t>qu’un</w:t>
      </w:r>
      <w:r w:rsidRPr="00BC3ABE">
        <w:rPr>
          <w:spacing w:val="-3"/>
        </w:rPr>
        <w:t xml:space="preserve"> </w:t>
      </w:r>
      <w:r w:rsidRPr="00BC3ABE">
        <w:t>chien</w:t>
      </w:r>
      <w:r w:rsidRPr="00BC3ABE">
        <w:rPr>
          <w:spacing w:val="-3"/>
        </w:rPr>
        <w:t xml:space="preserve"> </w:t>
      </w:r>
      <w:r w:rsidRPr="00BC3ABE">
        <w:t>est</w:t>
      </w:r>
      <w:r w:rsidRPr="00BC3ABE">
        <w:rPr>
          <w:spacing w:val="-3"/>
        </w:rPr>
        <w:t xml:space="preserve"> </w:t>
      </w:r>
      <w:r w:rsidRPr="00BC3ABE">
        <w:t>intelligent</w:t>
      </w:r>
      <w:r w:rsidRPr="00BC3ABE">
        <w:rPr>
          <w:spacing w:val="-3"/>
        </w:rPr>
        <w:t xml:space="preserve"> </w:t>
      </w:r>
      <w:r w:rsidRPr="00BC3ABE">
        <w:t>quand il a retrouvé son chemin.</w:t>
      </w:r>
    </w:p>
    <w:p w14:paraId="07F729C9" w14:textId="1753FD8F" w:rsidR="00E561EB" w:rsidRPr="00BC3ABE" w:rsidRDefault="00E561EB">
      <w:pPr>
        <w:pPrChange w:id="96" w:author="Héloïse Mahé" w:date="2025-07-25T17:09:00Z">
          <w:pPr>
            <w:shd w:val="clear" w:color="auto" w:fill="DAEEF3" w:themeFill="accent5" w:themeFillTint="33"/>
          </w:pPr>
        </w:pPrChange>
      </w:pPr>
      <w:r w:rsidRPr="00BC3ABE">
        <w:t>De même, nous nous autoriserons dans la suite de l’ouvrage d’autres termes anthropomorphiques</w:t>
      </w:r>
      <w:r w:rsidRPr="00BC3ABE">
        <w:rPr>
          <w:rStyle w:val="FootnoteReference"/>
          <w:rFonts w:ascii="Times New Roman" w:hAnsi="Times New Roman" w:cs="Times New Roman"/>
        </w:rPr>
        <w:footnoteReference w:id="6"/>
      </w:r>
      <w:r w:rsidRPr="00BC3ABE">
        <w:t xml:space="preserve"> comme celui de </w:t>
      </w:r>
      <w:r w:rsidRPr="00650F7C">
        <w:rPr>
          <w:i/>
        </w:rPr>
        <w:t>préférence</w:t>
      </w:r>
      <w:r w:rsidRPr="00BC3ABE">
        <w:t> : «</w:t>
      </w:r>
      <w:r w:rsidRPr="00BC3ABE">
        <w:rPr>
          <w:spacing w:val="-4"/>
        </w:rPr>
        <w:t> </w:t>
      </w:r>
      <w:r w:rsidRPr="00BC3ABE">
        <w:t>l’algorithme *</w:t>
      </w:r>
      <w:commentRangeStart w:id="97"/>
      <w:r w:rsidRPr="00BC3ABE">
        <w:t>préfère</w:t>
      </w:r>
      <w:commentRangeEnd w:id="97"/>
      <w:r w:rsidR="005B27D1">
        <w:rPr>
          <w:rStyle w:val="CommentReference"/>
        </w:rPr>
        <w:commentReference w:id="97"/>
      </w:r>
      <w:r w:rsidRPr="00BC3ABE">
        <w:t>*</w:t>
      </w:r>
      <w:r w:rsidRPr="00BC3ABE">
        <w:rPr>
          <w:color w:val="000000" w:themeColor="text1"/>
        </w:rPr>
        <w:t> </w:t>
      </w:r>
      <w:r w:rsidRPr="00BC3ABE">
        <w:t xml:space="preserve">le choix A au choix B », qui sont un peu plus faux encore, mais toujours très utiles. Car </w:t>
      </w:r>
      <w:r w:rsidR="00267AA3">
        <w:t>même si l’algorithme n’a aucune préférence personnelle</w:t>
      </w:r>
      <w:r w:rsidRPr="00BC3ABE">
        <w:t>, l’emploi de ce raccourci est plus simple que la formule «</w:t>
      </w:r>
      <w:r w:rsidRPr="00BC3ABE">
        <w:rPr>
          <w:spacing w:val="-3"/>
        </w:rPr>
        <w:t> </w:t>
      </w:r>
      <w:r w:rsidRPr="00BC3ABE">
        <w:t>les</w:t>
      </w:r>
      <w:r w:rsidRPr="00BC3ABE">
        <w:rPr>
          <w:spacing w:val="40"/>
        </w:rPr>
        <w:t xml:space="preserve"> </w:t>
      </w:r>
      <w:r w:rsidRPr="00BC3ABE">
        <w:lastRenderedPageBreak/>
        <w:t>scores des sous-mots conduisant au choix A</w:t>
      </w:r>
      <w:r w:rsidRPr="00BC3ABE">
        <w:rPr>
          <w:spacing w:val="-2"/>
        </w:rPr>
        <w:t xml:space="preserve"> </w:t>
      </w:r>
      <w:r w:rsidRPr="00BC3ABE">
        <w:t>sont plus hauts que les scores des sous-mots qui conduisent au choix B</w:t>
      </w:r>
      <w:r w:rsidRPr="00BC3ABE">
        <w:rPr>
          <w:spacing w:val="-4"/>
        </w:rPr>
        <w:t> </w:t>
      </w:r>
      <w:r w:rsidRPr="00BC3ABE">
        <w:t xml:space="preserve">». Gardons toutefois en tête que ce </w:t>
      </w:r>
      <w:r w:rsidRPr="00650F7C">
        <w:t>raccourci nous éloigne un peu</w:t>
      </w:r>
      <w:r w:rsidRPr="00BC3ABE">
        <w:t xml:space="preserve"> de la réalité : pour matérialiser cette prise de distance, nous marquerons donc par des *</w:t>
      </w:r>
      <w:r w:rsidR="005B27D1">
        <w:t>astérisques</w:t>
      </w:r>
      <w:r w:rsidRPr="00BC3ABE">
        <w:t xml:space="preserve">* </w:t>
      </w:r>
      <w:r w:rsidR="00062B6E">
        <w:t>qui sembleraient prêter aux algorithmes</w:t>
      </w:r>
      <w:r w:rsidRPr="00BC3ABE">
        <w:t xml:space="preserve"> une intelligence humaine. Il faudrait donc écrire : *intelligence* artificielle.</w:t>
      </w:r>
    </w:p>
    <w:p w14:paraId="2692F049" w14:textId="77777777" w:rsidR="00E561EB" w:rsidRPr="00BC3ABE" w:rsidRDefault="00E561EB" w:rsidP="00650F7C">
      <w:pPr>
        <w:pStyle w:val="Heading3"/>
      </w:pPr>
      <w:bookmarkStart w:id="98" w:name="_Toc201332048"/>
      <w:r w:rsidRPr="00650F7C">
        <w:t>Symbolistes contre connexionnistes</w:t>
      </w:r>
      <w:bookmarkEnd w:id="98"/>
    </w:p>
    <w:p w14:paraId="4ADA002D" w14:textId="0C3315E4" w:rsidR="00E561EB" w:rsidRPr="00BC3ABE" w:rsidRDefault="00E561EB" w:rsidP="00650F7C">
      <w:pPr>
        <w:rPr>
          <w:color w:val="000000" w:themeColor="text1"/>
        </w:rPr>
      </w:pPr>
      <w:r w:rsidRPr="00BC3ABE">
        <w:t xml:space="preserve">Avec le développement rapide des ordinateurs, on commença par tenter de construire des machines capables de </w:t>
      </w:r>
      <w:r w:rsidRPr="00BC3ABE">
        <w:rPr>
          <w:color w:val="000000" w:themeColor="text1"/>
        </w:rPr>
        <w:t xml:space="preserve">résoudre des </w:t>
      </w:r>
      <w:r w:rsidRPr="003E66DC">
        <w:rPr>
          <w:rFonts w:ascii="Calibri" w:hAnsi="Calibri" w:cs="Calibri"/>
          <w:szCs w:val="24"/>
        </w:rPr>
        <w:t>problèmes bien définis</w:t>
      </w:r>
      <w:r w:rsidR="005F142D" w:rsidRPr="003E66DC">
        <w:rPr>
          <w:rFonts w:ascii="Calibri" w:hAnsi="Calibri" w:cs="Calibri"/>
          <w:szCs w:val="24"/>
        </w:rPr>
        <w:t> : «</w:t>
      </w:r>
      <w:r w:rsidR="005F142D" w:rsidRPr="003E66DC">
        <w:rPr>
          <w:rFonts w:ascii="Calibri" w:hAnsi="Calibri" w:cs="Calibri"/>
          <w:spacing w:val="-3"/>
          <w:szCs w:val="24"/>
        </w:rPr>
        <w:t> </w:t>
      </w:r>
      <w:r w:rsidR="005F142D" w:rsidRPr="003E66DC">
        <w:rPr>
          <w:rFonts w:ascii="Calibri" w:hAnsi="Calibri" w:cs="Calibri"/>
          <w:szCs w:val="24"/>
        </w:rPr>
        <w:t>lire les chiffres sur l’image</w:t>
      </w:r>
      <w:r w:rsidR="005F142D" w:rsidRPr="003E66DC">
        <w:rPr>
          <w:rFonts w:ascii="Calibri" w:hAnsi="Calibri" w:cs="Calibri"/>
          <w:spacing w:val="-4"/>
          <w:szCs w:val="24"/>
        </w:rPr>
        <w:t xml:space="preserve"> </w:t>
      </w:r>
      <w:r w:rsidR="005F142D" w:rsidRPr="003E66DC">
        <w:rPr>
          <w:rFonts w:ascii="Calibri" w:hAnsi="Calibri" w:cs="Calibri"/>
          <w:szCs w:val="24"/>
        </w:rPr>
        <w:t>donnée en entrée » ou «</w:t>
      </w:r>
      <w:r w:rsidR="005F142D" w:rsidRPr="003E66DC">
        <w:rPr>
          <w:rFonts w:ascii="Calibri" w:hAnsi="Calibri" w:cs="Calibri"/>
          <w:spacing w:val="-3"/>
          <w:szCs w:val="24"/>
        </w:rPr>
        <w:t> </w:t>
      </w:r>
      <w:r w:rsidR="005F142D" w:rsidRPr="003E66DC">
        <w:rPr>
          <w:rFonts w:ascii="Calibri" w:hAnsi="Calibri" w:cs="Calibri"/>
          <w:szCs w:val="24"/>
        </w:rPr>
        <w:t>prédire la probabilité de retard du prochain métro en fonction des derniers horaires de passage donnés en entrée ».</w:t>
      </w:r>
      <w:r w:rsidR="005F142D" w:rsidRPr="003E66DC">
        <w:rPr>
          <w:rStyle w:val="CommentReference"/>
          <w:rFonts w:ascii="Calibri" w:hAnsi="Calibri" w:cs="Calibri"/>
          <w:sz w:val="24"/>
          <w:szCs w:val="24"/>
        </w:rPr>
        <w:annotationRef/>
      </w:r>
      <w:r w:rsidRPr="003E66DC">
        <w:rPr>
          <w:rFonts w:ascii="Calibri" w:hAnsi="Calibri" w:cs="Calibri"/>
          <w:szCs w:val="24"/>
        </w:rPr>
        <w:t>. Une première approche, mise en pratique par le psychologue américain Frank Rosenblatt dès 1950, consistait à reconstruire le raisonnement par le bas, en empilant des briques de raisonnement simples pour faire émerger</w:t>
      </w:r>
      <w:r w:rsidRPr="00BC3ABE">
        <w:t xml:space="preserve"> des raisonnements plus complexes.</w:t>
      </w:r>
    </w:p>
    <w:p w14:paraId="2845A85F" w14:textId="2C78A49A" w:rsidR="00E561EB" w:rsidRPr="00BC3ABE" w:rsidRDefault="00E561EB" w:rsidP="00650F7C">
      <w:r w:rsidRPr="00BC3ABE">
        <w:t>Nous avons déjà mentionné</w:t>
      </w:r>
      <w:r w:rsidRPr="00BC3ABE">
        <w:rPr>
          <w:spacing w:val="-1"/>
        </w:rPr>
        <w:t xml:space="preserve"> </w:t>
      </w:r>
      <w:r w:rsidRPr="00BC3ABE">
        <w:t>l’exemple</w:t>
      </w:r>
      <w:r w:rsidRPr="00BC3ABE">
        <w:rPr>
          <w:spacing w:val="-1"/>
        </w:rPr>
        <w:t xml:space="preserve"> </w:t>
      </w:r>
      <w:r w:rsidRPr="00BC3ABE">
        <w:t>d’une</w:t>
      </w:r>
      <w:r w:rsidRPr="00BC3ABE">
        <w:rPr>
          <w:spacing w:val="-1"/>
        </w:rPr>
        <w:t xml:space="preserve"> </w:t>
      </w:r>
      <w:r w:rsidRPr="00BC3ABE">
        <w:t>fourmilière</w:t>
      </w:r>
      <w:r w:rsidR="00062B6E">
        <w:rPr>
          <w:color w:val="000000" w:themeColor="text1"/>
        </w:rPr>
        <w:t>.</w:t>
      </w:r>
      <w:r w:rsidRPr="00BC3ABE">
        <w:rPr>
          <w:spacing w:val="-1"/>
        </w:rPr>
        <w:t xml:space="preserve"> </w:t>
      </w:r>
      <w:r w:rsidR="00062B6E">
        <w:t>U</w:t>
      </w:r>
      <w:r w:rsidRPr="00BC3ABE">
        <w:t>ne</w:t>
      </w:r>
      <w:r w:rsidRPr="00BC3ABE">
        <w:rPr>
          <w:spacing w:val="-1"/>
        </w:rPr>
        <w:t xml:space="preserve"> </w:t>
      </w:r>
      <w:r w:rsidRPr="00BC3ABE">
        <w:t>fourmi</w:t>
      </w:r>
      <w:r w:rsidRPr="00BC3ABE">
        <w:rPr>
          <w:spacing w:val="-1"/>
        </w:rPr>
        <w:t xml:space="preserve"> </w:t>
      </w:r>
      <w:r w:rsidRPr="00BC3ABE">
        <w:t>prend</w:t>
      </w:r>
      <w:r w:rsidRPr="00BC3ABE">
        <w:rPr>
          <w:spacing w:val="-1"/>
        </w:rPr>
        <w:t xml:space="preserve"> </w:t>
      </w:r>
      <w:r w:rsidRPr="00BC3ABE">
        <w:t xml:space="preserve">ses décisions </w:t>
      </w:r>
      <w:r w:rsidR="00976E18">
        <w:t xml:space="preserve">à l’aide </w:t>
      </w:r>
      <w:r w:rsidRPr="00BC3ABE">
        <w:t>de raisonnements simples, presque mécaniques</w:t>
      </w:r>
      <w:r w:rsidRPr="00BC3ABE">
        <w:rPr>
          <w:color w:val="000000" w:themeColor="text1"/>
        </w:rPr>
        <w:t> ; pourtant,</w:t>
      </w:r>
      <w:r w:rsidRPr="00BC3ABE">
        <w:t xml:space="preserve"> en </w:t>
      </w:r>
      <w:r w:rsidRPr="00BC3ABE">
        <w:rPr>
          <w:color w:val="000000" w:themeColor="text1"/>
        </w:rPr>
        <w:t>combinant</w:t>
      </w:r>
      <w:r w:rsidRPr="00BC3ABE">
        <w:t xml:space="preserve"> et </w:t>
      </w:r>
      <w:r w:rsidRPr="00BC3ABE">
        <w:rPr>
          <w:color w:val="000000" w:themeColor="text1"/>
        </w:rPr>
        <w:t>en multipliant</w:t>
      </w:r>
      <w:r w:rsidRPr="00BC3ABE">
        <w:t xml:space="preserve"> ces mécanismes </w:t>
      </w:r>
      <w:r w:rsidRPr="00BC3ABE">
        <w:rPr>
          <w:color w:val="000000" w:themeColor="text1"/>
        </w:rPr>
        <w:t>élémentaires</w:t>
      </w:r>
      <w:r w:rsidRPr="00BC3ABE">
        <w:t xml:space="preserve">, la fourmilière dans son ensemble parvient à obtenir des comportements complexes qui lui permettent d’explorer efficacement son environnement. Pourquoi ne pas </w:t>
      </w:r>
      <w:r w:rsidRPr="00BC3ABE">
        <w:rPr>
          <w:color w:val="000000" w:themeColor="text1"/>
        </w:rPr>
        <w:t>composer</w:t>
      </w:r>
      <w:r w:rsidRPr="00BC3ABE">
        <w:t xml:space="preserve"> de tels mécanismes élémentaires pour </w:t>
      </w:r>
      <w:r w:rsidRPr="00BC3ABE">
        <w:rPr>
          <w:color w:val="000000" w:themeColor="text1"/>
        </w:rPr>
        <w:t xml:space="preserve">atteindre progressivement </w:t>
      </w:r>
      <w:r w:rsidRPr="00BC3ABE">
        <w:t>des</w:t>
      </w:r>
      <w:r w:rsidRPr="00BC3ABE">
        <w:rPr>
          <w:spacing w:val="18"/>
        </w:rPr>
        <w:t xml:space="preserve"> </w:t>
      </w:r>
      <w:r w:rsidRPr="00BC3ABE">
        <w:t>niveaux</w:t>
      </w:r>
      <w:r w:rsidRPr="00BC3ABE">
        <w:rPr>
          <w:spacing w:val="18"/>
        </w:rPr>
        <w:t xml:space="preserve"> </w:t>
      </w:r>
      <w:r w:rsidRPr="00BC3ABE">
        <w:rPr>
          <w:color w:val="000000" w:themeColor="text1"/>
        </w:rPr>
        <w:t xml:space="preserve">supérieurs </w:t>
      </w:r>
      <w:r w:rsidRPr="00BC3ABE">
        <w:t>d’abstraction</w:t>
      </w:r>
      <w:r w:rsidRPr="00BC3ABE">
        <w:rPr>
          <w:spacing w:val="18"/>
        </w:rPr>
        <w:t xml:space="preserve"> </w:t>
      </w:r>
      <w:r w:rsidRPr="00BC3ABE">
        <w:rPr>
          <w:color w:val="000000" w:themeColor="text1"/>
        </w:rPr>
        <w:t>et aboutir ainsi à la résolution de problèmes</w:t>
      </w:r>
      <w:r w:rsidRPr="00BC3ABE">
        <w:rPr>
          <w:spacing w:val="-2"/>
        </w:rPr>
        <w:t xml:space="preserve"> complexes ?</w:t>
      </w:r>
    </w:p>
    <w:p w14:paraId="13591F2E" w14:textId="22360496" w:rsidR="00E561EB" w:rsidRPr="00BC3ABE" w:rsidRDefault="00E561EB" w:rsidP="00650F7C">
      <w:r w:rsidRPr="00BC3ABE">
        <w:t xml:space="preserve">Partant de cette idée, Rosenblatt créa des fonctions mathématiques élémentaires qu’il appela des neurones. </w:t>
      </w:r>
      <w:r w:rsidRPr="00650F7C">
        <w:t>Intéressons-nous à</w:t>
      </w:r>
      <w:r w:rsidRPr="00BC3ABE">
        <w:rPr>
          <w:rStyle w:val="Hyperlink2"/>
          <w:rFonts w:cs="Times New Roman"/>
          <w:color w:val="000000" w:themeColor="text1"/>
        </w:rPr>
        <w:t xml:space="preserve"> </w:t>
      </w:r>
      <w:r w:rsidRPr="00BC3ABE">
        <w:rPr>
          <w:color w:val="000000" w:themeColor="text1"/>
        </w:rPr>
        <w:t>cette architecture.</w:t>
      </w:r>
      <w:r w:rsidRPr="00BC3ABE">
        <w:rPr>
          <w:rStyle w:val="Hyperlink2"/>
          <w:rFonts w:cs="Times New Roman"/>
          <w:color w:val="000000" w:themeColor="text1"/>
        </w:rPr>
        <w:t xml:space="preserve"> </w:t>
      </w:r>
      <w:r w:rsidRPr="00BC3ABE">
        <w:t xml:space="preserve">Chacun des neurones </w:t>
      </w:r>
      <w:r w:rsidRPr="00BC3ABE">
        <w:rPr>
          <w:color w:val="000000" w:themeColor="text1"/>
        </w:rPr>
        <w:t>est</w:t>
      </w:r>
      <w:r w:rsidRPr="00BC3ABE">
        <w:t xml:space="preserve"> construit comme indiqué sur </w:t>
      </w:r>
      <w:r w:rsidRPr="00650F7C">
        <w:rPr>
          <w:highlight w:val="yellow"/>
        </w:rPr>
        <w:t>la figure</w:t>
      </w:r>
      <w:r w:rsidR="009A3A70" w:rsidRPr="00650F7C">
        <w:rPr>
          <w:highlight w:val="yellow"/>
        </w:rPr>
        <w:t> </w:t>
      </w:r>
      <w:r w:rsidRPr="00650F7C">
        <w:rPr>
          <w:highlight w:val="yellow"/>
        </w:rPr>
        <w:t>2</w:t>
      </w:r>
      <w:r w:rsidRPr="00650F7C">
        <w:t> </w:t>
      </w:r>
      <w:r w:rsidRPr="00BC3ABE">
        <w:rPr>
          <w:color w:val="000000" w:themeColor="text1"/>
        </w:rPr>
        <w:t>: il est</w:t>
      </w:r>
      <w:r w:rsidRPr="00BC3ABE">
        <w:t xml:space="preserve"> conçu pour transformer plusieurs signaux d’entrée en un signal de sortie. Chacun des signaux d’entrée </w:t>
      </w:r>
      <w:r w:rsidRPr="00650F7C">
        <w:t>peut</w:t>
      </w:r>
      <w:r w:rsidRPr="0049435F">
        <w:t xml:space="preserve"> être plus ou moins fort (ce qu’on note p</w:t>
      </w:r>
      <w:r w:rsidRPr="003127FE">
        <w:t xml:space="preserve">ar des valeurs plus ou moins </w:t>
      </w:r>
      <w:r w:rsidRPr="00650F7C">
        <w:t>élevées</w:t>
      </w:r>
      <w:r w:rsidRPr="0049435F">
        <w:t xml:space="preserve"> du négatif au positif), et </w:t>
      </w:r>
      <w:r w:rsidRPr="00650F7C">
        <w:t>arrive au neurone</w:t>
      </w:r>
      <w:r w:rsidRPr="0049435F">
        <w:t xml:space="preserve"> par un canal qui </w:t>
      </w:r>
      <w:r w:rsidRPr="00650F7C">
        <w:t>porte</w:t>
      </w:r>
      <w:r w:rsidRPr="00BC3ABE">
        <w:t xml:space="preserve"> un coefficient associé, aussi appelé </w:t>
      </w:r>
      <w:r w:rsidRPr="00650F7C">
        <w:rPr>
          <w:i/>
        </w:rPr>
        <w:t>poids</w:t>
      </w:r>
      <w:r w:rsidRPr="00BC3ABE">
        <w:rPr>
          <w:color w:val="000000" w:themeColor="text1"/>
        </w:rPr>
        <w:t>,</w:t>
      </w:r>
      <w:r w:rsidRPr="00BC3ABE">
        <w:t xml:space="preserve"> représentant l’importance </w:t>
      </w:r>
      <w:r w:rsidRPr="00BC3ABE">
        <w:rPr>
          <w:color w:val="000000" w:themeColor="text1"/>
        </w:rPr>
        <w:t>qu’accorde</w:t>
      </w:r>
      <w:r w:rsidRPr="00BC3ABE">
        <w:t xml:space="preserve"> le neurone au signal venant de ce canal.</w:t>
      </w:r>
    </w:p>
    <w:p w14:paraId="7B4A60B4" w14:textId="65B9FFAB" w:rsidR="002D3559" w:rsidRPr="00650F7C" w:rsidDel="00B34450" w:rsidRDefault="00E561EB">
      <w:pPr>
        <w:rPr>
          <w:del w:id="99" w:author="Microsoft Office User" w:date="2025-07-25T04:29:00Z"/>
          <w:color w:val="000000" w:themeColor="text1"/>
        </w:rPr>
      </w:pPr>
      <w:r w:rsidRPr="00BC3ABE">
        <w:t xml:space="preserve">Le neurone </w:t>
      </w:r>
      <w:r w:rsidRPr="00BC3ABE">
        <w:rPr>
          <w:color w:val="000000" w:themeColor="text1"/>
        </w:rPr>
        <w:t>additionne</w:t>
      </w:r>
      <w:r w:rsidRPr="00BC3ABE">
        <w:t xml:space="preserve"> tous ces signaux d’entrée, chacun étant multiplié par son coefficient (ou poids)</w:t>
      </w:r>
      <w:r w:rsidRPr="00BC3ABE">
        <w:rPr>
          <w:color w:val="000000" w:themeColor="text1"/>
        </w:rPr>
        <w:t> </w:t>
      </w:r>
      <w:r w:rsidRPr="00BC3ABE">
        <w:t xml:space="preserve">: si la somme </w:t>
      </w:r>
      <w:r w:rsidRPr="00BC3ABE">
        <w:rPr>
          <w:color w:val="000000" w:themeColor="text1"/>
        </w:rPr>
        <w:t>est</w:t>
      </w:r>
      <w:r w:rsidRPr="00BC3ABE">
        <w:t xml:space="preserve"> supérieure à un certain seuil, il </w:t>
      </w:r>
      <w:r w:rsidRPr="00BC3ABE">
        <w:rPr>
          <w:color w:val="000000" w:themeColor="text1"/>
        </w:rPr>
        <w:t>s’active</w:t>
      </w:r>
      <w:r w:rsidRPr="00BC3ABE">
        <w:t>, et</w:t>
      </w:r>
      <w:r w:rsidRPr="00BC3ABE">
        <w:rPr>
          <w:spacing w:val="-3"/>
        </w:rPr>
        <w:t xml:space="preserve"> </w:t>
      </w:r>
      <w:r w:rsidRPr="00BC3ABE">
        <w:rPr>
          <w:color w:val="000000" w:themeColor="text1"/>
        </w:rPr>
        <w:t>transmet</w:t>
      </w:r>
      <w:r w:rsidRPr="00BC3ABE">
        <w:rPr>
          <w:spacing w:val="-3"/>
        </w:rPr>
        <w:t xml:space="preserve"> </w:t>
      </w:r>
      <w:r w:rsidRPr="00BC3ABE">
        <w:t>alors</w:t>
      </w:r>
      <w:r w:rsidRPr="00BC3ABE">
        <w:rPr>
          <w:spacing w:val="-3"/>
        </w:rPr>
        <w:t xml:space="preserve"> </w:t>
      </w:r>
      <w:r w:rsidRPr="00BC3ABE">
        <w:t>la</w:t>
      </w:r>
      <w:r w:rsidRPr="00BC3ABE">
        <w:rPr>
          <w:spacing w:val="-3"/>
        </w:rPr>
        <w:t xml:space="preserve"> </w:t>
      </w:r>
      <w:r w:rsidRPr="00BC3ABE">
        <w:t>somme</w:t>
      </w:r>
      <w:r w:rsidRPr="00BC3ABE">
        <w:rPr>
          <w:spacing w:val="-3"/>
        </w:rPr>
        <w:t xml:space="preserve"> </w:t>
      </w:r>
      <w:r w:rsidRPr="00BC3ABE">
        <w:t>en</w:t>
      </w:r>
      <w:r w:rsidRPr="00BC3ABE">
        <w:rPr>
          <w:spacing w:val="-3"/>
        </w:rPr>
        <w:t xml:space="preserve"> </w:t>
      </w:r>
      <w:r w:rsidRPr="00BC3ABE">
        <w:t>question</w:t>
      </w:r>
      <w:r w:rsidRPr="00BC3ABE">
        <w:rPr>
          <w:spacing w:val="-3"/>
        </w:rPr>
        <w:t xml:space="preserve"> </w:t>
      </w:r>
      <w:r w:rsidRPr="00BC3ABE">
        <w:t>vers</w:t>
      </w:r>
      <w:r w:rsidRPr="00BC3ABE">
        <w:rPr>
          <w:spacing w:val="-3"/>
        </w:rPr>
        <w:t xml:space="preserve"> </w:t>
      </w:r>
      <w:r w:rsidRPr="00BC3ABE">
        <w:t>sa</w:t>
      </w:r>
      <w:r w:rsidRPr="00BC3ABE">
        <w:rPr>
          <w:spacing w:val="-3"/>
        </w:rPr>
        <w:t xml:space="preserve"> </w:t>
      </w:r>
      <w:r w:rsidRPr="00BC3ABE">
        <w:t>propre</w:t>
      </w:r>
      <w:r w:rsidRPr="00BC3ABE">
        <w:rPr>
          <w:spacing w:val="-3"/>
        </w:rPr>
        <w:t xml:space="preserve"> </w:t>
      </w:r>
      <w:r w:rsidRPr="00BC3ABE">
        <w:t>sortie,</w:t>
      </w:r>
      <w:r w:rsidRPr="00BC3ABE">
        <w:rPr>
          <w:spacing w:val="-3"/>
        </w:rPr>
        <w:t xml:space="preserve"> </w:t>
      </w:r>
      <w:r w:rsidRPr="00BC3ABE">
        <w:t>sinon,</w:t>
      </w:r>
      <w:r w:rsidRPr="00BC3ABE">
        <w:rPr>
          <w:spacing w:val="-3"/>
        </w:rPr>
        <w:t xml:space="preserve"> </w:t>
      </w:r>
      <w:r w:rsidRPr="00BC3ABE">
        <w:t>il</w:t>
      </w:r>
      <w:r w:rsidRPr="00BC3ABE">
        <w:rPr>
          <w:spacing w:val="-3"/>
        </w:rPr>
        <w:t xml:space="preserve"> </w:t>
      </w:r>
      <w:r w:rsidRPr="00BC3ABE">
        <w:rPr>
          <w:color w:val="000000" w:themeColor="text1"/>
        </w:rPr>
        <w:t>transmet</w:t>
      </w:r>
      <w:r w:rsidRPr="00BC3ABE">
        <w:t xml:space="preserve"> un signal valant zéro</w:t>
      </w:r>
      <w:bookmarkStart w:id="100" w:name="_bookmark11"/>
      <w:bookmarkEnd w:id="100"/>
      <w:r w:rsidRPr="00BC3ABE">
        <w:rPr>
          <w:rStyle w:val="FootnoteReference"/>
          <w:rFonts w:ascii="Times New Roman" w:hAnsi="Times New Roman" w:cs="Times New Roman"/>
        </w:rPr>
        <w:footnoteReference w:id="7"/>
      </w:r>
      <w:r w:rsidRPr="00BC3ABE">
        <w:t>.</w:t>
      </w:r>
      <w:r w:rsidRPr="00BC3ABE">
        <w:rPr>
          <w:color w:val="000000" w:themeColor="text1"/>
        </w:rPr>
        <w:t xml:space="preserve"> </w:t>
      </w:r>
      <w:del w:id="101" w:author="Microsoft Office User" w:date="2025-07-25T04:29:00Z">
        <w:r w:rsidRPr="00BC3ABE" w:rsidDel="00B34450">
          <w:rPr>
            <w:color w:val="000000" w:themeColor="text1"/>
          </w:rPr>
          <w:delText>Voici l’illustration en pseudo-code d’un tel neurone à trois canaux d’entrée</w:delText>
        </w:r>
        <w:r w:rsidR="002D3559" w:rsidDel="00B34450">
          <w:rPr>
            <w:color w:val="000000" w:themeColor="text1"/>
          </w:rPr>
          <w:delText> :</w:delText>
        </w:r>
      </w:del>
    </w:p>
    <w:p w14:paraId="76626055" w14:textId="08D1788C" w:rsidR="00E561EB" w:rsidRPr="00BC3ABE" w:rsidDel="00B34450" w:rsidRDefault="00E561EB">
      <w:pPr>
        <w:rPr>
          <w:del w:id="102" w:author="Microsoft Office User" w:date="2025-07-25T04:29:00Z"/>
        </w:rPr>
        <w:pPrChange w:id="103" w:author="Microsoft Office User" w:date="2025-07-25T04:29:00Z">
          <w:pPr>
            <w:pStyle w:val="Retrait"/>
          </w:pPr>
        </w:pPrChange>
      </w:pPr>
      <w:del w:id="104" w:author="Microsoft Office User" w:date="2025-07-25T04:29:00Z">
        <w:r w:rsidRPr="00BC3ABE" w:rsidDel="00B34450">
          <w:delText>Paramètres</w:delText>
        </w:r>
        <w:r w:rsidRPr="00BC3ABE" w:rsidDel="00B34450">
          <w:rPr>
            <w:spacing w:val="-3"/>
          </w:rPr>
          <w:delText xml:space="preserve"> </w:delText>
        </w:r>
        <w:r w:rsidRPr="00BC3ABE" w:rsidDel="00B34450">
          <w:delText>du</w:delText>
        </w:r>
        <w:r w:rsidRPr="00BC3ABE" w:rsidDel="00B34450">
          <w:rPr>
            <w:spacing w:val="-3"/>
          </w:rPr>
          <w:delText xml:space="preserve"> </w:delText>
        </w:r>
        <w:r w:rsidRPr="00BC3ABE" w:rsidDel="00B34450">
          <w:delText>neurone :</w:delText>
        </w:r>
        <w:r w:rsidRPr="00BC3ABE" w:rsidDel="00B34450">
          <w:rPr>
            <w:spacing w:val="-3"/>
          </w:rPr>
          <w:delText xml:space="preserve"> </w:delText>
        </w:r>
        <w:r w:rsidR="002D3559" w:rsidDel="00B34450">
          <w:rPr>
            <w:spacing w:val="-3"/>
          </w:rPr>
          <w:delText>[</w:delText>
        </w:r>
        <w:r w:rsidRPr="00BC3ABE" w:rsidDel="00B34450">
          <w:delText>coeff_1</w:delText>
        </w:r>
        <w:r w:rsidR="002D3559" w:rsidDel="00B34450">
          <w:rPr>
            <w:spacing w:val="-3"/>
          </w:rPr>
          <w:delText> </w:delText>
        </w:r>
        <w:r w:rsidR="002D3559" w:rsidDel="00B34450">
          <w:delText>;</w:delText>
        </w:r>
        <w:r w:rsidR="002D3559" w:rsidRPr="00BC3ABE" w:rsidDel="00B34450">
          <w:rPr>
            <w:spacing w:val="-3"/>
          </w:rPr>
          <w:delText xml:space="preserve"> </w:delText>
        </w:r>
        <w:r w:rsidRPr="00BC3ABE" w:rsidDel="00B34450">
          <w:delText>coeff_2</w:delText>
        </w:r>
        <w:r w:rsidR="002D3559" w:rsidDel="00B34450">
          <w:rPr>
            <w:spacing w:val="-3"/>
          </w:rPr>
          <w:delText> </w:delText>
        </w:r>
        <w:r w:rsidR="002D3559" w:rsidDel="00B34450">
          <w:delText>;</w:delText>
        </w:r>
        <w:r w:rsidR="002D3559" w:rsidRPr="00BC3ABE" w:rsidDel="00B34450">
          <w:rPr>
            <w:spacing w:val="-3"/>
          </w:rPr>
          <w:delText xml:space="preserve"> </w:delText>
        </w:r>
        <w:r w:rsidRPr="00BC3ABE" w:rsidDel="00B34450">
          <w:delText>coeff_3</w:delText>
        </w:r>
        <w:r w:rsidR="002D3559" w:rsidDel="00B34450">
          <w:delText>]</w:delText>
        </w:r>
        <w:r w:rsidRPr="00BC3ABE" w:rsidDel="00B34450">
          <w:rPr>
            <w:spacing w:val="-3"/>
          </w:rPr>
          <w:delText xml:space="preserve"> </w:delText>
        </w:r>
        <w:r w:rsidRPr="00BC3ABE" w:rsidDel="00B34450">
          <w:delText>(peuvent varier et être négatifs)</w:delText>
        </w:r>
        <w:r w:rsidR="002D3559" w:rsidDel="00B34450">
          <w:delText>.</w:delText>
        </w:r>
      </w:del>
    </w:p>
    <w:p w14:paraId="37169597" w14:textId="670A40A3" w:rsidR="00E561EB" w:rsidRPr="00BC3ABE" w:rsidDel="00B34450" w:rsidRDefault="00E561EB">
      <w:pPr>
        <w:rPr>
          <w:del w:id="105" w:author="Microsoft Office User" w:date="2025-07-25T04:29:00Z"/>
        </w:rPr>
        <w:pPrChange w:id="106" w:author="Microsoft Office User" w:date="2025-07-25T04:29:00Z">
          <w:pPr>
            <w:pStyle w:val="Retrait"/>
          </w:pPr>
        </w:pPrChange>
      </w:pPr>
    </w:p>
    <w:p w14:paraId="78758D4E" w14:textId="6330914B" w:rsidR="00E561EB" w:rsidDel="00B34450" w:rsidRDefault="00E561EB">
      <w:pPr>
        <w:rPr>
          <w:del w:id="107" w:author="Microsoft Office User" w:date="2025-07-25T04:29:00Z"/>
        </w:rPr>
        <w:pPrChange w:id="108" w:author="Microsoft Office User" w:date="2025-07-25T04:29:00Z">
          <w:pPr>
            <w:pStyle w:val="Retrait"/>
          </w:pPr>
        </w:pPrChange>
      </w:pPr>
      <w:del w:id="109" w:author="Microsoft Office User" w:date="2025-07-25T04:29:00Z">
        <w:r w:rsidRPr="00BC3ABE" w:rsidDel="00B34450">
          <w:rPr>
            <w:color w:val="000000"/>
          </w:rPr>
          <w:delText>Entré</w:delText>
        </w:r>
        <w:r w:rsidRPr="00BC3ABE" w:rsidDel="00B34450">
          <w:delText>e</w:delText>
        </w:r>
        <w:r w:rsidRPr="00BC3ABE" w:rsidDel="00B34450">
          <w:rPr>
            <w:spacing w:val="-2"/>
          </w:rPr>
          <w:delText> </w:delText>
        </w:r>
        <w:r w:rsidRPr="00BC3ABE" w:rsidDel="00B34450">
          <w:delText>:</w:delText>
        </w:r>
        <w:r w:rsidRPr="00BC3ABE" w:rsidDel="00B34450">
          <w:rPr>
            <w:spacing w:val="-2"/>
          </w:rPr>
          <w:delText xml:space="preserve"> </w:delText>
        </w:r>
        <w:r w:rsidRPr="00BC3ABE" w:rsidDel="00B34450">
          <w:delText>liste</w:delText>
        </w:r>
        <w:r w:rsidRPr="00BC3ABE" w:rsidDel="00B34450">
          <w:rPr>
            <w:spacing w:val="-2"/>
          </w:rPr>
          <w:delText xml:space="preserve"> </w:delText>
        </w:r>
        <w:r w:rsidRPr="00BC3ABE" w:rsidDel="00B34450">
          <w:delText>des</w:delText>
        </w:r>
        <w:r w:rsidRPr="00BC3ABE" w:rsidDel="00B34450">
          <w:rPr>
            <w:spacing w:val="-2"/>
          </w:rPr>
          <w:delText xml:space="preserve"> </w:delText>
        </w:r>
        <w:r w:rsidRPr="00BC3ABE" w:rsidDel="00B34450">
          <w:delText>signaux</w:delText>
        </w:r>
        <w:r w:rsidRPr="00BC3ABE" w:rsidDel="00B34450">
          <w:rPr>
            <w:spacing w:val="-2"/>
          </w:rPr>
          <w:delText xml:space="preserve"> </w:delText>
        </w:r>
        <w:r w:rsidRPr="00BC3ABE" w:rsidDel="00B34450">
          <w:delText>arrivant</w:delText>
        </w:r>
        <w:r w:rsidRPr="00BC3ABE" w:rsidDel="00B34450">
          <w:rPr>
            <w:spacing w:val="-2"/>
          </w:rPr>
          <w:delText xml:space="preserve"> </w:delText>
        </w:r>
        <w:r w:rsidRPr="00BC3ABE" w:rsidDel="00B34450">
          <w:delText>de</w:delText>
        </w:r>
        <w:r w:rsidRPr="00BC3ABE" w:rsidDel="00B34450">
          <w:rPr>
            <w:spacing w:val="-2"/>
          </w:rPr>
          <w:delText xml:space="preserve"> </w:delText>
        </w:r>
        <w:r w:rsidRPr="00BC3ABE" w:rsidDel="00B34450">
          <w:delText>chacun</w:delText>
        </w:r>
        <w:r w:rsidRPr="00BC3ABE" w:rsidDel="00B34450">
          <w:rPr>
            <w:spacing w:val="-2"/>
          </w:rPr>
          <w:delText xml:space="preserve"> </w:delText>
        </w:r>
        <w:r w:rsidRPr="00BC3ABE" w:rsidDel="00B34450">
          <w:delText>des</w:delText>
        </w:r>
        <w:r w:rsidRPr="00BC3ABE" w:rsidDel="00B34450">
          <w:rPr>
            <w:spacing w:val="-2"/>
          </w:rPr>
          <w:delText xml:space="preserve"> </w:delText>
        </w:r>
        <w:r w:rsidRPr="00BC3ABE" w:rsidDel="00B34450">
          <w:delText>3</w:delText>
        </w:r>
        <w:r w:rsidRPr="00BC3ABE" w:rsidDel="00B34450">
          <w:rPr>
            <w:spacing w:val="-2"/>
          </w:rPr>
          <w:delText xml:space="preserve"> </w:delText>
        </w:r>
        <w:r w:rsidRPr="00BC3ABE" w:rsidDel="00B34450">
          <w:delText>canaux : [s_1</w:delText>
        </w:r>
        <w:r w:rsidR="002D3559" w:rsidDel="00B34450">
          <w:delText> ;</w:delText>
        </w:r>
        <w:r w:rsidR="002D3559" w:rsidRPr="00BC3ABE" w:rsidDel="00B34450">
          <w:delText xml:space="preserve"> </w:delText>
        </w:r>
        <w:r w:rsidRPr="00BC3ABE" w:rsidDel="00B34450">
          <w:delText>s_2</w:delText>
        </w:r>
        <w:r w:rsidR="002D3559" w:rsidDel="00B34450">
          <w:delText> ;</w:delText>
        </w:r>
        <w:r w:rsidR="002D3559" w:rsidRPr="00BC3ABE" w:rsidDel="00B34450">
          <w:delText xml:space="preserve"> </w:delText>
        </w:r>
        <w:r w:rsidRPr="00BC3ABE" w:rsidDel="00B34450">
          <w:delText>s_3]</w:delText>
        </w:r>
      </w:del>
    </w:p>
    <w:p w14:paraId="7379776B" w14:textId="5942DF0F" w:rsidR="002D3559" w:rsidRPr="00BC3ABE" w:rsidDel="00B34450" w:rsidRDefault="002D3559">
      <w:pPr>
        <w:rPr>
          <w:del w:id="110" w:author="Microsoft Office User" w:date="2025-07-25T04:29:00Z"/>
        </w:rPr>
        <w:pPrChange w:id="111" w:author="Microsoft Office User" w:date="2025-07-25T04:29:00Z">
          <w:pPr>
            <w:pStyle w:val="Retrait"/>
          </w:pPr>
        </w:pPrChange>
      </w:pPr>
    </w:p>
    <w:p w14:paraId="50BAE62A" w14:textId="33C36EB9" w:rsidR="00E561EB" w:rsidRPr="00BC3ABE" w:rsidDel="00B34450" w:rsidRDefault="00E561EB">
      <w:pPr>
        <w:rPr>
          <w:del w:id="112" w:author="Microsoft Office User" w:date="2025-07-25T04:29:00Z"/>
          <w:color w:val="000000" w:themeColor="text1"/>
        </w:rPr>
        <w:pPrChange w:id="113" w:author="Microsoft Office User" w:date="2025-07-25T04:29:00Z">
          <w:pPr>
            <w:pStyle w:val="Retrait"/>
          </w:pPr>
        </w:pPrChange>
      </w:pPr>
      <w:del w:id="114" w:author="Microsoft Office User" w:date="2025-07-25T04:29:00Z">
        <w:r w:rsidRPr="00BC3ABE" w:rsidDel="00B34450">
          <w:rPr>
            <w:color w:val="000000" w:themeColor="text1"/>
          </w:rPr>
          <w:delText xml:space="preserve">On initialise la variable </w:delText>
        </w:r>
        <w:r w:rsidR="002D3559" w:rsidDel="00B34450">
          <w:rPr>
            <w:color w:val="000000" w:themeColor="text1"/>
          </w:rPr>
          <w:delText>« </w:delText>
        </w:r>
        <w:r w:rsidR="002D3559" w:rsidRPr="00BC3ABE" w:rsidDel="00B34450">
          <w:rPr>
            <w:color w:val="000000" w:themeColor="text1"/>
          </w:rPr>
          <w:delText>somme</w:delText>
        </w:r>
        <w:r w:rsidR="002D3559" w:rsidDel="00B34450">
          <w:rPr>
            <w:color w:val="000000" w:themeColor="text1"/>
          </w:rPr>
          <w:delText> »</w:delText>
        </w:r>
        <w:r w:rsidR="002D3559" w:rsidRPr="00BC3ABE" w:rsidDel="00B34450">
          <w:rPr>
            <w:color w:val="000000" w:themeColor="text1"/>
          </w:rPr>
          <w:delText xml:space="preserve"> </w:delText>
        </w:r>
        <w:r w:rsidRPr="00BC3ABE" w:rsidDel="00B34450">
          <w:rPr>
            <w:color w:val="000000" w:themeColor="text1"/>
          </w:rPr>
          <w:delText xml:space="preserve">à </w:delText>
        </w:r>
        <w:r w:rsidR="002D3559" w:rsidRPr="00BC3ABE" w:rsidDel="00B34450">
          <w:rPr>
            <w:color w:val="000000" w:themeColor="text1"/>
          </w:rPr>
          <w:delText>0</w:delText>
        </w:r>
        <w:r w:rsidR="002D3559" w:rsidDel="00B34450">
          <w:rPr>
            <w:color w:val="000000" w:themeColor="text1"/>
          </w:rPr>
          <w:delText>.</w:delText>
        </w:r>
      </w:del>
    </w:p>
    <w:p w14:paraId="2D1CCAC7" w14:textId="54DE97B1" w:rsidR="00E561EB" w:rsidRPr="00BC3ABE" w:rsidDel="00B34450" w:rsidRDefault="00E561EB">
      <w:pPr>
        <w:rPr>
          <w:del w:id="115" w:author="Microsoft Office User" w:date="2025-07-25T04:29:00Z"/>
        </w:rPr>
        <w:pPrChange w:id="116" w:author="Microsoft Office User" w:date="2025-07-25T04:29:00Z">
          <w:pPr>
            <w:pStyle w:val="Retrait"/>
          </w:pPr>
        </w:pPrChange>
      </w:pPr>
      <w:del w:id="117" w:author="Microsoft Office User" w:date="2025-07-25T04:29:00Z">
        <w:r w:rsidRPr="00BC3ABE" w:rsidDel="00B34450">
          <w:rPr>
            <w:color w:val="000000"/>
          </w:rPr>
          <w:delText xml:space="preserve">Pour i allant de 1 à </w:delText>
        </w:r>
        <w:r w:rsidRPr="00BC3ABE" w:rsidDel="00B34450">
          <w:delText>3 </w:delText>
        </w:r>
        <w:r w:rsidRPr="00BC3ABE" w:rsidDel="00B34450">
          <w:rPr>
            <w:spacing w:val="-10"/>
          </w:rPr>
          <w:delText>:</w:delText>
        </w:r>
      </w:del>
    </w:p>
    <w:p w14:paraId="449BEEE3" w14:textId="76DFF9D5" w:rsidR="00E561EB" w:rsidRPr="00BC3ABE" w:rsidDel="00B34450" w:rsidRDefault="00E561EB">
      <w:pPr>
        <w:rPr>
          <w:del w:id="118" w:author="Microsoft Office User" w:date="2025-07-25T04:29:00Z"/>
        </w:rPr>
        <w:pPrChange w:id="119" w:author="Microsoft Office User" w:date="2025-07-25T04:29:00Z">
          <w:pPr>
            <w:pStyle w:val="Retrait"/>
          </w:pPr>
        </w:pPrChange>
      </w:pPr>
      <w:del w:id="120" w:author="Microsoft Office User" w:date="2025-07-25T04:29:00Z">
        <w:r w:rsidRPr="00BC3ABE" w:rsidDel="00B34450">
          <w:rPr>
            <w:color w:val="000000" w:themeColor="text1"/>
          </w:rPr>
          <w:tab/>
          <w:delText>On ajoute ‘(</w:delText>
        </w:r>
        <w:r w:rsidRPr="00BC3ABE" w:rsidDel="00B34450">
          <w:delText xml:space="preserve">coeff_i x </w:delText>
        </w:r>
        <w:r w:rsidRPr="00BC3ABE" w:rsidDel="00B34450">
          <w:rPr>
            <w:spacing w:val="-4"/>
          </w:rPr>
          <w:delText>s_i)</w:delText>
        </w:r>
        <w:r w:rsidRPr="00BC3ABE" w:rsidDel="00B34450">
          <w:rPr>
            <w:color w:val="000000" w:themeColor="text1"/>
          </w:rPr>
          <w:delText xml:space="preserve">’ à </w:delText>
        </w:r>
        <w:r w:rsidR="002D3559" w:rsidDel="00B34450">
          <w:rPr>
            <w:color w:val="000000" w:themeColor="text1"/>
          </w:rPr>
          <w:delText>« </w:delText>
        </w:r>
        <w:r w:rsidR="002D3559" w:rsidRPr="00BC3ABE" w:rsidDel="00B34450">
          <w:rPr>
            <w:color w:val="000000" w:themeColor="text1"/>
          </w:rPr>
          <w:delText>somme</w:delText>
        </w:r>
        <w:r w:rsidR="002D3559" w:rsidDel="00B34450">
          <w:rPr>
            <w:color w:val="000000" w:themeColor="text1"/>
          </w:rPr>
          <w:delText> »</w:delText>
        </w:r>
      </w:del>
    </w:p>
    <w:p w14:paraId="2D2855F4" w14:textId="0980574B" w:rsidR="00E561EB" w:rsidRPr="00BC3ABE" w:rsidDel="00B34450" w:rsidRDefault="00E561EB">
      <w:pPr>
        <w:rPr>
          <w:del w:id="121" w:author="Microsoft Office User" w:date="2025-07-25T04:29:00Z"/>
        </w:rPr>
        <w:pPrChange w:id="122" w:author="Microsoft Office User" w:date="2025-07-25T04:29:00Z">
          <w:pPr>
            <w:pStyle w:val="Retrait"/>
          </w:pPr>
        </w:pPrChange>
      </w:pPr>
    </w:p>
    <w:p w14:paraId="7F764329" w14:textId="2B8319CB" w:rsidR="00E561EB" w:rsidRPr="00BC3ABE" w:rsidDel="00B34450" w:rsidRDefault="00E561EB">
      <w:pPr>
        <w:rPr>
          <w:del w:id="123" w:author="Microsoft Office User" w:date="2025-07-25T04:29:00Z"/>
        </w:rPr>
        <w:pPrChange w:id="124" w:author="Microsoft Office User" w:date="2025-07-25T04:29:00Z">
          <w:pPr>
            <w:pStyle w:val="Retrait"/>
          </w:pPr>
        </w:pPrChange>
      </w:pPr>
      <w:del w:id="125" w:author="Microsoft Office User" w:date="2025-07-25T04:29:00Z">
        <w:r w:rsidRPr="00BC3ABE" w:rsidDel="00B34450">
          <w:rPr>
            <w:color w:val="000000"/>
          </w:rPr>
          <w:delText>Si somme &gt; 0</w:delText>
        </w:r>
        <w:r w:rsidR="002D3559" w:rsidDel="00B34450">
          <w:rPr>
            <w:color w:val="000000"/>
          </w:rPr>
          <w:delText> </w:delText>
        </w:r>
        <w:r w:rsidRPr="00BC3ABE" w:rsidDel="00B34450">
          <w:rPr>
            <w:color w:val="000000"/>
          </w:rPr>
          <w:delText>:</w:delText>
        </w:r>
      </w:del>
    </w:p>
    <w:p w14:paraId="76FB6DB5" w14:textId="4BAD548E" w:rsidR="00E561EB" w:rsidRPr="00BC3ABE" w:rsidDel="00B34450" w:rsidRDefault="00E561EB">
      <w:pPr>
        <w:ind w:firstLine="0"/>
        <w:rPr>
          <w:del w:id="126" w:author="Microsoft Office User" w:date="2025-07-25T04:29:00Z"/>
          <w:color w:val="000000" w:themeColor="text1"/>
        </w:rPr>
        <w:pPrChange w:id="127" w:author="Microsoft Office User" w:date="2025-07-25T04:29:00Z">
          <w:pPr>
            <w:pStyle w:val="Retrait"/>
          </w:pPr>
        </w:pPrChange>
      </w:pPr>
      <w:del w:id="128" w:author="Microsoft Office User" w:date="2025-07-25T04:29:00Z">
        <w:r w:rsidRPr="00BC3ABE" w:rsidDel="00B34450">
          <w:rPr>
            <w:color w:val="000000" w:themeColor="text1"/>
          </w:rPr>
          <w:tab/>
          <w:delText xml:space="preserve">On définit </w:delText>
        </w:r>
        <w:r w:rsidR="002D3559" w:rsidDel="00B34450">
          <w:rPr>
            <w:color w:val="000000" w:themeColor="text1"/>
          </w:rPr>
          <w:delText>« </w:delText>
        </w:r>
        <w:r w:rsidRPr="00BC3ABE" w:rsidDel="00B34450">
          <w:rPr>
            <w:color w:val="000000" w:themeColor="text1"/>
          </w:rPr>
          <w:delText>somme_</w:delText>
        </w:r>
        <w:r w:rsidR="002D3559" w:rsidRPr="00BC3ABE" w:rsidDel="00B34450">
          <w:rPr>
            <w:color w:val="000000" w:themeColor="text1"/>
          </w:rPr>
          <w:delText>activ</w:delText>
        </w:r>
        <w:r w:rsidR="00D44BCA" w:rsidDel="00B34450">
          <w:rPr>
            <w:color w:val="000000" w:themeColor="text1"/>
          </w:rPr>
          <w:delText>é</w:delText>
        </w:r>
        <w:r w:rsidR="002D3559" w:rsidRPr="00BC3ABE" w:rsidDel="00B34450">
          <w:rPr>
            <w:color w:val="000000" w:themeColor="text1"/>
          </w:rPr>
          <w:delText>e</w:delText>
        </w:r>
        <w:r w:rsidR="002D3559" w:rsidDel="00B34450">
          <w:rPr>
            <w:color w:val="000000" w:themeColor="text1"/>
          </w:rPr>
          <w:delText> »</w:delText>
        </w:r>
        <w:r w:rsidR="002D3559" w:rsidRPr="00BC3ABE" w:rsidDel="00B34450">
          <w:rPr>
            <w:color w:val="000000" w:themeColor="text1"/>
          </w:rPr>
          <w:delText xml:space="preserve"> </w:delText>
        </w:r>
        <w:r w:rsidRPr="00BC3ABE" w:rsidDel="00B34450">
          <w:rPr>
            <w:color w:val="000000" w:themeColor="text1"/>
          </w:rPr>
          <w:delText xml:space="preserve">comme valant </w:delText>
        </w:r>
        <w:r w:rsidR="002D3559" w:rsidDel="00B34450">
          <w:rPr>
            <w:color w:val="000000" w:themeColor="text1"/>
          </w:rPr>
          <w:delText>« </w:delText>
        </w:r>
        <w:r w:rsidR="002D3559" w:rsidRPr="00BC3ABE" w:rsidDel="00B34450">
          <w:rPr>
            <w:color w:val="000000" w:themeColor="text1"/>
          </w:rPr>
          <w:delText>somme</w:delText>
        </w:r>
        <w:r w:rsidR="002D3559" w:rsidDel="00B34450">
          <w:rPr>
            <w:color w:val="000000" w:themeColor="text1"/>
          </w:rPr>
          <w:delText> »</w:delText>
        </w:r>
      </w:del>
    </w:p>
    <w:p w14:paraId="26ACB5A9" w14:textId="30ACA3C3" w:rsidR="00E561EB" w:rsidRPr="00BC3ABE" w:rsidDel="00B34450" w:rsidRDefault="00E561EB">
      <w:pPr>
        <w:ind w:firstLine="0"/>
        <w:rPr>
          <w:del w:id="129" w:author="Microsoft Office User" w:date="2025-07-25T04:29:00Z"/>
        </w:rPr>
        <w:pPrChange w:id="130" w:author="Microsoft Office User" w:date="2025-07-25T04:29:00Z">
          <w:pPr>
            <w:pStyle w:val="Retrait"/>
          </w:pPr>
        </w:pPrChange>
      </w:pPr>
      <w:del w:id="131" w:author="Microsoft Office User" w:date="2025-07-25T04:29:00Z">
        <w:r w:rsidRPr="00BC3ABE" w:rsidDel="00B34450">
          <w:rPr>
            <w:color w:val="000000"/>
            <w:spacing w:val="-2"/>
          </w:rPr>
          <w:delText>Sinon :</w:delText>
        </w:r>
      </w:del>
    </w:p>
    <w:p w14:paraId="4AC1E671" w14:textId="03808B83" w:rsidR="00E561EB" w:rsidRPr="00BC3ABE" w:rsidDel="00B34450" w:rsidRDefault="00E561EB">
      <w:pPr>
        <w:ind w:firstLine="0"/>
        <w:rPr>
          <w:del w:id="132" w:author="Microsoft Office User" w:date="2025-07-25T04:29:00Z"/>
        </w:rPr>
        <w:pPrChange w:id="133" w:author="Microsoft Office User" w:date="2025-07-25T04:29:00Z">
          <w:pPr>
            <w:pStyle w:val="Retrait"/>
          </w:pPr>
        </w:pPrChange>
      </w:pPr>
      <w:del w:id="134" w:author="Microsoft Office User" w:date="2025-07-25T04:29:00Z">
        <w:r w:rsidRPr="00BC3ABE" w:rsidDel="00B34450">
          <w:rPr>
            <w:color w:val="000000" w:themeColor="text1"/>
          </w:rPr>
          <w:delText xml:space="preserve">On définit </w:delText>
        </w:r>
        <w:r w:rsidR="002D3559" w:rsidDel="00B34450">
          <w:rPr>
            <w:color w:val="000000" w:themeColor="text1"/>
          </w:rPr>
          <w:delText>« </w:delText>
        </w:r>
        <w:r w:rsidRPr="00BC3ABE" w:rsidDel="00B34450">
          <w:delText>somme_</w:delText>
        </w:r>
        <w:r w:rsidR="002D3559" w:rsidRPr="00BC3ABE" w:rsidDel="00B34450">
          <w:rPr>
            <w:color w:val="000000" w:themeColor="text1"/>
          </w:rPr>
          <w:delText>activee</w:delText>
        </w:r>
        <w:r w:rsidR="002D3559" w:rsidDel="00B34450">
          <w:rPr>
            <w:color w:val="000000" w:themeColor="text1"/>
          </w:rPr>
          <w:delText> »</w:delText>
        </w:r>
        <w:r w:rsidR="002D3559" w:rsidRPr="00BC3ABE" w:rsidDel="00B34450">
          <w:rPr>
            <w:color w:val="000000" w:themeColor="text1"/>
          </w:rPr>
          <w:delText xml:space="preserve"> </w:delText>
        </w:r>
        <w:r w:rsidRPr="00BC3ABE" w:rsidDel="00B34450">
          <w:rPr>
            <w:color w:val="000000" w:themeColor="text1"/>
          </w:rPr>
          <w:delText xml:space="preserve">comme valant </w:delText>
        </w:r>
        <w:r w:rsidR="002D3559" w:rsidDel="00B34450">
          <w:rPr>
            <w:color w:val="000000" w:themeColor="text1"/>
          </w:rPr>
          <w:delText>« </w:delText>
        </w:r>
        <w:r w:rsidRPr="00BC3ABE" w:rsidDel="00B34450">
          <w:rPr>
            <w:color w:val="000000" w:themeColor="text1"/>
          </w:rPr>
          <w:delText>0</w:delText>
        </w:r>
        <w:r w:rsidR="002D3559" w:rsidDel="00B34450">
          <w:rPr>
            <w:color w:val="000000" w:themeColor="text1"/>
          </w:rPr>
          <w:delText> »</w:delText>
        </w:r>
      </w:del>
    </w:p>
    <w:p w14:paraId="0BB252EC" w14:textId="311B2D6A" w:rsidR="00E561EB" w:rsidDel="00B34450" w:rsidRDefault="00E561EB">
      <w:pPr>
        <w:ind w:firstLine="0"/>
        <w:rPr>
          <w:del w:id="135" w:author="Microsoft Office User" w:date="2025-07-25T04:29:00Z"/>
          <w:color w:val="000000" w:themeColor="text1"/>
        </w:rPr>
        <w:pPrChange w:id="136" w:author="Microsoft Office User" w:date="2025-07-25T04:29:00Z">
          <w:pPr>
            <w:pStyle w:val="Retrait"/>
          </w:pPr>
        </w:pPrChange>
      </w:pPr>
      <w:del w:id="137" w:author="Microsoft Office User" w:date="2025-07-25T04:29:00Z">
        <w:r w:rsidRPr="00BC3ABE" w:rsidDel="00B34450">
          <w:delText>Sortie</w:delText>
        </w:r>
        <w:r w:rsidRPr="00BC3ABE" w:rsidDel="00B34450">
          <w:rPr>
            <w:spacing w:val="-14"/>
          </w:rPr>
          <w:delText> </w:delText>
        </w:r>
        <w:r w:rsidRPr="00BC3ABE" w:rsidDel="00B34450">
          <w:delText>:</w:delText>
        </w:r>
        <w:r w:rsidRPr="00BC3ABE" w:rsidDel="00B34450">
          <w:rPr>
            <w:spacing w:val="-14"/>
          </w:rPr>
          <w:delText xml:space="preserve"> </w:delText>
        </w:r>
        <w:r w:rsidRPr="00BC3ABE" w:rsidDel="00B34450">
          <w:rPr>
            <w:color w:val="000000" w:themeColor="text1"/>
          </w:rPr>
          <w:delText xml:space="preserve">retourner </w:delText>
        </w:r>
        <w:r w:rsidR="002D3559" w:rsidDel="00B34450">
          <w:rPr>
            <w:color w:val="000000" w:themeColor="text1"/>
          </w:rPr>
          <w:delText>« </w:delText>
        </w:r>
        <w:r w:rsidRPr="00BC3ABE" w:rsidDel="00B34450">
          <w:delText>somme_</w:delText>
        </w:r>
        <w:r w:rsidR="002D3559" w:rsidRPr="00BC3ABE" w:rsidDel="00B34450">
          <w:rPr>
            <w:color w:val="000000" w:themeColor="text1"/>
          </w:rPr>
          <w:delText>activee</w:delText>
        </w:r>
        <w:r w:rsidR="002D3559" w:rsidDel="00B34450">
          <w:rPr>
            <w:color w:val="000000" w:themeColor="text1"/>
          </w:rPr>
          <w:delText> »</w:delText>
        </w:r>
      </w:del>
    </w:p>
    <w:p w14:paraId="4B54AC07" w14:textId="77777777" w:rsidR="002D3559" w:rsidRDefault="002D3559">
      <w:pPr>
        <w:ind w:firstLine="0"/>
        <w:rPr>
          <w:rFonts w:ascii="Times New Roman" w:hAnsi="Times New Roman" w:cs="Times New Roman"/>
          <w:color w:val="000000" w:themeColor="text1"/>
          <w:sz w:val="26"/>
          <w:szCs w:val="26"/>
        </w:rPr>
        <w:pPrChange w:id="138" w:author="Microsoft Office User" w:date="2025-07-25T04:29:00Z">
          <w:pPr>
            <w:spacing w:before="37"/>
            <w:ind w:left="743" w:right="5088" w:firstLine="360"/>
          </w:pPr>
        </w:pPrChange>
      </w:pPr>
    </w:p>
    <w:p w14:paraId="0A585F3D" w14:textId="77777777" w:rsidR="002D3559" w:rsidRPr="00BC3ABE" w:rsidRDefault="002D3559" w:rsidP="00E44AC1">
      <w:pPr>
        <w:spacing w:before="37"/>
        <w:ind w:left="743" w:right="5088" w:firstLine="360"/>
        <w:rPr>
          <w:rFonts w:ascii="Times New Roman" w:hAnsi="Times New Roman" w:cs="Times New Roman"/>
          <w:sz w:val="26"/>
          <w:szCs w:val="26"/>
        </w:rPr>
      </w:pPr>
    </w:p>
    <w:p w14:paraId="22892DB0" w14:textId="3FBC5629" w:rsidR="00E561EB" w:rsidRPr="00BC3ABE" w:rsidRDefault="00E561EB" w:rsidP="00E44A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hAnsi="Times New Roman" w:cs="Times New Roman"/>
          <w:color w:val="000000" w:themeColor="text1"/>
          <w:sz w:val="26"/>
          <w:szCs w:val="26"/>
        </w:rPr>
      </w:pPr>
      <w:del w:id="139" w:author="Microsoft Office User" w:date="2025-07-25T04:47:00Z">
        <w:r w:rsidRPr="00BC3ABE" w:rsidDel="00B34450">
          <w:rPr>
            <w:rFonts w:ascii="Times New Roman" w:hAnsi="Times New Roman" w:cs="Times New Roman"/>
            <w:noProof/>
            <w:color w:val="000000" w:themeColor="text1"/>
            <w:sz w:val="26"/>
            <w:szCs w:val="26"/>
            <w:lang w:eastAsia="fr-FR"/>
          </w:rPr>
          <w:lastRenderedPageBreak/>
          <w:drawing>
            <wp:inline distT="0" distB="0" distL="0" distR="0" wp14:anchorId="49E88DF6" wp14:editId="15401BFB">
              <wp:extent cx="3759200" cy="3746500"/>
              <wp:effectExtent l="0" t="0" r="0" b="0"/>
              <wp:docPr id="1026" name="Pasted_Graphic_12.png"/>
              <wp:cNvGraphicFramePr/>
              <a:graphic xmlns:a="http://schemas.openxmlformats.org/drawingml/2006/main">
                <a:graphicData uri="http://schemas.openxmlformats.org/drawingml/2006/picture">
                  <pic:pic xmlns:pic="http://schemas.openxmlformats.org/drawingml/2006/picture">
                    <pic:nvPicPr>
                      <pic:cNvPr id="1026" name="Pasted_Graphic_12.png"/>
                      <pic:cNvPicPr/>
                    </pic:nvPicPr>
                    <pic:blipFill>
                      <a:blip r:embed="rId11"/>
                      <a:stretch>
                        <a:fillRect/>
                      </a:stretch>
                    </pic:blipFill>
                    <pic:spPr>
                      <a:xfrm>
                        <a:off x="0" y="0"/>
                        <a:ext cx="3759200" cy="3746500"/>
                      </a:xfrm>
                      <a:prstGeom prst="rect">
                        <a:avLst/>
                      </a:prstGeom>
                    </pic:spPr>
                  </pic:pic>
                </a:graphicData>
              </a:graphic>
            </wp:inline>
          </w:drawing>
        </w:r>
      </w:del>
      <w:ins w:id="140" w:author="Microsoft Office User" w:date="2025-07-25T04:48:00Z">
        <w:r w:rsidR="006724C5" w:rsidRPr="006724C5">
          <w:rPr>
            <w:rFonts w:ascii="Times New Roman" w:hAnsi="Times New Roman" w:cs="Times New Roman"/>
            <w:noProof/>
            <w:color w:val="000000" w:themeColor="text1"/>
            <w:sz w:val="26"/>
            <w:szCs w:val="26"/>
          </w:rPr>
          <w:drawing>
            <wp:inline distT="0" distB="0" distL="0" distR="0" wp14:anchorId="37423145" wp14:editId="3E109AE2">
              <wp:extent cx="4053254" cy="3546597"/>
              <wp:effectExtent l="0" t="0" r="0" b="0"/>
              <wp:docPr id="144088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82047" name=""/>
                      <pic:cNvPicPr/>
                    </pic:nvPicPr>
                    <pic:blipFill>
                      <a:blip r:embed="rId12"/>
                      <a:stretch>
                        <a:fillRect/>
                      </a:stretch>
                    </pic:blipFill>
                    <pic:spPr>
                      <a:xfrm>
                        <a:off x="0" y="0"/>
                        <a:ext cx="4082414" cy="3572112"/>
                      </a:xfrm>
                      <a:prstGeom prst="rect">
                        <a:avLst/>
                      </a:prstGeom>
                    </pic:spPr>
                  </pic:pic>
                </a:graphicData>
              </a:graphic>
            </wp:inline>
          </w:drawing>
        </w:r>
      </w:ins>
    </w:p>
    <w:p w14:paraId="03AA7350" w14:textId="12381E7C" w:rsidR="00E561EB" w:rsidRDefault="00E561EB" w:rsidP="00650F7C">
      <w:pPr>
        <w:pStyle w:val="LGD"/>
      </w:pPr>
      <w:r w:rsidRPr="00650F7C">
        <w:rPr>
          <w:b/>
          <w:highlight w:val="yellow"/>
        </w:rPr>
        <w:t>Figure</w:t>
      </w:r>
      <w:r w:rsidRPr="00650F7C">
        <w:rPr>
          <w:b/>
          <w:color w:val="000000" w:themeColor="text1"/>
          <w:highlight w:val="yellow"/>
        </w:rPr>
        <w:t xml:space="preserve"> 2</w:t>
      </w:r>
      <w:ins w:id="141" w:author="Héloïse Mahé" w:date="2025-07-25T17:09:00Z">
        <w:r w:rsidR="00FA7ACB">
          <w:rPr>
            <w:b/>
            <w:color w:val="000000" w:themeColor="text1"/>
          </w:rPr>
          <w:t>.</w:t>
        </w:r>
      </w:ins>
      <w:del w:id="142" w:author="Héloïse Mahé" w:date="2025-07-25T17:09:00Z">
        <w:r w:rsidRPr="00650F7C" w:rsidDel="00FA7ACB">
          <w:rPr>
            <w:b/>
            <w:color w:val="000000" w:themeColor="text1"/>
          </w:rPr>
          <w:delText xml:space="preserve"> :</w:delText>
        </w:r>
      </w:del>
      <w:r w:rsidRPr="00650F7C">
        <w:rPr>
          <w:b/>
          <w:color w:val="000000" w:themeColor="text1"/>
        </w:rPr>
        <w:t xml:space="preserve"> Schéma</w:t>
      </w:r>
      <w:r w:rsidRPr="00650F7C">
        <w:rPr>
          <w:b/>
        </w:rPr>
        <w:t xml:space="preserve"> d’un neurone individuel</w:t>
      </w:r>
      <w:r w:rsidRPr="00650F7C">
        <w:rPr>
          <w:b/>
          <w:color w:val="000000" w:themeColor="text1"/>
        </w:rPr>
        <w:t>, avec des signaux d’entrée</w:t>
      </w:r>
      <w:r w:rsidR="00912738">
        <w:rPr>
          <w:b/>
          <w:color w:val="000000" w:themeColor="text1"/>
        </w:rPr>
        <w:t xml:space="preserve"> et leurs poids associés</w:t>
      </w:r>
      <w:ins w:id="143" w:author="Microsoft Office User" w:date="2025-07-25T04:49:00Z">
        <w:r w:rsidR="006724C5">
          <w:rPr>
            <w:b/>
            <w:color w:val="000000" w:themeColor="text1"/>
          </w:rPr>
          <w:t xml:space="preserve">. </w:t>
        </w:r>
        <w:r w:rsidR="006724C5" w:rsidRPr="006724C5">
          <w:rPr>
            <w:bCs/>
            <w:color w:val="000000" w:themeColor="text1"/>
            <w:rPrChange w:id="144" w:author="Microsoft Office User" w:date="2025-07-25T04:49:00Z">
              <w:rPr>
                <w:b/>
                <w:color w:val="000000" w:themeColor="text1"/>
              </w:rPr>
            </w:rPrChange>
          </w:rPr>
          <w:t>Valeurs fixées pour l’exemple</w:t>
        </w:r>
      </w:ins>
      <w:del w:id="145" w:author="Microsoft Office User" w:date="2025-07-25T04:49:00Z">
        <w:r w:rsidR="00912738" w:rsidRPr="006724C5" w:rsidDel="006724C5">
          <w:rPr>
            <w:bCs/>
            <w:color w:val="000000" w:themeColor="text1"/>
            <w:rPrChange w:id="146" w:author="Microsoft Office User" w:date="2025-07-25T04:49:00Z">
              <w:rPr>
                <w:b/>
                <w:color w:val="000000" w:themeColor="text1"/>
              </w:rPr>
            </w:rPrChange>
          </w:rPr>
          <w:delText>,</w:delText>
        </w:r>
        <w:r w:rsidRPr="006724C5" w:rsidDel="006724C5">
          <w:rPr>
            <w:bCs/>
            <w:color w:val="000000" w:themeColor="text1"/>
            <w:rPrChange w:id="147" w:author="Microsoft Office User" w:date="2025-07-25T04:49:00Z">
              <w:rPr>
                <w:b/>
                <w:color w:val="000000" w:themeColor="text1"/>
              </w:rPr>
            </w:rPrChange>
          </w:rPr>
          <w:delText xml:space="preserve"> définis pour l’exemple</w:delText>
        </w:r>
      </w:del>
      <w:r w:rsidRPr="006724C5">
        <w:rPr>
          <w:bCs/>
          <w:color w:val="000000" w:themeColor="text1"/>
          <w:highlight w:val="yellow"/>
        </w:rPr>
        <w:t>.</w:t>
      </w:r>
      <w:r w:rsidRPr="00650F7C">
        <w:rPr>
          <w:highlight w:val="yellow"/>
        </w:rPr>
        <w:t xml:space="preserve"> Les valeurs des poids </w:t>
      </w:r>
      <w:r w:rsidRPr="00650F7C">
        <w:rPr>
          <w:color w:val="000000" w:themeColor="text1"/>
          <w:highlight w:val="yellow"/>
        </w:rPr>
        <w:t>sont colorié</w:t>
      </w:r>
      <w:r w:rsidR="00D44BCA">
        <w:rPr>
          <w:color w:val="000000" w:themeColor="text1"/>
          <w:highlight w:val="yellow"/>
        </w:rPr>
        <w:t>e</w:t>
      </w:r>
      <w:r w:rsidRPr="00650F7C">
        <w:rPr>
          <w:color w:val="000000" w:themeColor="text1"/>
          <w:highlight w:val="yellow"/>
        </w:rPr>
        <w:t>s</w:t>
      </w:r>
      <w:r w:rsidRPr="00650F7C">
        <w:rPr>
          <w:highlight w:val="yellow"/>
        </w:rPr>
        <w:t xml:space="preserve"> du bleu (négatif) au rouge (positif)</w:t>
      </w:r>
      <w:r w:rsidRPr="00BC3ABE">
        <w:t>. Ici, comme la valeur après la somme</w:t>
      </w:r>
      <w:r w:rsidRPr="00BC3ABE">
        <w:rPr>
          <w:spacing w:val="-5"/>
        </w:rPr>
        <w:t xml:space="preserve"> </w:t>
      </w:r>
      <w:r w:rsidRPr="00BC3ABE">
        <w:t>des</w:t>
      </w:r>
      <w:r w:rsidRPr="00BC3ABE">
        <w:rPr>
          <w:spacing w:val="-5"/>
        </w:rPr>
        <w:t xml:space="preserve"> </w:t>
      </w:r>
      <w:r w:rsidRPr="00BC3ABE">
        <w:t>signaux</w:t>
      </w:r>
      <w:r w:rsidRPr="00BC3ABE">
        <w:rPr>
          <w:spacing w:val="-5"/>
        </w:rPr>
        <w:t xml:space="preserve"> </w:t>
      </w:r>
      <w:r w:rsidRPr="00BC3ABE">
        <w:t>d’entrée</w:t>
      </w:r>
      <w:r w:rsidRPr="00BC3ABE">
        <w:rPr>
          <w:spacing w:val="-5"/>
        </w:rPr>
        <w:t xml:space="preserve"> </w:t>
      </w:r>
      <w:r w:rsidRPr="00BC3ABE">
        <w:rPr>
          <w:color w:val="000000" w:themeColor="text1"/>
        </w:rPr>
        <w:t>est négative, donc en dessous du seuil</w:t>
      </w:r>
      <w:r w:rsidRPr="00BC3ABE">
        <w:rPr>
          <w:spacing w:val="-5"/>
        </w:rPr>
        <w:t xml:space="preserve"> </w:t>
      </w:r>
      <w:r w:rsidRPr="00BC3ABE">
        <w:t>de</w:t>
      </w:r>
      <w:r w:rsidRPr="00BC3ABE">
        <w:rPr>
          <w:spacing w:val="-5"/>
        </w:rPr>
        <w:t xml:space="preserve"> </w:t>
      </w:r>
      <w:r w:rsidRPr="00BC3ABE">
        <w:rPr>
          <w:color w:val="000000" w:themeColor="text1"/>
        </w:rPr>
        <w:t>0 que nous avons choisi pour l’activation</w:t>
      </w:r>
      <w:r w:rsidRPr="00BC3ABE">
        <w:t>,</w:t>
      </w:r>
      <w:r w:rsidRPr="00BC3ABE">
        <w:rPr>
          <w:spacing w:val="-5"/>
        </w:rPr>
        <w:t xml:space="preserve"> </w:t>
      </w:r>
      <w:r w:rsidRPr="00BC3ABE">
        <w:t>notre</w:t>
      </w:r>
      <w:r w:rsidRPr="00BC3ABE">
        <w:rPr>
          <w:spacing w:val="-5"/>
        </w:rPr>
        <w:t xml:space="preserve"> </w:t>
      </w:r>
      <w:r w:rsidRPr="00BC3ABE">
        <w:t>neurone transmet aux neurones suivants un signal nul.</w:t>
      </w:r>
      <w:ins w:id="148" w:author="Microsoft Office User" w:date="2025-07-25T04:50:00Z">
        <w:r w:rsidR="006724C5">
          <w:t xml:space="preserve"> </w:t>
        </w:r>
      </w:ins>
      <w:ins w:id="149" w:author="Microsoft Office User" w:date="2025-07-25T04:51:00Z">
        <w:r w:rsidR="006724C5">
          <w:t xml:space="preserve">On </w:t>
        </w:r>
        <w:del w:id="150" w:author="Héloïse Mahé" w:date="2025-07-25T17:11:00Z">
          <w:r w:rsidR="006724C5" w:rsidDel="00FA7ACB">
            <w:delText>noter</w:delText>
          </w:r>
        </w:del>
      </w:ins>
      <w:ins w:id="151" w:author="Héloïse Mahé" w:date="2025-07-25T17:11:00Z">
        <w:r w:rsidR="00FA7ACB">
          <w:t>verr</w:t>
        </w:r>
      </w:ins>
      <w:ins w:id="152" w:author="Microsoft Office User" w:date="2025-07-25T04:51:00Z">
        <w:r w:rsidR="006724C5">
          <w:t xml:space="preserve">a dans la figure suivante les neurones selon la représentation simplifiée proposée </w:t>
        </w:r>
        <w:del w:id="153" w:author="Héloïse Mahé" w:date="2025-07-25T17:11:00Z">
          <w:r w:rsidR="006724C5" w:rsidDel="00FA7ACB">
            <w:delText>en-dessous</w:delText>
          </w:r>
        </w:del>
      </w:ins>
      <w:ins w:id="154" w:author="Héloïse Mahé" w:date="2025-07-25T17:11:00Z">
        <w:r w:rsidR="00FA7ACB">
          <w:t>dans la figure 3</w:t>
        </w:r>
      </w:ins>
      <w:ins w:id="155" w:author="Microsoft Office User" w:date="2025-07-25T04:51:00Z">
        <w:r w:rsidR="006724C5">
          <w:t> : les poids sont directement figurés par les couleurs des connexions.</w:t>
        </w:r>
      </w:ins>
    </w:p>
    <w:p w14:paraId="1F11FC0B" w14:textId="3357E5FD" w:rsidR="00E561EB" w:rsidRPr="00BC3ABE" w:rsidRDefault="00E561EB" w:rsidP="00650F7C">
      <w:pPr>
        <w:rPr>
          <w:color w:val="000000" w:themeColor="text1"/>
        </w:rPr>
      </w:pPr>
      <w:r w:rsidRPr="00BC3ABE">
        <w:t xml:space="preserve">Ensuite, le signal de sortie du neurone sera transmis par de nouvelles connexions vers chacun des neurones de la couche suivante, devenant ainsi un signal d’entrée pour chacun de ces neurones. </w:t>
      </w:r>
      <w:r w:rsidRPr="00BC3ABE">
        <w:rPr>
          <w:color w:val="000000" w:themeColor="text1"/>
        </w:rPr>
        <w:t>À son tour, chacun</w:t>
      </w:r>
      <w:r w:rsidRPr="00BC3ABE">
        <w:rPr>
          <w:spacing w:val="-3"/>
        </w:rPr>
        <w:t xml:space="preserve"> </w:t>
      </w:r>
      <w:r w:rsidRPr="00BC3ABE">
        <w:t>de ceux-ci</w:t>
      </w:r>
      <w:r w:rsidRPr="00BC3ABE">
        <w:rPr>
          <w:spacing w:val="-3"/>
        </w:rPr>
        <w:t xml:space="preserve"> </w:t>
      </w:r>
      <w:r w:rsidRPr="00BC3ABE">
        <w:rPr>
          <w:color w:val="000000" w:themeColor="text1"/>
        </w:rPr>
        <w:t>peut alors</w:t>
      </w:r>
      <w:r w:rsidRPr="00BC3ABE">
        <w:rPr>
          <w:spacing w:val="-3"/>
        </w:rPr>
        <w:t xml:space="preserve"> </w:t>
      </w:r>
      <w:r w:rsidRPr="00BC3ABE">
        <w:t>s’activer</w:t>
      </w:r>
      <w:r w:rsidRPr="00BC3ABE">
        <w:rPr>
          <w:spacing w:val="-3"/>
        </w:rPr>
        <w:t xml:space="preserve"> </w:t>
      </w:r>
      <w:r w:rsidRPr="00BC3ABE">
        <w:t>ou</w:t>
      </w:r>
      <w:r w:rsidRPr="00BC3ABE">
        <w:rPr>
          <w:spacing w:val="-3"/>
        </w:rPr>
        <w:t xml:space="preserve"> </w:t>
      </w:r>
      <w:r w:rsidRPr="00BC3ABE">
        <w:t>non,</w:t>
      </w:r>
      <w:r w:rsidRPr="00BC3ABE">
        <w:rPr>
          <w:spacing w:val="-3"/>
        </w:rPr>
        <w:t xml:space="preserve"> </w:t>
      </w:r>
      <w:r w:rsidRPr="00BC3ABE">
        <w:t>et</w:t>
      </w:r>
      <w:r w:rsidRPr="00BC3ABE">
        <w:rPr>
          <w:spacing w:val="-3"/>
        </w:rPr>
        <w:t xml:space="preserve"> </w:t>
      </w:r>
      <w:r w:rsidRPr="00BC3ABE">
        <w:t>les</w:t>
      </w:r>
      <w:r w:rsidRPr="00BC3ABE">
        <w:rPr>
          <w:spacing w:val="-3"/>
        </w:rPr>
        <w:t xml:space="preserve"> </w:t>
      </w:r>
      <w:r w:rsidRPr="00BC3ABE">
        <w:t xml:space="preserve">signaux se transmettent ainsi de proche en proche. </w:t>
      </w:r>
      <w:r w:rsidRPr="00BC3ABE">
        <w:rPr>
          <w:color w:val="000000" w:themeColor="text1"/>
        </w:rPr>
        <w:t>On obtient ainsi</w:t>
      </w:r>
      <w:r w:rsidRPr="00BC3ABE">
        <w:t xml:space="preserve"> des couches successives de neurones, en assignant un poids</w:t>
      </w:r>
      <w:r w:rsidRPr="00BC3ABE">
        <w:rPr>
          <w:color w:val="992548"/>
        </w:rPr>
        <w:t xml:space="preserve"> </w:t>
      </w:r>
      <w:r w:rsidRPr="00BC3ABE">
        <w:rPr>
          <w:color w:val="000000" w:themeColor="text1"/>
        </w:rPr>
        <w:t>spécifique</w:t>
      </w:r>
      <w:r w:rsidRPr="00BC3ABE">
        <w:t xml:space="preserve"> à chaque</w:t>
      </w:r>
      <w:r w:rsidRPr="00BC3ABE">
        <w:rPr>
          <w:spacing w:val="40"/>
        </w:rPr>
        <w:t xml:space="preserve"> </w:t>
      </w:r>
      <w:r w:rsidRPr="00BC3ABE">
        <w:t xml:space="preserve">connexion </w:t>
      </w:r>
      <w:r w:rsidRPr="00BC3ABE">
        <w:rPr>
          <w:color w:val="000000" w:themeColor="text1"/>
        </w:rPr>
        <w:t>reliant</w:t>
      </w:r>
      <w:r w:rsidRPr="00BC3ABE">
        <w:t xml:space="preserve"> chacun de ceux d’une couche </w:t>
      </w:r>
      <w:r w:rsidRPr="00BC3ABE">
        <w:rPr>
          <w:color w:val="000000" w:themeColor="text1"/>
        </w:rPr>
        <w:t>à</w:t>
      </w:r>
      <w:r w:rsidRPr="00BC3ABE">
        <w:t xml:space="preserve"> chacun de ceux de la suivante.</w:t>
      </w:r>
    </w:p>
    <w:p w14:paraId="0FFEFC54" w14:textId="3E1CAC3E" w:rsidR="00E561EB" w:rsidRPr="00BC3ABE" w:rsidRDefault="00E561EB" w:rsidP="00650F7C">
      <w:r w:rsidRPr="00BC3ABE">
        <w:t xml:space="preserve">Voyons maintenant comment </w:t>
      </w:r>
      <w:r w:rsidRPr="00BC3ABE">
        <w:rPr>
          <w:color w:val="000000" w:themeColor="text1"/>
        </w:rPr>
        <w:t xml:space="preserve">fonctionne </w:t>
      </w:r>
      <w:r w:rsidRPr="00BC3ABE">
        <w:t xml:space="preserve">un </w:t>
      </w:r>
      <w:r w:rsidRPr="00BC3ABE">
        <w:rPr>
          <w:color w:val="000000" w:themeColor="text1"/>
        </w:rPr>
        <w:t xml:space="preserve">tel </w:t>
      </w:r>
      <w:r w:rsidRPr="00BC3ABE">
        <w:t>réseau de neurones</w:t>
      </w:r>
      <w:r w:rsidRPr="00BC3ABE">
        <w:rPr>
          <w:color w:val="000000" w:themeColor="text1"/>
        </w:rPr>
        <w:t>. Son objectif</w:t>
      </w:r>
      <w:r w:rsidRPr="00BC3ABE">
        <w:t xml:space="preserve"> sera de déterminer</w:t>
      </w:r>
      <w:r w:rsidRPr="00BC3ABE">
        <w:rPr>
          <w:spacing w:val="40"/>
        </w:rPr>
        <w:t xml:space="preserve"> </w:t>
      </w:r>
      <w:r w:rsidRPr="00BC3ABE">
        <w:t>quel</w:t>
      </w:r>
      <w:r w:rsidRPr="00BC3ABE">
        <w:rPr>
          <w:spacing w:val="44"/>
        </w:rPr>
        <w:t xml:space="preserve"> </w:t>
      </w:r>
      <w:r w:rsidRPr="00BC3ABE">
        <w:t>est</w:t>
      </w:r>
      <w:r w:rsidRPr="00BC3ABE">
        <w:rPr>
          <w:spacing w:val="44"/>
        </w:rPr>
        <w:t xml:space="preserve"> </w:t>
      </w:r>
      <w:r w:rsidRPr="00BC3ABE">
        <w:t>l’animal</w:t>
      </w:r>
      <w:r w:rsidRPr="00BC3ABE">
        <w:rPr>
          <w:spacing w:val="44"/>
        </w:rPr>
        <w:t xml:space="preserve"> </w:t>
      </w:r>
      <w:r w:rsidRPr="00BC3ABE">
        <w:t>présent</w:t>
      </w:r>
      <w:r w:rsidRPr="00BC3ABE">
        <w:rPr>
          <w:spacing w:val="44"/>
        </w:rPr>
        <w:t xml:space="preserve"> </w:t>
      </w:r>
      <w:r w:rsidRPr="00BC3ABE">
        <w:t>sur</w:t>
      </w:r>
      <w:r w:rsidRPr="00BC3ABE">
        <w:rPr>
          <w:spacing w:val="45"/>
        </w:rPr>
        <w:t xml:space="preserve"> </w:t>
      </w:r>
      <w:r w:rsidRPr="00BC3ABE">
        <w:t>l’image</w:t>
      </w:r>
      <w:r w:rsidRPr="00BC3ABE">
        <w:rPr>
          <w:spacing w:val="44"/>
        </w:rPr>
        <w:t xml:space="preserve"> </w:t>
      </w:r>
      <w:r w:rsidRPr="00BC3ABE">
        <w:t>parmi</w:t>
      </w:r>
      <w:r w:rsidRPr="00BC3ABE">
        <w:rPr>
          <w:spacing w:val="44"/>
        </w:rPr>
        <w:t xml:space="preserve"> </w:t>
      </w:r>
      <w:r w:rsidRPr="00BC3ABE">
        <w:t>deux</w:t>
      </w:r>
      <w:r w:rsidRPr="00BC3ABE">
        <w:rPr>
          <w:spacing w:val="44"/>
        </w:rPr>
        <w:t xml:space="preserve"> </w:t>
      </w:r>
      <w:r w:rsidRPr="00BC3ABE">
        <w:t>possibilités,</w:t>
      </w:r>
      <w:r w:rsidRPr="00BC3ABE">
        <w:rPr>
          <w:spacing w:val="44"/>
        </w:rPr>
        <w:t xml:space="preserve"> </w:t>
      </w:r>
      <w:r w:rsidRPr="00BC3ABE">
        <w:t>«</w:t>
      </w:r>
      <w:r w:rsidRPr="00BC3ABE">
        <w:rPr>
          <w:spacing w:val="-2"/>
        </w:rPr>
        <w:t> </w:t>
      </w:r>
      <w:r w:rsidRPr="00BC3ABE">
        <w:t>renard</w:t>
      </w:r>
      <w:r w:rsidRPr="00BC3ABE">
        <w:rPr>
          <w:spacing w:val="-1"/>
        </w:rPr>
        <w:t> </w:t>
      </w:r>
      <w:r w:rsidRPr="00BC3ABE">
        <w:t>»</w:t>
      </w:r>
      <w:r w:rsidRPr="00BC3ABE">
        <w:rPr>
          <w:spacing w:val="45"/>
        </w:rPr>
        <w:t xml:space="preserve"> </w:t>
      </w:r>
      <w:r w:rsidRPr="00BC3ABE">
        <w:rPr>
          <w:spacing w:val="-5"/>
        </w:rPr>
        <w:t xml:space="preserve">ou </w:t>
      </w:r>
      <w:r w:rsidRPr="00BC3ABE">
        <w:t>«</w:t>
      </w:r>
      <w:r w:rsidRPr="00BC3ABE">
        <w:rPr>
          <w:spacing w:val="-3"/>
        </w:rPr>
        <w:t> </w:t>
      </w:r>
      <w:r w:rsidRPr="00BC3ABE">
        <w:t>éléphant</w:t>
      </w:r>
      <w:r w:rsidRPr="00BC3ABE">
        <w:rPr>
          <w:color w:val="000000" w:themeColor="text1"/>
          <w:vertAlign w:val="superscript"/>
        </w:rPr>
        <w:footnoteReference w:id="8"/>
      </w:r>
      <w:r w:rsidRPr="00BC3ABE">
        <w:rPr>
          <w:spacing w:val="-3"/>
        </w:rPr>
        <w:t> </w:t>
      </w:r>
      <w:r w:rsidRPr="00BC3ABE">
        <w:rPr>
          <w:spacing w:val="-5"/>
        </w:rPr>
        <w:t>».</w:t>
      </w:r>
    </w:p>
    <w:p w14:paraId="088C3689" w14:textId="389D4C00" w:rsidR="00E561EB" w:rsidRPr="00BC3ABE" w:rsidRDefault="00E56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color w:val="000000" w:themeColor="text1"/>
          <w:sz w:val="26"/>
          <w:szCs w:val="26"/>
        </w:rPr>
        <w:pPrChange w:id="158" w:author="Microsoft Office User" w:date="2025-07-25T04:14: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PrChange>
      </w:pPr>
      <w:del w:id="159" w:author="Microsoft Office User" w:date="2025-07-25T04:14:00Z">
        <w:r w:rsidRPr="00BC3ABE" w:rsidDel="00B537DA">
          <w:rPr>
            <w:rFonts w:ascii="Times New Roman" w:hAnsi="Times New Roman" w:cs="Times New Roman"/>
            <w:noProof/>
            <w:color w:val="000000" w:themeColor="text1"/>
            <w:sz w:val="26"/>
            <w:szCs w:val="26"/>
            <w:lang w:eastAsia="fr-FR"/>
          </w:rPr>
          <w:lastRenderedPageBreak/>
          <w:drawing>
            <wp:inline distT="0" distB="0" distL="0" distR="0" wp14:anchorId="5E4E85DA" wp14:editId="2CDCC07B">
              <wp:extent cx="5831664" cy="3590313"/>
              <wp:effectExtent l="0" t="0" r="0" b="3810"/>
              <wp:docPr id="1027" name="Pasted_Graphic_1.png"/>
              <wp:cNvGraphicFramePr/>
              <a:graphic xmlns:a="http://schemas.openxmlformats.org/drawingml/2006/main">
                <a:graphicData uri="http://schemas.openxmlformats.org/drawingml/2006/picture">
                  <pic:pic xmlns:pic="http://schemas.openxmlformats.org/drawingml/2006/picture">
                    <pic:nvPicPr>
                      <pic:cNvPr id="1027" name="Pasted_Graphic_1.png"/>
                      <pic:cNvPicPr/>
                    </pic:nvPicPr>
                    <pic:blipFill>
                      <a:blip r:embed="rId13"/>
                      <a:stretch>
                        <a:fillRect/>
                      </a:stretch>
                    </pic:blipFill>
                    <pic:spPr>
                      <a:xfrm>
                        <a:off x="0" y="0"/>
                        <a:ext cx="5856376" cy="3605527"/>
                      </a:xfrm>
                      <a:prstGeom prst="rect">
                        <a:avLst/>
                      </a:prstGeom>
                    </pic:spPr>
                  </pic:pic>
                </a:graphicData>
              </a:graphic>
            </wp:inline>
          </w:drawing>
        </w:r>
      </w:del>
      <w:ins w:id="160" w:author="Microsoft Office User" w:date="2025-07-25T04:14:00Z">
        <w:r w:rsidR="00B537DA" w:rsidRPr="00B537DA">
          <w:rPr>
            <w:noProof/>
          </w:rPr>
          <w:t xml:space="preserve"> </w:t>
        </w:r>
      </w:ins>
      <w:ins w:id="161" w:author="Microsoft Office User" w:date="2025-07-25T04:28:00Z">
        <w:r w:rsidR="00B34450" w:rsidRPr="00B34450">
          <w:rPr>
            <w:noProof/>
          </w:rPr>
          <w:drawing>
            <wp:inline distT="0" distB="0" distL="0" distR="0" wp14:anchorId="057971F2" wp14:editId="6C9B4509">
              <wp:extent cx="5847080" cy="4292600"/>
              <wp:effectExtent l="0" t="0" r="0" b="0"/>
              <wp:docPr id="212971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19111" name=""/>
                      <pic:cNvPicPr/>
                    </pic:nvPicPr>
                    <pic:blipFill>
                      <a:blip r:embed="rId14"/>
                      <a:stretch>
                        <a:fillRect/>
                      </a:stretch>
                    </pic:blipFill>
                    <pic:spPr>
                      <a:xfrm>
                        <a:off x="0" y="0"/>
                        <a:ext cx="5847080" cy="4292600"/>
                      </a:xfrm>
                      <a:prstGeom prst="rect">
                        <a:avLst/>
                      </a:prstGeom>
                    </pic:spPr>
                  </pic:pic>
                </a:graphicData>
              </a:graphic>
            </wp:inline>
          </w:drawing>
        </w:r>
      </w:ins>
    </w:p>
    <w:p w14:paraId="0614CCD0" w14:textId="4E1EEC6E" w:rsidR="00E561EB" w:rsidRDefault="00E561EB" w:rsidP="00650F7C">
      <w:pPr>
        <w:pStyle w:val="LGD"/>
      </w:pPr>
      <w:r w:rsidRPr="00650F7C">
        <w:rPr>
          <w:b/>
          <w:highlight w:val="yellow"/>
        </w:rPr>
        <w:t>Figure</w:t>
      </w:r>
      <w:r w:rsidRPr="00650F7C">
        <w:rPr>
          <w:b/>
          <w:color w:val="000000" w:themeColor="text1"/>
          <w:highlight w:val="yellow"/>
        </w:rPr>
        <w:t xml:space="preserve"> 3</w:t>
      </w:r>
      <w:r w:rsidR="002D3559">
        <w:rPr>
          <w:b/>
          <w:highlight w:val="yellow"/>
        </w:rPr>
        <w:t>.</w:t>
      </w:r>
      <w:r w:rsidRPr="00650F7C">
        <w:rPr>
          <w:b/>
        </w:rPr>
        <w:t xml:space="preserve"> Un réseau de neurones complet.</w:t>
      </w:r>
      <w:r w:rsidRPr="00650F7C">
        <w:t xml:space="preserve"> Les poids des connexions sont représentés par </w:t>
      </w:r>
      <w:r w:rsidRPr="00650F7C">
        <w:rPr>
          <w:color w:val="000000" w:themeColor="text1"/>
        </w:rPr>
        <w:t>des couleurs</w:t>
      </w:r>
      <w:r w:rsidRPr="00650F7C">
        <w:t xml:space="preserve"> </w:t>
      </w:r>
      <w:r w:rsidRPr="00650F7C">
        <w:rPr>
          <w:highlight w:val="yellow"/>
        </w:rPr>
        <w:t xml:space="preserve">du bleu (plus fort négatif) au rouge (plus fort positif), et la transparence des flèches </w:t>
      </w:r>
      <w:r w:rsidRPr="00650F7C">
        <w:rPr>
          <w:color w:val="000000" w:themeColor="text1"/>
          <w:highlight w:val="yellow"/>
        </w:rPr>
        <w:t>indique</w:t>
      </w:r>
      <w:r w:rsidRPr="00650F7C">
        <w:rPr>
          <w:highlight w:val="yellow"/>
        </w:rPr>
        <w:t xml:space="preserve"> l’intensité du signal transmis</w:t>
      </w:r>
      <w:r w:rsidRPr="00650F7C">
        <w:t>, qui dépend de l’activation du neurone précédent.</w:t>
      </w:r>
    </w:p>
    <w:p w14:paraId="6701ED06" w14:textId="3D759DED" w:rsidR="00E561EB" w:rsidRPr="00BC3ABE" w:rsidRDefault="00E561EB" w:rsidP="00650F7C">
      <w:r w:rsidRPr="00BC3ABE">
        <w:t xml:space="preserve">Nos variables d’entrée </w:t>
      </w:r>
      <w:r w:rsidRPr="00BC3ABE">
        <w:rPr>
          <w:color w:val="000000" w:themeColor="text1"/>
        </w:rPr>
        <w:t>correspondent à</w:t>
      </w:r>
      <w:r w:rsidRPr="00BC3ABE">
        <w:t xml:space="preserve"> chacun des pixels de l’image en noir et blanc</w:t>
      </w:r>
      <w:r w:rsidRPr="00BC3ABE">
        <w:rPr>
          <w:color w:val="000000" w:themeColor="text1"/>
        </w:rPr>
        <w:t>. Par</w:t>
      </w:r>
      <w:r w:rsidRPr="00BC3ABE">
        <w:t xml:space="preserve"> exemple, </w:t>
      </w:r>
      <w:r w:rsidRPr="00BC3ABE">
        <w:rPr>
          <w:color w:val="000000" w:themeColor="text1"/>
        </w:rPr>
        <w:t>pour</w:t>
      </w:r>
      <w:r w:rsidRPr="00BC3ABE">
        <w:t xml:space="preserve"> des images carrées de </w:t>
      </w:r>
      <w:r w:rsidR="002D3559" w:rsidRPr="00BC3ABE">
        <w:t>20</w:t>
      </w:r>
      <w:r w:rsidR="002D3559">
        <w:t> </w:t>
      </w:r>
      <w:r w:rsidRPr="00BC3ABE">
        <w:t xml:space="preserve">pixels de côté, </w:t>
      </w:r>
      <w:r w:rsidR="002D3559" w:rsidRPr="00BC3ABE">
        <w:t>400</w:t>
      </w:r>
      <w:r w:rsidR="002D3559">
        <w:t> </w:t>
      </w:r>
      <w:r w:rsidRPr="00BC3ABE">
        <w:t>pixels aux valeurs variant entre 0</w:t>
      </w:r>
      <w:r w:rsidR="002D3559">
        <w:t> </w:t>
      </w:r>
      <w:r w:rsidRPr="00BC3ABE">
        <w:t xml:space="preserve">(noir) et </w:t>
      </w:r>
      <w:r w:rsidR="002D3559" w:rsidRPr="00BC3ABE">
        <w:t>1</w:t>
      </w:r>
      <w:r w:rsidR="002D3559">
        <w:t> </w:t>
      </w:r>
      <w:r w:rsidRPr="00BC3ABE">
        <w:t>(blanc</w:t>
      </w:r>
      <w:r w:rsidRPr="00BC3ABE">
        <w:rPr>
          <w:color w:val="000000" w:themeColor="text1"/>
        </w:rPr>
        <w:t>) constitueront autant de</w:t>
      </w:r>
      <w:r w:rsidRPr="00BC3ABE">
        <w:t xml:space="preserve"> variables d’entrée. </w:t>
      </w:r>
      <w:r w:rsidRPr="00BC3ABE">
        <w:rPr>
          <w:color w:val="000000" w:themeColor="text1"/>
        </w:rPr>
        <w:t>Le</w:t>
      </w:r>
      <w:r w:rsidRPr="00BC3ABE">
        <w:t xml:space="preserve"> réseau </w:t>
      </w:r>
      <w:r w:rsidRPr="00BC3ABE">
        <w:rPr>
          <w:color w:val="000000" w:themeColor="text1"/>
        </w:rPr>
        <w:t>se composera donc d’une</w:t>
      </w:r>
      <w:r w:rsidRPr="00BC3ABE">
        <w:t xml:space="preserve"> première couche</w:t>
      </w:r>
      <w:r w:rsidRPr="00BC3ABE">
        <w:rPr>
          <w:color w:val="000000" w:themeColor="text1"/>
        </w:rPr>
        <w:t xml:space="preserve"> de</w:t>
      </w:r>
      <w:r w:rsidR="00062B6E">
        <w:rPr>
          <w:color w:val="000000" w:themeColor="text1"/>
        </w:rPr>
        <w:t xml:space="preserve"> </w:t>
      </w:r>
      <w:r w:rsidR="002D3559" w:rsidRPr="00BC3ABE">
        <w:rPr>
          <w:color w:val="000000" w:themeColor="text1"/>
        </w:rPr>
        <w:t>400</w:t>
      </w:r>
      <w:r w:rsidR="002D3559">
        <w:rPr>
          <w:color w:val="000000" w:themeColor="text1"/>
        </w:rPr>
        <w:t> </w:t>
      </w:r>
      <w:r w:rsidRPr="00BC3ABE">
        <w:rPr>
          <w:color w:val="000000" w:themeColor="text1"/>
        </w:rPr>
        <w:t>neurones, suivie de</w:t>
      </w:r>
      <w:r w:rsidRPr="00BC3ABE">
        <w:t xml:space="preserve"> plusieurs couches intermédiaires, puis seulement </w:t>
      </w:r>
      <w:r w:rsidRPr="00BC3ABE">
        <w:rPr>
          <w:color w:val="000000" w:themeColor="text1"/>
        </w:rPr>
        <w:t>d’une</w:t>
      </w:r>
      <w:r w:rsidRPr="00BC3ABE">
        <w:t xml:space="preserve"> dernière couche</w:t>
      </w:r>
      <w:r w:rsidRPr="00BC3ABE">
        <w:rPr>
          <w:color w:val="000000" w:themeColor="text1"/>
        </w:rPr>
        <w:t xml:space="preserve"> à seulement deux neurones</w:t>
      </w:r>
      <w:r w:rsidRPr="00BC3ABE">
        <w:t>. Sur celle-ci, l’un des deux neurones est assigné au concept de renard, et doit s’activer quand un renard est détecté sur l’image ; l’autre se charge des éléphants. Quand une image sera donnée en entrée, si le neurone «</w:t>
      </w:r>
      <w:r w:rsidRPr="00BC3ABE">
        <w:rPr>
          <w:spacing w:val="-4"/>
        </w:rPr>
        <w:t> </w:t>
      </w:r>
      <w:r w:rsidRPr="00BC3ABE">
        <w:t>renard</w:t>
      </w:r>
      <w:r w:rsidRPr="00BC3ABE">
        <w:rPr>
          <w:spacing w:val="-4"/>
        </w:rPr>
        <w:t> </w:t>
      </w:r>
      <w:r w:rsidRPr="00BC3ABE">
        <w:t>» s’active plus fort que le neurone «</w:t>
      </w:r>
      <w:r w:rsidRPr="00BC3ABE">
        <w:rPr>
          <w:spacing w:val="-2"/>
        </w:rPr>
        <w:t> </w:t>
      </w:r>
      <w:r w:rsidRPr="00BC3ABE">
        <w:t>éléphant</w:t>
      </w:r>
      <w:r w:rsidRPr="00BC3ABE">
        <w:rPr>
          <w:spacing w:val="-2"/>
        </w:rPr>
        <w:t> </w:t>
      </w:r>
      <w:r w:rsidRPr="00BC3ABE">
        <w:t>», c’est que le réseau détecte sur l’image un renard, et inversement pour l’éléphant.</w:t>
      </w:r>
    </w:p>
    <w:p w14:paraId="4FEEF87D" w14:textId="6CFBC649" w:rsidR="00E561EB" w:rsidRPr="00BC3ABE" w:rsidRDefault="00E561EB" w:rsidP="00650F7C">
      <w:r w:rsidRPr="00BC3ABE">
        <w:t xml:space="preserve">Ce réseau de </w:t>
      </w:r>
      <w:r w:rsidRPr="00BC3ABE">
        <w:rPr>
          <w:color w:val="000000" w:themeColor="text1"/>
        </w:rPr>
        <w:t>neurones</w:t>
      </w:r>
      <w:r w:rsidRPr="00BC3ABE">
        <w:t xml:space="preserve"> est un algorithme, et ce qu’on obtient est une sortie : ici, comme cette sortie («</w:t>
      </w:r>
      <w:r w:rsidRPr="00BC3ABE">
        <w:rPr>
          <w:spacing w:val="-3"/>
        </w:rPr>
        <w:t> </w:t>
      </w:r>
      <w:r w:rsidRPr="00BC3ABE">
        <w:t>renard</w:t>
      </w:r>
      <w:r w:rsidRPr="00BC3ABE">
        <w:rPr>
          <w:spacing w:val="-3"/>
        </w:rPr>
        <w:t> </w:t>
      </w:r>
      <w:r w:rsidRPr="00BC3ABE">
        <w:t>»</w:t>
      </w:r>
      <w:r w:rsidRPr="00BC3ABE">
        <w:rPr>
          <w:spacing w:val="-2"/>
        </w:rPr>
        <w:t xml:space="preserve"> </w:t>
      </w:r>
      <w:r w:rsidRPr="00BC3ABE">
        <w:t>ou</w:t>
      </w:r>
      <w:r w:rsidRPr="00BC3ABE">
        <w:rPr>
          <w:spacing w:val="-2"/>
        </w:rPr>
        <w:t xml:space="preserve"> </w:t>
      </w:r>
      <w:r w:rsidRPr="00BC3ABE">
        <w:t>«</w:t>
      </w:r>
      <w:r w:rsidRPr="00BC3ABE">
        <w:rPr>
          <w:spacing w:val="-3"/>
        </w:rPr>
        <w:t> </w:t>
      </w:r>
      <w:r w:rsidRPr="00BC3ABE">
        <w:t>éléphant</w:t>
      </w:r>
      <w:r w:rsidRPr="00BC3ABE">
        <w:rPr>
          <w:spacing w:val="-3"/>
        </w:rPr>
        <w:t> </w:t>
      </w:r>
      <w:r w:rsidRPr="00BC3ABE">
        <w:t>»)</w:t>
      </w:r>
      <w:r w:rsidRPr="00BC3ABE">
        <w:rPr>
          <w:spacing w:val="-2"/>
        </w:rPr>
        <w:t xml:space="preserve"> </w:t>
      </w:r>
      <w:r w:rsidRPr="00BC3ABE">
        <w:t>est toujours incertaine puisque le réseau peut se *tromper*, on l’appelle la</w:t>
      </w:r>
      <w:r w:rsidRPr="00BC3ABE">
        <w:rPr>
          <w:spacing w:val="-2"/>
        </w:rPr>
        <w:t xml:space="preserve"> </w:t>
      </w:r>
      <w:r w:rsidRPr="00BC3ABE">
        <w:t>prédiction</w:t>
      </w:r>
      <w:r w:rsidRPr="00BC3ABE">
        <w:rPr>
          <w:spacing w:val="-2"/>
        </w:rPr>
        <w:t xml:space="preserve"> </w:t>
      </w:r>
      <w:r w:rsidRPr="00BC3ABE">
        <w:t>du</w:t>
      </w:r>
      <w:r w:rsidRPr="00BC3ABE">
        <w:rPr>
          <w:spacing w:val="-2"/>
        </w:rPr>
        <w:t xml:space="preserve"> </w:t>
      </w:r>
      <w:r w:rsidRPr="00BC3ABE">
        <w:t>réseau.</w:t>
      </w:r>
      <w:r w:rsidRPr="00BC3ABE">
        <w:rPr>
          <w:spacing w:val="-2"/>
        </w:rPr>
        <w:t xml:space="preserve"> </w:t>
      </w:r>
      <w:r w:rsidRPr="00BC3ABE">
        <w:t>Il</w:t>
      </w:r>
      <w:r w:rsidRPr="00BC3ABE">
        <w:rPr>
          <w:spacing w:val="-2"/>
        </w:rPr>
        <w:t xml:space="preserve"> </w:t>
      </w:r>
      <w:r w:rsidRPr="00BC3ABE">
        <w:t>serait</w:t>
      </w:r>
      <w:r w:rsidRPr="00BC3ABE">
        <w:rPr>
          <w:spacing w:val="-2"/>
        </w:rPr>
        <w:t xml:space="preserve"> </w:t>
      </w:r>
      <w:r w:rsidRPr="00BC3ABE">
        <w:t>d’ailleurs</w:t>
      </w:r>
      <w:r w:rsidRPr="00BC3ABE">
        <w:rPr>
          <w:spacing w:val="-2"/>
        </w:rPr>
        <w:t xml:space="preserve"> </w:t>
      </w:r>
      <w:r w:rsidRPr="00BC3ABE">
        <w:t>plus adapté de</w:t>
      </w:r>
      <w:r w:rsidRPr="00BC3ABE">
        <w:rPr>
          <w:spacing w:val="80"/>
        </w:rPr>
        <w:t xml:space="preserve"> </w:t>
      </w:r>
      <w:r w:rsidRPr="00BC3ABE">
        <w:t xml:space="preserve">parler d’une </w:t>
      </w:r>
      <w:r w:rsidRPr="00BC3ABE">
        <w:rPr>
          <w:i/>
        </w:rPr>
        <w:t xml:space="preserve">proposition </w:t>
      </w:r>
      <w:r w:rsidRPr="00BC3ABE">
        <w:t xml:space="preserve">(puisque </w:t>
      </w:r>
      <w:del w:id="162" w:author="Microsoft Office User" w:date="2025-07-28T04:48:00Z">
        <w:r w:rsidRPr="00BC3ABE" w:rsidDel="00E41455">
          <w:delText xml:space="preserve">dans </w:delText>
        </w:r>
      </w:del>
      <w:r w:rsidRPr="00BC3ABE">
        <w:t>notre exemple</w:t>
      </w:r>
      <w:ins w:id="163" w:author="Microsoft Office User" w:date="2025-07-28T04:48:00Z">
        <w:r w:rsidR="00E41455">
          <w:t xml:space="preserve"> ne comporte pas </w:t>
        </w:r>
      </w:ins>
      <w:del w:id="164" w:author="Microsoft Office User" w:date="2025-07-28T04:48:00Z">
        <w:r w:rsidRPr="00BC3ABE" w:rsidDel="00E41455">
          <w:delText>, il n’y</w:delText>
        </w:r>
        <w:r w:rsidRPr="00BC3ABE" w:rsidDel="00E41455">
          <w:rPr>
            <w:spacing w:val="32"/>
          </w:rPr>
          <w:delText xml:space="preserve"> </w:delText>
        </w:r>
        <w:r w:rsidRPr="00BC3ABE" w:rsidDel="00E41455">
          <w:delText>a</w:delText>
        </w:r>
        <w:r w:rsidRPr="00BC3ABE" w:rsidDel="00E41455">
          <w:rPr>
            <w:spacing w:val="35"/>
          </w:rPr>
          <w:delText xml:space="preserve"> </w:delText>
        </w:r>
        <w:r w:rsidRPr="00BC3ABE" w:rsidDel="00E41455">
          <w:delText>pas</w:delText>
        </w:r>
        <w:r w:rsidRPr="00BC3ABE" w:rsidDel="00E41455">
          <w:rPr>
            <w:spacing w:val="34"/>
          </w:rPr>
          <w:delText xml:space="preserve"> </w:delText>
        </w:r>
      </w:del>
      <w:ins w:id="165" w:author="Microsoft Office User" w:date="2025-07-28T04:48:00Z">
        <w:r w:rsidR="00E41455">
          <w:t>la</w:t>
        </w:r>
      </w:ins>
      <w:del w:id="166" w:author="Microsoft Office User" w:date="2025-07-28T04:48:00Z">
        <w:r w:rsidRPr="00BC3ABE" w:rsidDel="00E41455">
          <w:delText>de</w:delText>
        </w:r>
      </w:del>
      <w:r w:rsidRPr="00BC3ABE">
        <w:rPr>
          <w:spacing w:val="35"/>
        </w:rPr>
        <w:t xml:space="preserve"> </w:t>
      </w:r>
      <w:r w:rsidRPr="00BC3ABE">
        <w:t>notion</w:t>
      </w:r>
      <w:r w:rsidRPr="00BC3ABE">
        <w:rPr>
          <w:spacing w:val="35"/>
        </w:rPr>
        <w:t xml:space="preserve"> </w:t>
      </w:r>
      <w:r w:rsidRPr="00BC3ABE">
        <w:t>de</w:t>
      </w:r>
      <w:r w:rsidRPr="00BC3ABE">
        <w:rPr>
          <w:spacing w:val="34"/>
        </w:rPr>
        <w:t xml:space="preserve"> </w:t>
      </w:r>
      <w:r w:rsidRPr="00BC3ABE">
        <w:t>temps</w:t>
      </w:r>
      <w:ins w:id="167" w:author="Microsoft Office User" w:date="2025-07-28T04:48:00Z">
        <w:r w:rsidR="00E41455">
          <w:t xml:space="preserve"> qu’indiquerait une prédiction</w:t>
        </w:r>
      </w:ins>
      <w:r w:rsidRPr="00BC3ABE">
        <w:t>),</w:t>
      </w:r>
      <w:r w:rsidRPr="00BC3ABE">
        <w:rPr>
          <w:spacing w:val="35"/>
        </w:rPr>
        <w:t xml:space="preserve"> </w:t>
      </w:r>
      <w:r w:rsidRPr="00BC3ABE">
        <w:t>mais</w:t>
      </w:r>
      <w:r w:rsidRPr="00BC3ABE">
        <w:rPr>
          <w:spacing w:val="33"/>
        </w:rPr>
        <w:t xml:space="preserve"> </w:t>
      </w:r>
      <w:r w:rsidRPr="00BC3ABE">
        <w:rPr>
          <w:i/>
        </w:rPr>
        <w:t>prédiction</w:t>
      </w:r>
      <w:r w:rsidRPr="00BC3ABE">
        <w:rPr>
          <w:spacing w:val="35"/>
        </w:rPr>
        <w:t xml:space="preserve"> </w:t>
      </w:r>
      <w:r w:rsidRPr="00BC3ABE">
        <w:t>s’est</w:t>
      </w:r>
      <w:r w:rsidRPr="00BC3ABE">
        <w:rPr>
          <w:spacing w:val="35"/>
        </w:rPr>
        <w:t xml:space="preserve"> </w:t>
      </w:r>
      <w:r w:rsidRPr="00BC3ABE">
        <w:t>imposé</w:t>
      </w:r>
      <w:r w:rsidRPr="00BC3ABE">
        <w:rPr>
          <w:spacing w:val="34"/>
        </w:rPr>
        <w:t xml:space="preserve"> </w:t>
      </w:r>
      <w:r w:rsidRPr="00BC3ABE">
        <w:t>comme</w:t>
      </w:r>
      <w:r w:rsidRPr="00BC3ABE">
        <w:rPr>
          <w:spacing w:val="35"/>
        </w:rPr>
        <w:t xml:space="preserve"> </w:t>
      </w:r>
      <w:r w:rsidRPr="00BC3ABE">
        <w:t>le</w:t>
      </w:r>
      <w:r w:rsidRPr="00BC3ABE">
        <w:rPr>
          <w:spacing w:val="35"/>
        </w:rPr>
        <w:t xml:space="preserve"> </w:t>
      </w:r>
      <w:r w:rsidRPr="00BC3ABE">
        <w:rPr>
          <w:spacing w:val="-2"/>
        </w:rPr>
        <w:t>terme d’usage.</w:t>
      </w:r>
    </w:p>
    <w:p w14:paraId="68C50EFE" w14:textId="6438668F" w:rsidR="00D44BCA" w:rsidRDefault="00E561EB" w:rsidP="00650F7C">
      <w:r w:rsidRPr="00BC3ABE">
        <w:lastRenderedPageBreak/>
        <w:t xml:space="preserve">La grande force d’un réseau de neurones </w:t>
      </w:r>
      <w:r w:rsidRPr="00BC3ABE">
        <w:rPr>
          <w:color w:val="000000" w:themeColor="text1"/>
        </w:rPr>
        <w:t>réside dans la possibilité de le régler aussi</w:t>
      </w:r>
      <w:r w:rsidRPr="00BC3ABE">
        <w:t xml:space="preserve"> finement </w:t>
      </w:r>
      <w:r w:rsidRPr="00BC3ABE">
        <w:rPr>
          <w:color w:val="000000" w:themeColor="text1"/>
        </w:rPr>
        <w:t xml:space="preserve">que nécessaire </w:t>
      </w:r>
      <w:r w:rsidRPr="00BC3ABE">
        <w:t xml:space="preserve">en faisant varier le poids de ses connexions. Ainsi, </w:t>
      </w:r>
      <w:r w:rsidRPr="00BC3ABE">
        <w:rPr>
          <w:color w:val="000000" w:themeColor="text1"/>
        </w:rPr>
        <w:t xml:space="preserve">on peut spécialiser </w:t>
      </w:r>
      <w:r w:rsidRPr="00BC3ABE">
        <w:t>chaque neurone pour détecter une proposition particulière sur l’image, et les neurones pourront s’appuyer les uns sur les autres.</w:t>
      </w:r>
    </w:p>
    <w:p w14:paraId="1DF03B0B" w14:textId="62C37781" w:rsidR="002D3559" w:rsidRDefault="00E561EB" w:rsidP="00650F7C">
      <w:r w:rsidRPr="00BC3ABE">
        <w:t>Par exemple, supposons notre réseau réglé de telle manière que quelque part dans ce réseau, le neurone</w:t>
      </w:r>
      <w:r w:rsidRPr="00BC3ABE">
        <w:rPr>
          <w:spacing w:val="48"/>
          <w:w w:val="150"/>
        </w:rPr>
        <w:t xml:space="preserve"> </w:t>
      </w:r>
      <w:r w:rsidRPr="00BC3ABE">
        <w:t>A</w:t>
      </w:r>
      <w:r w:rsidRPr="00BC3ABE">
        <w:rPr>
          <w:spacing w:val="76"/>
        </w:rPr>
        <w:t xml:space="preserve"> </w:t>
      </w:r>
      <w:r w:rsidRPr="00BC3ABE">
        <w:t>situé</w:t>
      </w:r>
      <w:r w:rsidRPr="00BC3ABE">
        <w:rPr>
          <w:spacing w:val="58"/>
          <w:w w:val="150"/>
        </w:rPr>
        <w:t xml:space="preserve"> </w:t>
      </w:r>
      <w:r w:rsidRPr="00BC3ABE">
        <w:t>sur</w:t>
      </w:r>
      <w:r w:rsidRPr="00BC3ABE">
        <w:rPr>
          <w:spacing w:val="58"/>
          <w:w w:val="150"/>
        </w:rPr>
        <w:t xml:space="preserve"> </w:t>
      </w:r>
      <w:r w:rsidRPr="00BC3ABE">
        <w:t>la</w:t>
      </w:r>
      <w:r w:rsidRPr="00BC3ABE">
        <w:rPr>
          <w:spacing w:val="58"/>
          <w:w w:val="150"/>
        </w:rPr>
        <w:t xml:space="preserve"> </w:t>
      </w:r>
      <w:r w:rsidRPr="00BC3ABE">
        <w:t>couche</w:t>
      </w:r>
      <w:r w:rsidRPr="00BC3ABE">
        <w:rPr>
          <w:spacing w:val="58"/>
          <w:w w:val="150"/>
        </w:rPr>
        <w:t xml:space="preserve"> </w:t>
      </w:r>
      <w:r w:rsidRPr="00BC3ABE">
        <w:t>n</w:t>
      </w:r>
      <w:r w:rsidRPr="00BC3ABE">
        <w:rPr>
          <w:spacing w:val="58"/>
          <w:w w:val="150"/>
        </w:rPr>
        <w:t xml:space="preserve"> </w:t>
      </w:r>
      <w:r w:rsidRPr="00BC3ABE">
        <w:t>soit</w:t>
      </w:r>
      <w:r w:rsidRPr="00BC3ABE">
        <w:rPr>
          <w:spacing w:val="57"/>
          <w:w w:val="150"/>
        </w:rPr>
        <w:t xml:space="preserve"> </w:t>
      </w:r>
      <w:r w:rsidRPr="00BC3ABE">
        <w:t>chargé</w:t>
      </w:r>
      <w:r w:rsidRPr="00BC3ABE">
        <w:rPr>
          <w:spacing w:val="58"/>
          <w:w w:val="150"/>
        </w:rPr>
        <w:t xml:space="preserve"> </w:t>
      </w:r>
      <w:r w:rsidRPr="00BC3ABE">
        <w:t>de</w:t>
      </w:r>
      <w:r w:rsidRPr="00BC3ABE">
        <w:rPr>
          <w:spacing w:val="58"/>
          <w:w w:val="150"/>
        </w:rPr>
        <w:t xml:space="preserve"> </w:t>
      </w:r>
      <w:r w:rsidRPr="00BC3ABE">
        <w:t>détecter</w:t>
      </w:r>
      <w:r w:rsidRPr="00BC3ABE">
        <w:rPr>
          <w:spacing w:val="58"/>
          <w:w w:val="150"/>
        </w:rPr>
        <w:t xml:space="preserve"> </w:t>
      </w:r>
      <w:r w:rsidRPr="00BC3ABE">
        <w:t>la</w:t>
      </w:r>
      <w:r w:rsidRPr="00BC3ABE">
        <w:rPr>
          <w:spacing w:val="58"/>
          <w:w w:val="150"/>
        </w:rPr>
        <w:t xml:space="preserve"> </w:t>
      </w:r>
      <w:r w:rsidRPr="00BC3ABE">
        <w:rPr>
          <w:spacing w:val="-2"/>
        </w:rPr>
        <w:t xml:space="preserve">proposition </w:t>
      </w:r>
      <w:r w:rsidRPr="00BC3ABE">
        <w:t>«</w:t>
      </w:r>
      <w:r w:rsidRPr="00BC3ABE">
        <w:rPr>
          <w:spacing w:val="-2"/>
        </w:rPr>
        <w:t> </w:t>
      </w:r>
      <w:r w:rsidRPr="00BC3ABE">
        <w:t>l’image montre un objet allongé, pointu et blanc</w:t>
      </w:r>
      <w:r w:rsidRPr="00BC3ABE">
        <w:rPr>
          <w:spacing w:val="-3"/>
        </w:rPr>
        <w:t> </w:t>
      </w:r>
      <w:r w:rsidRPr="00BC3ABE">
        <w:t>», et le neurone B situé sur</w:t>
      </w:r>
      <w:r w:rsidRPr="00BC3ABE">
        <w:rPr>
          <w:spacing w:val="40"/>
        </w:rPr>
        <w:t xml:space="preserve"> </w:t>
      </w:r>
      <w:r w:rsidRPr="00BC3ABE">
        <w:t>la couche n + 1 détecte la proposition</w:t>
      </w:r>
      <w:r w:rsidRPr="00BC3ABE">
        <w:rPr>
          <w:spacing w:val="80"/>
          <w:w w:val="150"/>
        </w:rPr>
        <w:t xml:space="preserve"> </w:t>
      </w:r>
      <w:r w:rsidRPr="00BC3ABE">
        <w:t>«</w:t>
      </w:r>
      <w:r w:rsidRPr="00BC3ABE">
        <w:rPr>
          <w:spacing w:val="-2"/>
        </w:rPr>
        <w:t> </w:t>
      </w:r>
      <w:r w:rsidRPr="00BC3ABE">
        <w:t>l’image représente un éléphant</w:t>
      </w:r>
      <w:r w:rsidRPr="00BC3ABE">
        <w:rPr>
          <w:spacing w:val="-1"/>
        </w:rPr>
        <w:t> </w:t>
      </w:r>
      <w:r w:rsidRPr="00BC3ABE">
        <w:t>».</w:t>
      </w:r>
    </w:p>
    <w:p w14:paraId="2E43D2EB" w14:textId="729E5BBD" w:rsidR="002D3559" w:rsidRDefault="00E561EB" w:rsidP="00650F7C">
      <w:pPr>
        <w:pStyle w:val="ListParagraph"/>
      </w:pPr>
      <w:commentRangeStart w:id="168"/>
      <w:r w:rsidRPr="00BC3ABE">
        <w:t>Dans</w:t>
      </w:r>
      <w:commentRangeEnd w:id="168"/>
      <w:r w:rsidR="00FA7ACB">
        <w:rPr>
          <w:rStyle w:val="CommentReference"/>
        </w:rPr>
        <w:commentReference w:id="168"/>
      </w:r>
      <w:r w:rsidRPr="00BC3ABE">
        <w:t xml:space="preserve"> ce cas, </w:t>
      </w:r>
      <w:r w:rsidR="00D44BCA">
        <w:t>nous voudrons</w:t>
      </w:r>
      <w:r w:rsidRPr="00BC3ABE">
        <w:t xml:space="preserve"> que le poids affecté à la connexion du neurone A</w:t>
      </w:r>
      <w:r w:rsidRPr="00BC3ABE">
        <w:rPr>
          <w:spacing w:val="-3"/>
        </w:rPr>
        <w:t xml:space="preserve"> </w:t>
      </w:r>
      <w:r w:rsidRPr="00BC3ABE">
        <w:t xml:space="preserve">vers le neurone B soit positif : ainsi quand </w:t>
      </w:r>
      <w:r w:rsidR="00D44BCA">
        <w:t>le neurone A</w:t>
      </w:r>
      <w:r w:rsidRPr="00BC3ABE">
        <w:t xml:space="preserve"> détect</w:t>
      </w:r>
      <w:r w:rsidR="00D44BCA">
        <w:t>e</w:t>
      </w:r>
      <w:r w:rsidRPr="00BC3ABE">
        <w:t xml:space="preserve"> un objet allongé et pointu qui ressemble à une défense d’éléphant, comme l’animal auquel appartient cet objet est sûrement un éléphant, </w:t>
      </w:r>
      <w:r w:rsidR="00D44BCA">
        <w:t>nous</w:t>
      </w:r>
      <w:r w:rsidR="00D44BCA" w:rsidRPr="00BC3ABE">
        <w:t xml:space="preserve"> </w:t>
      </w:r>
      <w:r w:rsidRPr="00BC3ABE">
        <w:t>v</w:t>
      </w:r>
      <w:r w:rsidR="00D44BCA">
        <w:t xml:space="preserve">oulons </w:t>
      </w:r>
      <w:r w:rsidRPr="00BC3ABE">
        <w:t xml:space="preserve">que le coefficient </w:t>
      </w:r>
      <w:r w:rsidR="00D44BCA">
        <w:t xml:space="preserve">de connexion </w:t>
      </w:r>
      <w:r w:rsidRPr="00BC3ABE">
        <w:t>soit positif pour aider B à s’activer aussi.</w:t>
      </w:r>
    </w:p>
    <w:p w14:paraId="1DBFB02C" w14:textId="40325C78" w:rsidR="00E561EB" w:rsidRPr="00BC3ABE" w:rsidRDefault="00E561EB" w:rsidP="00650F7C">
      <w:pPr>
        <w:pStyle w:val="ListParagraph"/>
      </w:pPr>
      <w:r w:rsidRPr="00BC3ABE">
        <w:t>À l’inverse, si le neurone C situé lui aussi sur la couche n + 1 détecte la condition «</w:t>
      </w:r>
      <w:r w:rsidRPr="00BC3ABE">
        <w:rPr>
          <w:spacing w:val="-3"/>
        </w:rPr>
        <w:t> </w:t>
      </w:r>
      <w:r w:rsidRPr="00BC3ABE">
        <w:t>l’image représente un renard</w:t>
      </w:r>
      <w:r w:rsidRPr="00BC3ABE">
        <w:rPr>
          <w:spacing w:val="-3"/>
        </w:rPr>
        <w:t> </w:t>
      </w:r>
      <w:r w:rsidRPr="00BC3ABE">
        <w:t>», on préfère que le poids de la connexion de A vers C soit négatif, car un renard ne montrerait pas d’attribut ressemblant à une défense.</w:t>
      </w:r>
    </w:p>
    <w:p w14:paraId="5DD65CE0" w14:textId="71AC3078" w:rsidR="00E561EB" w:rsidRPr="00BC3ABE" w:rsidRDefault="00E561EB" w:rsidP="00650F7C">
      <w:pPr>
        <w:rPr>
          <w:color w:val="000000" w:themeColor="text1"/>
        </w:rPr>
      </w:pPr>
      <w:r w:rsidRPr="00BC3ABE">
        <w:t xml:space="preserve">Chaque couche successive peut ainsi s’appuyer sur les précédentes pour </w:t>
      </w:r>
      <w:r w:rsidRPr="00BC3ABE">
        <w:rPr>
          <w:color w:val="000000" w:themeColor="text1"/>
        </w:rPr>
        <w:t>atteindre un</w:t>
      </w:r>
      <w:r w:rsidRPr="00BC3ABE">
        <w:t xml:space="preserve"> niveau d’abstraction</w:t>
      </w:r>
      <w:r w:rsidRPr="00BC3ABE">
        <w:rPr>
          <w:color w:val="000000" w:themeColor="text1"/>
        </w:rPr>
        <w:t xml:space="preserve"> supérieur. Si</w:t>
      </w:r>
      <w:r w:rsidRPr="00BC3ABE">
        <w:t xml:space="preserve"> les neurones de la </w:t>
      </w:r>
      <w:r w:rsidR="002D3559" w:rsidRPr="00BC3ABE">
        <w:t>couche</w:t>
      </w:r>
      <w:r w:rsidR="002D3559">
        <w:t> </w:t>
      </w:r>
      <w:r w:rsidRPr="00BC3ABE">
        <w:t xml:space="preserve">0 représentent le signal direct des pixels, chaque neurone de la </w:t>
      </w:r>
      <w:r w:rsidR="002D3559" w:rsidRPr="00BC3ABE">
        <w:t>couche</w:t>
      </w:r>
      <w:r w:rsidR="002D3559">
        <w:t> </w:t>
      </w:r>
      <w:r w:rsidRPr="00BC3ABE">
        <w:t xml:space="preserve">1 peut agréger les informations </w:t>
      </w:r>
      <w:r w:rsidRPr="00BC3ABE">
        <w:rPr>
          <w:color w:val="000000" w:themeColor="text1"/>
        </w:rPr>
        <w:t>de ces</w:t>
      </w:r>
      <w:r w:rsidRPr="00BC3ABE">
        <w:t xml:space="preserve"> pixels pour</w:t>
      </w:r>
      <w:r w:rsidRPr="00BC3ABE">
        <w:rPr>
          <w:spacing w:val="-3"/>
        </w:rPr>
        <w:t xml:space="preserve"> </w:t>
      </w:r>
      <w:r w:rsidRPr="00BC3ABE">
        <w:t>s’activer</w:t>
      </w:r>
      <w:r w:rsidRPr="00BC3ABE">
        <w:rPr>
          <w:spacing w:val="-3"/>
        </w:rPr>
        <w:t xml:space="preserve"> </w:t>
      </w:r>
      <w:r w:rsidRPr="00BC3ABE">
        <w:t>quand</w:t>
      </w:r>
      <w:r w:rsidRPr="00BC3ABE">
        <w:rPr>
          <w:spacing w:val="-3"/>
        </w:rPr>
        <w:t xml:space="preserve"> </w:t>
      </w:r>
      <w:r w:rsidRPr="00BC3ABE">
        <w:t>l’image</w:t>
      </w:r>
      <w:r w:rsidRPr="00BC3ABE">
        <w:rPr>
          <w:spacing w:val="-3"/>
        </w:rPr>
        <w:t xml:space="preserve"> </w:t>
      </w:r>
      <w:r w:rsidRPr="00BC3ABE">
        <w:t>représente</w:t>
      </w:r>
      <w:r w:rsidRPr="00BC3ABE">
        <w:rPr>
          <w:spacing w:val="-3"/>
        </w:rPr>
        <w:t xml:space="preserve"> </w:t>
      </w:r>
      <w:r w:rsidRPr="00BC3ABE">
        <w:t>une</w:t>
      </w:r>
      <w:r w:rsidRPr="00BC3ABE">
        <w:rPr>
          <w:spacing w:val="-3"/>
        </w:rPr>
        <w:t xml:space="preserve"> </w:t>
      </w:r>
      <w:r w:rsidRPr="00BC3ABE">
        <w:rPr>
          <w:color w:val="000000" w:themeColor="text1"/>
        </w:rPr>
        <w:t xml:space="preserve">certaine </w:t>
      </w:r>
      <w:r w:rsidRPr="00BC3ABE">
        <w:t>forme</w:t>
      </w:r>
      <w:r w:rsidRPr="00BC3ABE">
        <w:rPr>
          <w:spacing w:val="-3"/>
        </w:rPr>
        <w:t xml:space="preserve"> </w:t>
      </w:r>
      <w:r w:rsidRPr="00BC3ABE">
        <w:t>élémentaire</w:t>
      </w:r>
      <w:r w:rsidRPr="00BC3ABE">
        <w:rPr>
          <w:color w:val="000000" w:themeColor="text1"/>
        </w:rPr>
        <w:t xml:space="preserve"> (chacun de ces neurones étant spécialisé pour détecter une forme spécifique)</w:t>
      </w:r>
      <w:r w:rsidRPr="00BC3ABE">
        <w:t> ;</w:t>
      </w:r>
      <w:r w:rsidRPr="00BC3ABE">
        <w:rPr>
          <w:spacing w:val="-3"/>
        </w:rPr>
        <w:t xml:space="preserve"> </w:t>
      </w:r>
      <w:r w:rsidRPr="00BC3ABE">
        <w:t>puis</w:t>
      </w:r>
      <w:r w:rsidRPr="00BC3ABE">
        <w:rPr>
          <w:spacing w:val="-3"/>
        </w:rPr>
        <w:t xml:space="preserve"> </w:t>
      </w:r>
      <w:r w:rsidRPr="00BC3ABE">
        <w:t>la</w:t>
      </w:r>
      <w:r w:rsidRPr="00BC3ABE">
        <w:rPr>
          <w:spacing w:val="-3"/>
        </w:rPr>
        <w:t xml:space="preserve"> </w:t>
      </w:r>
      <w:r w:rsidR="002D3559" w:rsidRPr="00BC3ABE">
        <w:t>couche</w:t>
      </w:r>
      <w:r w:rsidR="002D3559">
        <w:t> </w:t>
      </w:r>
      <w:r w:rsidRPr="00BC3ABE">
        <w:t xml:space="preserve">2 peut s’appuyer sur les activations des neurones de la </w:t>
      </w:r>
      <w:r w:rsidR="002D3559" w:rsidRPr="00BC3ABE">
        <w:t>couche</w:t>
      </w:r>
      <w:r w:rsidR="002D3559">
        <w:t> </w:t>
      </w:r>
      <w:r w:rsidRPr="00BC3ABE">
        <w:t xml:space="preserve">1 pour </w:t>
      </w:r>
      <w:r w:rsidRPr="00650F7C">
        <w:t>détecter</w:t>
      </w:r>
      <w:r w:rsidRPr="00BC3ABE">
        <w:rPr>
          <w:rStyle w:val="Hyperlink2"/>
          <w:rFonts w:cs="Times New Roman"/>
          <w:color w:val="000000" w:themeColor="text1"/>
        </w:rPr>
        <w:t xml:space="preserve"> </w:t>
      </w:r>
      <w:r w:rsidRPr="00BC3ABE">
        <w:t xml:space="preserve">déjà des motifs et formes </w:t>
      </w:r>
      <w:del w:id="169" w:author="Microsoft Office User" w:date="2025-07-25T04:15:00Z">
        <w:r w:rsidRPr="00BC3ABE" w:rsidDel="00B537DA">
          <w:delText>simples</w:delText>
        </w:r>
        <w:r w:rsidRPr="00BC3ABE" w:rsidDel="00B537DA">
          <w:rPr>
            <w:color w:val="000000" w:themeColor="text1"/>
          </w:rPr>
          <w:delText>. La</w:delText>
        </w:r>
        <w:r w:rsidRPr="00BC3ABE" w:rsidDel="00B537DA">
          <w:delText xml:space="preserve"> </w:delText>
        </w:r>
        <w:r w:rsidR="002D3559" w:rsidRPr="00BC3ABE" w:rsidDel="00B537DA">
          <w:delText>couche</w:delText>
        </w:r>
        <w:r w:rsidR="002D3559" w:rsidDel="00B537DA">
          <w:delText> </w:delText>
        </w:r>
        <w:r w:rsidRPr="00BC3ABE" w:rsidDel="00B537DA">
          <w:delText xml:space="preserve">3 peut </w:delText>
        </w:r>
        <w:r w:rsidRPr="00BC3ABE" w:rsidDel="00B537DA">
          <w:rPr>
            <w:color w:val="000000" w:themeColor="text1"/>
          </w:rPr>
          <w:delText xml:space="preserve">dès lors reconnaître </w:delText>
        </w:r>
        <w:r w:rsidRPr="00BC3ABE" w:rsidDel="00B537DA">
          <w:delText xml:space="preserve">des formes </w:delText>
        </w:r>
      </w:del>
      <w:r w:rsidRPr="00BC3ABE">
        <w:rPr>
          <w:color w:val="000000" w:themeColor="text1"/>
        </w:rPr>
        <w:t xml:space="preserve">plus complexes telles que </w:t>
      </w:r>
      <w:r w:rsidRPr="00BC3ABE">
        <w:t>«</w:t>
      </w:r>
      <w:r w:rsidRPr="00BC3ABE">
        <w:rPr>
          <w:spacing w:val="-3"/>
        </w:rPr>
        <w:t> </w:t>
      </w:r>
      <w:r w:rsidRPr="00BC3ABE">
        <w:t>griffe</w:t>
      </w:r>
      <w:r w:rsidRPr="00BC3ABE">
        <w:rPr>
          <w:spacing w:val="-2"/>
        </w:rPr>
        <w:t> </w:t>
      </w:r>
      <w:r w:rsidRPr="00BC3ABE">
        <w:t>»</w:t>
      </w:r>
      <w:r w:rsidRPr="00BC3ABE">
        <w:rPr>
          <w:spacing w:val="40"/>
        </w:rPr>
        <w:t xml:space="preserve"> </w:t>
      </w:r>
      <w:r w:rsidRPr="00BC3ABE">
        <w:t>ou</w:t>
      </w:r>
      <w:r w:rsidRPr="00BC3ABE">
        <w:rPr>
          <w:spacing w:val="40"/>
        </w:rPr>
        <w:t xml:space="preserve"> </w:t>
      </w:r>
      <w:r w:rsidRPr="00BC3ABE">
        <w:t>«</w:t>
      </w:r>
      <w:r w:rsidRPr="00BC3ABE">
        <w:rPr>
          <w:spacing w:val="-2"/>
        </w:rPr>
        <w:t> </w:t>
      </w:r>
      <w:r w:rsidRPr="00BC3ABE">
        <w:t>oreille</w:t>
      </w:r>
      <w:r w:rsidRPr="00BC3ABE">
        <w:rPr>
          <w:spacing w:val="-3"/>
        </w:rPr>
        <w:t> </w:t>
      </w:r>
      <w:r w:rsidRPr="00BC3ABE">
        <w:t>» </w:t>
      </w:r>
      <w:r w:rsidRPr="00BC3ABE">
        <w:rPr>
          <w:spacing w:val="40"/>
        </w:rPr>
        <w:t xml:space="preserve">; enfin, </w:t>
      </w:r>
      <w:r w:rsidRPr="00BC3ABE">
        <w:t>la</w:t>
      </w:r>
      <w:ins w:id="170" w:author="Microsoft Office User" w:date="2025-07-25T04:15:00Z">
        <w:r w:rsidR="00B537DA">
          <w:t xml:space="preserve"> dernière couche</w:t>
        </w:r>
      </w:ins>
      <w:del w:id="171" w:author="Microsoft Office User" w:date="2025-07-25T04:15:00Z">
        <w:r w:rsidRPr="00BC3ABE" w:rsidDel="00B537DA">
          <w:rPr>
            <w:spacing w:val="40"/>
          </w:rPr>
          <w:delText xml:space="preserve"> </w:delText>
        </w:r>
        <w:r w:rsidRPr="00BC3ABE" w:rsidDel="00B537DA">
          <w:rPr>
            <w:color w:val="000000" w:themeColor="text1"/>
          </w:rPr>
          <w:delText xml:space="preserve">couche </w:delText>
        </w:r>
        <w:r w:rsidRPr="00BC3ABE" w:rsidDel="00B537DA">
          <w:delText>4</w:delText>
        </w:r>
      </w:del>
      <w:r w:rsidRPr="00BC3ABE">
        <w:rPr>
          <w:spacing w:val="40"/>
        </w:rPr>
        <w:t xml:space="preserve"> </w:t>
      </w:r>
      <w:r w:rsidRPr="00BC3ABE">
        <w:rPr>
          <w:color w:val="000000" w:themeColor="text1"/>
        </w:rPr>
        <w:t>identifie l’animal.</w:t>
      </w:r>
    </w:p>
    <w:p w14:paraId="03B5F5DD" w14:textId="4F9B41A0" w:rsidR="00E561EB" w:rsidRPr="00BC3ABE" w:rsidRDefault="009A3D37" w:rsidP="00650F7C">
      <w:pPr>
        <w:rPr>
          <w:spacing w:val="-3"/>
        </w:rPr>
      </w:pPr>
      <w:r>
        <w:t>Tout</w:t>
      </w:r>
      <w:r w:rsidR="00E561EB" w:rsidRPr="00BC3ABE">
        <w:rPr>
          <w:spacing w:val="25"/>
        </w:rPr>
        <w:t xml:space="preserve"> </w:t>
      </w:r>
      <w:r w:rsidR="00E561EB" w:rsidRPr="00BC3ABE">
        <w:t>ce</w:t>
      </w:r>
      <w:r w:rsidR="00E561EB" w:rsidRPr="00BC3ABE">
        <w:rPr>
          <w:spacing w:val="25"/>
        </w:rPr>
        <w:t xml:space="preserve"> </w:t>
      </w:r>
      <w:r w:rsidR="00E561EB" w:rsidRPr="00BC3ABE">
        <w:t>que</w:t>
      </w:r>
      <w:r w:rsidR="00E561EB" w:rsidRPr="00BC3ABE">
        <w:rPr>
          <w:spacing w:val="25"/>
        </w:rPr>
        <w:t xml:space="preserve"> </w:t>
      </w:r>
      <w:r w:rsidR="00E561EB" w:rsidRPr="00BC3ABE">
        <w:t>l’on</w:t>
      </w:r>
      <w:r w:rsidR="00E561EB" w:rsidRPr="00BC3ABE">
        <w:rPr>
          <w:spacing w:val="25"/>
        </w:rPr>
        <w:t xml:space="preserve"> </w:t>
      </w:r>
      <w:r w:rsidR="00E561EB" w:rsidRPr="00BC3ABE">
        <w:t>peut</w:t>
      </w:r>
      <w:r w:rsidR="00E561EB" w:rsidRPr="00BC3ABE">
        <w:rPr>
          <w:spacing w:val="25"/>
        </w:rPr>
        <w:t xml:space="preserve"> </w:t>
      </w:r>
      <w:r w:rsidR="00E561EB" w:rsidRPr="00BC3ABE">
        <w:t>donner</w:t>
      </w:r>
      <w:r w:rsidR="00E561EB" w:rsidRPr="00BC3ABE">
        <w:rPr>
          <w:spacing w:val="25"/>
        </w:rPr>
        <w:t xml:space="preserve"> </w:t>
      </w:r>
      <w:r w:rsidR="00E561EB" w:rsidRPr="00BC3ABE">
        <w:rPr>
          <w:spacing w:val="-2"/>
        </w:rPr>
        <w:t>comme</w:t>
      </w:r>
      <w:r w:rsidR="00E561EB" w:rsidRPr="00BC3ABE">
        <w:t xml:space="preserve"> *</w:t>
      </w:r>
      <w:r w:rsidR="00E561EB" w:rsidRPr="00BC3ABE">
        <w:rPr>
          <w:color w:val="000000" w:themeColor="text1"/>
        </w:rPr>
        <w:t>intelligence* ou *</w:t>
      </w:r>
      <w:r w:rsidR="00E561EB" w:rsidRPr="00BC3ABE">
        <w:t xml:space="preserve">connaissance* au réseau de </w:t>
      </w:r>
      <w:r w:rsidR="00E561EB" w:rsidRPr="00BC3ABE">
        <w:rPr>
          <w:color w:val="000000" w:themeColor="text1"/>
        </w:rPr>
        <w:t>neurones</w:t>
      </w:r>
      <w:r w:rsidR="00E561EB" w:rsidRPr="00BC3ABE">
        <w:t xml:space="preserve"> doit être encodé dans ces poids </w:t>
      </w:r>
      <w:r w:rsidR="00E561EB" w:rsidRPr="00BC3ABE">
        <w:rPr>
          <w:color w:val="000000" w:themeColor="text1"/>
        </w:rPr>
        <w:t>qu’ont</w:t>
      </w:r>
      <w:r w:rsidR="00E561EB" w:rsidRPr="00BC3ABE">
        <w:t xml:space="preserve"> chacune des connexions entre neurones. Pour un même réseau, les modifier change complètement ses prédictions. Par exemple, il suffirait, en maintenant le reste du réseau inchangé, d’échanger les poids de toutes les connexions entre les neurones de l’avant-dernière couche et le neurone final qui prédit «</w:t>
      </w:r>
      <w:r w:rsidR="00E561EB" w:rsidRPr="00BC3ABE">
        <w:rPr>
          <w:spacing w:val="-3"/>
        </w:rPr>
        <w:t> </w:t>
      </w:r>
      <w:r w:rsidR="00E561EB" w:rsidRPr="00BC3ABE">
        <w:t>éléphant</w:t>
      </w:r>
      <w:r w:rsidR="00E561EB" w:rsidRPr="00BC3ABE">
        <w:rPr>
          <w:spacing w:val="-2"/>
        </w:rPr>
        <w:t> </w:t>
      </w:r>
      <w:r w:rsidR="00E561EB" w:rsidRPr="00BC3ABE">
        <w:t>» avec tous les poids des connexions entre ces mêmes neurones de l’avant-dernière couche et le neurone final qui prédit «</w:t>
      </w:r>
      <w:r w:rsidR="00E561EB" w:rsidRPr="00BC3ABE">
        <w:rPr>
          <w:spacing w:val="-5"/>
        </w:rPr>
        <w:t> </w:t>
      </w:r>
      <w:r w:rsidR="00E561EB" w:rsidRPr="00BC3ABE">
        <w:t>renard</w:t>
      </w:r>
      <w:r w:rsidR="00E561EB" w:rsidRPr="00BC3ABE">
        <w:rPr>
          <w:spacing w:val="-4"/>
        </w:rPr>
        <w:t> </w:t>
      </w:r>
      <w:r w:rsidR="00E561EB" w:rsidRPr="00BC3ABE">
        <w:t>», pour</w:t>
      </w:r>
      <w:r w:rsidR="00E561EB" w:rsidRPr="00BC3ABE">
        <w:rPr>
          <w:spacing w:val="-3"/>
        </w:rPr>
        <w:t xml:space="preserve"> </w:t>
      </w:r>
      <w:r w:rsidR="00E561EB" w:rsidRPr="00BC3ABE">
        <w:t>inverser</w:t>
      </w:r>
      <w:r w:rsidR="00E561EB" w:rsidRPr="00BC3ABE">
        <w:rPr>
          <w:spacing w:val="-3"/>
        </w:rPr>
        <w:t xml:space="preserve"> </w:t>
      </w:r>
      <w:r w:rsidR="00E561EB" w:rsidRPr="00BC3ABE">
        <w:t>toutes</w:t>
      </w:r>
      <w:r w:rsidR="00E561EB" w:rsidRPr="00BC3ABE">
        <w:rPr>
          <w:spacing w:val="-3"/>
        </w:rPr>
        <w:t xml:space="preserve"> </w:t>
      </w:r>
      <w:r w:rsidR="00E561EB" w:rsidRPr="00BC3ABE">
        <w:t>les</w:t>
      </w:r>
      <w:r w:rsidR="00E561EB" w:rsidRPr="00BC3ABE">
        <w:rPr>
          <w:spacing w:val="-3"/>
        </w:rPr>
        <w:t xml:space="preserve"> </w:t>
      </w:r>
      <w:r w:rsidR="00E561EB" w:rsidRPr="00BC3ABE">
        <w:t>prédictions</w:t>
      </w:r>
      <w:r w:rsidR="00E561EB" w:rsidRPr="00BC3ABE">
        <w:rPr>
          <w:spacing w:val="-3"/>
        </w:rPr>
        <w:t xml:space="preserve"> </w:t>
      </w:r>
      <w:r w:rsidR="00E561EB" w:rsidRPr="00BC3ABE">
        <w:t>du</w:t>
      </w:r>
      <w:r w:rsidR="00E561EB" w:rsidRPr="00BC3ABE">
        <w:rPr>
          <w:spacing w:val="-3"/>
        </w:rPr>
        <w:t xml:space="preserve"> </w:t>
      </w:r>
      <w:r w:rsidR="00E561EB" w:rsidRPr="00BC3ABE">
        <w:t>modèle.</w:t>
      </w:r>
    </w:p>
    <w:p w14:paraId="76A5D5C1" w14:textId="123184AC" w:rsidR="00E561EB" w:rsidRPr="00BC3ABE" w:rsidRDefault="00E561EB" w:rsidP="00650F7C">
      <w:pPr>
        <w:rPr>
          <w:color w:val="000000" w:themeColor="text1"/>
        </w:rPr>
      </w:pPr>
      <w:r w:rsidRPr="00BC3ABE">
        <w:t>Tant</w:t>
      </w:r>
      <w:r w:rsidRPr="00BC3ABE">
        <w:rPr>
          <w:spacing w:val="-3"/>
        </w:rPr>
        <w:t xml:space="preserve"> </w:t>
      </w:r>
      <w:r w:rsidRPr="00BC3ABE">
        <w:t>que</w:t>
      </w:r>
      <w:r w:rsidRPr="00BC3ABE">
        <w:rPr>
          <w:spacing w:val="-3"/>
        </w:rPr>
        <w:t xml:space="preserve"> </w:t>
      </w:r>
      <w:r w:rsidRPr="00BC3ABE">
        <w:t>ces</w:t>
      </w:r>
      <w:r w:rsidRPr="00BC3ABE">
        <w:rPr>
          <w:spacing w:val="-4"/>
        </w:rPr>
        <w:t xml:space="preserve"> </w:t>
      </w:r>
      <w:r w:rsidRPr="00BC3ABE">
        <w:t>poids ne</w:t>
      </w:r>
      <w:r w:rsidRPr="00BC3ABE">
        <w:rPr>
          <w:spacing w:val="-3"/>
        </w:rPr>
        <w:t xml:space="preserve"> </w:t>
      </w:r>
      <w:r w:rsidRPr="00BC3ABE">
        <w:t>sont</w:t>
      </w:r>
      <w:r w:rsidRPr="00BC3ABE">
        <w:rPr>
          <w:spacing w:val="-3"/>
        </w:rPr>
        <w:t xml:space="preserve"> </w:t>
      </w:r>
      <w:r w:rsidRPr="00BC3ABE">
        <w:t xml:space="preserve">pas bien réglés, le réseau ne *sait* rien, l’activation des neurones de sortie, que nous avons </w:t>
      </w:r>
      <w:r w:rsidRPr="00BC3ABE">
        <w:rPr>
          <w:color w:val="000000" w:themeColor="text1"/>
        </w:rPr>
        <w:t>appelée</w:t>
      </w:r>
      <w:r w:rsidRPr="00BC3ABE">
        <w:t xml:space="preserve"> la </w:t>
      </w:r>
      <w:r w:rsidR="009A3D37">
        <w:t>« </w:t>
      </w:r>
      <w:r w:rsidRPr="00BC3ABE">
        <w:t>prédiction</w:t>
      </w:r>
      <w:r w:rsidR="009A3D37">
        <w:t xml:space="preserve"> » </w:t>
      </w:r>
      <w:r w:rsidRPr="00BC3ABE">
        <w:t>du réseau, est encore aléatoire.</w:t>
      </w:r>
      <w:r w:rsidRPr="00BC3ABE">
        <w:rPr>
          <w:color w:val="000000" w:themeColor="text1"/>
        </w:rPr>
        <w:t xml:space="preserve"> </w:t>
      </w:r>
      <w:r w:rsidRPr="00BC3ABE">
        <w:t xml:space="preserve">Au contraire, une fois ce réglage </w:t>
      </w:r>
      <w:r w:rsidRPr="00BC3ABE">
        <w:rPr>
          <w:color w:val="000000" w:themeColor="text1"/>
        </w:rPr>
        <w:t>correctement effectué</w:t>
      </w:r>
      <w:r w:rsidRPr="00BC3ABE">
        <w:t xml:space="preserve">, on obtient un réseau </w:t>
      </w:r>
      <w:r w:rsidRPr="00BC3ABE">
        <w:rPr>
          <w:color w:val="000000" w:themeColor="text1"/>
        </w:rPr>
        <w:t>apte à reconnaître</w:t>
      </w:r>
      <w:r w:rsidRPr="00BC3ABE">
        <w:t xml:space="preserve"> avec assez de précision </w:t>
      </w:r>
      <w:r w:rsidRPr="00BC3ABE">
        <w:rPr>
          <w:color w:val="000000" w:themeColor="text1"/>
        </w:rPr>
        <w:t>l’animal représenté par l’image</w:t>
      </w:r>
      <w:r w:rsidRPr="00BC3ABE">
        <w:t xml:space="preserve"> donnée en entrée. Et nous obtenons ainsi notre premier algorithme fonctionnel d’intelligence artificielle</w:t>
      </w:r>
      <w:r w:rsidRPr="00BC3ABE">
        <w:rPr>
          <w:color w:val="000000" w:themeColor="text1"/>
        </w:rPr>
        <w:t> !</w:t>
      </w:r>
    </w:p>
    <w:p w14:paraId="53064F56" w14:textId="21B6A0EC" w:rsidR="00E561EB" w:rsidRPr="00BC3ABE" w:rsidRDefault="00E561EB" w:rsidP="00650F7C">
      <w:pPr>
        <w:rPr>
          <w:color w:val="000000" w:themeColor="text1"/>
        </w:rPr>
      </w:pPr>
      <w:r w:rsidRPr="00BC3ABE">
        <w:t xml:space="preserve">Les algorithmes d’IA les plus avancés d’aujourd’hui possèdent des architectures plus complexes que ces simples couches successives de neurones </w:t>
      </w:r>
      <w:r w:rsidR="00912738">
        <w:t>– </w:t>
      </w:r>
      <w:r w:rsidRPr="00BC3ABE">
        <w:t>par exemple</w:t>
      </w:r>
      <w:del w:id="172" w:author="Microsoft Office User" w:date="2025-07-28T05:03:00Z">
        <w:r w:rsidRPr="00BC3ABE" w:rsidDel="00E57E08">
          <w:delText xml:space="preserve"> </w:delText>
        </w:r>
        <w:r w:rsidRPr="00BC3ABE" w:rsidDel="00E57E08">
          <w:rPr>
            <w:color w:val="000000" w:themeColor="text1"/>
          </w:rPr>
          <w:delText>certaines</w:delText>
        </w:r>
        <w:r w:rsidRPr="00BC3ABE" w:rsidDel="00E57E08">
          <w:delText xml:space="preserve"> connexions </w:delText>
        </w:r>
        <w:r w:rsidRPr="00BC3ABE" w:rsidDel="00C733C8">
          <w:delText xml:space="preserve">passent </w:delText>
        </w:r>
        <w:r w:rsidRPr="00BC3ABE" w:rsidDel="00E57E08">
          <w:delText xml:space="preserve">directement </w:delText>
        </w:r>
        <w:r w:rsidRPr="00BC3ABE" w:rsidDel="00C733C8">
          <w:delText xml:space="preserve">d’une </w:delText>
        </w:r>
        <w:r w:rsidRPr="00BC3ABE" w:rsidDel="00E57E08">
          <w:delText xml:space="preserve">couche n à la couche n + 2, ou </w:delText>
        </w:r>
      </w:del>
      <w:ins w:id="173" w:author="Microsoft Office User" w:date="2025-07-28T05:03:00Z">
        <w:r w:rsidR="00E57E08">
          <w:rPr>
            <w:color w:val="000000" w:themeColor="text1"/>
          </w:rPr>
          <w:t xml:space="preserve">, </w:t>
        </w:r>
      </w:ins>
      <w:r w:rsidRPr="00BC3ABE">
        <w:rPr>
          <w:color w:val="000000" w:themeColor="text1"/>
        </w:rPr>
        <w:t>de nouveaux</w:t>
      </w:r>
      <w:r w:rsidRPr="00BC3ABE">
        <w:t xml:space="preserve"> composants </w:t>
      </w:r>
      <w:del w:id="174" w:author="Microsoft Office User" w:date="2025-07-28T05:03:00Z">
        <w:r w:rsidRPr="00BC3ABE" w:rsidDel="00E57E08">
          <w:rPr>
            <w:color w:val="000000" w:themeColor="text1"/>
          </w:rPr>
          <w:delText xml:space="preserve">s’intercalent </w:delText>
        </w:r>
      </w:del>
      <w:ins w:id="175" w:author="Microsoft Office User" w:date="2025-07-28T05:03:00Z">
        <w:r w:rsidR="00E57E08">
          <w:rPr>
            <w:color w:val="000000" w:themeColor="text1"/>
          </w:rPr>
          <w:t>peuvent s’intercaler</w:t>
        </w:r>
        <w:r w:rsidR="00E57E08" w:rsidRPr="00BC3ABE">
          <w:rPr>
            <w:color w:val="000000" w:themeColor="text1"/>
          </w:rPr>
          <w:t xml:space="preserve"> </w:t>
        </w:r>
      </w:ins>
      <w:r w:rsidRPr="00BC3ABE">
        <w:rPr>
          <w:color w:val="000000" w:themeColor="text1"/>
        </w:rPr>
        <w:t xml:space="preserve">entre deux couches </w:t>
      </w:r>
      <w:r w:rsidRPr="00BC3ABE">
        <w:t>pour traiter différemment les signaux</w:t>
      </w:r>
      <w:r w:rsidRPr="00BC3ABE">
        <w:rPr>
          <w:color w:val="000000" w:themeColor="text1"/>
        </w:rPr>
        <w:t>.</w:t>
      </w:r>
      <w:r w:rsidRPr="00BC3ABE">
        <w:t xml:space="preserve"> Mais ils </w:t>
      </w:r>
      <w:r w:rsidRPr="00BC3ABE">
        <w:rPr>
          <w:color w:val="000000" w:themeColor="text1"/>
        </w:rPr>
        <w:t>conservent</w:t>
      </w:r>
      <w:r w:rsidRPr="00BC3ABE">
        <w:t xml:space="preserve"> la structure </w:t>
      </w:r>
      <w:r w:rsidRPr="00BC3ABE">
        <w:rPr>
          <w:color w:val="000000" w:themeColor="text1"/>
        </w:rPr>
        <w:t>de</w:t>
      </w:r>
      <w:r w:rsidRPr="00BC3ABE">
        <w:t xml:space="preserve"> réseau </w:t>
      </w:r>
      <w:r w:rsidRPr="00BC3ABE">
        <w:rPr>
          <w:color w:val="000000" w:themeColor="text1"/>
        </w:rPr>
        <w:t>décrite</w:t>
      </w:r>
      <w:r w:rsidRPr="00BC3ABE">
        <w:t xml:space="preserve"> plus haut, avec ses neurones interconnectés </w:t>
      </w:r>
      <w:r w:rsidRPr="00BC3ABE">
        <w:rPr>
          <w:color w:val="000000" w:themeColor="text1"/>
        </w:rPr>
        <w:t>aux</w:t>
      </w:r>
      <w:r w:rsidRPr="00BC3ABE">
        <w:t xml:space="preserve"> </w:t>
      </w:r>
      <w:r w:rsidRPr="00BC3ABE">
        <w:lastRenderedPageBreak/>
        <w:t xml:space="preserve">poids </w:t>
      </w:r>
      <w:r w:rsidRPr="00BC3ABE">
        <w:rPr>
          <w:color w:val="000000" w:themeColor="text1"/>
        </w:rPr>
        <w:t>réglables</w:t>
      </w:r>
      <w:r w:rsidRPr="00BC3ABE">
        <w:t>.</w:t>
      </w:r>
    </w:p>
    <w:p w14:paraId="2911C235" w14:textId="1A6F7A6C" w:rsidR="00E561EB" w:rsidRPr="00BC3ABE" w:rsidRDefault="00E561EB" w:rsidP="00E44AC1">
      <w:pPr>
        <w:pStyle w:val="Heading3"/>
        <w:spacing w:line="276" w:lineRule="auto"/>
        <w:rPr>
          <w:rFonts w:ascii="Times New Roman" w:hAnsi="Times New Roman" w:cs="Times New Roman"/>
        </w:rPr>
      </w:pPr>
      <w:bookmarkStart w:id="176" w:name="_Toc193205394"/>
      <w:bookmarkStart w:id="177" w:name="_Toc7"/>
      <w:bookmarkStart w:id="178" w:name="_Toc201332049"/>
      <w:r w:rsidRPr="00BC3ABE">
        <w:rPr>
          <w:rFonts w:ascii="Times New Roman" w:hAnsi="Times New Roman" w:cs="Times New Roman"/>
        </w:rPr>
        <w:t>L’hiver</w:t>
      </w:r>
      <w:r w:rsidRPr="00BC3ABE">
        <w:rPr>
          <w:rFonts w:ascii="Times New Roman" w:hAnsi="Times New Roman" w:cs="Times New Roman"/>
          <w:spacing w:val="-11"/>
        </w:rPr>
        <w:t xml:space="preserve"> </w:t>
      </w:r>
      <w:r w:rsidRPr="00BC3ABE">
        <w:rPr>
          <w:rFonts w:ascii="Times New Roman" w:hAnsi="Times New Roman" w:cs="Times New Roman"/>
        </w:rPr>
        <w:t>de</w:t>
      </w:r>
      <w:r w:rsidRPr="00BC3ABE">
        <w:rPr>
          <w:rFonts w:ascii="Times New Roman" w:hAnsi="Times New Roman" w:cs="Times New Roman"/>
          <w:spacing w:val="-11"/>
        </w:rPr>
        <w:t xml:space="preserve"> </w:t>
      </w:r>
      <w:r w:rsidRPr="00BC3ABE">
        <w:rPr>
          <w:rFonts w:ascii="Times New Roman" w:hAnsi="Times New Roman" w:cs="Times New Roman"/>
        </w:rPr>
        <w:t>l’intelligence</w:t>
      </w:r>
      <w:r w:rsidRPr="00BC3ABE">
        <w:rPr>
          <w:rFonts w:ascii="Times New Roman" w:hAnsi="Times New Roman" w:cs="Times New Roman"/>
          <w:spacing w:val="-11"/>
        </w:rPr>
        <w:t xml:space="preserve"> </w:t>
      </w:r>
      <w:r w:rsidRPr="00BC3ABE">
        <w:rPr>
          <w:rFonts w:ascii="Times New Roman" w:hAnsi="Times New Roman" w:cs="Times New Roman"/>
          <w:spacing w:val="-2"/>
        </w:rPr>
        <w:t>artificielle</w:t>
      </w:r>
      <w:bookmarkEnd w:id="176"/>
      <w:bookmarkEnd w:id="177"/>
      <w:bookmarkEnd w:id="178"/>
    </w:p>
    <w:p w14:paraId="29542F24" w14:textId="3B9B2F49" w:rsidR="00E561EB" w:rsidRPr="00BC3ABE" w:rsidRDefault="00E561EB" w:rsidP="00650F7C">
      <w:r w:rsidRPr="00BC3ABE">
        <w:t xml:space="preserve">La construction de réseaux de neurones, </w:t>
      </w:r>
      <w:r w:rsidRPr="00BC3ABE">
        <w:rPr>
          <w:color w:val="000000" w:themeColor="text1"/>
        </w:rPr>
        <w:t>nommée approche</w:t>
      </w:r>
      <w:r w:rsidR="00B66F39">
        <w:t xml:space="preserve"> </w:t>
      </w:r>
      <w:r w:rsidRPr="00B66F39">
        <w:rPr>
          <w:i/>
        </w:rPr>
        <w:t>connexionniste</w:t>
      </w:r>
      <w:r w:rsidRPr="00BC3ABE">
        <w:t xml:space="preserve"> de l’intelligence artificielle</w:t>
      </w:r>
      <w:r w:rsidR="00B66F39">
        <w:t>,</w:t>
      </w:r>
      <w:r w:rsidRPr="00BC3ABE">
        <w:t xml:space="preserve"> car elle repose sur la connexion de</w:t>
      </w:r>
      <w:r w:rsidRPr="00BC3ABE">
        <w:rPr>
          <w:spacing w:val="52"/>
          <w:w w:val="150"/>
        </w:rPr>
        <w:t xml:space="preserve"> </w:t>
      </w:r>
      <w:r w:rsidRPr="00BC3ABE">
        <w:t>nombreux</w:t>
      </w:r>
      <w:r w:rsidRPr="00BC3ABE">
        <w:rPr>
          <w:spacing w:val="53"/>
          <w:w w:val="150"/>
        </w:rPr>
        <w:t xml:space="preserve"> </w:t>
      </w:r>
      <w:r w:rsidRPr="00BC3ABE">
        <w:t>éléments</w:t>
      </w:r>
      <w:r w:rsidRPr="00BC3ABE">
        <w:rPr>
          <w:spacing w:val="52"/>
          <w:w w:val="150"/>
        </w:rPr>
        <w:t xml:space="preserve"> </w:t>
      </w:r>
      <w:r w:rsidRPr="00BC3ABE">
        <w:t>simples,</w:t>
      </w:r>
      <w:r w:rsidRPr="00BC3ABE">
        <w:rPr>
          <w:spacing w:val="53"/>
          <w:w w:val="150"/>
        </w:rPr>
        <w:t xml:space="preserve"> </w:t>
      </w:r>
      <w:r w:rsidRPr="00BC3ABE">
        <w:t>intrigua</w:t>
      </w:r>
      <w:r w:rsidRPr="00BC3ABE">
        <w:rPr>
          <w:spacing w:val="52"/>
          <w:w w:val="150"/>
        </w:rPr>
        <w:t xml:space="preserve"> </w:t>
      </w:r>
      <w:r w:rsidRPr="00BC3ABE">
        <w:t>d’abord</w:t>
      </w:r>
      <w:r w:rsidRPr="00BC3ABE">
        <w:rPr>
          <w:spacing w:val="53"/>
          <w:w w:val="150"/>
        </w:rPr>
        <w:t xml:space="preserve"> </w:t>
      </w:r>
      <w:r w:rsidRPr="00BC3ABE">
        <w:t>les</w:t>
      </w:r>
      <w:r w:rsidRPr="00BC3ABE">
        <w:rPr>
          <w:spacing w:val="52"/>
          <w:w w:val="150"/>
        </w:rPr>
        <w:t xml:space="preserve"> </w:t>
      </w:r>
      <w:r w:rsidRPr="00BC3ABE">
        <w:t>scientifiques</w:t>
      </w:r>
      <w:r w:rsidRPr="00BC3ABE">
        <w:rPr>
          <w:spacing w:val="53"/>
          <w:w w:val="150"/>
        </w:rPr>
        <w:t xml:space="preserve"> </w:t>
      </w:r>
      <w:r w:rsidRPr="00BC3ABE">
        <w:t>par</w:t>
      </w:r>
      <w:r w:rsidRPr="00BC3ABE">
        <w:rPr>
          <w:spacing w:val="52"/>
          <w:w w:val="150"/>
        </w:rPr>
        <w:t xml:space="preserve"> </w:t>
      </w:r>
      <w:r w:rsidRPr="00BC3ABE">
        <w:rPr>
          <w:spacing w:val="-5"/>
        </w:rPr>
        <w:t xml:space="preserve">sa </w:t>
      </w:r>
      <w:r w:rsidRPr="00BC3ABE">
        <w:t>tentative d’imiter le cerveau humain.</w:t>
      </w:r>
      <w:r w:rsidRPr="00BC3ABE">
        <w:rPr>
          <w:spacing w:val="-9"/>
        </w:rPr>
        <w:t xml:space="preserve"> </w:t>
      </w:r>
      <w:r w:rsidRPr="00BC3ABE">
        <w:t>Après quelques succès, elle fut un temps l’objet d’une publicité tapageus</w:t>
      </w:r>
      <w:bookmarkStart w:id="179" w:name="_bookmark12"/>
      <w:bookmarkEnd w:id="179"/>
      <w:r w:rsidRPr="00BC3ABE">
        <w:t>e</w:t>
      </w:r>
      <w:r w:rsidRPr="00BC3ABE">
        <w:rPr>
          <w:rStyle w:val="FootnoteReference"/>
          <w:rFonts w:ascii="Times New Roman" w:hAnsi="Times New Roman" w:cs="Times New Roman"/>
        </w:rPr>
        <w:footnoteReference w:id="9"/>
      </w:r>
      <w:r w:rsidRPr="00BC3ABE">
        <w:t>, mais son application pratique montra vite ses limites.</w:t>
      </w:r>
    </w:p>
    <w:p w14:paraId="1DA14149" w14:textId="04AC630E" w:rsidR="00E561EB" w:rsidRPr="00BC3ABE" w:rsidRDefault="00E561EB" w:rsidP="00650F7C">
      <w:r w:rsidRPr="00BC3ABE">
        <w:t xml:space="preserve">En effet, elle se heurtait à une </w:t>
      </w:r>
      <w:r w:rsidRPr="00BC3ABE">
        <w:rPr>
          <w:color w:val="000000" w:themeColor="text1"/>
        </w:rPr>
        <w:t>difficulté majeure</w:t>
      </w:r>
      <w:r w:rsidRPr="00BC3ABE">
        <w:t xml:space="preserve"> : comment déterminer les poids des connexions ? Rosenblatt devait régler manuellement chacun </w:t>
      </w:r>
      <w:r w:rsidRPr="00BC3ABE">
        <w:rPr>
          <w:color w:val="000000" w:themeColor="text1"/>
        </w:rPr>
        <w:t>de ces poids</w:t>
      </w:r>
      <w:r w:rsidRPr="00BC3ABE">
        <w:t xml:space="preserve"> dans le réseau</w:t>
      </w:r>
      <w:r w:rsidRPr="00BC3ABE">
        <w:rPr>
          <w:color w:val="000000" w:themeColor="text1"/>
        </w:rPr>
        <w:t xml:space="preserve"> entier</w:t>
      </w:r>
      <w:r w:rsidRPr="00BC3ABE">
        <w:t xml:space="preserve">. Ce réglage </w:t>
      </w:r>
      <w:r w:rsidRPr="00BC3ABE">
        <w:rPr>
          <w:color w:val="000000" w:themeColor="text1"/>
        </w:rPr>
        <w:t xml:space="preserve">était toujours laborieux, et </w:t>
      </w:r>
      <w:r w:rsidRPr="00BC3ABE">
        <w:t xml:space="preserve">pouvait </w:t>
      </w:r>
      <w:r w:rsidRPr="00BC3ABE">
        <w:rPr>
          <w:color w:val="000000" w:themeColor="text1"/>
        </w:rPr>
        <w:t>échouer tout à fait</w:t>
      </w:r>
      <w:r w:rsidRPr="00BC3ABE">
        <w:t xml:space="preserve"> </w:t>
      </w:r>
      <w:r w:rsidR="00B66F39">
        <w:t>– </w:t>
      </w:r>
      <w:r w:rsidRPr="00BC3ABE">
        <w:t xml:space="preserve">difficile de trouver les bons poids pour des problèmes complexes. Si le problème changeait, s’il ne s’agissait plus seulement de reconnaître les éléphants ou les renards, mais une dizaine de nouvelles espèces d’animaux, voire des voitures ou </w:t>
      </w:r>
      <w:r w:rsidRPr="00BC3ABE">
        <w:rPr>
          <w:color w:val="000000" w:themeColor="text1"/>
        </w:rPr>
        <w:t>des</w:t>
      </w:r>
      <w:r w:rsidRPr="00BC3ABE">
        <w:t xml:space="preserve"> objets </w:t>
      </w:r>
      <w:r w:rsidRPr="00BC3ABE">
        <w:rPr>
          <w:color w:val="000000" w:themeColor="text1"/>
        </w:rPr>
        <w:t>du quotidien,</w:t>
      </w:r>
      <w:r w:rsidRPr="00BC3ABE">
        <w:t xml:space="preserve"> le réglage </w:t>
      </w:r>
      <w:r w:rsidRPr="00BC3ABE">
        <w:rPr>
          <w:color w:val="000000" w:themeColor="text1"/>
        </w:rPr>
        <w:t xml:space="preserve">devait recommencer </w:t>
      </w:r>
      <w:r w:rsidRPr="00BC3ABE">
        <w:t xml:space="preserve">du début. </w:t>
      </w:r>
      <w:r w:rsidRPr="00BC3ABE">
        <w:rPr>
          <w:spacing w:val="10"/>
        </w:rPr>
        <w:t xml:space="preserve">L’approche </w:t>
      </w:r>
      <w:r w:rsidRPr="00BC3ABE">
        <w:rPr>
          <w:spacing w:val="13"/>
        </w:rPr>
        <w:t>connexionniste</w:t>
      </w:r>
      <w:r w:rsidRPr="00BC3ABE">
        <w:rPr>
          <w:color w:val="000000" w:themeColor="text1"/>
        </w:rPr>
        <w:t>,</w:t>
      </w:r>
      <w:r w:rsidRPr="00BC3ABE">
        <w:rPr>
          <w:spacing w:val="10"/>
        </w:rPr>
        <w:t xml:space="preserve"> </w:t>
      </w:r>
      <w:r w:rsidRPr="00BC3ABE">
        <w:rPr>
          <w:spacing w:val="13"/>
        </w:rPr>
        <w:t>inexploitable</w:t>
      </w:r>
      <w:r w:rsidRPr="00BC3ABE">
        <w:rPr>
          <w:color w:val="000000" w:themeColor="text1"/>
        </w:rPr>
        <w:t xml:space="preserve"> à l’époque, perdit</w:t>
      </w:r>
      <w:r w:rsidRPr="00BC3ABE">
        <w:rPr>
          <w:spacing w:val="11"/>
        </w:rPr>
        <w:t xml:space="preserve"> </w:t>
      </w:r>
      <w:r w:rsidRPr="00BC3ABE">
        <w:t xml:space="preserve">progressivement </w:t>
      </w:r>
      <w:r w:rsidRPr="00BC3ABE">
        <w:rPr>
          <w:color w:val="000000" w:themeColor="text1"/>
        </w:rPr>
        <w:t>la faveur</w:t>
      </w:r>
      <w:r w:rsidRPr="00BC3ABE">
        <w:t xml:space="preserve"> de la communauté scientifique.</w:t>
      </w:r>
    </w:p>
    <w:p w14:paraId="4E5252C1" w14:textId="679E38A8" w:rsidR="00E561EB" w:rsidRPr="00BC3ABE" w:rsidRDefault="00E561EB" w:rsidP="00650F7C">
      <w:r w:rsidRPr="00BC3ABE">
        <w:t xml:space="preserve">Faute de parvenir, comme cette démarche l’espérait, à reconstruire le raisonnement par le bas en assemblant des briques élémentaires, on imagina de prendre l’approche opposée : le construire </w:t>
      </w:r>
      <w:r w:rsidRPr="00BC3ABE">
        <w:rPr>
          <w:color w:val="000000" w:themeColor="text1"/>
        </w:rPr>
        <w:t>par</w:t>
      </w:r>
      <w:r w:rsidRPr="00BC3ABE">
        <w:t xml:space="preserve"> le haut, en commençant directement à un niveau élevé d’abstraction. Il s’agissait</w:t>
      </w:r>
      <w:ins w:id="180" w:author="Microsoft Office User" w:date="2025-07-28T04:47:00Z">
        <w:r w:rsidR="003305C1">
          <w:t xml:space="preserve"> de</w:t>
        </w:r>
      </w:ins>
      <w:r w:rsidRPr="00BC3ABE">
        <w:t xml:space="preserve"> décrire le monde par des formules mathématiques,</w:t>
      </w:r>
      <w:r w:rsidRPr="00BC3ABE">
        <w:rPr>
          <w:spacing w:val="40"/>
        </w:rPr>
        <w:t xml:space="preserve"> </w:t>
      </w:r>
      <w:r w:rsidRPr="00BC3ABE">
        <w:t>de le «</w:t>
      </w:r>
      <w:r w:rsidRPr="00BC3ABE">
        <w:rPr>
          <w:spacing w:val="-3"/>
        </w:rPr>
        <w:t> </w:t>
      </w:r>
      <w:r w:rsidRPr="00BC3ABE">
        <w:t>formaliser</w:t>
      </w:r>
      <w:r w:rsidRPr="00BC3ABE">
        <w:rPr>
          <w:spacing w:val="-4"/>
        </w:rPr>
        <w:t> </w:t>
      </w:r>
      <w:r w:rsidRPr="00BC3ABE">
        <w:t>». S’il était possible de transcrire une situation en symboles mathématiques, on pourrait parvenir, en appliquant les bonnes règles de calcul, à calculer une conclusion comme le résultat d’une opération.</w:t>
      </w:r>
    </w:p>
    <w:p w14:paraId="473D89A9" w14:textId="3A83C93D" w:rsidR="00E561EB" w:rsidRPr="00BC3ABE" w:rsidRDefault="00E561EB" w:rsidP="00650F7C">
      <w:r w:rsidRPr="00BC3ABE">
        <w:t xml:space="preserve">Cette autre direction fut nommée l’approche </w:t>
      </w:r>
      <w:r w:rsidRPr="00B66F39">
        <w:rPr>
          <w:i/>
        </w:rPr>
        <w:t>symbolique</w:t>
      </w:r>
      <w:r w:rsidRPr="00BC3ABE">
        <w:t>. Elle était séduisante sur un plan théorique car</w:t>
      </w:r>
      <w:r w:rsidRPr="00BC3ABE">
        <w:rPr>
          <w:color w:val="000000" w:themeColor="text1"/>
        </w:rPr>
        <w:t>,</w:t>
      </w:r>
      <w:r w:rsidRPr="00BC3ABE">
        <w:t xml:space="preserve"> en cas de réussite, elle </w:t>
      </w:r>
      <w:r w:rsidRPr="00BC3ABE">
        <w:rPr>
          <w:color w:val="000000" w:themeColor="text1"/>
        </w:rPr>
        <w:t>serait absolument</w:t>
      </w:r>
      <w:r w:rsidRPr="00BC3ABE">
        <w:t xml:space="preserve"> fiable ; mais elle était aussi extrêmement ambitieuse, car ce langage mathématique qu’elle nécessitait aurait dû pouvoir exprimer avec exactitude l’intégralité des concepts du monde –</w:t>
      </w:r>
      <w:r w:rsidR="00B66F39">
        <w:t> </w:t>
      </w:r>
      <w:r w:rsidRPr="00BC3ABE">
        <w:t xml:space="preserve">même </w:t>
      </w:r>
      <w:r w:rsidRPr="00BC3ABE">
        <w:rPr>
          <w:color w:val="000000" w:themeColor="text1"/>
        </w:rPr>
        <w:t>les idées abstraites déjà formulées ou</w:t>
      </w:r>
      <w:r w:rsidRPr="00BC3ABE">
        <w:t xml:space="preserve"> encore </w:t>
      </w:r>
      <w:r w:rsidRPr="00BC3ABE">
        <w:rPr>
          <w:color w:val="000000" w:themeColor="text1"/>
        </w:rPr>
        <w:t>à naître</w:t>
      </w:r>
      <w:r w:rsidR="00B66F39">
        <w:t> </w:t>
      </w:r>
      <w:r w:rsidRPr="00BC3ABE">
        <w:t xml:space="preserve">– et </w:t>
      </w:r>
      <w:r w:rsidRPr="00BC3ABE">
        <w:rPr>
          <w:color w:val="000000" w:themeColor="text1"/>
        </w:rPr>
        <w:t>pouvoir</w:t>
      </w:r>
      <w:r w:rsidRPr="00BC3ABE">
        <w:t xml:space="preserve"> formaliser toutes les décisions que nous prenons, </w:t>
      </w:r>
      <w:r w:rsidRPr="00BC3ABE">
        <w:rPr>
          <w:color w:val="000000" w:themeColor="text1"/>
        </w:rPr>
        <w:t>y compris</w:t>
      </w:r>
      <w:r w:rsidRPr="00BC3ABE">
        <w:t xml:space="preserve"> les plus mac</w:t>
      </w:r>
      <w:bookmarkStart w:id="181" w:name="_bookmark13"/>
      <w:bookmarkEnd w:id="181"/>
      <w:r w:rsidRPr="00BC3ABE">
        <w:t>hinales</w:t>
      </w:r>
      <w:r w:rsidRPr="00BC3ABE">
        <w:rPr>
          <w:rStyle w:val="FootnoteReference"/>
          <w:rFonts w:ascii="Times New Roman" w:hAnsi="Times New Roman" w:cs="Times New Roman"/>
        </w:rPr>
        <w:footnoteReference w:id="10"/>
      </w:r>
      <w:r w:rsidRPr="00BC3ABE">
        <w:t xml:space="preserve">. Pour limiter la complexité de ce défi, la communauté symboliste commença par se restreindre à certains domaines spécifiques, comme la médecine. </w:t>
      </w:r>
      <w:r w:rsidRPr="00BC3ABE">
        <w:rPr>
          <w:color w:val="000000" w:themeColor="text1"/>
        </w:rPr>
        <w:t>Pourtant,</w:t>
      </w:r>
      <w:r w:rsidRPr="00BC3ABE">
        <w:t xml:space="preserve"> même </w:t>
      </w:r>
      <w:r w:rsidRPr="00BC3ABE">
        <w:rPr>
          <w:color w:val="000000" w:themeColor="text1"/>
        </w:rPr>
        <w:t>ces</w:t>
      </w:r>
      <w:r w:rsidRPr="00BC3ABE">
        <w:t xml:space="preserve"> systèmes spécialisés se révélèrent difficiles à concevoir, pour des performances médiocres. Cette approche porta peu de fruit, et fini par</w:t>
      </w:r>
      <w:r w:rsidRPr="00BC3ABE">
        <w:rPr>
          <w:spacing w:val="39"/>
        </w:rPr>
        <w:t xml:space="preserve"> </w:t>
      </w:r>
      <w:r w:rsidRPr="00BC3ABE">
        <w:t>tomber</w:t>
      </w:r>
      <w:r w:rsidRPr="00BC3ABE">
        <w:rPr>
          <w:spacing w:val="41"/>
        </w:rPr>
        <w:t xml:space="preserve"> </w:t>
      </w:r>
      <w:r w:rsidRPr="00BC3ABE">
        <w:t>elle</w:t>
      </w:r>
      <w:r w:rsidRPr="00BC3ABE">
        <w:rPr>
          <w:spacing w:val="41"/>
        </w:rPr>
        <w:t xml:space="preserve"> </w:t>
      </w:r>
      <w:r w:rsidRPr="00BC3ABE">
        <w:t>aussi</w:t>
      </w:r>
      <w:r w:rsidRPr="00BC3ABE">
        <w:rPr>
          <w:spacing w:val="41"/>
        </w:rPr>
        <w:t xml:space="preserve"> </w:t>
      </w:r>
      <w:r w:rsidRPr="00BC3ABE">
        <w:t>en</w:t>
      </w:r>
      <w:r w:rsidRPr="00BC3ABE">
        <w:rPr>
          <w:spacing w:val="42"/>
        </w:rPr>
        <w:t xml:space="preserve"> </w:t>
      </w:r>
      <w:r w:rsidRPr="00BC3ABE">
        <w:t>désuétude.</w:t>
      </w:r>
      <w:r w:rsidRPr="00BC3ABE">
        <w:rPr>
          <w:spacing w:val="31"/>
        </w:rPr>
        <w:t xml:space="preserve"> </w:t>
      </w:r>
      <w:r w:rsidRPr="00BC3ABE">
        <w:t>Ainsi</w:t>
      </w:r>
      <w:r w:rsidRPr="00BC3ABE">
        <w:rPr>
          <w:spacing w:val="41"/>
        </w:rPr>
        <w:t xml:space="preserve"> </w:t>
      </w:r>
      <w:r w:rsidRPr="00BC3ABE">
        <w:t>débuta</w:t>
      </w:r>
      <w:r w:rsidRPr="00BC3ABE">
        <w:rPr>
          <w:spacing w:val="42"/>
        </w:rPr>
        <w:t xml:space="preserve"> </w:t>
      </w:r>
      <w:r w:rsidRPr="00BC3ABE">
        <w:rPr>
          <w:color w:val="000000" w:themeColor="text1"/>
        </w:rPr>
        <w:t>dans les années 1980 « l’hiver</w:t>
      </w:r>
      <w:r w:rsidRPr="00BC3ABE">
        <w:rPr>
          <w:spacing w:val="-1"/>
        </w:rPr>
        <w:t xml:space="preserve"> </w:t>
      </w:r>
      <w:r w:rsidRPr="00BC3ABE">
        <w:t>de</w:t>
      </w:r>
      <w:r w:rsidRPr="00BC3ABE">
        <w:rPr>
          <w:spacing w:val="-1"/>
        </w:rPr>
        <w:t xml:space="preserve"> </w:t>
      </w:r>
      <w:r w:rsidRPr="00BC3ABE">
        <w:t>l’IA</w:t>
      </w:r>
      <w:r w:rsidRPr="00BC3ABE">
        <w:rPr>
          <w:spacing w:val="-2"/>
        </w:rPr>
        <w:t> </w:t>
      </w:r>
      <w:r w:rsidRPr="00BC3ABE">
        <w:t>»,</w:t>
      </w:r>
      <w:r w:rsidRPr="00BC3ABE">
        <w:rPr>
          <w:spacing w:val="-1"/>
        </w:rPr>
        <w:t xml:space="preserve"> </w:t>
      </w:r>
      <w:r w:rsidRPr="00BC3ABE">
        <w:t>une longue</w:t>
      </w:r>
      <w:r w:rsidRPr="00BC3ABE">
        <w:rPr>
          <w:spacing w:val="-1"/>
        </w:rPr>
        <w:t xml:space="preserve"> </w:t>
      </w:r>
      <w:r w:rsidRPr="00BC3ABE">
        <w:t>période</w:t>
      </w:r>
      <w:r w:rsidRPr="00BC3ABE">
        <w:rPr>
          <w:spacing w:val="-1"/>
        </w:rPr>
        <w:t xml:space="preserve"> </w:t>
      </w:r>
      <w:r w:rsidRPr="00BC3ABE">
        <w:t>de</w:t>
      </w:r>
      <w:r w:rsidRPr="00BC3ABE">
        <w:rPr>
          <w:spacing w:val="-1"/>
        </w:rPr>
        <w:t xml:space="preserve"> </w:t>
      </w:r>
      <w:r w:rsidRPr="00BC3ABE">
        <w:t>stagnation</w:t>
      </w:r>
      <w:r w:rsidRPr="00BC3ABE">
        <w:rPr>
          <w:spacing w:val="-1"/>
        </w:rPr>
        <w:t xml:space="preserve"> </w:t>
      </w:r>
      <w:r w:rsidRPr="00BC3ABE">
        <w:t>et</w:t>
      </w:r>
      <w:r w:rsidRPr="00BC3ABE">
        <w:rPr>
          <w:spacing w:val="-1"/>
        </w:rPr>
        <w:t xml:space="preserve"> </w:t>
      </w:r>
      <w:r w:rsidRPr="00BC3ABE">
        <w:t xml:space="preserve">de </w:t>
      </w:r>
      <w:r w:rsidRPr="00BC3ABE">
        <w:rPr>
          <w:spacing w:val="-2"/>
        </w:rPr>
        <w:t>doute.</w:t>
      </w:r>
    </w:p>
    <w:p w14:paraId="1ED6E02E" w14:textId="77777777" w:rsidR="00E561EB" w:rsidRPr="00BC3ABE" w:rsidRDefault="00E561EB" w:rsidP="00E44AC1">
      <w:pPr>
        <w:pStyle w:val="Heading4"/>
        <w:spacing w:line="276" w:lineRule="auto"/>
        <w:rPr>
          <w:rFonts w:ascii="Times New Roman" w:hAnsi="Times New Roman" w:cs="Times New Roman"/>
          <w:sz w:val="26"/>
          <w:szCs w:val="26"/>
        </w:rPr>
      </w:pPr>
      <w:bookmarkStart w:id="182" w:name="_Toc8"/>
      <w:bookmarkStart w:id="183" w:name="_Toc193205395"/>
      <w:r w:rsidRPr="00BC3ABE">
        <w:rPr>
          <w:rFonts w:ascii="Times New Roman" w:hAnsi="Times New Roman" w:cs="Times New Roman"/>
          <w:sz w:val="26"/>
          <w:szCs w:val="26"/>
        </w:rPr>
        <w:t>Loi</w:t>
      </w:r>
      <w:r w:rsidRPr="00BC3ABE">
        <w:rPr>
          <w:rFonts w:ascii="Times New Roman" w:hAnsi="Times New Roman" w:cs="Times New Roman"/>
          <w:spacing w:val="-2"/>
          <w:sz w:val="26"/>
          <w:szCs w:val="26"/>
        </w:rPr>
        <w:t xml:space="preserve"> </w:t>
      </w:r>
      <w:r w:rsidRPr="00BC3ABE">
        <w:rPr>
          <w:rFonts w:ascii="Times New Roman" w:hAnsi="Times New Roman" w:cs="Times New Roman"/>
          <w:sz w:val="26"/>
          <w:szCs w:val="26"/>
        </w:rPr>
        <w:t>de</w:t>
      </w:r>
      <w:r w:rsidRPr="00BC3ABE">
        <w:rPr>
          <w:rFonts w:ascii="Times New Roman" w:hAnsi="Times New Roman" w:cs="Times New Roman"/>
          <w:spacing w:val="-2"/>
          <w:sz w:val="26"/>
          <w:szCs w:val="26"/>
        </w:rPr>
        <w:t xml:space="preserve"> </w:t>
      </w:r>
      <w:r w:rsidRPr="00BC3ABE">
        <w:rPr>
          <w:rFonts w:ascii="Times New Roman" w:hAnsi="Times New Roman" w:cs="Times New Roman"/>
          <w:sz w:val="26"/>
          <w:szCs w:val="26"/>
        </w:rPr>
        <w:t>Moore</w:t>
      </w:r>
      <w:r w:rsidRPr="00BC3ABE">
        <w:rPr>
          <w:rFonts w:ascii="Times New Roman" w:hAnsi="Times New Roman" w:cs="Times New Roman"/>
          <w:spacing w:val="-1"/>
          <w:sz w:val="26"/>
          <w:szCs w:val="26"/>
        </w:rPr>
        <w:t xml:space="preserve"> </w:t>
      </w:r>
      <w:r w:rsidRPr="00BC3ABE">
        <w:rPr>
          <w:rFonts w:ascii="Times New Roman" w:hAnsi="Times New Roman" w:cs="Times New Roman"/>
          <w:sz w:val="26"/>
          <w:szCs w:val="26"/>
        </w:rPr>
        <w:t>et</w:t>
      </w:r>
      <w:r w:rsidRPr="00BC3ABE">
        <w:rPr>
          <w:rFonts w:ascii="Times New Roman" w:hAnsi="Times New Roman" w:cs="Times New Roman"/>
          <w:spacing w:val="-2"/>
          <w:sz w:val="26"/>
          <w:szCs w:val="26"/>
        </w:rPr>
        <w:t xml:space="preserve"> </w:t>
      </w:r>
      <w:r w:rsidRPr="00BC3ABE">
        <w:rPr>
          <w:rFonts w:ascii="Times New Roman" w:hAnsi="Times New Roman" w:cs="Times New Roman"/>
          <w:sz w:val="26"/>
          <w:szCs w:val="26"/>
        </w:rPr>
        <w:t>explosion</w:t>
      </w:r>
      <w:r w:rsidRPr="00BC3ABE">
        <w:rPr>
          <w:rFonts w:ascii="Times New Roman" w:hAnsi="Times New Roman" w:cs="Times New Roman"/>
          <w:spacing w:val="-3"/>
          <w:sz w:val="26"/>
          <w:szCs w:val="26"/>
        </w:rPr>
        <w:t xml:space="preserve"> </w:t>
      </w:r>
      <w:r w:rsidRPr="00BC3ABE">
        <w:rPr>
          <w:rFonts w:ascii="Times New Roman" w:hAnsi="Times New Roman" w:cs="Times New Roman"/>
          <w:sz w:val="26"/>
          <w:szCs w:val="26"/>
        </w:rPr>
        <w:t>de</w:t>
      </w:r>
      <w:r w:rsidRPr="00BC3ABE">
        <w:rPr>
          <w:rFonts w:ascii="Times New Roman" w:hAnsi="Times New Roman" w:cs="Times New Roman"/>
          <w:spacing w:val="-1"/>
          <w:sz w:val="26"/>
          <w:szCs w:val="26"/>
        </w:rPr>
        <w:t xml:space="preserve"> </w:t>
      </w:r>
      <w:r w:rsidRPr="00BC3ABE">
        <w:rPr>
          <w:rFonts w:ascii="Times New Roman" w:hAnsi="Times New Roman" w:cs="Times New Roman"/>
          <w:sz w:val="26"/>
          <w:szCs w:val="26"/>
        </w:rPr>
        <w:t>la</w:t>
      </w:r>
      <w:r w:rsidRPr="00BC3ABE">
        <w:rPr>
          <w:rFonts w:ascii="Times New Roman" w:hAnsi="Times New Roman" w:cs="Times New Roman"/>
          <w:spacing w:val="-2"/>
          <w:sz w:val="26"/>
          <w:szCs w:val="26"/>
        </w:rPr>
        <w:t xml:space="preserve"> </w:t>
      </w:r>
      <w:r w:rsidRPr="00BC3ABE">
        <w:rPr>
          <w:rFonts w:ascii="Times New Roman" w:hAnsi="Times New Roman" w:cs="Times New Roman"/>
          <w:sz w:val="26"/>
          <w:szCs w:val="26"/>
        </w:rPr>
        <w:t>puissance</w:t>
      </w:r>
      <w:r w:rsidRPr="00BC3ABE">
        <w:rPr>
          <w:rFonts w:ascii="Times New Roman" w:hAnsi="Times New Roman" w:cs="Times New Roman"/>
          <w:spacing w:val="-2"/>
          <w:sz w:val="26"/>
          <w:szCs w:val="26"/>
        </w:rPr>
        <w:t xml:space="preserve"> </w:t>
      </w:r>
      <w:r w:rsidRPr="00BC3ABE">
        <w:rPr>
          <w:rFonts w:ascii="Times New Roman" w:hAnsi="Times New Roman" w:cs="Times New Roman"/>
          <w:sz w:val="26"/>
          <w:szCs w:val="26"/>
        </w:rPr>
        <w:t>de</w:t>
      </w:r>
      <w:r w:rsidRPr="00BC3ABE">
        <w:rPr>
          <w:rFonts w:ascii="Times New Roman" w:hAnsi="Times New Roman" w:cs="Times New Roman"/>
          <w:spacing w:val="-1"/>
          <w:sz w:val="26"/>
          <w:szCs w:val="26"/>
        </w:rPr>
        <w:t xml:space="preserve"> </w:t>
      </w:r>
      <w:r w:rsidRPr="00BC3ABE">
        <w:rPr>
          <w:rFonts w:ascii="Times New Roman" w:hAnsi="Times New Roman" w:cs="Times New Roman"/>
          <w:spacing w:val="-2"/>
          <w:sz w:val="26"/>
          <w:szCs w:val="26"/>
        </w:rPr>
        <w:t>calcul</w:t>
      </w:r>
      <w:bookmarkEnd w:id="182"/>
      <w:bookmarkEnd w:id="183"/>
    </w:p>
    <w:p w14:paraId="3462F8A3" w14:textId="77777777" w:rsidR="00E561EB" w:rsidRPr="00BC3ABE" w:rsidRDefault="00E561EB" w:rsidP="00650F7C">
      <w:pPr>
        <w:rPr>
          <w:rFonts w:eastAsia="Times New Roman"/>
          <w:color w:val="000000" w:themeColor="text1"/>
          <w:lang w:eastAsia="fr-FR"/>
        </w:rPr>
      </w:pPr>
      <w:r w:rsidRPr="00BC3ABE">
        <w:t xml:space="preserve">L’approche connexionniste avait échoué devant la difficulté à régler les poids du réseau. </w:t>
      </w:r>
      <w:r w:rsidRPr="00BC3ABE">
        <w:lastRenderedPageBreak/>
        <w:t xml:space="preserve">Rétrospectivement, il lui manquait une méthode d’apprentissage, </w:t>
      </w:r>
      <w:r w:rsidRPr="00BC3ABE">
        <w:rPr>
          <w:color w:val="000000" w:themeColor="text1"/>
        </w:rPr>
        <w:t>autrement dit</w:t>
      </w:r>
      <w:r w:rsidRPr="00BC3ABE">
        <w:t xml:space="preserve"> un algorithme par lequel le réseau pourrait s’ajuster automatiquement à partir de données, « apprendre » de ces données.</w:t>
      </w:r>
    </w:p>
    <w:p w14:paraId="3A3B55E8" w14:textId="0C13F1DF" w:rsidR="00E561EB" w:rsidRPr="00BC3ABE" w:rsidRDefault="00E561EB" w:rsidP="00650F7C">
      <w:pPr>
        <w:rPr>
          <w:rFonts w:eastAsia="Times New Roman"/>
          <w:color w:val="000000" w:themeColor="text1"/>
          <w:lang w:eastAsia="fr-FR"/>
        </w:rPr>
      </w:pPr>
      <w:r w:rsidRPr="00BC3ABE">
        <w:rPr>
          <w:color w:val="000000" w:themeColor="text1"/>
        </w:rPr>
        <w:t>Cependant</w:t>
      </w:r>
      <w:r w:rsidRPr="00BC3ABE">
        <w:t xml:space="preserve">, les connexionnistes allaient avoir une deuxième chance, car une grande force travaillait pour eux : la puissance de calcul disponible se démultipliait. En 1965, Gordon Moore, futur PDG d’Intel, </w:t>
      </w:r>
      <w:r w:rsidRPr="00BC3ABE">
        <w:rPr>
          <w:color w:val="000000" w:themeColor="text1"/>
        </w:rPr>
        <w:t>fit remarquer</w:t>
      </w:r>
      <w:r w:rsidRPr="00BC3ABE">
        <w:t xml:space="preserve"> que le nombre de transistors (briques logiques de base) sur un circuit intégré (processeur) doublait tous les deux ans. </w:t>
      </w:r>
      <w:r w:rsidRPr="00BC3ABE">
        <w:rPr>
          <w:color w:val="000000" w:themeColor="text1"/>
        </w:rPr>
        <w:t>Par conséquent,</w:t>
      </w:r>
      <w:r w:rsidRPr="00BC3ABE">
        <w:t xml:space="preserve"> la puissance de calcul disponible pour le même prix doublait au même rythme.</w:t>
      </w:r>
    </w:p>
    <w:p w14:paraId="115B75C2" w14:textId="6B5632DF" w:rsidR="00E561EB" w:rsidRPr="00BC3ABE" w:rsidRDefault="00E561EB" w:rsidP="00650F7C">
      <w:r w:rsidRPr="00BC3ABE">
        <w:t>Cette observation, nommée «</w:t>
      </w:r>
      <w:r w:rsidRPr="00BC3ABE">
        <w:rPr>
          <w:spacing w:val="-5"/>
        </w:rPr>
        <w:t> </w:t>
      </w:r>
      <w:r w:rsidRPr="00BC3ABE">
        <w:t>loi de Moore</w:t>
      </w:r>
      <w:r w:rsidRPr="00BC3ABE">
        <w:rPr>
          <w:spacing w:val="-5"/>
        </w:rPr>
        <w:t> </w:t>
      </w:r>
      <w:r w:rsidRPr="00BC3ABE">
        <w:t>» d’après son inventeur, a tenu cinquante ans, en dépit des pronostics qui annonçaient chaque année sa fin prochaine, et garde toujours aujourd’hui son rythme inexorable. Ainsi, la vitesse de calcul obtenue pour un coût donné suit la même loi, et a été multipliée par un milliard sur les cinquante dernières années</w:t>
      </w:r>
      <w:r w:rsidRPr="00BC3ABE">
        <w:rPr>
          <w:color w:val="000000" w:themeColor="text1"/>
        </w:rPr>
        <w:t xml:space="preserve"> (</w:t>
      </w:r>
      <w:r w:rsidR="00B66F39" w:rsidRPr="00B66F39">
        <w:rPr>
          <w:color w:val="000000" w:themeColor="text1"/>
          <w:highlight w:val="yellow"/>
        </w:rPr>
        <w:t>f</w:t>
      </w:r>
      <w:r w:rsidRPr="00B66F39">
        <w:rPr>
          <w:color w:val="000000" w:themeColor="text1"/>
          <w:highlight w:val="yellow"/>
        </w:rPr>
        <w:t>igure 4</w:t>
      </w:r>
      <w:r w:rsidRPr="00BC3ABE">
        <w:rPr>
          <w:color w:val="000000" w:themeColor="text1"/>
        </w:rPr>
        <w:t>).</w:t>
      </w:r>
    </w:p>
    <w:p w14:paraId="1E448AE2" w14:textId="1F9CF700" w:rsidR="00E561EB" w:rsidRPr="00BC3ABE" w:rsidRDefault="00C22E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color w:val="000000" w:themeColor="text1"/>
          <w:sz w:val="26"/>
          <w:szCs w:val="26"/>
        </w:rPr>
        <w:pPrChange w:id="184" w:author="Microsoft Office User" w:date="2025-07-25T03:20: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PrChange>
      </w:pPr>
      <w:ins w:id="185" w:author="Microsoft Office User" w:date="2025-07-25T20:45:00Z">
        <w:r>
          <w:rPr>
            <w:rFonts w:ascii="Times New Roman" w:hAnsi="Times New Roman" w:cs="Times New Roman"/>
            <w:noProof/>
            <w:color w:val="000000" w:themeColor="text1"/>
            <w:sz w:val="26"/>
            <w:szCs w:val="26"/>
            <w:lang w:eastAsia="fr-FR"/>
          </w:rPr>
          <w:drawing>
            <wp:inline distT="0" distB="0" distL="0" distR="0" wp14:anchorId="63BC88C6" wp14:editId="5A293C5A">
              <wp:extent cx="5847080" cy="3922395"/>
              <wp:effectExtent l="0" t="0" r="0" b="1905"/>
              <wp:docPr id="56400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00781" name="Picture 5640007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47080" cy="3922395"/>
                      </a:xfrm>
                      <a:prstGeom prst="rect">
                        <a:avLst/>
                      </a:prstGeom>
                    </pic:spPr>
                  </pic:pic>
                </a:graphicData>
              </a:graphic>
            </wp:inline>
          </w:drawing>
        </w:r>
      </w:ins>
      <w:del w:id="186" w:author="Microsoft Office User" w:date="2025-07-25T20:45:00Z">
        <w:r w:rsidR="00E561EB" w:rsidRPr="00BC3ABE" w:rsidDel="00C22ED4">
          <w:rPr>
            <w:rFonts w:ascii="Times New Roman" w:hAnsi="Times New Roman" w:cs="Times New Roman"/>
            <w:noProof/>
            <w:color w:val="000000" w:themeColor="text1"/>
            <w:sz w:val="26"/>
            <w:szCs w:val="26"/>
            <w:lang w:eastAsia="fr-FR"/>
          </w:rPr>
          <w:drawing>
            <wp:inline distT="0" distB="0" distL="0" distR="0" wp14:anchorId="58111BBE" wp14:editId="54A1672A">
              <wp:extent cx="5878081" cy="3242002"/>
              <wp:effectExtent l="0" t="0" r="2540" b="0"/>
              <wp:docPr id="1028" name="Pasted_Graphic_1-1.png"/>
              <wp:cNvGraphicFramePr/>
              <a:graphic xmlns:a="http://schemas.openxmlformats.org/drawingml/2006/main">
                <a:graphicData uri="http://schemas.openxmlformats.org/drawingml/2006/picture">
                  <pic:pic xmlns:pic="http://schemas.openxmlformats.org/drawingml/2006/picture">
                    <pic:nvPicPr>
                      <pic:cNvPr id="1028" name="Pasted_Graphic_1-1.png"/>
                      <pic:cNvPicPr/>
                    </pic:nvPicPr>
                    <pic:blipFill>
                      <a:blip r:embed="rId17"/>
                      <a:stretch>
                        <a:fillRect/>
                      </a:stretch>
                    </pic:blipFill>
                    <pic:spPr>
                      <a:xfrm>
                        <a:off x="0" y="0"/>
                        <a:ext cx="5899576" cy="3253857"/>
                      </a:xfrm>
                      <a:prstGeom prst="rect">
                        <a:avLst/>
                      </a:prstGeom>
                    </pic:spPr>
                  </pic:pic>
                </a:graphicData>
              </a:graphic>
            </wp:inline>
          </w:drawing>
        </w:r>
      </w:del>
    </w:p>
    <w:p w14:paraId="4690C5DC" w14:textId="136053AA" w:rsidR="00E561EB" w:rsidRPr="00BC3ABE" w:rsidRDefault="00E561EB" w:rsidP="00650F7C">
      <w:pPr>
        <w:pStyle w:val="LGD"/>
      </w:pPr>
      <w:r w:rsidRPr="00650F7C">
        <w:rPr>
          <w:b/>
        </w:rPr>
        <w:t>Figure</w:t>
      </w:r>
      <w:r w:rsidRPr="00650F7C">
        <w:rPr>
          <w:b/>
          <w:color w:val="000000" w:themeColor="text1"/>
        </w:rPr>
        <w:t xml:space="preserve"> 4. La</w:t>
      </w:r>
      <w:r w:rsidRPr="00650F7C">
        <w:rPr>
          <w:b/>
          <w:spacing w:val="-1"/>
        </w:rPr>
        <w:t xml:space="preserve"> </w:t>
      </w:r>
      <w:r w:rsidRPr="00650F7C">
        <w:rPr>
          <w:b/>
        </w:rPr>
        <w:t>loi</w:t>
      </w:r>
      <w:r w:rsidRPr="00650F7C">
        <w:rPr>
          <w:b/>
          <w:spacing w:val="-1"/>
        </w:rPr>
        <w:t xml:space="preserve"> </w:t>
      </w:r>
      <w:r w:rsidRPr="00650F7C">
        <w:rPr>
          <w:b/>
        </w:rPr>
        <w:t>de</w:t>
      </w:r>
      <w:r w:rsidRPr="00650F7C">
        <w:rPr>
          <w:b/>
          <w:spacing w:val="-1"/>
        </w:rPr>
        <w:t xml:space="preserve"> </w:t>
      </w:r>
      <w:r w:rsidRPr="00650F7C">
        <w:rPr>
          <w:b/>
          <w:spacing w:val="-2"/>
        </w:rPr>
        <w:t>Moore</w:t>
      </w:r>
      <w:r w:rsidRPr="00650F7C">
        <w:rPr>
          <w:b/>
          <w:spacing w:val="43"/>
        </w:rPr>
        <w:t>.</w:t>
      </w:r>
      <w:r w:rsidRPr="00BC3ABE">
        <w:rPr>
          <w:spacing w:val="43"/>
        </w:rPr>
        <w:t xml:space="preserve"> </w:t>
      </w:r>
      <w:del w:id="187" w:author="Microsoft Office User" w:date="2025-07-25T03:19:00Z">
        <w:r w:rsidRPr="00BC3ABE" w:rsidDel="0072101B">
          <w:rPr>
            <w:spacing w:val="43"/>
          </w:rPr>
          <w:delText xml:space="preserve">Ici </w:delText>
        </w:r>
      </w:del>
      <w:ins w:id="188" w:author="Microsoft Office User" w:date="2025-07-25T03:19:00Z">
        <w:r w:rsidR="0072101B">
          <w:rPr>
            <w:spacing w:val="43"/>
          </w:rPr>
          <w:t>L</w:t>
        </w:r>
      </w:ins>
      <w:del w:id="189" w:author="Microsoft Office User" w:date="2025-07-25T03:19:00Z">
        <w:r w:rsidRPr="00BC3ABE" w:rsidDel="0072101B">
          <w:delText>l</w:delText>
        </w:r>
      </w:del>
      <w:r w:rsidRPr="00BC3ABE">
        <w:t>a</w:t>
      </w:r>
      <w:r w:rsidRPr="00BC3ABE">
        <w:rPr>
          <w:spacing w:val="43"/>
        </w:rPr>
        <w:t xml:space="preserve"> </w:t>
      </w:r>
      <w:r w:rsidRPr="00BC3ABE">
        <w:t>puissance</w:t>
      </w:r>
      <w:r w:rsidRPr="00BC3ABE">
        <w:rPr>
          <w:spacing w:val="44"/>
        </w:rPr>
        <w:t xml:space="preserve"> </w:t>
      </w:r>
      <w:r w:rsidRPr="00BC3ABE">
        <w:t>de</w:t>
      </w:r>
      <w:r w:rsidRPr="00BC3ABE">
        <w:rPr>
          <w:spacing w:val="43"/>
        </w:rPr>
        <w:t xml:space="preserve"> </w:t>
      </w:r>
      <w:r w:rsidRPr="00BC3ABE">
        <w:t>calcul</w:t>
      </w:r>
      <w:r w:rsidRPr="00BC3ABE">
        <w:rPr>
          <w:spacing w:val="44"/>
        </w:rPr>
        <w:t xml:space="preserve"> </w:t>
      </w:r>
      <w:r w:rsidRPr="00BC3ABE">
        <w:t>peut</w:t>
      </w:r>
      <w:r w:rsidRPr="00BC3ABE">
        <w:rPr>
          <w:spacing w:val="44"/>
        </w:rPr>
        <w:t xml:space="preserve"> </w:t>
      </w:r>
      <w:r w:rsidRPr="00BC3ABE">
        <w:t>sembler</w:t>
      </w:r>
      <w:r w:rsidRPr="00BC3ABE">
        <w:rPr>
          <w:spacing w:val="43"/>
        </w:rPr>
        <w:t xml:space="preserve"> </w:t>
      </w:r>
      <w:r w:rsidRPr="00BC3ABE">
        <w:t>croître</w:t>
      </w:r>
      <w:r w:rsidRPr="00BC3ABE">
        <w:rPr>
          <w:spacing w:val="44"/>
        </w:rPr>
        <w:t xml:space="preserve"> </w:t>
      </w:r>
      <w:r w:rsidRPr="00BC3ABE">
        <w:t>à</w:t>
      </w:r>
      <w:r w:rsidRPr="00BC3ABE">
        <w:rPr>
          <w:spacing w:val="43"/>
        </w:rPr>
        <w:t xml:space="preserve"> </w:t>
      </w:r>
      <w:r w:rsidRPr="00BC3ABE">
        <w:t>un</w:t>
      </w:r>
      <w:r w:rsidRPr="00BC3ABE">
        <w:rPr>
          <w:spacing w:val="44"/>
        </w:rPr>
        <w:t xml:space="preserve"> </w:t>
      </w:r>
      <w:r w:rsidRPr="00BC3ABE">
        <w:rPr>
          <w:spacing w:val="-2"/>
        </w:rPr>
        <w:t xml:space="preserve">rythme </w:t>
      </w:r>
      <w:r w:rsidRPr="00BC3ABE">
        <w:t xml:space="preserve">stable, mais </w:t>
      </w:r>
      <w:r w:rsidR="0048638E">
        <w:t>notez</w:t>
      </w:r>
      <w:r w:rsidRPr="00BC3ABE">
        <w:t xml:space="preserve"> que les ordonnées croissent par facteurs </w:t>
      </w:r>
      <w:r w:rsidRPr="00BC3ABE">
        <w:rPr>
          <w:color w:val="000000" w:themeColor="text1"/>
        </w:rPr>
        <w:t xml:space="preserve">de </w:t>
      </w:r>
      <w:r w:rsidRPr="00BC3ABE">
        <w:t>10.</w:t>
      </w:r>
      <w:ins w:id="190" w:author="Microsoft Office User" w:date="2025-07-25T06:57:00Z">
        <w:r w:rsidR="00A152B9">
          <w:t xml:space="preserve"> </w:t>
        </w:r>
        <w:del w:id="191" w:author="Héloïse Mahé" w:date="2025-07-25T17:13:00Z">
          <w:r w:rsidR="00A152B9" w:rsidDel="00FA7ACB">
            <w:delText>TODO</w:delText>
          </w:r>
        </w:del>
      </w:ins>
    </w:p>
    <w:p w14:paraId="3B0366E2" w14:textId="67A685E0" w:rsidR="00E561EB" w:rsidRPr="00BC3ABE" w:rsidRDefault="00E561EB" w:rsidP="00650F7C">
      <w:r w:rsidRPr="00BC3ABE">
        <w:t>La loi de Moore implique que la puissance disponible «</w:t>
      </w:r>
      <w:r w:rsidRPr="00BC3ABE">
        <w:rPr>
          <w:spacing w:val="-4"/>
        </w:rPr>
        <w:t> </w:t>
      </w:r>
      <w:r w:rsidRPr="00BC3ABE">
        <w:t>est multipliée par un facteur 2 tous les deux ans</w:t>
      </w:r>
      <w:r w:rsidRPr="00BC3ABE">
        <w:rPr>
          <w:spacing w:val="-3"/>
        </w:rPr>
        <w:t> </w:t>
      </w:r>
      <w:r w:rsidRPr="00BC3ABE">
        <w:t xml:space="preserve">» : être multiplié par un certain facteur à intervalles fixes, c’est la définition même d’une croissance exponentielle. </w:t>
      </w:r>
      <w:r w:rsidRPr="00BC3ABE">
        <w:rPr>
          <w:color w:val="000000" w:themeColor="text1"/>
        </w:rPr>
        <w:t>Le terme</w:t>
      </w:r>
      <w:r w:rsidRPr="00BC3ABE">
        <w:t xml:space="preserve"> de croissance exponentielle</w:t>
      </w:r>
      <w:r w:rsidRPr="00BC3ABE">
        <w:rPr>
          <w:spacing w:val="-4"/>
        </w:rPr>
        <w:t xml:space="preserve"> </w:t>
      </w:r>
      <w:r w:rsidRPr="00BC3ABE">
        <w:t>est</w:t>
      </w:r>
      <w:r w:rsidRPr="00BC3ABE">
        <w:rPr>
          <w:spacing w:val="-4"/>
        </w:rPr>
        <w:t xml:space="preserve"> </w:t>
      </w:r>
      <w:r w:rsidRPr="00BC3ABE">
        <w:t>utilisé</w:t>
      </w:r>
      <w:r w:rsidRPr="00BC3ABE">
        <w:rPr>
          <w:spacing w:val="-4"/>
        </w:rPr>
        <w:t xml:space="preserve"> </w:t>
      </w:r>
      <w:r w:rsidRPr="00BC3ABE">
        <w:t>bien</w:t>
      </w:r>
      <w:r w:rsidRPr="00BC3ABE">
        <w:rPr>
          <w:spacing w:val="-4"/>
        </w:rPr>
        <w:t xml:space="preserve"> </w:t>
      </w:r>
      <w:r w:rsidRPr="00BC3ABE">
        <w:t>trop</w:t>
      </w:r>
      <w:r w:rsidRPr="00BC3ABE">
        <w:rPr>
          <w:spacing w:val="-4"/>
        </w:rPr>
        <w:t xml:space="preserve"> </w:t>
      </w:r>
      <w:r w:rsidRPr="00BC3ABE">
        <w:t>souvent,</w:t>
      </w:r>
      <w:r w:rsidRPr="00BC3ABE">
        <w:rPr>
          <w:spacing w:val="-4"/>
        </w:rPr>
        <w:t xml:space="preserve"> </w:t>
      </w:r>
      <w:r w:rsidRPr="00BC3ABE">
        <w:t>ce</w:t>
      </w:r>
      <w:r w:rsidRPr="00BC3ABE">
        <w:rPr>
          <w:spacing w:val="-4"/>
        </w:rPr>
        <w:t xml:space="preserve"> </w:t>
      </w:r>
      <w:r w:rsidRPr="00BC3ABE">
        <w:t>qui</w:t>
      </w:r>
      <w:r w:rsidRPr="00BC3ABE">
        <w:rPr>
          <w:spacing w:val="-4"/>
        </w:rPr>
        <w:t xml:space="preserve"> </w:t>
      </w:r>
      <w:r w:rsidRPr="00BC3ABE">
        <w:t>nous</w:t>
      </w:r>
      <w:r w:rsidRPr="00BC3ABE">
        <w:rPr>
          <w:spacing w:val="-4"/>
        </w:rPr>
        <w:t xml:space="preserve"> </w:t>
      </w:r>
      <w:r w:rsidRPr="00BC3ABE">
        <w:t>fait</w:t>
      </w:r>
      <w:r w:rsidRPr="00BC3ABE">
        <w:rPr>
          <w:spacing w:val="-4"/>
        </w:rPr>
        <w:t xml:space="preserve"> </w:t>
      </w:r>
      <w:r w:rsidRPr="00BC3ABE">
        <w:t>oublier</w:t>
      </w:r>
      <w:r w:rsidRPr="00BC3ABE">
        <w:rPr>
          <w:spacing w:val="-4"/>
        </w:rPr>
        <w:t xml:space="preserve"> </w:t>
      </w:r>
      <w:r w:rsidRPr="00BC3ABE">
        <w:t>la</w:t>
      </w:r>
      <w:r w:rsidRPr="00BC3ABE">
        <w:rPr>
          <w:spacing w:val="-4"/>
        </w:rPr>
        <w:t xml:space="preserve"> </w:t>
      </w:r>
      <w:r w:rsidRPr="00BC3ABE">
        <w:t xml:space="preserve">puissance de ce qu’il représente : il s’agit littéralement d’une </w:t>
      </w:r>
      <w:r w:rsidRPr="00BC3ABE">
        <w:lastRenderedPageBreak/>
        <w:t>explosio</w:t>
      </w:r>
      <w:bookmarkStart w:id="192" w:name="_bookmark14"/>
      <w:bookmarkEnd w:id="192"/>
      <w:r w:rsidRPr="00BC3ABE">
        <w:t>n</w:t>
      </w:r>
      <w:r w:rsidRPr="00BC3ABE">
        <w:rPr>
          <w:rStyle w:val="FootnoteReference"/>
          <w:rFonts w:ascii="Times New Roman" w:hAnsi="Times New Roman" w:cs="Times New Roman"/>
        </w:rPr>
        <w:footnoteReference w:id="11"/>
      </w:r>
      <w:r w:rsidRPr="00BC3ABE">
        <w:t>.</w:t>
      </w:r>
    </w:p>
    <w:p w14:paraId="0C8EBD67" w14:textId="1550C72B" w:rsidR="00E561EB" w:rsidRPr="00BC3ABE" w:rsidRDefault="00E561EB" w:rsidP="009A3D37">
      <w:r w:rsidRPr="00BC3ABE">
        <w:t>Prenons-en une illustration dans la fable du tyran, du sage et de</w:t>
      </w:r>
      <w:r w:rsidRPr="00BC3ABE">
        <w:rPr>
          <w:spacing w:val="40"/>
        </w:rPr>
        <w:t xml:space="preserve"> </w:t>
      </w:r>
      <w:r w:rsidRPr="00BC3ABE">
        <w:t xml:space="preserve">l’échiquier, écrite au </w:t>
      </w:r>
      <w:r w:rsidRPr="00BC3ABE">
        <w:rPr>
          <w:smallCaps/>
        </w:rPr>
        <w:t>xiii</w:t>
      </w:r>
      <w:r w:rsidRPr="00BC3ABE">
        <w:rPr>
          <w:vertAlign w:val="superscript"/>
        </w:rPr>
        <w:t>e</w:t>
      </w:r>
      <w:r w:rsidRPr="00BC3ABE">
        <w:t xml:space="preserve"> siècle par l’historien kurde Ibn Khallikan. </w:t>
      </w:r>
      <w:r w:rsidR="009A3D37">
        <w:t xml:space="preserve">Un tyran régnait sur les Indes en des temps immémoriaux, quand se répandit la pratique d’un jeu nouveau : le jeu d’échecs. Le roi, quand il découvrit ce jeu, se prit d’une véritable passion : il y jouait nuit et jour, au point de délaisser les affaires du royaume. </w:t>
      </w:r>
      <w:r w:rsidRPr="00BC3ABE">
        <w:t>Il l’enseigna à ses généraux pour affûter leur sens stratégique, et ordonna même de faire garder des échiquiers dans les temples au pied des statues des dieux.</w:t>
      </w:r>
      <w:r w:rsidR="009A3D37">
        <w:t xml:space="preserve"> Il désira rencontrer l’inventeur de ce jeu</w:t>
      </w:r>
      <w:r w:rsidR="003C584F">
        <w:t>. Le</w:t>
      </w:r>
      <w:r w:rsidR="009A3D37">
        <w:t xml:space="preserve"> lendemain, les gardes introduisirent dans la grande salle du palais un vieux sage nommé Sissa, vêtu simplement, qui osait à peine lever le regard vers le trône. Le roi, surpris de la simplicité d’un homme si brillant, lui proposa </w:t>
      </w:r>
      <w:r w:rsidRPr="00BC3ABE">
        <w:t xml:space="preserve">la récompense de son choix, quelle qu’elle soit. Sissa refusa d’abord, mais devant </w:t>
      </w:r>
      <w:r w:rsidR="009A3D37">
        <w:t>l’insistance et la suffisance du tyran,</w:t>
      </w:r>
      <w:r w:rsidRPr="00BC3ABE">
        <w:t xml:space="preserve"> finit par </w:t>
      </w:r>
      <w:r w:rsidR="009A3D37">
        <w:t xml:space="preserve">sourire et </w:t>
      </w:r>
      <w:r w:rsidRPr="00BC3ABE">
        <w:t xml:space="preserve">formuler sa </w:t>
      </w:r>
      <w:r w:rsidRPr="00BC3ABE">
        <w:rPr>
          <w:spacing w:val="-2"/>
        </w:rPr>
        <w:t>requête</w:t>
      </w:r>
      <w:r w:rsidRPr="00BC3ABE">
        <w:t> </w:t>
      </w:r>
      <w:r w:rsidRPr="00BC3ABE">
        <w:rPr>
          <w:color w:val="000000" w:themeColor="text1"/>
        </w:rPr>
        <w:t>: «</w:t>
      </w:r>
      <w:r w:rsidRPr="00BC3ABE">
        <w:rPr>
          <w:spacing w:val="-4"/>
        </w:rPr>
        <w:t> </w:t>
      </w:r>
      <w:r w:rsidRPr="00BC3ABE">
        <w:t xml:space="preserve">Je veux que tu me donnes les grains de blé qui couvriront un échiquier, </w:t>
      </w:r>
      <w:r w:rsidRPr="00BC3ABE">
        <w:rPr>
          <w:color w:val="000000" w:themeColor="text1"/>
        </w:rPr>
        <w:t>déposés de la manière suivante</w:t>
      </w:r>
      <w:r w:rsidRPr="00BC3ABE">
        <w:t xml:space="preserve"> : un seul grain sur la première case, puis deux sur la suivante, puis quatre, et ainsi de suite en doublant à chaque case le nombre de grains de </w:t>
      </w:r>
      <w:r w:rsidRPr="00BC3ABE">
        <w:rPr>
          <w:color w:val="000000" w:themeColor="text1"/>
        </w:rPr>
        <w:t>blés</w:t>
      </w:r>
      <w:r w:rsidRPr="00BC3ABE">
        <w:t xml:space="preserve">, jusqu’à </w:t>
      </w:r>
      <w:r w:rsidRPr="00BC3ABE">
        <w:rPr>
          <w:color w:val="000000" w:themeColor="text1"/>
        </w:rPr>
        <w:t xml:space="preserve">couvrir </w:t>
      </w:r>
      <w:r w:rsidRPr="00BC3ABE">
        <w:t>la dernière case de l’échiquier.</w:t>
      </w:r>
      <w:r w:rsidRPr="00BC3ABE">
        <w:rPr>
          <w:spacing w:val="-4"/>
        </w:rPr>
        <w:t> </w:t>
      </w:r>
      <w:r w:rsidRPr="00BC3ABE">
        <w:t>»</w:t>
      </w:r>
    </w:p>
    <w:p w14:paraId="5B04CEF7" w14:textId="56F57258" w:rsidR="00E561EB" w:rsidRPr="00BC3ABE" w:rsidRDefault="00E561EB" w:rsidP="009A3D37">
      <w:r w:rsidRPr="00BC3ABE">
        <w:t>Le roi, amusé, ordonna aussitôt à ses esclaves de commencer de</w:t>
      </w:r>
      <w:r w:rsidRPr="00BC3ABE">
        <w:rPr>
          <w:spacing w:val="-1"/>
        </w:rPr>
        <w:t xml:space="preserve"> </w:t>
      </w:r>
      <w:r w:rsidRPr="00BC3ABE">
        <w:t>verser</w:t>
      </w:r>
      <w:r w:rsidRPr="00BC3ABE">
        <w:rPr>
          <w:spacing w:val="-1"/>
        </w:rPr>
        <w:t xml:space="preserve"> </w:t>
      </w:r>
      <w:r w:rsidRPr="00BC3ABE">
        <w:t>des</w:t>
      </w:r>
      <w:r w:rsidRPr="00BC3ABE">
        <w:rPr>
          <w:spacing w:val="-1"/>
        </w:rPr>
        <w:t xml:space="preserve"> </w:t>
      </w:r>
      <w:r w:rsidRPr="00BC3ABE">
        <w:t>grains</w:t>
      </w:r>
      <w:r w:rsidRPr="00BC3ABE">
        <w:rPr>
          <w:spacing w:val="-1"/>
        </w:rPr>
        <w:t xml:space="preserve"> </w:t>
      </w:r>
      <w:r w:rsidRPr="00BC3ABE">
        <w:t>sur</w:t>
      </w:r>
      <w:r w:rsidRPr="00BC3ABE">
        <w:rPr>
          <w:spacing w:val="-1"/>
        </w:rPr>
        <w:t xml:space="preserve"> </w:t>
      </w:r>
      <w:r w:rsidRPr="00BC3ABE">
        <w:t>l’échiquier.</w:t>
      </w:r>
      <w:r w:rsidRPr="00BC3ABE">
        <w:rPr>
          <w:spacing w:val="-1"/>
        </w:rPr>
        <w:t xml:space="preserve"> </w:t>
      </w:r>
      <w:r w:rsidRPr="00BC3ABE">
        <w:t>Mais</w:t>
      </w:r>
      <w:r w:rsidRPr="00BC3ABE">
        <w:rPr>
          <w:spacing w:val="-1"/>
        </w:rPr>
        <w:t xml:space="preserve"> </w:t>
      </w:r>
      <w:r w:rsidRPr="00BC3ABE">
        <w:t>très</w:t>
      </w:r>
      <w:r w:rsidRPr="00BC3ABE">
        <w:rPr>
          <w:spacing w:val="-1"/>
        </w:rPr>
        <w:t xml:space="preserve"> </w:t>
      </w:r>
      <w:r w:rsidRPr="00BC3ABE">
        <w:t>vite,</w:t>
      </w:r>
      <w:r w:rsidRPr="00BC3ABE">
        <w:rPr>
          <w:spacing w:val="-1"/>
        </w:rPr>
        <w:t xml:space="preserve"> </w:t>
      </w:r>
      <w:r w:rsidRPr="00BC3ABE">
        <w:t>les</w:t>
      </w:r>
      <w:r w:rsidRPr="00BC3ABE">
        <w:rPr>
          <w:spacing w:val="-1"/>
        </w:rPr>
        <w:t xml:space="preserve"> </w:t>
      </w:r>
      <w:r w:rsidRPr="00BC3ABE">
        <w:t>jarres</w:t>
      </w:r>
      <w:r w:rsidRPr="00BC3ABE">
        <w:rPr>
          <w:spacing w:val="-1"/>
        </w:rPr>
        <w:t xml:space="preserve"> </w:t>
      </w:r>
      <w:r w:rsidRPr="00BC3ABE">
        <w:t>s’épuisèrent.</w:t>
      </w:r>
      <w:r w:rsidRPr="00BC3ABE">
        <w:rPr>
          <w:spacing w:val="-1"/>
        </w:rPr>
        <w:t xml:space="preserve"> </w:t>
      </w:r>
      <w:r w:rsidRPr="00BC3ABE">
        <w:t>Tous les greniers à blé du palais n’y suffirent pas, et toutes les réserves du royaume n’y auraient pas suffi. Pour remplir ainsi l’échiquier, il aurait fallu 2 puissance 64 grains de blé, ce qui correspond en chiffres à environ 10¹⁹ grains (10 puissance 19, ou 10</w:t>
      </w:r>
      <w:r w:rsidR="009A3A70">
        <w:t> 000 000 </w:t>
      </w:r>
      <w:r w:rsidRPr="00BC3ABE">
        <w:t>000</w:t>
      </w:r>
      <w:r w:rsidR="00F41CD1">
        <w:t> </w:t>
      </w:r>
      <w:r w:rsidRPr="00BC3ABE">
        <w:t>000</w:t>
      </w:r>
      <w:r w:rsidR="00B66F39">
        <w:t> </w:t>
      </w:r>
      <w:r w:rsidRPr="00BC3ABE">
        <w:t>000</w:t>
      </w:r>
      <w:r w:rsidR="00B66F39">
        <w:t> </w:t>
      </w:r>
      <w:r w:rsidRPr="00BC3ABE">
        <w:t>000), soit une masse supérieure à six fois celle de tous les êtres vivants sur Terre.</w:t>
      </w:r>
    </w:p>
    <w:p w14:paraId="6284BC8F" w14:textId="5EEBE1FC" w:rsidR="00E561EB" w:rsidRPr="00BC3ABE" w:rsidRDefault="00E561EB" w:rsidP="00650F7C">
      <w:r w:rsidRPr="00BC3ABE">
        <w:t>De son côté, entre</w:t>
      </w:r>
      <w:r w:rsidR="009A3A70">
        <w:rPr>
          <w:color w:val="000000" w:themeColor="text1"/>
        </w:rPr>
        <w:t> 1900</w:t>
      </w:r>
      <w:r w:rsidRPr="00BC3ABE">
        <w:t xml:space="preserve"> et</w:t>
      </w:r>
      <w:r w:rsidR="009A3A70">
        <w:rPr>
          <w:color w:val="000000" w:themeColor="text1"/>
        </w:rPr>
        <w:t> </w:t>
      </w:r>
      <w:r w:rsidRPr="00BC3ABE">
        <w:t xml:space="preserve">2020, la puissance de calcul disponible pour un prix équivalent a été multipliée par environ 10¹⁸, presque autant que dans la fable. C’est cette explosion de la puissance de calcul qui a </w:t>
      </w:r>
      <w:r w:rsidRPr="00BC3ABE">
        <w:rPr>
          <w:color w:val="000000" w:themeColor="text1"/>
        </w:rPr>
        <w:t>porté</w:t>
      </w:r>
      <w:r w:rsidRPr="00BC3ABE">
        <w:t xml:space="preserve"> la révolution actuelle de l’IA.</w:t>
      </w:r>
    </w:p>
    <w:p w14:paraId="1942AA32" w14:textId="77777777" w:rsidR="00E561EB" w:rsidRPr="00BC3ABE" w:rsidRDefault="00E561EB" w:rsidP="00E44AC1">
      <w:pPr>
        <w:pStyle w:val="Heading3"/>
        <w:spacing w:line="276" w:lineRule="auto"/>
        <w:jc w:val="both"/>
        <w:rPr>
          <w:rFonts w:ascii="Times New Roman" w:hAnsi="Times New Roman" w:cs="Times New Roman"/>
        </w:rPr>
      </w:pPr>
      <w:bookmarkStart w:id="193" w:name="_Toc9"/>
      <w:bookmarkStart w:id="194" w:name="_Toc193205396"/>
      <w:bookmarkStart w:id="195" w:name="_Toc201332050"/>
      <w:r w:rsidRPr="00BC3ABE">
        <w:rPr>
          <w:rFonts w:ascii="Times New Roman" w:hAnsi="Times New Roman" w:cs="Times New Roman"/>
        </w:rPr>
        <w:t>Yann</w:t>
      </w:r>
      <w:r w:rsidRPr="00BC3ABE">
        <w:rPr>
          <w:rFonts w:ascii="Times New Roman" w:hAnsi="Times New Roman" w:cs="Times New Roman"/>
          <w:spacing w:val="-8"/>
        </w:rPr>
        <w:t xml:space="preserve"> </w:t>
      </w:r>
      <w:r w:rsidRPr="00BC3ABE">
        <w:rPr>
          <w:rFonts w:ascii="Times New Roman" w:hAnsi="Times New Roman" w:cs="Times New Roman"/>
        </w:rPr>
        <w:t>Le Cun</w:t>
      </w:r>
      <w:r w:rsidRPr="00BC3ABE">
        <w:rPr>
          <w:rFonts w:ascii="Times New Roman" w:hAnsi="Times New Roman" w:cs="Times New Roman"/>
          <w:spacing w:val="-7"/>
        </w:rPr>
        <w:t xml:space="preserve"> </w:t>
      </w:r>
      <w:r w:rsidRPr="00BC3ABE">
        <w:rPr>
          <w:rFonts w:ascii="Times New Roman" w:hAnsi="Times New Roman" w:cs="Times New Roman"/>
        </w:rPr>
        <w:t>et</w:t>
      </w:r>
      <w:r w:rsidRPr="00BC3ABE">
        <w:rPr>
          <w:rFonts w:ascii="Times New Roman" w:hAnsi="Times New Roman" w:cs="Times New Roman"/>
          <w:spacing w:val="58"/>
        </w:rPr>
        <w:t xml:space="preserve"> </w:t>
      </w:r>
      <w:r w:rsidRPr="00BC3ABE">
        <w:rPr>
          <w:rFonts w:ascii="Times New Roman" w:hAnsi="Times New Roman" w:cs="Times New Roman"/>
        </w:rPr>
        <w:t>l’apprentissage</w:t>
      </w:r>
      <w:r w:rsidRPr="00BC3ABE">
        <w:rPr>
          <w:rFonts w:ascii="Times New Roman" w:hAnsi="Times New Roman" w:cs="Times New Roman"/>
          <w:spacing w:val="-6"/>
        </w:rPr>
        <w:t xml:space="preserve"> </w:t>
      </w:r>
      <w:r w:rsidRPr="00BC3ABE">
        <w:rPr>
          <w:rFonts w:ascii="Times New Roman" w:hAnsi="Times New Roman" w:cs="Times New Roman"/>
          <w:spacing w:val="-2"/>
        </w:rPr>
        <w:t>automatique</w:t>
      </w:r>
      <w:bookmarkEnd w:id="193"/>
      <w:bookmarkEnd w:id="194"/>
      <w:bookmarkEnd w:id="195"/>
    </w:p>
    <w:p w14:paraId="542A65C8" w14:textId="4A78E229" w:rsidR="00E561EB" w:rsidRPr="00BC3ABE" w:rsidRDefault="00E561EB" w:rsidP="00650F7C">
      <w:r w:rsidRPr="00BC3ABE">
        <w:t xml:space="preserve">C’est en 1980 que commence </w:t>
      </w:r>
      <w:r w:rsidRPr="00BC3ABE">
        <w:rPr>
          <w:color w:val="000000" w:themeColor="text1"/>
        </w:rPr>
        <w:t>véritablement</w:t>
      </w:r>
      <w:r w:rsidRPr="00BC3ABE">
        <w:t xml:space="preserve"> l’histoire de l’IA moderne. </w:t>
      </w:r>
      <w:r w:rsidRPr="00BC3ABE">
        <w:rPr>
          <w:color w:val="000000" w:themeColor="text1"/>
        </w:rPr>
        <w:t>À cette époque</w:t>
      </w:r>
      <w:r w:rsidRPr="00BC3ABE">
        <w:t>, l’approche connexionniste est encore au ban de la communauté scientifique. Un jeune Français de vingt ans,</w:t>
      </w:r>
      <w:r w:rsidRPr="00BC3ABE">
        <w:rPr>
          <w:spacing w:val="-1"/>
        </w:rPr>
        <w:t xml:space="preserve"> </w:t>
      </w:r>
      <w:r w:rsidRPr="00BC3ABE">
        <w:t xml:space="preserve">Yann Le Cun, lit alors le compte rendu d’un débat tenu quelques années </w:t>
      </w:r>
      <w:r w:rsidRPr="00BC3ABE">
        <w:rPr>
          <w:color w:val="000000" w:themeColor="text1"/>
        </w:rPr>
        <w:t>auparavant</w:t>
      </w:r>
      <w:r w:rsidRPr="00BC3ABE">
        <w:t xml:space="preserve"> entre le linguiste Noam Chomsky et le psychologue du développement Jean Piaget. </w:t>
      </w:r>
      <w:r w:rsidRPr="00BC3ABE">
        <w:rPr>
          <w:color w:val="000000" w:themeColor="text1"/>
        </w:rPr>
        <w:t>Face à</w:t>
      </w:r>
      <w:r w:rsidRPr="00BC3ABE">
        <w:t xml:space="preserve"> Noam Chomsky qui </w:t>
      </w:r>
      <w:r w:rsidRPr="00BC3ABE">
        <w:rPr>
          <w:color w:val="000000" w:themeColor="text1"/>
        </w:rPr>
        <w:t>soutenait l’existence dans</w:t>
      </w:r>
      <w:r w:rsidRPr="00BC3ABE">
        <w:t xml:space="preserve"> le cerveau </w:t>
      </w:r>
      <w:r w:rsidRPr="00BC3ABE">
        <w:rPr>
          <w:color w:val="000000" w:themeColor="text1"/>
        </w:rPr>
        <w:t>de</w:t>
      </w:r>
      <w:r w:rsidRPr="00BC3ABE">
        <w:t xml:space="preserve"> structures </w:t>
      </w:r>
      <w:r w:rsidRPr="00BC3ABE">
        <w:rPr>
          <w:color w:val="000000" w:themeColor="text1"/>
        </w:rPr>
        <w:t>préétablies permettant l’apprentissage du langage</w:t>
      </w:r>
      <w:r w:rsidRPr="00BC3ABE">
        <w:t>, Jean Piaget défendait au contraire l’idée que tout s’apprend, et que la construction du langage se fait progressivement au fil du développement de l’intelligence</w:t>
      </w:r>
      <w:bookmarkStart w:id="196" w:name="_bookmark15"/>
      <w:bookmarkEnd w:id="196"/>
      <w:r w:rsidRPr="00BC3ABE">
        <w:rPr>
          <w:rStyle w:val="FootnoteReference"/>
          <w:rFonts w:ascii="Times New Roman" w:hAnsi="Times New Roman" w:cs="Times New Roman"/>
        </w:rPr>
        <w:footnoteReference w:id="12"/>
      </w:r>
      <w:r w:rsidRPr="00BC3ABE">
        <w:t xml:space="preserve">. </w:t>
      </w:r>
    </w:p>
    <w:p w14:paraId="1540C7F2" w14:textId="1A890C73" w:rsidR="00E561EB" w:rsidRPr="00BC3ABE" w:rsidRDefault="00E561EB" w:rsidP="00650F7C">
      <w:pPr>
        <w:rPr>
          <w:rFonts w:eastAsia="Times New Roman"/>
          <w:color w:val="000000" w:themeColor="text1"/>
          <w:lang w:eastAsia="fr-FR"/>
        </w:rPr>
      </w:pPr>
      <w:r w:rsidRPr="00BC3ABE">
        <w:t xml:space="preserve">Cette idée d’une construction progressive du raisonnement </w:t>
      </w:r>
      <w:r w:rsidRPr="00BC3ABE">
        <w:rPr>
          <w:color w:val="000000" w:themeColor="text1"/>
        </w:rPr>
        <w:t>rejoignait</w:t>
      </w:r>
      <w:r w:rsidRPr="00BC3ABE">
        <w:t xml:space="preserve"> celle des </w:t>
      </w:r>
      <w:r w:rsidRPr="00BC3ABE">
        <w:lastRenderedPageBreak/>
        <w:t>connexionnistes. Yann Le</w:t>
      </w:r>
      <w:r w:rsidRPr="00BC3ABE">
        <w:rPr>
          <w:spacing w:val="40"/>
        </w:rPr>
        <w:t xml:space="preserve"> </w:t>
      </w:r>
      <w:r w:rsidRPr="00BC3ABE">
        <w:t xml:space="preserve">Cun, séduit, a aussitôt l’intuition qu’il faut </w:t>
      </w:r>
      <w:r w:rsidRPr="00BC3ABE">
        <w:rPr>
          <w:color w:val="000000" w:themeColor="text1"/>
        </w:rPr>
        <w:t>approfondir</w:t>
      </w:r>
      <w:r w:rsidRPr="00BC3ABE">
        <w:t xml:space="preserve"> cette idée de l’apprentissage pour l’appliquer aux algorithmes</w:t>
      </w:r>
      <w:bookmarkStart w:id="197" w:name="_bookmark16"/>
      <w:bookmarkEnd w:id="197"/>
      <w:r w:rsidRPr="00BC3ABE">
        <w:rPr>
          <w:rStyle w:val="FootnoteReference"/>
          <w:rFonts w:ascii="Times New Roman" w:hAnsi="Times New Roman" w:cs="Times New Roman"/>
        </w:rPr>
        <w:footnoteReference w:id="13"/>
      </w:r>
      <w:r w:rsidRPr="00BC3ABE">
        <w:t xml:space="preserve">. </w:t>
      </w:r>
    </w:p>
    <w:p w14:paraId="7143442F" w14:textId="05165EF6" w:rsidR="00E561EB" w:rsidRPr="00BC3ABE" w:rsidRDefault="00A91447" w:rsidP="00650F7C">
      <w:r>
        <w:rPr>
          <w:color w:val="000000" w:themeColor="text1"/>
        </w:rPr>
        <w:t>S</w:t>
      </w:r>
      <w:r w:rsidR="00E561EB" w:rsidRPr="00BC3ABE">
        <w:rPr>
          <w:color w:val="000000" w:themeColor="text1"/>
        </w:rPr>
        <w:t>ouvenons-nous que la seule barrière au développement</w:t>
      </w:r>
      <w:r w:rsidR="00E561EB" w:rsidRPr="00BC3ABE">
        <w:t xml:space="preserve"> des </w:t>
      </w:r>
      <w:r w:rsidR="00E561EB" w:rsidRPr="00BC3ABE">
        <w:rPr>
          <w:color w:val="000000" w:themeColor="text1"/>
        </w:rPr>
        <w:t xml:space="preserve">réseaux de neurones était que leur performance dépendait uniquement des poids assignés à leurs connexions entre neurones, et que le réglage de </w:t>
      </w:r>
      <w:r w:rsidR="00E561EB" w:rsidRPr="00BC3ABE">
        <w:t>ces</w:t>
      </w:r>
      <w:r w:rsidR="00E561EB" w:rsidRPr="00BC3ABE">
        <w:rPr>
          <w:spacing w:val="-2"/>
        </w:rPr>
        <w:t xml:space="preserve"> </w:t>
      </w:r>
      <w:r w:rsidR="00E561EB" w:rsidRPr="00BC3ABE">
        <w:rPr>
          <w:color w:val="000000" w:themeColor="text1"/>
        </w:rPr>
        <w:t>poids s</w:t>
      </w:r>
      <w:r w:rsidR="008A2606">
        <w:rPr>
          <w:color w:val="000000" w:themeColor="text1"/>
        </w:rPr>
        <w:t>e révélai</w:t>
      </w:r>
      <w:r w:rsidR="00E561EB" w:rsidRPr="00BC3ABE">
        <w:rPr>
          <w:color w:val="000000" w:themeColor="text1"/>
        </w:rPr>
        <w:t>t trop laborieux. Mais si l’on mettait au point une procédure automatique</w:t>
      </w:r>
      <w:r w:rsidR="00E561EB" w:rsidRPr="00BC3ABE">
        <w:rPr>
          <w:spacing w:val="-2"/>
        </w:rPr>
        <w:t xml:space="preserve"> </w:t>
      </w:r>
      <w:r w:rsidR="00E561EB" w:rsidRPr="00BC3ABE">
        <w:t>pour</w:t>
      </w:r>
      <w:r w:rsidR="00E561EB" w:rsidRPr="00BC3ABE">
        <w:rPr>
          <w:spacing w:val="-2"/>
        </w:rPr>
        <w:t xml:space="preserve"> </w:t>
      </w:r>
      <w:r w:rsidR="00E561EB" w:rsidRPr="00BC3ABE">
        <w:t>faire</w:t>
      </w:r>
      <w:r w:rsidR="00E561EB" w:rsidRPr="00BC3ABE">
        <w:rPr>
          <w:spacing w:val="-2"/>
        </w:rPr>
        <w:t xml:space="preserve"> </w:t>
      </w:r>
      <w:r w:rsidR="00E561EB" w:rsidRPr="00BC3ABE">
        <w:rPr>
          <w:color w:val="000000" w:themeColor="text1"/>
        </w:rPr>
        <w:t>« apprendre »</w:t>
      </w:r>
      <w:r w:rsidR="00E561EB" w:rsidRPr="00BC3ABE">
        <w:t xml:space="preserve"> les </w:t>
      </w:r>
      <w:r w:rsidR="00E561EB" w:rsidRPr="00BC3ABE">
        <w:rPr>
          <w:color w:val="000000" w:themeColor="text1"/>
        </w:rPr>
        <w:t>réseaux</w:t>
      </w:r>
      <w:r w:rsidR="00E561EB" w:rsidRPr="00BC3ABE">
        <w:t xml:space="preserve"> de </w:t>
      </w:r>
      <w:r w:rsidR="00E561EB" w:rsidRPr="00BC3ABE">
        <w:rPr>
          <w:color w:val="000000" w:themeColor="text1"/>
        </w:rPr>
        <w:t>neurones, en ajustant les poids de leurs connexions jusqu’à obtenir des bonnes prédictions, cette difficulté serait résolue</w:t>
      </w:r>
      <w:r w:rsidR="00E561EB" w:rsidRPr="00BC3ABE">
        <w:t>.</w:t>
      </w:r>
    </w:p>
    <w:p w14:paraId="3C9BC4E6" w14:textId="77777777" w:rsidR="00E561EB" w:rsidRPr="00BC3ABE" w:rsidRDefault="00E561EB" w:rsidP="00650F7C">
      <w:pPr>
        <w:rPr>
          <w:color w:val="000000" w:themeColor="text1"/>
        </w:rPr>
      </w:pPr>
      <w:r w:rsidRPr="00BC3ABE">
        <w:t xml:space="preserve">Pour illustrer </w:t>
      </w:r>
      <w:r w:rsidRPr="00BC3ABE">
        <w:rPr>
          <w:color w:val="000000" w:themeColor="text1"/>
        </w:rPr>
        <w:t>une telle procédure de réglage automatique</w:t>
      </w:r>
      <w:r w:rsidRPr="00BC3ABE">
        <w:t>, prenons notre algorithme de la recette de cuisine, qui prend en entrée des ingrédients, applique la recette, et donne en sortie un gâteau terminé. Le temps de cuisson est un des paramètres de cet algorithme</w:t>
      </w:r>
      <w:r w:rsidRPr="00BC3ABE">
        <w:rPr>
          <w:color w:val="000000" w:themeColor="text1"/>
        </w:rPr>
        <w:t> : comment le régler pour obtenir la meilleure recette ?</w:t>
      </w:r>
    </w:p>
    <w:p w14:paraId="3EDD6EEA" w14:textId="174F07ED" w:rsidR="00E561EB" w:rsidRPr="00BC3ABE" w:rsidRDefault="00E561EB" w:rsidP="00650F7C">
      <w:pPr>
        <w:rPr>
          <w:color w:val="000000" w:themeColor="text1"/>
        </w:rPr>
      </w:pPr>
      <w:r w:rsidRPr="00BC3ABE">
        <w:rPr>
          <w:color w:val="000000" w:themeColor="text1"/>
        </w:rPr>
        <w:t xml:space="preserve">Nous pourrions </w:t>
      </w:r>
      <w:r w:rsidR="0048638E">
        <w:rPr>
          <w:color w:val="000000" w:themeColor="text1"/>
        </w:rPr>
        <w:t>régler automatiquement la recette en lui appliquant</w:t>
      </w:r>
      <w:r w:rsidR="0048638E" w:rsidRPr="00BC3ABE">
        <w:rPr>
          <w:color w:val="000000" w:themeColor="text1"/>
        </w:rPr>
        <w:t xml:space="preserve"> </w:t>
      </w:r>
      <w:r w:rsidRPr="00BC3ABE">
        <w:rPr>
          <w:color w:val="000000" w:themeColor="text1"/>
        </w:rPr>
        <w:t>un</w:t>
      </w:r>
      <w:r w:rsidRPr="00BC3ABE">
        <w:t xml:space="preserve"> algorithme d’apprentissage (</w:t>
      </w:r>
      <w:del w:id="198" w:author="Microsoft Office User" w:date="2025-07-28T04:50:00Z">
        <w:r w:rsidRPr="00BC3ABE" w:rsidDel="003379AC">
          <w:delText xml:space="preserve">oui, </w:delText>
        </w:r>
      </w:del>
      <w:r w:rsidRPr="00BC3ABE">
        <w:t xml:space="preserve">il s’agit bien d’un algorithme qu’on développe pour optimiser un autre algorithme). </w:t>
      </w:r>
      <w:r w:rsidRPr="00BC3ABE">
        <w:rPr>
          <w:color w:val="000000" w:themeColor="text1"/>
        </w:rPr>
        <w:t>Le cuisinier</w:t>
      </w:r>
      <w:r w:rsidRPr="00BC3ABE">
        <w:t xml:space="preserve"> commence par essayer sa recette avec le paramètre «</w:t>
      </w:r>
      <w:r w:rsidRPr="00BC3ABE">
        <w:rPr>
          <w:spacing w:val="-4"/>
        </w:rPr>
        <w:t> </w:t>
      </w:r>
      <w:r w:rsidRPr="00BC3ABE">
        <w:t>temps de cuisson</w:t>
      </w:r>
      <w:r w:rsidRPr="00BC3ABE">
        <w:rPr>
          <w:spacing w:val="-3"/>
        </w:rPr>
        <w:t> </w:t>
      </w:r>
      <w:r w:rsidRPr="00BC3ABE">
        <w:t xml:space="preserve">» </w:t>
      </w:r>
      <w:r w:rsidRPr="00BC3ABE">
        <w:rPr>
          <w:color w:val="000000" w:themeColor="text1"/>
        </w:rPr>
        <w:t xml:space="preserve">arbitrairement </w:t>
      </w:r>
      <w:r w:rsidRPr="00BC3ABE">
        <w:t xml:space="preserve">fixé à 25 minutes. Une fois le gâteau prêt, </w:t>
      </w:r>
      <w:r w:rsidRPr="00BC3ABE">
        <w:rPr>
          <w:color w:val="000000" w:themeColor="text1"/>
        </w:rPr>
        <w:t>le cuisinier</w:t>
      </w:r>
      <w:r w:rsidRPr="00BC3ABE">
        <w:t xml:space="preserve"> le goûte. Si ce gâteau est trop cuit, il corrige sa recette pour soustraire </w:t>
      </w:r>
      <w:r w:rsidR="009A3D37">
        <w:t>deux</w:t>
      </w:r>
      <w:r w:rsidRPr="00BC3ABE">
        <w:t xml:space="preserve"> minutes au paramètre «</w:t>
      </w:r>
      <w:r w:rsidRPr="00BC3ABE">
        <w:rPr>
          <w:spacing w:val="-4"/>
        </w:rPr>
        <w:t> </w:t>
      </w:r>
      <w:r w:rsidRPr="00BC3ABE">
        <w:t>temps de cuisson</w:t>
      </w:r>
      <w:r w:rsidRPr="00BC3ABE">
        <w:rPr>
          <w:spacing w:val="-4"/>
        </w:rPr>
        <w:t> </w:t>
      </w:r>
      <w:r w:rsidRPr="00BC3ABE">
        <w:t>».</w:t>
      </w:r>
      <w:r w:rsidRPr="00BC3ABE">
        <w:rPr>
          <w:spacing w:val="-10"/>
        </w:rPr>
        <w:t xml:space="preserve"> </w:t>
      </w:r>
      <w:r w:rsidRPr="00BC3ABE">
        <w:t xml:space="preserve">Au contraire, s’il </w:t>
      </w:r>
      <w:r w:rsidRPr="00BC3ABE">
        <w:rPr>
          <w:color w:val="000000" w:themeColor="text1"/>
        </w:rPr>
        <w:t xml:space="preserve">n’est pas assez cuit, il ajoute </w:t>
      </w:r>
      <w:r w:rsidR="00DE0E08">
        <w:rPr>
          <w:color w:val="000000" w:themeColor="text1"/>
        </w:rPr>
        <w:t>deux</w:t>
      </w:r>
      <w:r w:rsidRPr="00BC3ABE">
        <w:rPr>
          <w:color w:val="000000" w:themeColor="text1"/>
        </w:rPr>
        <w:t xml:space="preserve"> minutes.</w:t>
      </w:r>
    </w:p>
    <w:p w14:paraId="4FF4EC29" w14:textId="4C3842B8" w:rsidR="00E561EB" w:rsidRPr="00BC3ABE" w:rsidRDefault="00E561EB" w:rsidP="00650F7C">
      <w:r w:rsidRPr="00BC3ABE">
        <w:rPr>
          <w:color w:val="000000" w:themeColor="text1"/>
        </w:rPr>
        <w:t>Le cuisinier prépare alors un nouveau gâteau avec la recette ajustée. Et il recommence autant de fois que nécessaire, en ajustant à chaque nouvelle préparation le paramètre « temps de cuisson ». Lorsqu’il finit par obtenir une recette parfaitement réglée, il s’arrête et note sa recette finale</w:t>
      </w:r>
      <w:r w:rsidRPr="00BC3ABE">
        <w:rPr>
          <w:rStyle w:val="FootnoteReference"/>
          <w:rFonts w:ascii="Times New Roman" w:hAnsi="Times New Roman" w:cs="Times New Roman"/>
          <w:color w:val="000000" w:themeColor="text1"/>
        </w:rPr>
        <w:footnoteReference w:id="14"/>
      </w:r>
      <w:r w:rsidRPr="00BC3ABE">
        <w:rPr>
          <w:color w:val="000000" w:themeColor="text1"/>
        </w:rPr>
        <w:t>.</w:t>
      </w:r>
    </w:p>
    <w:p w14:paraId="7188C1BD" w14:textId="3255273E" w:rsidR="00E561EB" w:rsidRPr="00BC3ABE" w:rsidRDefault="00E561EB" w:rsidP="00650F7C">
      <w:r w:rsidRPr="00BC3ABE">
        <w:t>Cette idée d’automatiser la recherche des meilleurs paramètres pour un algorithme</w:t>
      </w:r>
      <w:r w:rsidRPr="00BC3ABE">
        <w:rPr>
          <w:spacing w:val="16"/>
        </w:rPr>
        <w:t xml:space="preserve"> </w:t>
      </w:r>
      <w:r w:rsidRPr="00BC3ABE">
        <w:t>est</w:t>
      </w:r>
      <w:r w:rsidRPr="00BC3ABE">
        <w:rPr>
          <w:spacing w:val="19"/>
        </w:rPr>
        <w:t xml:space="preserve"> </w:t>
      </w:r>
      <w:r w:rsidRPr="00BC3ABE">
        <w:t>un</w:t>
      </w:r>
      <w:r w:rsidRPr="00BC3ABE">
        <w:rPr>
          <w:spacing w:val="19"/>
        </w:rPr>
        <w:t xml:space="preserve"> </w:t>
      </w:r>
      <w:r w:rsidRPr="00BC3ABE">
        <w:t>champ</w:t>
      </w:r>
      <w:r w:rsidRPr="00BC3ABE">
        <w:rPr>
          <w:spacing w:val="18"/>
        </w:rPr>
        <w:t xml:space="preserve"> </w:t>
      </w:r>
      <w:r w:rsidRPr="00BC3ABE">
        <w:t>d’étude</w:t>
      </w:r>
      <w:r w:rsidRPr="00BC3ABE">
        <w:rPr>
          <w:spacing w:val="19"/>
        </w:rPr>
        <w:t xml:space="preserve"> </w:t>
      </w:r>
      <w:r w:rsidRPr="00BC3ABE">
        <w:t>appelé</w:t>
      </w:r>
      <w:r w:rsidRPr="00BC3ABE">
        <w:rPr>
          <w:spacing w:val="19"/>
        </w:rPr>
        <w:t xml:space="preserve"> </w:t>
      </w:r>
      <w:r w:rsidRPr="00BC3ABE">
        <w:t>«</w:t>
      </w:r>
      <w:r w:rsidRPr="00BC3ABE">
        <w:rPr>
          <w:spacing w:val="-3"/>
        </w:rPr>
        <w:t> </w:t>
      </w:r>
      <w:r w:rsidRPr="00BC3ABE">
        <w:t>apprentissage</w:t>
      </w:r>
      <w:r w:rsidRPr="00BC3ABE">
        <w:rPr>
          <w:spacing w:val="19"/>
        </w:rPr>
        <w:t xml:space="preserve"> </w:t>
      </w:r>
      <w:r w:rsidRPr="00BC3ABE">
        <w:t>automatique</w:t>
      </w:r>
      <w:r w:rsidRPr="00BC3ABE">
        <w:rPr>
          <w:spacing w:val="-2"/>
        </w:rPr>
        <w:t> </w:t>
      </w:r>
      <w:r w:rsidRPr="00BC3ABE">
        <w:t>»,</w:t>
      </w:r>
      <w:r w:rsidRPr="00BC3ABE">
        <w:rPr>
          <w:spacing w:val="19"/>
        </w:rPr>
        <w:t xml:space="preserve"> </w:t>
      </w:r>
      <w:r w:rsidRPr="00BC3ABE">
        <w:rPr>
          <w:spacing w:val="-4"/>
        </w:rPr>
        <w:t xml:space="preserve">plus </w:t>
      </w:r>
      <w:r w:rsidRPr="00BC3ABE">
        <w:t>connu</w:t>
      </w:r>
      <w:r w:rsidRPr="00BC3ABE">
        <w:rPr>
          <w:spacing w:val="-1"/>
        </w:rPr>
        <w:t xml:space="preserve"> </w:t>
      </w:r>
      <w:r w:rsidRPr="00BC3ABE">
        <w:t>sous</w:t>
      </w:r>
      <w:r w:rsidRPr="00BC3ABE">
        <w:rPr>
          <w:spacing w:val="-1"/>
        </w:rPr>
        <w:t xml:space="preserve"> </w:t>
      </w:r>
      <w:r w:rsidRPr="00BC3ABE">
        <w:t>le</w:t>
      </w:r>
      <w:r w:rsidRPr="00BC3ABE">
        <w:rPr>
          <w:spacing w:val="-1"/>
        </w:rPr>
        <w:t xml:space="preserve"> </w:t>
      </w:r>
      <w:r w:rsidRPr="00BC3ABE">
        <w:t>nom</w:t>
      </w:r>
      <w:r w:rsidRPr="00BC3ABE">
        <w:rPr>
          <w:spacing w:val="-1"/>
        </w:rPr>
        <w:t xml:space="preserve"> </w:t>
      </w:r>
      <w:r w:rsidRPr="00BC3ABE">
        <w:t>anglais</w:t>
      </w:r>
      <w:r w:rsidRPr="00BC3ABE">
        <w:rPr>
          <w:spacing w:val="-1"/>
        </w:rPr>
        <w:t xml:space="preserve"> </w:t>
      </w:r>
      <w:r w:rsidRPr="00BC3ABE">
        <w:t>de</w:t>
      </w:r>
      <w:r w:rsidRPr="00BC3ABE">
        <w:rPr>
          <w:spacing w:val="-2"/>
        </w:rPr>
        <w:t xml:space="preserve"> </w:t>
      </w:r>
      <w:r w:rsidRPr="00BC3ABE">
        <w:rPr>
          <w:i/>
        </w:rPr>
        <w:t xml:space="preserve">machine </w:t>
      </w:r>
      <w:r w:rsidRPr="00BC3ABE">
        <w:rPr>
          <w:i/>
          <w:spacing w:val="-2"/>
        </w:rPr>
        <w:t>learning</w:t>
      </w:r>
      <w:r w:rsidRPr="00BC3ABE">
        <w:rPr>
          <w:spacing w:val="-2"/>
        </w:rPr>
        <w:t>.</w:t>
      </w:r>
      <w:r w:rsidRPr="00BC3ABE">
        <w:t xml:space="preserve"> Lorsque Yann Le Cun commence un doctorat, il décide de dépoussiérer les réseaux de neurones</w:t>
      </w:r>
      <w:r w:rsidRPr="00BC3ABE">
        <w:rPr>
          <w:color w:val="000000" w:themeColor="text1"/>
        </w:rPr>
        <w:t xml:space="preserve"> et en pose ainsi les premières pierres.</w:t>
      </w:r>
    </w:p>
    <w:p w14:paraId="267D7676" w14:textId="78A74F1E" w:rsidR="00E561EB" w:rsidRPr="00BC3ABE" w:rsidRDefault="00E561EB" w:rsidP="00E44AC1">
      <w:pPr>
        <w:pStyle w:val="Heading4"/>
        <w:spacing w:line="276" w:lineRule="auto"/>
        <w:rPr>
          <w:rFonts w:ascii="Times New Roman" w:hAnsi="Times New Roman" w:cs="Times New Roman"/>
          <w:sz w:val="26"/>
          <w:szCs w:val="26"/>
        </w:rPr>
      </w:pPr>
      <w:bookmarkStart w:id="201" w:name="_Toc10"/>
      <w:bookmarkStart w:id="202" w:name="_Toc193205397"/>
      <w:r w:rsidRPr="00BC3ABE">
        <w:rPr>
          <w:rFonts w:ascii="Times New Roman" w:hAnsi="Times New Roman" w:cs="Times New Roman"/>
          <w:sz w:val="26"/>
          <w:szCs w:val="26"/>
        </w:rPr>
        <w:t>Le</w:t>
      </w:r>
      <w:r w:rsidRPr="00BC3ABE">
        <w:rPr>
          <w:rFonts w:ascii="Times New Roman" w:hAnsi="Times New Roman" w:cs="Times New Roman"/>
          <w:spacing w:val="-4"/>
          <w:sz w:val="26"/>
          <w:szCs w:val="26"/>
        </w:rPr>
        <w:t xml:space="preserve"> </w:t>
      </w:r>
      <w:r w:rsidRPr="00BC3ABE">
        <w:rPr>
          <w:rFonts w:ascii="Times New Roman" w:hAnsi="Times New Roman" w:cs="Times New Roman"/>
          <w:sz w:val="26"/>
          <w:szCs w:val="26"/>
        </w:rPr>
        <w:t>Cun</w:t>
      </w:r>
      <w:r w:rsidRPr="00BC3ABE">
        <w:rPr>
          <w:rFonts w:ascii="Times New Roman" w:hAnsi="Times New Roman" w:cs="Times New Roman"/>
          <w:spacing w:val="-3"/>
          <w:sz w:val="26"/>
          <w:szCs w:val="26"/>
        </w:rPr>
        <w:t xml:space="preserve"> </w:t>
      </w:r>
      <w:r w:rsidRPr="00BC3ABE">
        <w:rPr>
          <w:rFonts w:ascii="Times New Roman" w:hAnsi="Times New Roman" w:cs="Times New Roman"/>
          <w:sz w:val="26"/>
          <w:szCs w:val="26"/>
        </w:rPr>
        <w:t>parvient</w:t>
      </w:r>
      <w:r w:rsidRPr="00BC3ABE">
        <w:rPr>
          <w:rFonts w:ascii="Times New Roman" w:hAnsi="Times New Roman" w:cs="Times New Roman"/>
          <w:spacing w:val="-1"/>
          <w:sz w:val="26"/>
          <w:szCs w:val="26"/>
        </w:rPr>
        <w:t xml:space="preserve"> </w:t>
      </w:r>
      <w:r w:rsidR="008A2606">
        <w:rPr>
          <w:rFonts w:ascii="Times New Roman" w:hAnsi="Times New Roman" w:cs="Times New Roman"/>
          <w:sz w:val="26"/>
          <w:szCs w:val="26"/>
        </w:rPr>
        <w:t>à</w:t>
      </w:r>
      <w:r w:rsidRPr="00BC3ABE">
        <w:rPr>
          <w:rFonts w:ascii="Times New Roman" w:hAnsi="Times New Roman" w:cs="Times New Roman"/>
          <w:spacing w:val="-2"/>
          <w:sz w:val="26"/>
          <w:szCs w:val="26"/>
        </w:rPr>
        <w:t xml:space="preserve"> </w:t>
      </w:r>
      <w:r w:rsidRPr="00BC3ABE">
        <w:rPr>
          <w:rFonts w:ascii="Times New Roman" w:hAnsi="Times New Roman" w:cs="Times New Roman"/>
          <w:sz w:val="26"/>
          <w:szCs w:val="26"/>
        </w:rPr>
        <w:t>faire</w:t>
      </w:r>
      <w:r w:rsidRPr="00BC3ABE">
        <w:rPr>
          <w:rFonts w:ascii="Times New Roman" w:hAnsi="Times New Roman" w:cs="Times New Roman"/>
          <w:spacing w:val="-1"/>
          <w:sz w:val="26"/>
          <w:szCs w:val="26"/>
        </w:rPr>
        <w:t xml:space="preserve"> </w:t>
      </w:r>
      <w:r w:rsidRPr="00BC3ABE">
        <w:rPr>
          <w:rFonts w:ascii="Times New Roman" w:hAnsi="Times New Roman" w:cs="Times New Roman"/>
          <w:sz w:val="26"/>
          <w:szCs w:val="26"/>
        </w:rPr>
        <w:t>apprendre</w:t>
      </w:r>
      <w:r w:rsidRPr="00BC3ABE">
        <w:rPr>
          <w:rFonts w:ascii="Times New Roman" w:hAnsi="Times New Roman" w:cs="Times New Roman"/>
          <w:spacing w:val="-2"/>
          <w:sz w:val="26"/>
          <w:szCs w:val="26"/>
        </w:rPr>
        <w:t xml:space="preserve"> </w:t>
      </w:r>
      <w:r w:rsidRPr="00BC3ABE">
        <w:rPr>
          <w:rFonts w:ascii="Times New Roman" w:hAnsi="Times New Roman" w:cs="Times New Roman"/>
          <w:sz w:val="26"/>
          <w:szCs w:val="26"/>
        </w:rPr>
        <w:t>son</w:t>
      </w:r>
      <w:r w:rsidRPr="00BC3ABE">
        <w:rPr>
          <w:rFonts w:ascii="Times New Roman" w:hAnsi="Times New Roman" w:cs="Times New Roman"/>
          <w:spacing w:val="-2"/>
          <w:sz w:val="26"/>
          <w:szCs w:val="26"/>
        </w:rPr>
        <w:t xml:space="preserve"> </w:t>
      </w:r>
      <w:r w:rsidRPr="00BC3ABE">
        <w:rPr>
          <w:rFonts w:ascii="Times New Roman" w:hAnsi="Times New Roman" w:cs="Times New Roman"/>
          <w:sz w:val="26"/>
          <w:szCs w:val="26"/>
        </w:rPr>
        <w:t>réseau</w:t>
      </w:r>
      <w:r w:rsidRPr="00BC3ABE">
        <w:rPr>
          <w:rFonts w:ascii="Times New Roman" w:hAnsi="Times New Roman" w:cs="Times New Roman"/>
          <w:spacing w:val="-3"/>
          <w:sz w:val="26"/>
          <w:szCs w:val="26"/>
        </w:rPr>
        <w:t xml:space="preserve"> </w:t>
      </w:r>
      <w:r w:rsidRPr="00BC3ABE">
        <w:rPr>
          <w:rFonts w:ascii="Times New Roman" w:hAnsi="Times New Roman" w:cs="Times New Roman"/>
          <w:sz w:val="26"/>
          <w:szCs w:val="26"/>
        </w:rPr>
        <w:t>de</w:t>
      </w:r>
      <w:r w:rsidRPr="00BC3ABE">
        <w:rPr>
          <w:rFonts w:ascii="Times New Roman" w:hAnsi="Times New Roman" w:cs="Times New Roman"/>
          <w:spacing w:val="-1"/>
          <w:sz w:val="26"/>
          <w:szCs w:val="26"/>
        </w:rPr>
        <w:t xml:space="preserve"> </w:t>
      </w:r>
      <w:r w:rsidRPr="00BC3ABE">
        <w:rPr>
          <w:rFonts w:ascii="Times New Roman" w:hAnsi="Times New Roman" w:cs="Times New Roman"/>
          <w:spacing w:val="-2"/>
          <w:sz w:val="26"/>
          <w:szCs w:val="26"/>
        </w:rPr>
        <w:t>neurones</w:t>
      </w:r>
      <w:bookmarkEnd w:id="201"/>
      <w:bookmarkEnd w:id="202"/>
    </w:p>
    <w:p w14:paraId="36364E95" w14:textId="07CF3AC3" w:rsidR="00E561EB" w:rsidRPr="00BC3ABE" w:rsidRDefault="00E561EB" w:rsidP="00650F7C">
      <w:r w:rsidRPr="00BC3ABE">
        <w:t>Pour</w:t>
      </w:r>
      <w:r w:rsidRPr="00BC3ABE">
        <w:rPr>
          <w:spacing w:val="-3"/>
        </w:rPr>
        <w:t xml:space="preserve"> </w:t>
      </w:r>
      <w:r w:rsidRPr="00BC3ABE">
        <w:t>réaliser</w:t>
      </w:r>
      <w:r w:rsidRPr="00BC3ABE">
        <w:rPr>
          <w:spacing w:val="-3"/>
        </w:rPr>
        <w:t xml:space="preserve"> </w:t>
      </w:r>
      <w:r w:rsidRPr="00BC3ABE">
        <w:t>un</w:t>
      </w:r>
      <w:r w:rsidRPr="00BC3ABE">
        <w:rPr>
          <w:spacing w:val="-3"/>
        </w:rPr>
        <w:t xml:space="preserve"> </w:t>
      </w:r>
      <w:r w:rsidRPr="00BC3ABE">
        <w:t>apprentissage</w:t>
      </w:r>
      <w:r w:rsidRPr="00BC3ABE">
        <w:rPr>
          <w:spacing w:val="-3"/>
        </w:rPr>
        <w:t xml:space="preserve"> </w:t>
      </w:r>
      <w:r w:rsidRPr="00BC3ABE">
        <w:t>automatique,</w:t>
      </w:r>
      <w:r w:rsidRPr="00BC3ABE">
        <w:rPr>
          <w:spacing w:val="-3"/>
        </w:rPr>
        <w:t xml:space="preserve"> </w:t>
      </w:r>
      <w:r w:rsidRPr="00BC3ABE">
        <w:t>il</w:t>
      </w:r>
      <w:r w:rsidRPr="00BC3ABE">
        <w:rPr>
          <w:spacing w:val="-3"/>
        </w:rPr>
        <w:t xml:space="preserve"> </w:t>
      </w:r>
      <w:r w:rsidRPr="00BC3ABE">
        <w:rPr>
          <w:color w:val="000000" w:themeColor="text1"/>
        </w:rPr>
        <w:t xml:space="preserve">est nécessaire d’utiliser </w:t>
      </w:r>
      <w:r w:rsidRPr="00BC3ABE">
        <w:t>de</w:t>
      </w:r>
      <w:r w:rsidRPr="00BC3ABE">
        <w:rPr>
          <w:spacing w:val="-3"/>
        </w:rPr>
        <w:t xml:space="preserve"> </w:t>
      </w:r>
      <w:r w:rsidRPr="00BC3ABE">
        <w:t>nombreux</w:t>
      </w:r>
      <w:r w:rsidRPr="00BC3ABE">
        <w:rPr>
          <w:spacing w:val="-3"/>
        </w:rPr>
        <w:t xml:space="preserve"> </w:t>
      </w:r>
      <w:r w:rsidRPr="00BC3ABE">
        <w:t xml:space="preserve">exemples. Dans notre recette de gâteau qui </w:t>
      </w:r>
      <w:r w:rsidRPr="00BC3ABE">
        <w:rPr>
          <w:color w:val="000000" w:themeColor="text1"/>
        </w:rPr>
        <w:t>n’a</w:t>
      </w:r>
      <w:r w:rsidRPr="00BC3ABE">
        <w:t xml:space="preserve"> que le </w:t>
      </w:r>
      <w:r w:rsidRPr="00BC3ABE">
        <w:rPr>
          <w:color w:val="000000" w:themeColor="text1"/>
        </w:rPr>
        <w:t>paramètre « </w:t>
      </w:r>
      <w:r w:rsidRPr="00BC3ABE">
        <w:t>temps de cuisson</w:t>
      </w:r>
      <w:r w:rsidRPr="00BC3ABE">
        <w:rPr>
          <w:color w:val="000000" w:themeColor="text1"/>
        </w:rPr>
        <w:t> »</w:t>
      </w:r>
      <w:r w:rsidRPr="00BC3ABE">
        <w:t xml:space="preserve"> à ajuster, quelques exemples (chaque gâteau cuisiné et goûté étant un exemple) </w:t>
      </w:r>
      <w:r w:rsidRPr="00BC3ABE">
        <w:rPr>
          <w:color w:val="000000" w:themeColor="text1"/>
        </w:rPr>
        <w:t>suffisent</w:t>
      </w:r>
      <w:r w:rsidRPr="00BC3ABE">
        <w:t xml:space="preserve"> pour atteindre le point optimal</w:t>
      </w:r>
      <w:r w:rsidRPr="00BC3ABE">
        <w:rPr>
          <w:color w:val="000000" w:themeColor="text1"/>
        </w:rPr>
        <w:t>.</w:t>
      </w:r>
      <w:r w:rsidRPr="00BC3ABE">
        <w:t xml:space="preserve"> Mais les réseaux de neurones </w:t>
      </w:r>
      <w:r w:rsidRPr="00BC3ABE">
        <w:rPr>
          <w:color w:val="000000" w:themeColor="text1"/>
        </w:rPr>
        <w:t>comportent</w:t>
      </w:r>
      <w:r w:rsidRPr="00BC3ABE">
        <w:t xml:space="preserve"> des centaines de paramètres (les poids des connexions</w:t>
      </w:r>
      <w:r w:rsidRPr="00BC3ABE">
        <w:rPr>
          <w:color w:val="000000" w:themeColor="text1"/>
        </w:rPr>
        <w:t>), si ce n’est des milliards. Leur</w:t>
      </w:r>
      <w:r w:rsidRPr="00BC3ABE">
        <w:t xml:space="preserve"> appliquer un apprentissage automatique</w:t>
      </w:r>
      <w:r w:rsidRPr="00BC3ABE">
        <w:rPr>
          <w:color w:val="000000" w:themeColor="text1"/>
        </w:rPr>
        <w:t xml:space="preserve"> </w:t>
      </w:r>
      <w:r w:rsidRPr="00BC3ABE">
        <w:rPr>
          <w:color w:val="000000" w:themeColor="text1"/>
        </w:rPr>
        <w:lastRenderedPageBreak/>
        <w:t>demandera</w:t>
      </w:r>
      <w:r w:rsidRPr="00BC3ABE">
        <w:t xml:space="preserve"> donc </w:t>
      </w:r>
      <w:r w:rsidRPr="00BC3ABE">
        <w:rPr>
          <w:color w:val="000000" w:themeColor="text1"/>
        </w:rPr>
        <w:t>un ensemble de données considérablement plus vaste</w:t>
      </w:r>
      <w:r w:rsidRPr="00BC3ABE">
        <w:t>.</w:t>
      </w:r>
    </w:p>
    <w:p w14:paraId="5C716911" w14:textId="0DE359B2" w:rsidR="00E561EB" w:rsidRPr="00BC3ABE" w:rsidRDefault="00E561EB" w:rsidP="00650F7C">
      <w:r w:rsidRPr="00BC3ABE">
        <w:t xml:space="preserve">Reprenons notre exemple du réseau de neurones chargé de </w:t>
      </w:r>
      <w:r w:rsidRPr="00BC3ABE">
        <w:rPr>
          <w:color w:val="000000" w:themeColor="text1"/>
        </w:rPr>
        <w:t>reconnaître</w:t>
      </w:r>
      <w:r w:rsidRPr="00BC3ABE">
        <w:t xml:space="preserve"> l’animal présent sur une image. Pour </w:t>
      </w:r>
      <w:r w:rsidRPr="00BC3ABE">
        <w:rPr>
          <w:color w:val="000000" w:themeColor="text1"/>
        </w:rPr>
        <w:t>entraîner ce réseau</w:t>
      </w:r>
      <w:r w:rsidRPr="00BC3ABE">
        <w:t xml:space="preserve">, il </w:t>
      </w:r>
      <w:r w:rsidRPr="00BC3ABE">
        <w:rPr>
          <w:color w:val="000000" w:themeColor="text1"/>
        </w:rPr>
        <w:t>faut</w:t>
      </w:r>
      <w:r w:rsidRPr="00BC3ABE">
        <w:rPr>
          <w:spacing w:val="40"/>
        </w:rPr>
        <w:t xml:space="preserve"> </w:t>
      </w:r>
      <w:r w:rsidRPr="00BC3ABE">
        <w:t xml:space="preserve">des milliers d’exemples </w:t>
      </w:r>
      <w:r w:rsidRPr="00BC3ABE">
        <w:rPr>
          <w:color w:val="000000" w:themeColor="text1"/>
        </w:rPr>
        <w:t>comprenant</w:t>
      </w:r>
      <w:r w:rsidRPr="00BC3ABE">
        <w:t xml:space="preserve"> chacun une variable d’entrée, qui est une photo, et la</w:t>
      </w:r>
      <w:r w:rsidRPr="00BC3ABE">
        <w:rPr>
          <w:spacing w:val="26"/>
        </w:rPr>
        <w:t xml:space="preserve"> </w:t>
      </w:r>
      <w:r w:rsidRPr="00BC3ABE">
        <w:t>valeur</w:t>
      </w:r>
      <w:r w:rsidRPr="00BC3ABE">
        <w:rPr>
          <w:spacing w:val="26"/>
        </w:rPr>
        <w:t xml:space="preserve"> </w:t>
      </w:r>
      <w:r w:rsidRPr="00BC3ABE">
        <w:t>de</w:t>
      </w:r>
      <w:r w:rsidRPr="00BC3ABE">
        <w:rPr>
          <w:spacing w:val="26"/>
        </w:rPr>
        <w:t xml:space="preserve"> </w:t>
      </w:r>
      <w:r w:rsidRPr="00BC3ABE">
        <w:t>sortie</w:t>
      </w:r>
      <w:r w:rsidRPr="00BC3ABE">
        <w:rPr>
          <w:spacing w:val="26"/>
        </w:rPr>
        <w:t xml:space="preserve"> </w:t>
      </w:r>
      <w:r w:rsidRPr="00BC3ABE">
        <w:t>attendue</w:t>
      </w:r>
      <w:r w:rsidRPr="00BC3ABE">
        <w:rPr>
          <w:spacing w:val="26"/>
        </w:rPr>
        <w:t xml:space="preserve"> </w:t>
      </w:r>
      <w:r w:rsidRPr="00BC3ABE">
        <w:t>correspondant</w:t>
      </w:r>
      <w:r w:rsidRPr="00BC3ABE">
        <w:rPr>
          <w:spacing w:val="26"/>
        </w:rPr>
        <w:t xml:space="preserve"> </w:t>
      </w:r>
      <w:r w:rsidRPr="00BC3ABE">
        <w:t>à</w:t>
      </w:r>
      <w:r w:rsidRPr="00BC3ABE">
        <w:rPr>
          <w:spacing w:val="26"/>
        </w:rPr>
        <w:t xml:space="preserve"> </w:t>
      </w:r>
      <w:r w:rsidRPr="00BC3ABE">
        <w:t>la</w:t>
      </w:r>
      <w:r w:rsidRPr="00BC3ABE">
        <w:rPr>
          <w:spacing w:val="26"/>
        </w:rPr>
        <w:t xml:space="preserve"> </w:t>
      </w:r>
      <w:r w:rsidRPr="00BC3ABE">
        <w:t>photo</w:t>
      </w:r>
      <w:r w:rsidRPr="00BC3ABE">
        <w:rPr>
          <w:spacing w:val="27"/>
        </w:rPr>
        <w:t xml:space="preserve"> </w:t>
      </w:r>
      <w:r w:rsidRPr="00BC3ABE">
        <w:t>(«</w:t>
      </w:r>
      <w:r w:rsidRPr="00BC3ABE">
        <w:rPr>
          <w:spacing w:val="-2"/>
        </w:rPr>
        <w:t> </w:t>
      </w:r>
      <w:r w:rsidRPr="00BC3ABE">
        <w:t>renard</w:t>
      </w:r>
      <w:r w:rsidRPr="00BC3ABE">
        <w:rPr>
          <w:spacing w:val="-1"/>
        </w:rPr>
        <w:t> </w:t>
      </w:r>
      <w:r w:rsidRPr="00BC3ABE">
        <w:t>»</w:t>
      </w:r>
      <w:r w:rsidRPr="00BC3ABE">
        <w:rPr>
          <w:spacing w:val="26"/>
        </w:rPr>
        <w:t xml:space="preserve"> </w:t>
      </w:r>
      <w:r w:rsidRPr="00BC3ABE">
        <w:rPr>
          <w:spacing w:val="-5"/>
        </w:rPr>
        <w:t xml:space="preserve">ou </w:t>
      </w:r>
      <w:r w:rsidRPr="00BC3ABE">
        <w:t>«</w:t>
      </w:r>
      <w:r w:rsidRPr="00BC3ABE">
        <w:rPr>
          <w:spacing w:val="-2"/>
        </w:rPr>
        <w:t> </w:t>
      </w:r>
      <w:r w:rsidRPr="00BC3ABE">
        <w:rPr>
          <w:color w:val="000000" w:themeColor="text1"/>
        </w:rPr>
        <w:t>él</w:t>
      </w:r>
      <w:r w:rsidR="009A3A70">
        <w:rPr>
          <w:color w:val="000000" w:themeColor="text1"/>
        </w:rPr>
        <w:t>é</w:t>
      </w:r>
      <w:r w:rsidRPr="00BC3ABE">
        <w:rPr>
          <w:color w:val="000000" w:themeColor="text1"/>
        </w:rPr>
        <w:t>phant</w:t>
      </w:r>
      <w:r w:rsidRPr="00BC3ABE">
        <w:rPr>
          <w:spacing w:val="-2"/>
        </w:rPr>
        <w:t> </w:t>
      </w:r>
      <w:r w:rsidRPr="00BC3ABE">
        <w:t>»). Cet ensemble de milliers d’exemples s’appelle un «</w:t>
      </w:r>
      <w:r w:rsidRPr="00BC3ABE">
        <w:rPr>
          <w:spacing w:val="-3"/>
        </w:rPr>
        <w:t> </w:t>
      </w:r>
      <w:r w:rsidRPr="00BC3ABE">
        <w:t>jeu de données</w:t>
      </w:r>
      <w:r w:rsidRPr="00BC3ABE">
        <w:rPr>
          <w:spacing w:val="-3"/>
        </w:rPr>
        <w:t> </w:t>
      </w:r>
      <w:r w:rsidRPr="00BC3ABE">
        <w:t>», et on le dit «</w:t>
      </w:r>
      <w:r w:rsidRPr="00BC3ABE">
        <w:rPr>
          <w:spacing w:val="-2"/>
        </w:rPr>
        <w:t> </w:t>
      </w:r>
      <w:r w:rsidRPr="00BC3ABE">
        <w:t>annoté</w:t>
      </w:r>
      <w:r w:rsidRPr="00BC3ABE">
        <w:rPr>
          <w:spacing w:val="-3"/>
        </w:rPr>
        <w:t> </w:t>
      </w:r>
      <w:r w:rsidRPr="00BC3ABE">
        <w:t xml:space="preserve">» puisque chaque </w:t>
      </w:r>
      <w:r w:rsidRPr="00BC3ABE">
        <w:rPr>
          <w:color w:val="000000" w:themeColor="text1"/>
        </w:rPr>
        <w:t>entrée porte en</w:t>
      </w:r>
      <w:r w:rsidRPr="00BC3ABE">
        <w:t xml:space="preserve"> annotation la réponse attendue.</w:t>
      </w:r>
    </w:p>
    <w:p w14:paraId="05D8A133" w14:textId="555BEC92" w:rsidR="00E561EB" w:rsidRPr="00803F0C" w:rsidRDefault="00E561EB" w:rsidP="00650F7C">
      <w:pPr>
        <w:rPr>
          <w:rFonts w:ascii="Calibri" w:hAnsi="Calibri" w:cs="Calibri"/>
          <w:rPrChange w:id="203" w:author="Microsoft Office User" w:date="2025-07-25T05:08:00Z">
            <w:rPr/>
          </w:rPrChange>
        </w:rPr>
      </w:pPr>
      <w:r w:rsidRPr="00BC3ABE">
        <w:t xml:space="preserve">Une fois constitué ce jeu de données, comment l’utiliser pour régler automatiquement les poids du réseau de neurones ? En effet, ce réglage est loin d’être simple, car la caractéristique même de ces réseaux </w:t>
      </w:r>
      <w:r w:rsidRPr="00803F0C">
        <w:rPr>
          <w:rFonts w:ascii="Calibri" w:hAnsi="Calibri" w:cs="Calibri"/>
          <w:rPrChange w:id="204" w:author="Microsoft Office User" w:date="2025-07-25T05:08:00Z">
            <w:rPr/>
          </w:rPrChange>
        </w:rPr>
        <w:t>étant d’être «</w:t>
      </w:r>
      <w:r w:rsidRPr="00803F0C">
        <w:rPr>
          <w:rFonts w:ascii="Calibri" w:hAnsi="Calibri" w:cs="Calibri"/>
          <w:spacing w:val="-4"/>
          <w:rPrChange w:id="205" w:author="Microsoft Office User" w:date="2025-07-25T05:08:00Z">
            <w:rPr>
              <w:spacing w:val="-4"/>
            </w:rPr>
          </w:rPrChange>
        </w:rPr>
        <w:t> </w:t>
      </w:r>
      <w:r w:rsidRPr="00803F0C">
        <w:rPr>
          <w:rFonts w:ascii="Calibri" w:hAnsi="Calibri" w:cs="Calibri"/>
          <w:rPrChange w:id="206" w:author="Microsoft Office User" w:date="2025-07-25T05:08:00Z">
            <w:rPr/>
          </w:rPrChange>
        </w:rPr>
        <w:t>profonds</w:t>
      </w:r>
      <w:r w:rsidRPr="00803F0C">
        <w:rPr>
          <w:rFonts w:ascii="Calibri" w:hAnsi="Calibri" w:cs="Calibri"/>
          <w:spacing w:val="-4"/>
          <w:rPrChange w:id="207" w:author="Microsoft Office User" w:date="2025-07-25T05:08:00Z">
            <w:rPr>
              <w:spacing w:val="-4"/>
            </w:rPr>
          </w:rPrChange>
        </w:rPr>
        <w:t> </w:t>
      </w:r>
      <w:r w:rsidRPr="00803F0C">
        <w:rPr>
          <w:rFonts w:ascii="Calibri" w:hAnsi="Calibri" w:cs="Calibri"/>
          <w:rPrChange w:id="208" w:author="Microsoft Office User" w:date="2025-07-25T05:08:00Z">
            <w:rPr/>
          </w:rPrChange>
        </w:rPr>
        <w:t>», c’est</w:t>
      </w:r>
      <w:r w:rsidR="009A3A70" w:rsidRPr="00803F0C">
        <w:rPr>
          <w:rFonts w:ascii="Calibri" w:hAnsi="Calibri" w:cs="Calibri"/>
          <w:color w:val="000000" w:themeColor="text1"/>
          <w:rPrChange w:id="209" w:author="Microsoft Office User" w:date="2025-07-25T05:08:00Z">
            <w:rPr>
              <w:color w:val="000000" w:themeColor="text1"/>
            </w:rPr>
          </w:rPrChange>
        </w:rPr>
        <w:t>-à-</w:t>
      </w:r>
      <w:r w:rsidRPr="00803F0C">
        <w:rPr>
          <w:rFonts w:ascii="Calibri" w:hAnsi="Calibri" w:cs="Calibri"/>
          <w:rPrChange w:id="210" w:author="Microsoft Office User" w:date="2025-07-25T05:08:00Z">
            <w:rPr/>
          </w:rPrChange>
        </w:rPr>
        <w:t>dire de combiner de nombreuses couches intermédiaires qui s’appuient les unes sur les autres pour progresser en abstraction, il est difficile de régler les couches intermédiaires en fonction des valeurs d’entrée et de sortie, qui</w:t>
      </w:r>
      <w:r w:rsidRPr="00803F0C">
        <w:rPr>
          <w:rFonts w:ascii="Calibri" w:hAnsi="Calibri" w:cs="Calibri"/>
          <w:spacing w:val="40"/>
          <w:rPrChange w:id="211" w:author="Microsoft Office User" w:date="2025-07-25T05:08:00Z">
            <w:rPr>
              <w:spacing w:val="40"/>
            </w:rPr>
          </w:rPrChange>
        </w:rPr>
        <w:t xml:space="preserve"> </w:t>
      </w:r>
      <w:r w:rsidRPr="00803F0C">
        <w:rPr>
          <w:rFonts w:ascii="Calibri" w:hAnsi="Calibri" w:cs="Calibri"/>
          <w:rPrChange w:id="212" w:author="Microsoft Office User" w:date="2025-07-25T05:08:00Z">
            <w:rPr/>
          </w:rPrChange>
        </w:rPr>
        <w:t>par</w:t>
      </w:r>
      <w:r w:rsidRPr="00803F0C">
        <w:rPr>
          <w:rFonts w:ascii="Calibri" w:hAnsi="Calibri" w:cs="Calibri"/>
          <w:spacing w:val="-2"/>
          <w:rPrChange w:id="213" w:author="Microsoft Office User" w:date="2025-07-25T05:08:00Z">
            <w:rPr>
              <w:spacing w:val="-2"/>
            </w:rPr>
          </w:rPrChange>
        </w:rPr>
        <w:t xml:space="preserve"> </w:t>
      </w:r>
      <w:r w:rsidRPr="00803F0C">
        <w:rPr>
          <w:rFonts w:ascii="Calibri" w:hAnsi="Calibri" w:cs="Calibri"/>
          <w:rPrChange w:id="214" w:author="Microsoft Office User" w:date="2025-07-25T05:08:00Z">
            <w:rPr/>
          </w:rPrChange>
        </w:rPr>
        <w:t>définition</w:t>
      </w:r>
      <w:r w:rsidRPr="00803F0C">
        <w:rPr>
          <w:rFonts w:ascii="Calibri" w:hAnsi="Calibri" w:cs="Calibri"/>
          <w:spacing w:val="-2"/>
          <w:rPrChange w:id="215" w:author="Microsoft Office User" w:date="2025-07-25T05:08:00Z">
            <w:rPr>
              <w:spacing w:val="-2"/>
            </w:rPr>
          </w:rPrChange>
        </w:rPr>
        <w:t xml:space="preserve"> </w:t>
      </w:r>
      <w:r w:rsidRPr="00803F0C">
        <w:rPr>
          <w:rFonts w:ascii="Calibri" w:hAnsi="Calibri" w:cs="Calibri"/>
          <w:rPrChange w:id="216" w:author="Microsoft Office User" w:date="2025-07-25T05:08:00Z">
            <w:rPr/>
          </w:rPrChange>
        </w:rPr>
        <w:t>ne</w:t>
      </w:r>
      <w:r w:rsidRPr="00803F0C">
        <w:rPr>
          <w:rFonts w:ascii="Calibri" w:hAnsi="Calibri" w:cs="Calibri"/>
          <w:spacing w:val="-2"/>
          <w:rPrChange w:id="217" w:author="Microsoft Office User" w:date="2025-07-25T05:08:00Z">
            <w:rPr>
              <w:spacing w:val="-2"/>
            </w:rPr>
          </w:rPrChange>
        </w:rPr>
        <w:t xml:space="preserve"> </w:t>
      </w:r>
      <w:r w:rsidRPr="00803F0C">
        <w:rPr>
          <w:rFonts w:ascii="Calibri" w:hAnsi="Calibri" w:cs="Calibri"/>
          <w:rPrChange w:id="218" w:author="Microsoft Office User" w:date="2025-07-25T05:08:00Z">
            <w:rPr/>
          </w:rPrChange>
        </w:rPr>
        <w:t>sont</w:t>
      </w:r>
      <w:r w:rsidRPr="00803F0C">
        <w:rPr>
          <w:rFonts w:ascii="Calibri" w:hAnsi="Calibri" w:cs="Calibri"/>
          <w:spacing w:val="-2"/>
          <w:rPrChange w:id="219" w:author="Microsoft Office User" w:date="2025-07-25T05:08:00Z">
            <w:rPr>
              <w:spacing w:val="-2"/>
            </w:rPr>
          </w:rPrChange>
        </w:rPr>
        <w:t xml:space="preserve"> </w:t>
      </w:r>
      <w:r w:rsidRPr="00803F0C">
        <w:rPr>
          <w:rFonts w:ascii="Calibri" w:hAnsi="Calibri" w:cs="Calibri"/>
          <w:rPrChange w:id="220" w:author="Microsoft Office User" w:date="2025-07-25T05:08:00Z">
            <w:rPr/>
          </w:rPrChange>
        </w:rPr>
        <w:t>données</w:t>
      </w:r>
      <w:r w:rsidRPr="00803F0C">
        <w:rPr>
          <w:rFonts w:ascii="Calibri" w:hAnsi="Calibri" w:cs="Calibri"/>
          <w:spacing w:val="-2"/>
          <w:rPrChange w:id="221" w:author="Microsoft Office User" w:date="2025-07-25T05:08:00Z">
            <w:rPr>
              <w:spacing w:val="-2"/>
            </w:rPr>
          </w:rPrChange>
        </w:rPr>
        <w:t xml:space="preserve"> </w:t>
      </w:r>
      <w:r w:rsidRPr="00803F0C">
        <w:rPr>
          <w:rFonts w:ascii="Calibri" w:hAnsi="Calibri" w:cs="Calibri"/>
          <w:rPrChange w:id="222" w:author="Microsoft Office User" w:date="2025-07-25T05:08:00Z">
            <w:rPr/>
          </w:rPrChange>
        </w:rPr>
        <w:t>qu’à</w:t>
      </w:r>
      <w:r w:rsidRPr="00803F0C">
        <w:rPr>
          <w:rFonts w:ascii="Calibri" w:hAnsi="Calibri" w:cs="Calibri"/>
          <w:spacing w:val="-2"/>
          <w:rPrChange w:id="223" w:author="Microsoft Office User" w:date="2025-07-25T05:08:00Z">
            <w:rPr>
              <w:spacing w:val="-2"/>
            </w:rPr>
          </w:rPrChange>
        </w:rPr>
        <w:t xml:space="preserve"> </w:t>
      </w:r>
      <w:r w:rsidRPr="00803F0C">
        <w:rPr>
          <w:rFonts w:ascii="Calibri" w:hAnsi="Calibri" w:cs="Calibri"/>
          <w:rPrChange w:id="224" w:author="Microsoft Office User" w:date="2025-07-25T05:08:00Z">
            <w:rPr/>
          </w:rPrChange>
        </w:rPr>
        <w:t>l’entrée</w:t>
      </w:r>
      <w:r w:rsidRPr="00803F0C">
        <w:rPr>
          <w:rFonts w:ascii="Calibri" w:hAnsi="Calibri" w:cs="Calibri"/>
          <w:spacing w:val="-2"/>
          <w:rPrChange w:id="225" w:author="Microsoft Office User" w:date="2025-07-25T05:08:00Z">
            <w:rPr>
              <w:spacing w:val="-2"/>
            </w:rPr>
          </w:rPrChange>
        </w:rPr>
        <w:t xml:space="preserve"> </w:t>
      </w:r>
      <w:r w:rsidRPr="00803F0C">
        <w:rPr>
          <w:rFonts w:ascii="Calibri" w:hAnsi="Calibri" w:cs="Calibri"/>
          <w:rPrChange w:id="226" w:author="Microsoft Office User" w:date="2025-07-25T05:08:00Z">
            <w:rPr/>
          </w:rPrChange>
        </w:rPr>
        <w:t>ou</w:t>
      </w:r>
      <w:r w:rsidRPr="00803F0C">
        <w:rPr>
          <w:rFonts w:ascii="Calibri" w:hAnsi="Calibri" w:cs="Calibri"/>
          <w:spacing w:val="-2"/>
          <w:rPrChange w:id="227" w:author="Microsoft Office User" w:date="2025-07-25T05:08:00Z">
            <w:rPr>
              <w:spacing w:val="-2"/>
            </w:rPr>
          </w:rPrChange>
        </w:rPr>
        <w:t xml:space="preserve"> </w:t>
      </w:r>
      <w:r w:rsidRPr="00803F0C">
        <w:rPr>
          <w:rFonts w:ascii="Calibri" w:hAnsi="Calibri" w:cs="Calibri"/>
          <w:rPrChange w:id="228" w:author="Microsoft Office User" w:date="2025-07-25T05:08:00Z">
            <w:rPr/>
          </w:rPrChange>
        </w:rPr>
        <w:t>à</w:t>
      </w:r>
      <w:r w:rsidRPr="00803F0C">
        <w:rPr>
          <w:rFonts w:ascii="Calibri" w:hAnsi="Calibri" w:cs="Calibri"/>
          <w:spacing w:val="-2"/>
          <w:rPrChange w:id="229" w:author="Microsoft Office User" w:date="2025-07-25T05:08:00Z">
            <w:rPr>
              <w:spacing w:val="-2"/>
            </w:rPr>
          </w:rPrChange>
        </w:rPr>
        <w:t xml:space="preserve"> </w:t>
      </w:r>
      <w:r w:rsidRPr="00803F0C">
        <w:rPr>
          <w:rFonts w:ascii="Calibri" w:hAnsi="Calibri" w:cs="Calibri"/>
          <w:rPrChange w:id="230" w:author="Microsoft Office User" w:date="2025-07-25T05:08:00Z">
            <w:rPr/>
          </w:rPrChange>
        </w:rPr>
        <w:t>la</w:t>
      </w:r>
      <w:r w:rsidRPr="00803F0C">
        <w:rPr>
          <w:rFonts w:ascii="Calibri" w:hAnsi="Calibri" w:cs="Calibri"/>
          <w:spacing w:val="-2"/>
          <w:rPrChange w:id="231" w:author="Microsoft Office User" w:date="2025-07-25T05:08:00Z">
            <w:rPr>
              <w:spacing w:val="-2"/>
            </w:rPr>
          </w:rPrChange>
        </w:rPr>
        <w:t xml:space="preserve"> </w:t>
      </w:r>
      <w:r w:rsidRPr="00803F0C">
        <w:rPr>
          <w:rFonts w:ascii="Calibri" w:hAnsi="Calibri" w:cs="Calibri"/>
          <w:rPrChange w:id="232" w:author="Microsoft Office User" w:date="2025-07-25T05:08:00Z">
            <w:rPr/>
          </w:rPrChange>
        </w:rPr>
        <w:t>sortie</w:t>
      </w:r>
      <w:r w:rsidRPr="00803F0C">
        <w:rPr>
          <w:rFonts w:ascii="Calibri" w:hAnsi="Calibri" w:cs="Calibri"/>
          <w:spacing w:val="-2"/>
          <w:rPrChange w:id="233" w:author="Microsoft Office User" w:date="2025-07-25T05:08:00Z">
            <w:rPr>
              <w:spacing w:val="-2"/>
            </w:rPr>
          </w:rPrChange>
        </w:rPr>
        <w:t xml:space="preserve"> </w:t>
      </w:r>
      <w:r w:rsidRPr="00803F0C">
        <w:rPr>
          <w:rFonts w:ascii="Calibri" w:hAnsi="Calibri" w:cs="Calibri"/>
          <w:rPrChange w:id="234" w:author="Microsoft Office User" w:date="2025-07-25T05:08:00Z">
            <w:rPr/>
          </w:rPrChange>
        </w:rPr>
        <w:t>du</w:t>
      </w:r>
      <w:r w:rsidRPr="00803F0C">
        <w:rPr>
          <w:rFonts w:ascii="Calibri" w:hAnsi="Calibri" w:cs="Calibri"/>
          <w:spacing w:val="-2"/>
          <w:rPrChange w:id="235" w:author="Microsoft Office User" w:date="2025-07-25T05:08:00Z">
            <w:rPr>
              <w:spacing w:val="-2"/>
            </w:rPr>
          </w:rPrChange>
        </w:rPr>
        <w:t xml:space="preserve"> </w:t>
      </w:r>
      <w:r w:rsidRPr="00803F0C">
        <w:rPr>
          <w:rFonts w:ascii="Calibri" w:hAnsi="Calibri" w:cs="Calibri"/>
          <w:rPrChange w:id="236" w:author="Microsoft Office User" w:date="2025-07-25T05:08:00Z">
            <w:rPr/>
          </w:rPrChange>
        </w:rPr>
        <w:t>réseau.</w:t>
      </w:r>
      <w:r w:rsidRPr="00803F0C">
        <w:rPr>
          <w:rFonts w:ascii="Calibri" w:hAnsi="Calibri" w:cs="Calibri"/>
          <w:spacing w:val="-2"/>
          <w:rPrChange w:id="237" w:author="Microsoft Office User" w:date="2025-07-25T05:08:00Z">
            <w:rPr>
              <w:spacing w:val="-2"/>
            </w:rPr>
          </w:rPrChange>
        </w:rPr>
        <w:t xml:space="preserve"> </w:t>
      </w:r>
      <w:r w:rsidRPr="00803F0C">
        <w:rPr>
          <w:rFonts w:ascii="Calibri" w:hAnsi="Calibri" w:cs="Calibri"/>
          <w:rPrChange w:id="238" w:author="Microsoft Office User" w:date="2025-07-25T05:08:00Z">
            <w:rPr/>
          </w:rPrChange>
        </w:rPr>
        <w:t xml:space="preserve">Comment </w:t>
      </w:r>
      <w:del w:id="239" w:author="Microsoft Office User" w:date="2025-07-28T04:51:00Z">
        <w:r w:rsidRPr="00803F0C" w:rsidDel="009C51AC">
          <w:rPr>
            <w:rFonts w:ascii="Calibri" w:hAnsi="Calibri" w:cs="Calibri"/>
            <w:rPrChange w:id="240" w:author="Microsoft Office User" w:date="2025-07-25T05:08:00Z">
              <w:rPr/>
            </w:rPrChange>
          </w:rPr>
          <w:delText xml:space="preserve">estimer </w:delText>
        </w:r>
      </w:del>
      <w:ins w:id="241" w:author="Microsoft Office User" w:date="2025-07-28T04:51:00Z">
        <w:r w:rsidR="00E338FF">
          <w:rPr>
            <w:rFonts w:ascii="Calibri" w:hAnsi="Calibri" w:cs="Calibri"/>
          </w:rPr>
          <w:t>expliquer</w:t>
        </w:r>
        <w:r w:rsidR="009C51AC" w:rsidRPr="00803F0C">
          <w:rPr>
            <w:rFonts w:ascii="Calibri" w:hAnsi="Calibri" w:cs="Calibri"/>
            <w:rPrChange w:id="242" w:author="Microsoft Office User" w:date="2025-07-25T05:08:00Z">
              <w:rPr/>
            </w:rPrChange>
          </w:rPr>
          <w:t xml:space="preserve"> </w:t>
        </w:r>
      </w:ins>
      <w:del w:id="243" w:author="Microsoft Office User" w:date="2025-07-28T04:51:00Z">
        <w:r w:rsidRPr="00803F0C" w:rsidDel="003379AC">
          <w:rPr>
            <w:rFonts w:ascii="Calibri" w:hAnsi="Calibri" w:cs="Calibri"/>
            <w:rPrChange w:id="244" w:author="Microsoft Office User" w:date="2025-07-25T05:08:00Z">
              <w:rPr/>
            </w:rPrChange>
          </w:rPr>
          <w:delText xml:space="preserve">l’impact </w:delText>
        </w:r>
      </w:del>
      <w:ins w:id="245" w:author="Microsoft Office User" w:date="2025-07-28T04:51:00Z">
        <w:r w:rsidR="009C51AC">
          <w:rPr>
            <w:rFonts w:ascii="Calibri" w:hAnsi="Calibri" w:cs="Calibri"/>
          </w:rPr>
          <w:t>le lien entre</w:t>
        </w:r>
      </w:ins>
      <w:del w:id="246" w:author="Microsoft Office User" w:date="2025-07-28T04:51:00Z">
        <w:r w:rsidRPr="00803F0C" w:rsidDel="003379AC">
          <w:rPr>
            <w:rFonts w:ascii="Calibri" w:hAnsi="Calibri" w:cs="Calibri"/>
            <w:rPrChange w:id="247" w:author="Microsoft Office User" w:date="2025-07-25T05:08:00Z">
              <w:rPr/>
            </w:rPrChange>
          </w:rPr>
          <w:delText xml:space="preserve">qu’a </w:delText>
        </w:r>
      </w:del>
      <w:ins w:id="248" w:author="Microsoft Office User" w:date="2025-07-28T04:51:00Z">
        <w:r w:rsidR="003379AC" w:rsidRPr="00803F0C">
          <w:rPr>
            <w:rFonts w:ascii="Calibri" w:hAnsi="Calibri" w:cs="Calibri"/>
            <w:rPrChange w:id="249" w:author="Microsoft Office User" w:date="2025-07-25T05:08:00Z">
              <w:rPr/>
            </w:rPrChange>
          </w:rPr>
          <w:t xml:space="preserve"> </w:t>
        </w:r>
      </w:ins>
      <w:r w:rsidRPr="00803F0C">
        <w:rPr>
          <w:rFonts w:ascii="Calibri" w:hAnsi="Calibri" w:cs="Calibri"/>
          <w:rPrChange w:id="250" w:author="Microsoft Office User" w:date="2025-07-25T05:08:00Z">
            <w:rPr/>
          </w:rPrChange>
        </w:rPr>
        <w:t>mon ajustement d’un poids de la couche 14</w:t>
      </w:r>
      <w:ins w:id="251" w:author="Microsoft Office User" w:date="2025-07-28T04:51:00Z">
        <w:r w:rsidR="009C51AC">
          <w:rPr>
            <w:rFonts w:ascii="Calibri" w:hAnsi="Calibri" w:cs="Calibri"/>
          </w:rPr>
          <w:t>, et la</w:t>
        </w:r>
      </w:ins>
      <w:r w:rsidRPr="00803F0C">
        <w:rPr>
          <w:rFonts w:ascii="Calibri" w:hAnsi="Calibri" w:cs="Calibri"/>
          <w:rPrChange w:id="252" w:author="Microsoft Office User" w:date="2025-07-25T05:08:00Z">
            <w:rPr/>
          </w:rPrChange>
        </w:rPr>
        <w:t xml:space="preserve"> </w:t>
      </w:r>
      <w:del w:id="253" w:author="Microsoft Office User" w:date="2025-07-28T04:51:00Z">
        <w:r w:rsidRPr="00803F0C" w:rsidDel="009C51AC">
          <w:rPr>
            <w:rFonts w:ascii="Calibri" w:hAnsi="Calibri" w:cs="Calibri"/>
            <w:rPrChange w:id="254" w:author="Microsoft Office User" w:date="2025-07-25T05:08:00Z">
              <w:rPr/>
            </w:rPrChange>
          </w:rPr>
          <w:delText xml:space="preserve">sur </w:delText>
        </w:r>
      </w:del>
      <w:r w:rsidRPr="00803F0C">
        <w:rPr>
          <w:rFonts w:ascii="Calibri" w:hAnsi="Calibri" w:cs="Calibri"/>
          <w:rPrChange w:id="255" w:author="Microsoft Office User" w:date="2025-07-25T05:08:00Z">
            <w:rPr/>
          </w:rPrChange>
        </w:rPr>
        <w:t>la sortie du réseau, vingt couches de neurones plus loin ?</w:t>
      </w:r>
    </w:p>
    <w:p w14:paraId="18E216A7" w14:textId="1CC7D398" w:rsidR="00FA7ACB" w:rsidRPr="00803F0C" w:rsidRDefault="00E561EB" w:rsidP="00650F7C">
      <w:pPr>
        <w:rPr>
          <w:rFonts w:ascii="Calibri" w:hAnsi="Calibri" w:cs="Calibri"/>
          <w:rPrChange w:id="256" w:author="Microsoft Office User" w:date="2025-07-25T05:08:00Z">
            <w:rPr/>
          </w:rPrChange>
        </w:rPr>
      </w:pPr>
      <w:r w:rsidRPr="00803F0C">
        <w:rPr>
          <w:rFonts w:ascii="Calibri" w:hAnsi="Calibri" w:cs="Calibri"/>
          <w:rPrChange w:id="257" w:author="Microsoft Office User" w:date="2025-07-25T05:08:00Z">
            <w:rPr/>
          </w:rPrChange>
        </w:rPr>
        <w:t>C’est là tout le défi de cette discipline</w:t>
      </w:r>
      <w:r w:rsidRPr="00803F0C">
        <w:rPr>
          <w:rFonts w:ascii="Calibri" w:hAnsi="Calibri" w:cs="Calibri"/>
          <w:spacing w:val="33"/>
          <w:rPrChange w:id="258" w:author="Microsoft Office User" w:date="2025-07-25T05:08:00Z">
            <w:rPr>
              <w:spacing w:val="33"/>
            </w:rPr>
          </w:rPrChange>
        </w:rPr>
        <w:t xml:space="preserve"> </w:t>
      </w:r>
      <w:r w:rsidRPr="00803F0C">
        <w:rPr>
          <w:rFonts w:ascii="Calibri" w:hAnsi="Calibri" w:cs="Calibri"/>
          <w:rPrChange w:id="259" w:author="Microsoft Office User" w:date="2025-07-25T05:08:00Z">
            <w:rPr/>
          </w:rPrChange>
        </w:rPr>
        <w:t>qu’on</w:t>
      </w:r>
      <w:r w:rsidRPr="00803F0C">
        <w:rPr>
          <w:rFonts w:ascii="Calibri" w:hAnsi="Calibri" w:cs="Calibri"/>
          <w:spacing w:val="35"/>
          <w:rPrChange w:id="260" w:author="Microsoft Office User" w:date="2025-07-25T05:08:00Z">
            <w:rPr>
              <w:spacing w:val="35"/>
            </w:rPr>
          </w:rPrChange>
        </w:rPr>
        <w:t xml:space="preserve"> </w:t>
      </w:r>
      <w:r w:rsidRPr="00803F0C">
        <w:rPr>
          <w:rFonts w:ascii="Calibri" w:hAnsi="Calibri" w:cs="Calibri"/>
          <w:rPrChange w:id="261" w:author="Microsoft Office User" w:date="2025-07-25T05:08:00Z">
            <w:rPr/>
          </w:rPrChange>
        </w:rPr>
        <w:t>appelle</w:t>
      </w:r>
      <w:r w:rsidRPr="00803F0C">
        <w:rPr>
          <w:rFonts w:ascii="Calibri" w:hAnsi="Calibri" w:cs="Calibri"/>
          <w:spacing w:val="36"/>
          <w:rPrChange w:id="262" w:author="Microsoft Office User" w:date="2025-07-25T05:08:00Z">
            <w:rPr>
              <w:spacing w:val="36"/>
            </w:rPr>
          </w:rPrChange>
        </w:rPr>
        <w:t xml:space="preserve"> </w:t>
      </w:r>
      <w:r w:rsidRPr="00803F0C">
        <w:rPr>
          <w:rFonts w:ascii="Calibri" w:hAnsi="Calibri" w:cs="Calibri"/>
          <w:rPrChange w:id="263" w:author="Microsoft Office User" w:date="2025-07-25T05:08:00Z">
            <w:rPr/>
          </w:rPrChange>
        </w:rPr>
        <w:t>le</w:t>
      </w:r>
      <w:r w:rsidRPr="00803F0C">
        <w:rPr>
          <w:rFonts w:ascii="Calibri" w:hAnsi="Calibri" w:cs="Calibri"/>
          <w:spacing w:val="35"/>
          <w:rPrChange w:id="264" w:author="Microsoft Office User" w:date="2025-07-25T05:08:00Z">
            <w:rPr>
              <w:spacing w:val="35"/>
            </w:rPr>
          </w:rPrChange>
        </w:rPr>
        <w:t xml:space="preserve"> </w:t>
      </w:r>
      <w:r w:rsidRPr="00803F0C">
        <w:rPr>
          <w:rFonts w:ascii="Calibri" w:hAnsi="Calibri" w:cs="Calibri"/>
          <w:i/>
          <w:iCs/>
          <w:rPrChange w:id="265" w:author="Microsoft Office User" w:date="2025-07-25T05:08:00Z">
            <w:rPr>
              <w:i/>
              <w:iCs/>
            </w:rPr>
          </w:rPrChange>
        </w:rPr>
        <w:t>deep</w:t>
      </w:r>
      <w:r w:rsidRPr="00803F0C">
        <w:rPr>
          <w:rFonts w:ascii="Calibri" w:hAnsi="Calibri" w:cs="Calibri"/>
          <w:i/>
          <w:iCs/>
          <w:spacing w:val="36"/>
          <w:rPrChange w:id="266" w:author="Microsoft Office User" w:date="2025-07-25T05:08:00Z">
            <w:rPr>
              <w:i/>
              <w:iCs/>
              <w:spacing w:val="36"/>
            </w:rPr>
          </w:rPrChange>
        </w:rPr>
        <w:t xml:space="preserve"> </w:t>
      </w:r>
      <w:r w:rsidRPr="00803F0C">
        <w:rPr>
          <w:rFonts w:ascii="Calibri" w:hAnsi="Calibri" w:cs="Calibri"/>
          <w:i/>
          <w:iCs/>
          <w:rPrChange w:id="267" w:author="Microsoft Office User" w:date="2025-07-25T05:08:00Z">
            <w:rPr>
              <w:i/>
              <w:iCs/>
            </w:rPr>
          </w:rPrChange>
        </w:rPr>
        <w:t>learning</w:t>
      </w:r>
      <w:r w:rsidRPr="00803F0C">
        <w:rPr>
          <w:rFonts w:ascii="Calibri" w:hAnsi="Calibri" w:cs="Calibri"/>
          <w:rPrChange w:id="268" w:author="Microsoft Office User" w:date="2025-07-25T05:08:00Z">
            <w:rPr/>
          </w:rPrChange>
        </w:rPr>
        <w:t xml:space="preserve"> ou</w:t>
      </w:r>
      <w:r w:rsidRPr="00803F0C">
        <w:rPr>
          <w:rFonts w:ascii="Calibri" w:hAnsi="Calibri" w:cs="Calibri"/>
          <w:spacing w:val="35"/>
          <w:rPrChange w:id="269" w:author="Microsoft Office User" w:date="2025-07-25T05:08:00Z">
            <w:rPr>
              <w:spacing w:val="35"/>
            </w:rPr>
          </w:rPrChange>
        </w:rPr>
        <w:t xml:space="preserve"> </w:t>
      </w:r>
      <w:r w:rsidRPr="00803F0C">
        <w:rPr>
          <w:rFonts w:ascii="Calibri" w:hAnsi="Calibri" w:cs="Calibri"/>
          <w:rPrChange w:id="270" w:author="Microsoft Office User" w:date="2025-07-25T05:08:00Z">
            <w:rPr/>
          </w:rPrChange>
        </w:rPr>
        <w:t>«</w:t>
      </w:r>
      <w:r w:rsidRPr="00803F0C">
        <w:rPr>
          <w:rFonts w:ascii="Calibri" w:hAnsi="Calibri" w:cs="Calibri"/>
          <w:spacing w:val="-1"/>
          <w:rPrChange w:id="271" w:author="Microsoft Office User" w:date="2025-07-25T05:08:00Z">
            <w:rPr>
              <w:spacing w:val="-1"/>
            </w:rPr>
          </w:rPrChange>
        </w:rPr>
        <w:t> </w:t>
      </w:r>
      <w:r w:rsidRPr="00803F0C">
        <w:rPr>
          <w:rFonts w:ascii="Calibri" w:hAnsi="Calibri" w:cs="Calibri"/>
          <w:rPrChange w:id="272" w:author="Microsoft Office User" w:date="2025-07-25T05:08:00Z">
            <w:rPr/>
          </w:rPrChange>
        </w:rPr>
        <w:t>apprentissage</w:t>
      </w:r>
      <w:r w:rsidRPr="00803F0C">
        <w:rPr>
          <w:rFonts w:ascii="Calibri" w:hAnsi="Calibri" w:cs="Calibri"/>
          <w:spacing w:val="35"/>
          <w:rPrChange w:id="273" w:author="Microsoft Office User" w:date="2025-07-25T05:08:00Z">
            <w:rPr>
              <w:spacing w:val="35"/>
            </w:rPr>
          </w:rPrChange>
        </w:rPr>
        <w:t xml:space="preserve"> </w:t>
      </w:r>
      <w:r w:rsidRPr="00803F0C">
        <w:rPr>
          <w:rFonts w:ascii="Calibri" w:hAnsi="Calibri" w:cs="Calibri"/>
          <w:rPrChange w:id="274" w:author="Microsoft Office User" w:date="2025-07-25T05:08:00Z">
            <w:rPr/>
          </w:rPrChange>
        </w:rPr>
        <w:t>profond</w:t>
      </w:r>
      <w:r w:rsidRPr="00803F0C">
        <w:rPr>
          <w:rFonts w:ascii="Calibri" w:hAnsi="Calibri" w:cs="Calibri"/>
          <w:spacing w:val="-2"/>
          <w:rPrChange w:id="275" w:author="Microsoft Office User" w:date="2025-07-25T05:08:00Z">
            <w:rPr>
              <w:spacing w:val="-2"/>
            </w:rPr>
          </w:rPrChange>
        </w:rPr>
        <w:t> </w:t>
      </w:r>
      <w:r w:rsidRPr="00803F0C">
        <w:rPr>
          <w:rFonts w:ascii="Calibri" w:hAnsi="Calibri" w:cs="Calibri"/>
          <w:rPrChange w:id="276" w:author="Microsoft Office User" w:date="2025-07-25T05:08:00Z">
            <w:rPr/>
          </w:rPrChange>
        </w:rPr>
        <w:t>»</w:t>
      </w:r>
      <w:r w:rsidRPr="00803F0C">
        <w:rPr>
          <w:rFonts w:ascii="Calibri" w:hAnsi="Calibri" w:cs="Calibri"/>
          <w:spacing w:val="36"/>
          <w:rPrChange w:id="277" w:author="Microsoft Office User" w:date="2025-07-25T05:08:00Z">
            <w:rPr>
              <w:spacing w:val="36"/>
            </w:rPr>
          </w:rPrChange>
        </w:rPr>
        <w:t xml:space="preserve"> </w:t>
      </w:r>
      <w:r w:rsidRPr="00803F0C">
        <w:rPr>
          <w:rFonts w:ascii="Calibri" w:hAnsi="Calibri" w:cs="Calibri"/>
          <w:spacing w:val="-4"/>
          <w:rPrChange w:id="278" w:author="Microsoft Office User" w:date="2025-07-25T05:08:00Z">
            <w:rPr>
              <w:spacing w:val="-4"/>
            </w:rPr>
          </w:rPrChange>
        </w:rPr>
        <w:t xml:space="preserve">(qui </w:t>
      </w:r>
      <w:r w:rsidRPr="00803F0C">
        <w:rPr>
          <w:rFonts w:ascii="Calibri" w:hAnsi="Calibri" w:cs="Calibri"/>
          <w:rPrChange w:id="279" w:author="Microsoft Office User" w:date="2025-07-25T05:08:00Z">
            <w:rPr/>
          </w:rPrChange>
        </w:rPr>
        <w:t xml:space="preserve">est donc une sous-catégorie de l’apprentissage automatique, tout comme le réseau de neurones est une sous-catégorie des algorithmes). L’algorithme d’apprentissage </w:t>
      </w:r>
      <w:r w:rsidRPr="00803F0C">
        <w:rPr>
          <w:rFonts w:ascii="Calibri" w:hAnsi="Calibri" w:cs="Calibri"/>
          <w:color w:val="000000" w:themeColor="text1"/>
          <w:rPrChange w:id="280" w:author="Microsoft Office User" w:date="2025-07-25T05:08:00Z">
            <w:rPr>
              <w:color w:val="000000" w:themeColor="text1"/>
            </w:rPr>
          </w:rPrChange>
        </w:rPr>
        <w:t>construit par</w:t>
      </w:r>
      <w:r w:rsidRPr="00803F0C">
        <w:rPr>
          <w:rFonts w:ascii="Calibri" w:hAnsi="Calibri" w:cs="Calibri"/>
          <w:rPrChange w:id="281" w:author="Microsoft Office User" w:date="2025-07-25T05:08:00Z">
            <w:rPr/>
          </w:rPrChange>
        </w:rPr>
        <w:t xml:space="preserve"> Le Cun reprend une technique mathématique appelée «</w:t>
      </w:r>
      <w:r w:rsidRPr="00803F0C">
        <w:rPr>
          <w:rFonts w:ascii="Calibri" w:hAnsi="Calibri" w:cs="Calibri"/>
          <w:spacing w:val="-4"/>
          <w:rPrChange w:id="282" w:author="Microsoft Office User" w:date="2025-07-25T05:08:00Z">
            <w:rPr>
              <w:spacing w:val="-4"/>
            </w:rPr>
          </w:rPrChange>
        </w:rPr>
        <w:t> </w:t>
      </w:r>
      <w:r w:rsidRPr="00803F0C">
        <w:rPr>
          <w:rFonts w:ascii="Calibri" w:hAnsi="Calibri" w:cs="Calibri"/>
          <w:color w:val="000000" w:themeColor="text1"/>
          <w:rPrChange w:id="283" w:author="Microsoft Office User" w:date="2025-07-25T05:08:00Z">
            <w:rPr>
              <w:color w:val="000000" w:themeColor="text1"/>
            </w:rPr>
          </w:rPrChange>
        </w:rPr>
        <w:t>rétropropagation</w:t>
      </w:r>
      <w:r w:rsidRPr="00803F0C">
        <w:rPr>
          <w:rFonts w:ascii="Calibri" w:hAnsi="Calibri" w:cs="Calibri"/>
          <w:rPrChange w:id="284" w:author="Microsoft Office User" w:date="2025-07-25T05:08:00Z">
            <w:rPr/>
          </w:rPrChange>
        </w:rPr>
        <w:t xml:space="preserve"> du gradient</w:t>
      </w:r>
      <w:bookmarkStart w:id="285" w:name="_bookmark17"/>
      <w:bookmarkEnd w:id="285"/>
      <w:r w:rsidR="00FA7ACB" w:rsidRPr="00803F0C">
        <w:rPr>
          <w:rFonts w:ascii="Calibri" w:hAnsi="Calibri" w:cs="Calibri"/>
          <w:color w:val="000000" w:themeColor="text1"/>
          <w:vertAlign w:val="superscript"/>
          <w:rPrChange w:id="286" w:author="Microsoft Office User" w:date="2025-07-25T05:08:00Z">
            <w:rPr>
              <w:color w:val="000000" w:themeColor="text1"/>
              <w:vertAlign w:val="superscript"/>
            </w:rPr>
          </w:rPrChange>
        </w:rPr>
        <w:endnoteReference w:id="4"/>
      </w:r>
      <w:r w:rsidR="00FA7ACB" w:rsidRPr="00803F0C">
        <w:rPr>
          <w:rFonts w:ascii="Calibri" w:hAnsi="Calibri" w:cs="Calibri"/>
          <w:color w:val="000000" w:themeColor="text1"/>
          <w:rPrChange w:id="287" w:author="Microsoft Office User" w:date="2025-07-25T05:08:00Z">
            <w:rPr>
              <w:color w:val="000000" w:themeColor="text1"/>
            </w:rPr>
          </w:rPrChange>
        </w:rPr>
        <w:t> »</w:t>
      </w:r>
      <w:r w:rsidR="00FA7ACB" w:rsidRPr="00803F0C">
        <w:rPr>
          <w:rFonts w:ascii="Calibri" w:hAnsi="Calibri" w:cs="Calibri"/>
          <w:rPrChange w:id="288" w:author="Microsoft Office User" w:date="2025-07-25T05:08:00Z">
            <w:rPr/>
          </w:rPrChange>
        </w:rPr>
        <w:t>, pour l’appliquer à l’apprentissage machine. En bref, cet algorithme consiste à faire fonctionner le réseau en cours de réglage sur des milliers d’exemples :</w:t>
      </w:r>
      <w:r w:rsidR="00FA7ACB" w:rsidRPr="00803F0C">
        <w:rPr>
          <w:rFonts w:ascii="Calibri" w:hAnsi="Calibri" w:cs="Calibri"/>
          <w:spacing w:val="40"/>
          <w:rPrChange w:id="289" w:author="Microsoft Office User" w:date="2025-07-25T05:08:00Z">
            <w:rPr>
              <w:spacing w:val="40"/>
            </w:rPr>
          </w:rPrChange>
        </w:rPr>
        <w:t xml:space="preserve"> </w:t>
      </w:r>
      <w:r w:rsidR="00FA7ACB" w:rsidRPr="00803F0C">
        <w:rPr>
          <w:rFonts w:ascii="Calibri" w:hAnsi="Calibri" w:cs="Calibri"/>
          <w:rPrChange w:id="290" w:author="Microsoft Office User" w:date="2025-07-25T05:08:00Z">
            <w:rPr/>
          </w:rPrChange>
        </w:rPr>
        <w:t>sur chaque exemple, il calcule la prédiction du réseau, puis l’écart entre cette prédiction et la vraie réponse ; puis il ajuste les poids des connexions du réseau d’un petit cran dans la direction qui fait réduire cet écart (</w:t>
      </w:r>
      <w:r w:rsidR="00FA7ACB" w:rsidRPr="00803F0C">
        <w:rPr>
          <w:rFonts w:ascii="Calibri" w:hAnsi="Calibri" w:cs="Calibri"/>
          <w:highlight w:val="yellow"/>
          <w:rPrChange w:id="291" w:author="Microsoft Office User" w:date="2025-07-25T05:08:00Z">
            <w:rPr>
              <w:highlight w:val="yellow"/>
            </w:rPr>
          </w:rPrChange>
        </w:rPr>
        <w:t>voir encadré pour plus de détail</w:t>
      </w:r>
      <w:r w:rsidR="00FA7ACB" w:rsidRPr="00803F0C">
        <w:rPr>
          <w:rFonts w:ascii="Calibri" w:hAnsi="Calibri" w:cs="Calibri"/>
          <w:rPrChange w:id="292" w:author="Microsoft Office User" w:date="2025-07-25T05:08:00Z">
            <w:rPr/>
          </w:rPrChange>
        </w:rPr>
        <w:t xml:space="preserve">). </w:t>
      </w:r>
      <w:r w:rsidR="00FA7ACB" w:rsidRPr="00803F0C">
        <w:rPr>
          <w:rFonts w:ascii="Calibri" w:hAnsi="Calibri" w:cs="Calibri"/>
          <w:color w:val="000000" w:themeColor="text1"/>
          <w:rPrChange w:id="293" w:author="Microsoft Office User" w:date="2025-07-25T05:08:00Z">
            <w:rPr>
              <w:color w:val="000000" w:themeColor="text1"/>
            </w:rPr>
          </w:rPrChange>
        </w:rPr>
        <w:t>Ainsi</w:t>
      </w:r>
      <w:r w:rsidR="00FA7ACB" w:rsidRPr="00803F0C">
        <w:rPr>
          <w:rFonts w:ascii="Calibri" w:hAnsi="Calibri" w:cs="Calibri"/>
          <w:rPrChange w:id="294" w:author="Microsoft Office User" w:date="2025-07-25T05:08:00Z">
            <w:rPr/>
          </w:rPrChange>
        </w:rPr>
        <w:t>, exemple par exemple et pas à pas, l’algorithme d’apprentissage affine les prédictions du réseau jusqu’à ce qu’il soit réglé au mieux : alors, il sera performant sur la tâche d’entraînement.</w:t>
      </w:r>
    </w:p>
    <w:p w14:paraId="348BCEB3" w14:textId="639B4B3D" w:rsidR="00E561EB" w:rsidRPr="00BC3ABE" w:rsidRDefault="00FA7ACB" w:rsidP="00650F7C">
      <w:r w:rsidRPr="00803F0C">
        <w:rPr>
          <w:rFonts w:ascii="Calibri" w:hAnsi="Calibri" w:cs="Calibri"/>
          <w:rPrChange w:id="295" w:author="Microsoft Office User" w:date="2025-07-25T05:08:00Z">
            <w:rPr/>
          </w:rPrChange>
        </w:rPr>
        <w:t>Le Cun consolide la théo</w:t>
      </w:r>
      <w:bookmarkStart w:id="296" w:name="_bookmark18"/>
      <w:bookmarkEnd w:id="296"/>
      <w:r w:rsidRPr="00803F0C">
        <w:rPr>
          <w:rFonts w:ascii="Calibri" w:hAnsi="Calibri" w:cs="Calibri"/>
          <w:rPrChange w:id="297" w:author="Microsoft Office User" w:date="2025-07-25T05:08:00Z">
            <w:rPr/>
          </w:rPrChange>
        </w:rPr>
        <w:t>rie</w:t>
      </w:r>
      <w:r w:rsidRPr="00803F0C">
        <w:rPr>
          <w:rStyle w:val="EndnoteReference"/>
          <w:rFonts w:ascii="Calibri" w:hAnsi="Calibri" w:cs="Calibri"/>
          <w:rPrChange w:id="298" w:author="Microsoft Office User" w:date="2025-07-25T05:08:00Z">
            <w:rPr>
              <w:rStyle w:val="EndnoteReference"/>
              <w:rFonts w:ascii="Times New Roman" w:hAnsi="Times New Roman" w:cs="Times New Roman"/>
            </w:rPr>
          </w:rPrChange>
        </w:rPr>
        <w:endnoteReference w:id="5"/>
      </w:r>
      <w:r w:rsidRPr="00803F0C">
        <w:rPr>
          <w:rFonts w:ascii="Calibri" w:hAnsi="Calibri" w:cs="Calibri"/>
          <w:rPrChange w:id="299" w:author="Microsoft Office User" w:date="2025-07-25T05:08:00Z">
            <w:rPr/>
          </w:rPrChange>
        </w:rPr>
        <w:t>, en s’appuyant sur les travaux concomitants d’un Canadien nommé Geoffrey Hinton, et l’applique aux réseaux de neurones</w:t>
      </w:r>
      <w:r w:rsidRPr="00BC3ABE">
        <w:t>. Son objectif est d’aider la Poste américaine à lire automatiquement les codes postaux écrits à la main sur des chèques. Son réseau de neurones a donc pour mission de prendre en entrée la photo d’un chiffre en 28 par 28 pixels</w:t>
      </w:r>
      <w:bookmarkStart w:id="300" w:name="_bookmark19"/>
      <w:bookmarkEnd w:id="300"/>
      <w:r w:rsidRPr="00BC3ABE">
        <w:rPr>
          <w:rStyle w:val="EndnoteReference"/>
          <w:rFonts w:ascii="Times New Roman" w:hAnsi="Times New Roman" w:cs="Times New Roman"/>
        </w:rPr>
        <w:endnoteReference w:id="6"/>
      </w:r>
      <w:r w:rsidRPr="00BC3ABE">
        <w:t>,</w:t>
      </w:r>
      <w:r w:rsidR="00E561EB" w:rsidRPr="00BC3ABE">
        <w:t xml:space="preserve"> et de donner en sortie le chiffre écrit sur la photo. Le Cun construit son réseau de neurones, applique son apprentissage sur des milliers d’exemples</w:t>
      </w:r>
      <w:r w:rsidR="00E561EB" w:rsidRPr="00BC3ABE">
        <w:rPr>
          <w:color w:val="000000" w:themeColor="text1"/>
        </w:rPr>
        <w:t>. Cette approche aboutit à</w:t>
      </w:r>
      <w:r w:rsidR="00E561EB" w:rsidRPr="00BC3ABE">
        <w:t xml:space="preserve"> un succès éclatant : son réseau de neurones atteint une performance bien </w:t>
      </w:r>
      <w:r w:rsidR="00E561EB" w:rsidRPr="00BC3ABE">
        <w:rPr>
          <w:color w:val="000000" w:themeColor="text1"/>
        </w:rPr>
        <w:t>supérieure à</w:t>
      </w:r>
      <w:r w:rsidR="00E561EB" w:rsidRPr="00BC3ABE">
        <w:t xml:space="preserve"> tous les systèmes </w:t>
      </w:r>
      <w:r w:rsidR="00E561EB" w:rsidRPr="00BC3ABE">
        <w:rPr>
          <w:color w:val="000000" w:themeColor="text1"/>
        </w:rPr>
        <w:t>de</w:t>
      </w:r>
      <w:r w:rsidR="00E561EB" w:rsidRPr="00BC3ABE">
        <w:t xml:space="preserve"> l’époque. Le système de Le Cun est alors déployé pour reconnaître les chiffres écrits</w:t>
      </w:r>
      <w:r w:rsidR="00E561EB" w:rsidRPr="00BC3ABE">
        <w:rPr>
          <w:spacing w:val="40"/>
        </w:rPr>
        <w:t xml:space="preserve"> </w:t>
      </w:r>
      <w:r w:rsidR="00E561EB" w:rsidRPr="00BC3ABE">
        <w:t>à la main sur les chèques</w:t>
      </w:r>
      <w:r w:rsidR="00E561EB" w:rsidRPr="00BC3ABE">
        <w:rPr>
          <w:color w:val="000000" w:themeColor="text1"/>
        </w:rPr>
        <w:t>,</w:t>
      </w:r>
      <w:r w:rsidR="00E561EB" w:rsidRPr="00BC3ABE">
        <w:t xml:space="preserve"> avec un grand succès : à la fin des années </w:t>
      </w:r>
      <w:r w:rsidR="009A3A70">
        <w:t>quatre-vingt-dix</w:t>
      </w:r>
      <w:r w:rsidR="00E561EB" w:rsidRPr="00BC3ABE">
        <w:t>, il traite 10 à 20 % de tous les chèques encaissés aux États-Unis.</w:t>
      </w:r>
    </w:p>
    <w:p w14:paraId="72856E2F" w14:textId="0D481F2E" w:rsidR="00E561EB" w:rsidRPr="00BC3ABE" w:rsidRDefault="00E561EB" w:rsidP="00E44AC1">
      <w:pPr>
        <w:pStyle w:val="Heading3"/>
        <w:spacing w:line="276" w:lineRule="auto"/>
        <w:jc w:val="both"/>
        <w:rPr>
          <w:rFonts w:ascii="Times New Roman" w:hAnsi="Times New Roman" w:cs="Times New Roman"/>
        </w:rPr>
      </w:pPr>
      <w:bookmarkStart w:id="303" w:name="_Toc11"/>
      <w:bookmarkStart w:id="304" w:name="_Toc193205398"/>
      <w:bookmarkStart w:id="305" w:name="_Toc201332051"/>
      <w:r w:rsidRPr="00BC3ABE">
        <w:rPr>
          <w:rFonts w:ascii="Times New Roman" w:hAnsi="Times New Roman" w:cs="Times New Roman"/>
        </w:rPr>
        <w:t>Apprentissage,</w:t>
      </w:r>
      <w:r w:rsidRPr="00BC3ABE">
        <w:rPr>
          <w:rFonts w:ascii="Times New Roman" w:hAnsi="Times New Roman" w:cs="Times New Roman"/>
          <w:spacing w:val="-5"/>
        </w:rPr>
        <w:t xml:space="preserve"> </w:t>
      </w:r>
      <w:r w:rsidRPr="00BC3ABE">
        <w:rPr>
          <w:rFonts w:ascii="Times New Roman" w:hAnsi="Times New Roman" w:cs="Times New Roman"/>
        </w:rPr>
        <w:t>puis</w:t>
      </w:r>
      <w:r w:rsidRPr="00BC3ABE">
        <w:rPr>
          <w:rFonts w:ascii="Times New Roman" w:hAnsi="Times New Roman" w:cs="Times New Roman"/>
          <w:spacing w:val="-4"/>
        </w:rPr>
        <w:t xml:space="preserve"> </w:t>
      </w:r>
      <w:r w:rsidR="00DE0E08">
        <w:rPr>
          <w:rFonts w:ascii="Times New Roman" w:hAnsi="Times New Roman" w:cs="Times New Roman"/>
          <w:spacing w:val="-2"/>
        </w:rPr>
        <w:t>i</w:t>
      </w:r>
      <w:r w:rsidRPr="00BC3ABE">
        <w:rPr>
          <w:rFonts w:ascii="Times New Roman" w:hAnsi="Times New Roman" w:cs="Times New Roman"/>
          <w:spacing w:val="-2"/>
        </w:rPr>
        <w:t>nf</w:t>
      </w:r>
      <w:r w:rsidR="00DE0E08">
        <w:rPr>
          <w:rFonts w:ascii="Times New Roman" w:hAnsi="Times New Roman" w:cs="Times New Roman"/>
          <w:spacing w:val="-2"/>
        </w:rPr>
        <w:t>é</w:t>
      </w:r>
      <w:r w:rsidRPr="00BC3ABE">
        <w:rPr>
          <w:rFonts w:ascii="Times New Roman" w:hAnsi="Times New Roman" w:cs="Times New Roman"/>
          <w:spacing w:val="-2"/>
        </w:rPr>
        <w:t>rence</w:t>
      </w:r>
      <w:bookmarkEnd w:id="303"/>
      <w:bookmarkEnd w:id="304"/>
      <w:bookmarkEnd w:id="305"/>
    </w:p>
    <w:p w14:paraId="0CD79E84" w14:textId="253420AF" w:rsidR="006E3AAE" w:rsidRPr="00BC3ABE" w:rsidRDefault="00E561EB" w:rsidP="006E3AAE">
      <w:pPr>
        <w:rPr>
          <w:ins w:id="306" w:author="Microsoft Office User" w:date="2025-07-28T05:00:00Z"/>
        </w:rPr>
      </w:pPr>
      <w:r w:rsidRPr="00BC3ABE">
        <w:t xml:space="preserve">Yann </w:t>
      </w:r>
      <w:r w:rsidRPr="00BC3ABE">
        <w:rPr>
          <w:color w:val="000000" w:themeColor="text1"/>
        </w:rPr>
        <w:t>Le</w:t>
      </w:r>
      <w:r w:rsidRPr="00BC3ABE">
        <w:t xml:space="preserve"> Cun avait rendu possible l’apprentissage, qui consiste à entraîner</w:t>
      </w:r>
      <w:r w:rsidRPr="00BC3ABE">
        <w:rPr>
          <w:spacing w:val="40"/>
        </w:rPr>
        <w:t xml:space="preserve"> </w:t>
      </w:r>
      <w:r w:rsidRPr="00BC3ABE">
        <w:t xml:space="preserve">le réseau de </w:t>
      </w:r>
      <w:r w:rsidRPr="00BC3ABE">
        <w:lastRenderedPageBreak/>
        <w:t xml:space="preserve">neurones en ajustant automatiquement ses poids de connexions en fonction de milliers d’exemples donnés en entrée. Cette technique est plus ou moins la même que celle qu’on utilise aujourd’hui, et c’est en l’appliquant qu’on donne progressivement à notre réseau sa capacité à *raisonner*. </w:t>
      </w:r>
      <w:r w:rsidRPr="00BC3ABE">
        <w:rPr>
          <w:color w:val="000000" w:themeColor="text1"/>
        </w:rPr>
        <w:t>Dans le cas des</w:t>
      </w:r>
      <w:r w:rsidRPr="00BC3ABE">
        <w:t xml:space="preserve"> réseaux gigantesques d’aujourd’hui, cet apprentissage </w:t>
      </w:r>
      <w:ins w:id="307" w:author="Microsoft Office User" w:date="2025-07-28T05:02:00Z">
        <w:r w:rsidR="006E3AAE">
          <w:t xml:space="preserve">coûte des millions d’euros, </w:t>
        </w:r>
      </w:ins>
      <w:r w:rsidRPr="00BC3ABE">
        <w:t>dure des mois et peut mobiliser des centaines de milliers de processeurs</w:t>
      </w:r>
      <w:r w:rsidRPr="00BC3ABE">
        <w:rPr>
          <w:color w:val="000000" w:themeColor="text1"/>
        </w:rPr>
        <w:t>,</w:t>
      </w:r>
      <w:r w:rsidRPr="00BC3ABE">
        <w:t xml:space="preserve"> dans des fermes de serveurs qui consomment autant </w:t>
      </w:r>
      <w:r w:rsidRPr="00BC3ABE">
        <w:rPr>
          <w:color w:val="000000" w:themeColor="text1"/>
        </w:rPr>
        <w:t>d’électricité qu’un département français entier</w:t>
      </w:r>
      <w:r w:rsidRPr="00BC3ABE">
        <w:t>.</w:t>
      </w:r>
      <w:ins w:id="308" w:author="Microsoft Office User" w:date="2025-07-28T05:00:00Z">
        <w:r w:rsidR="006E3AAE">
          <w:t xml:space="preserve"> </w:t>
        </w:r>
        <w:r w:rsidR="006E3AAE" w:rsidRPr="00BC3ABE">
          <w:t>C’est</w:t>
        </w:r>
        <w:r w:rsidR="006E3AAE" w:rsidRPr="00BC3ABE">
          <w:rPr>
            <w:spacing w:val="42"/>
          </w:rPr>
          <w:t xml:space="preserve"> </w:t>
        </w:r>
        <w:r w:rsidR="006E3AAE" w:rsidRPr="00BC3ABE">
          <w:t>pour</w:t>
        </w:r>
        <w:r w:rsidR="006E3AAE" w:rsidRPr="00BC3ABE">
          <w:rPr>
            <w:spacing w:val="43"/>
          </w:rPr>
          <w:t xml:space="preserve"> </w:t>
        </w:r>
        <w:r w:rsidR="006E3AAE" w:rsidRPr="00BC3ABE">
          <w:t>cette</w:t>
        </w:r>
        <w:r w:rsidR="006E3AAE" w:rsidRPr="00BC3ABE">
          <w:rPr>
            <w:spacing w:val="43"/>
          </w:rPr>
          <w:t xml:space="preserve"> </w:t>
        </w:r>
        <w:r w:rsidR="006E3AAE" w:rsidRPr="00BC3ABE">
          <w:t>raison</w:t>
        </w:r>
        <w:r w:rsidR="006E3AAE" w:rsidRPr="00BC3ABE">
          <w:rPr>
            <w:spacing w:val="43"/>
          </w:rPr>
          <w:t xml:space="preserve"> </w:t>
        </w:r>
        <w:r w:rsidR="006E3AAE" w:rsidRPr="00BC3ABE">
          <w:t>que</w:t>
        </w:r>
        <w:r w:rsidR="006E3AAE" w:rsidRPr="00BC3ABE">
          <w:rPr>
            <w:spacing w:val="43"/>
          </w:rPr>
          <w:t xml:space="preserve"> </w:t>
        </w:r>
        <w:r w:rsidR="006E3AAE" w:rsidRPr="00BC3ABE">
          <w:rPr>
            <w:spacing w:val="-5"/>
          </w:rPr>
          <w:t xml:space="preserve">la </w:t>
        </w:r>
        <w:r w:rsidR="006E3AAE" w:rsidRPr="00BC3ABE">
          <w:t>*connaissance* du modèle</w:t>
        </w:r>
        <w:r w:rsidR="006E3AAE" w:rsidRPr="00BC3ABE">
          <w:rPr>
            <w:rStyle w:val="FootnoteReference"/>
            <w:rFonts w:ascii="Times New Roman" w:hAnsi="Times New Roman" w:cs="Times New Roman"/>
          </w:rPr>
          <w:footnoteReference w:id="15"/>
        </w:r>
        <w:r w:rsidR="006E3AAE" w:rsidRPr="00BC3ABE">
          <w:t xml:space="preserve"> s’arrête à une certaine date :</w:t>
        </w:r>
        <w:r w:rsidR="006E3AAE" w:rsidRPr="00BC3ABE">
          <w:rPr>
            <w:spacing w:val="40"/>
          </w:rPr>
          <w:t xml:space="preserve"> </w:t>
        </w:r>
        <w:r w:rsidR="006E3AAE" w:rsidRPr="00BC3ABE">
          <w:t xml:space="preserve">comme il faudrait plusieurs mois pour réentraîner le modèle, impossible d’intégrer les informations </w:t>
        </w:r>
        <w:r w:rsidR="006E3AAE" w:rsidRPr="00BC3ABE">
          <w:rPr>
            <w:color w:val="000000" w:themeColor="text1"/>
          </w:rPr>
          <w:t>de la veille</w:t>
        </w:r>
        <w:r w:rsidR="006E3AAE" w:rsidRPr="00BC3ABE">
          <w:t>.</w:t>
        </w:r>
      </w:ins>
    </w:p>
    <w:p w14:paraId="03E0F405" w14:textId="6BA98435" w:rsidR="00E561EB" w:rsidRPr="00BC3ABE" w:rsidDel="006E3AAE" w:rsidRDefault="00E561EB" w:rsidP="006E3AAE">
      <w:pPr>
        <w:rPr>
          <w:del w:id="311" w:author="Microsoft Office User" w:date="2025-07-28T05:01:00Z"/>
        </w:rPr>
      </w:pPr>
    </w:p>
    <w:p w14:paraId="67FE0981" w14:textId="2B90AAA6" w:rsidR="00E561EB" w:rsidRPr="00BC3ABE" w:rsidRDefault="00E561EB" w:rsidP="00650F7C">
      <w:r w:rsidRPr="00BC3ABE">
        <w:t>Ensuite, dès que l’entraînement a fait atteindre au réseau de neurones une performance satisfaisante, on fige la valeur des poids du réseau, qui ne sont alors que des listes de chiffres en mémoire (rappelons que chaque poids est un coefficient positif ou négatif). Alors,</w:t>
      </w:r>
      <w:r w:rsidRPr="00BC3ABE">
        <w:rPr>
          <w:spacing w:val="-2"/>
        </w:rPr>
        <w:t xml:space="preserve"> </w:t>
      </w:r>
      <w:r w:rsidRPr="00BC3ABE">
        <w:t>on</w:t>
      </w:r>
      <w:r w:rsidRPr="00BC3ABE">
        <w:rPr>
          <w:spacing w:val="-2"/>
        </w:rPr>
        <w:t xml:space="preserve"> </w:t>
      </w:r>
      <w:r w:rsidRPr="00BC3ABE">
        <w:t>peut</w:t>
      </w:r>
      <w:r w:rsidRPr="00BC3ABE">
        <w:rPr>
          <w:spacing w:val="-2"/>
        </w:rPr>
        <w:t xml:space="preserve"> </w:t>
      </w:r>
      <w:r w:rsidRPr="00BC3ABE">
        <w:t>réaliser</w:t>
      </w:r>
      <w:r w:rsidRPr="00BC3ABE">
        <w:rPr>
          <w:spacing w:val="-2"/>
        </w:rPr>
        <w:t xml:space="preserve"> </w:t>
      </w:r>
      <w:r w:rsidRPr="00BC3ABE">
        <w:rPr>
          <w:color w:val="000000" w:themeColor="text1"/>
        </w:rPr>
        <w:t>son</w:t>
      </w:r>
      <w:r w:rsidRPr="00BC3ABE">
        <w:rPr>
          <w:spacing w:val="-2"/>
        </w:rPr>
        <w:t xml:space="preserve"> </w:t>
      </w:r>
      <w:r w:rsidRPr="00BC3ABE">
        <w:t>but</w:t>
      </w:r>
      <w:r w:rsidRPr="00BC3ABE">
        <w:rPr>
          <w:spacing w:val="-2"/>
        </w:rPr>
        <w:t xml:space="preserve"> </w:t>
      </w:r>
      <w:r w:rsidRPr="00BC3ABE">
        <w:t>initial</w:t>
      </w:r>
      <w:del w:id="312" w:author="Microsoft Office User" w:date="2025-07-28T05:01:00Z">
        <w:r w:rsidRPr="00BC3ABE" w:rsidDel="006E3AAE">
          <w:delText xml:space="preserve"> </w:delText>
        </w:r>
      </w:del>
      <w:ins w:id="313" w:author="Microsoft Office User" w:date="2025-07-28T05:01:00Z">
        <w:r w:rsidR="006E3AAE">
          <w:t> </w:t>
        </w:r>
        <w:r w:rsidR="006E3AAE">
          <w:rPr>
            <w:spacing w:val="-2"/>
          </w:rPr>
          <w:t xml:space="preserve">: l’utiliser </w:t>
        </w:r>
      </w:ins>
      <w:del w:id="314" w:author="Microsoft Office User" w:date="2025-07-28T05:01:00Z">
        <w:r w:rsidRPr="00BC3ABE" w:rsidDel="006E3AAE">
          <w:delText>et</w:delText>
        </w:r>
        <w:r w:rsidRPr="00BC3ABE" w:rsidDel="006E3AAE">
          <w:rPr>
            <w:spacing w:val="-2"/>
          </w:rPr>
          <w:delText xml:space="preserve"> </w:delText>
        </w:r>
        <w:r w:rsidRPr="00BC3ABE" w:rsidDel="006E3AAE">
          <w:delText>l’exploiter</w:delText>
        </w:r>
        <w:r w:rsidRPr="00BC3ABE" w:rsidDel="006E3AAE">
          <w:rPr>
            <w:spacing w:val="-2"/>
          </w:rPr>
          <w:delText xml:space="preserve"> </w:delText>
        </w:r>
      </w:del>
      <w:r w:rsidRPr="00BC3ABE">
        <w:t>en</w:t>
      </w:r>
      <w:r w:rsidRPr="00BC3ABE">
        <w:rPr>
          <w:spacing w:val="-2"/>
        </w:rPr>
        <w:t xml:space="preserve"> </w:t>
      </w:r>
      <w:r w:rsidRPr="00BC3ABE">
        <w:t>lui faisant</w:t>
      </w:r>
      <w:r w:rsidRPr="00BC3ABE">
        <w:rPr>
          <w:spacing w:val="-2"/>
        </w:rPr>
        <w:t xml:space="preserve"> </w:t>
      </w:r>
      <w:r w:rsidRPr="00BC3ABE">
        <w:t>calculer</w:t>
      </w:r>
      <w:r w:rsidRPr="00BC3ABE">
        <w:rPr>
          <w:spacing w:val="-2"/>
        </w:rPr>
        <w:t xml:space="preserve"> </w:t>
      </w:r>
      <w:r w:rsidRPr="00BC3ABE">
        <w:t>des</w:t>
      </w:r>
      <w:r w:rsidRPr="00BC3ABE">
        <w:rPr>
          <w:spacing w:val="-2"/>
        </w:rPr>
        <w:t xml:space="preserve"> </w:t>
      </w:r>
      <w:r w:rsidRPr="00BC3ABE">
        <w:t>prédictions.</w:t>
      </w:r>
      <w:r w:rsidRPr="00BC3ABE">
        <w:rPr>
          <w:spacing w:val="-2"/>
        </w:rPr>
        <w:t xml:space="preserve"> </w:t>
      </w:r>
      <w:r w:rsidRPr="00BC3ABE">
        <w:t>Cette</w:t>
      </w:r>
      <w:r w:rsidRPr="00BC3ABE">
        <w:rPr>
          <w:spacing w:val="-2"/>
        </w:rPr>
        <w:t xml:space="preserve"> </w:t>
      </w:r>
      <w:r w:rsidRPr="00BC3ABE">
        <w:t>deuxième</w:t>
      </w:r>
      <w:r w:rsidRPr="00BC3ABE">
        <w:rPr>
          <w:spacing w:val="-2"/>
        </w:rPr>
        <w:t xml:space="preserve"> </w:t>
      </w:r>
      <w:r w:rsidRPr="00BC3ABE">
        <w:t>étape</w:t>
      </w:r>
      <w:r w:rsidRPr="00BC3ABE">
        <w:rPr>
          <w:spacing w:val="-2"/>
        </w:rPr>
        <w:t xml:space="preserve"> </w:t>
      </w:r>
      <w:r w:rsidRPr="00BC3ABE">
        <w:t>s’appelle</w:t>
      </w:r>
      <w:r w:rsidRPr="00BC3ABE">
        <w:rPr>
          <w:spacing w:val="-2"/>
        </w:rPr>
        <w:t xml:space="preserve"> </w:t>
      </w:r>
      <w:r w:rsidRPr="00BC3ABE">
        <w:t>l’inférence.</w:t>
      </w:r>
      <w:r w:rsidRPr="00BC3ABE">
        <w:rPr>
          <w:spacing w:val="-2"/>
        </w:rPr>
        <w:t xml:space="preserve"> </w:t>
      </w:r>
      <w:r w:rsidRPr="00BC3ABE">
        <w:t xml:space="preserve">Ici, puisque le réseau prédit simplement un résultat en fonction d’un exemple donné en entrée, le signal transite une </w:t>
      </w:r>
      <w:r w:rsidRPr="00BC3ABE">
        <w:rPr>
          <w:color w:val="000000" w:themeColor="text1"/>
        </w:rPr>
        <w:t xml:space="preserve">seule </w:t>
      </w:r>
      <w:r w:rsidRPr="00BC3ABE">
        <w:t xml:space="preserve">fois par les connexions des neurones, et l’inférence </w:t>
      </w:r>
      <w:del w:id="315" w:author="Microsoft Office User" w:date="2025-07-28T05:00:00Z">
        <w:r w:rsidRPr="00BC3ABE" w:rsidDel="006E3AAE">
          <w:delText xml:space="preserve">ne </w:delText>
        </w:r>
      </w:del>
      <w:r w:rsidRPr="00BC3ABE">
        <w:t xml:space="preserve">dure </w:t>
      </w:r>
      <w:ins w:id="316" w:author="Microsoft Office User" w:date="2025-07-28T05:00:00Z">
        <w:r w:rsidR="006E3AAE">
          <w:t>a</w:t>
        </w:r>
      </w:ins>
      <w:del w:id="317" w:author="Microsoft Office User" w:date="2025-07-28T05:00:00Z">
        <w:r w:rsidRPr="00BC3ABE" w:rsidDel="006E3AAE">
          <w:delText>qu’a</w:delText>
        </w:r>
      </w:del>
      <w:r w:rsidRPr="00BC3ABE">
        <w:t>u plus quelques secondes.</w:t>
      </w:r>
      <w:ins w:id="318" w:author="Microsoft Office User" w:date="2025-07-28T05:01:00Z">
        <w:r w:rsidR="006E3AAE">
          <w:t xml:space="preserve"> Quand un utilisateur dialogue avec un chatbot, il s’agit d’inférence.</w:t>
        </w:r>
      </w:ins>
    </w:p>
    <w:p w14:paraId="6165B3D5" w14:textId="77777777" w:rsidR="0042518D" w:rsidRDefault="00E561EB" w:rsidP="0042518D">
      <w:r w:rsidRPr="00BC3ABE">
        <w:t xml:space="preserve">Il est important de toujours garder en tête cette distinction entre </w:t>
      </w:r>
      <w:r w:rsidRPr="0042518D">
        <w:rPr>
          <w:i/>
        </w:rPr>
        <w:t>apprentissage</w:t>
      </w:r>
      <w:r w:rsidRPr="00BC3ABE">
        <w:t xml:space="preserve"> et </w:t>
      </w:r>
      <w:r w:rsidRPr="0042518D">
        <w:rPr>
          <w:i/>
        </w:rPr>
        <w:t>inférence</w:t>
      </w:r>
      <w:r w:rsidR="0042518D">
        <w:t xml:space="preserve">. </w:t>
      </w:r>
      <w:r w:rsidRPr="00BC3ABE">
        <w:t>On peut comparer l’</w:t>
      </w:r>
      <w:r w:rsidRPr="0042518D">
        <w:rPr>
          <w:i/>
        </w:rPr>
        <w:t>apprentissage</w:t>
      </w:r>
      <w:r w:rsidRPr="00BC3ABE">
        <w:t xml:space="preserve"> aux milliers d’expériences</w:t>
      </w:r>
      <w:r w:rsidRPr="00BC3ABE">
        <w:rPr>
          <w:spacing w:val="-5"/>
        </w:rPr>
        <w:t xml:space="preserve"> </w:t>
      </w:r>
      <w:r w:rsidRPr="00BC3ABE">
        <w:t>nécessaires</w:t>
      </w:r>
      <w:r w:rsidRPr="00BC3ABE">
        <w:rPr>
          <w:spacing w:val="-5"/>
        </w:rPr>
        <w:t xml:space="preserve"> </w:t>
      </w:r>
      <w:r w:rsidRPr="00BC3ABE">
        <w:t>au</w:t>
      </w:r>
      <w:r w:rsidRPr="00BC3ABE">
        <w:rPr>
          <w:spacing w:val="-5"/>
        </w:rPr>
        <w:t xml:space="preserve"> </w:t>
      </w:r>
      <w:r w:rsidRPr="00BC3ABE">
        <w:t>développement</w:t>
      </w:r>
      <w:r w:rsidRPr="00BC3ABE">
        <w:rPr>
          <w:spacing w:val="-5"/>
        </w:rPr>
        <w:t xml:space="preserve"> </w:t>
      </w:r>
      <w:r w:rsidRPr="00BC3ABE">
        <w:t>d’une</w:t>
      </w:r>
      <w:r w:rsidRPr="00BC3ABE">
        <w:rPr>
          <w:spacing w:val="-5"/>
        </w:rPr>
        <w:t xml:space="preserve"> </w:t>
      </w:r>
      <w:r w:rsidRPr="00BC3ABE">
        <w:t>formule</w:t>
      </w:r>
      <w:r w:rsidRPr="00BC3ABE">
        <w:rPr>
          <w:spacing w:val="-5"/>
        </w:rPr>
        <w:t xml:space="preserve"> </w:t>
      </w:r>
      <w:r w:rsidRPr="00BC3ABE">
        <w:t>de</w:t>
      </w:r>
      <w:r w:rsidRPr="00BC3ABE">
        <w:rPr>
          <w:spacing w:val="-5"/>
        </w:rPr>
        <w:t xml:space="preserve"> </w:t>
      </w:r>
      <w:r w:rsidRPr="00BC3ABE">
        <w:t>physique,</w:t>
      </w:r>
      <w:r w:rsidRPr="00BC3ABE">
        <w:rPr>
          <w:spacing w:val="-5"/>
        </w:rPr>
        <w:t xml:space="preserve"> </w:t>
      </w:r>
      <w:r w:rsidRPr="00BC3ABE">
        <w:t>alors que l’</w:t>
      </w:r>
      <w:r w:rsidRPr="0042518D">
        <w:rPr>
          <w:i/>
        </w:rPr>
        <w:t>inférence</w:t>
      </w:r>
      <w:r w:rsidRPr="00BC3ABE">
        <w:t xml:space="preserve"> est la simple application de l</w:t>
      </w:r>
      <w:r w:rsidR="0042518D">
        <w:t>a formule pour un seul exemple.</w:t>
      </w:r>
    </w:p>
    <w:p w14:paraId="64E2EE13" w14:textId="77777777" w:rsidR="0042518D" w:rsidRDefault="00E561EB" w:rsidP="0042518D">
      <w:pPr>
        <w:pStyle w:val="ListParagraph"/>
      </w:pPr>
      <w:r w:rsidRPr="00BC3ABE">
        <w:t>Quand on parle d’entraînement ou d’optimisation, il s’a</w:t>
      </w:r>
      <w:r w:rsidR="0042518D">
        <w:t>git de l’étape d’apprentissage.</w:t>
      </w:r>
    </w:p>
    <w:p w14:paraId="205F047E" w14:textId="77777777" w:rsidR="0042518D" w:rsidRDefault="00E561EB" w:rsidP="0042518D">
      <w:pPr>
        <w:pStyle w:val="ListParagraph"/>
      </w:pPr>
      <w:r w:rsidRPr="00BC3ABE">
        <w:t>Quand on parle de prédiction, de génération, ou de co</w:t>
      </w:r>
      <w:r w:rsidR="0042518D">
        <w:t>mplétion, c’est de l’inférence.</w:t>
      </w:r>
    </w:p>
    <w:p w14:paraId="17BF81B7" w14:textId="424CBC0E" w:rsidR="00E561EB" w:rsidDel="00B62561" w:rsidRDefault="00E561EB" w:rsidP="0042518D">
      <w:pPr>
        <w:rPr>
          <w:del w:id="319" w:author="Microsoft Office User" w:date="2025-07-28T04:25:00Z"/>
        </w:rPr>
      </w:pPr>
      <w:del w:id="320" w:author="Microsoft Office User" w:date="2025-07-28T04:25:00Z">
        <w:r w:rsidRPr="00BC3ABE" w:rsidDel="00B62561">
          <w:delText xml:space="preserve">La </w:delText>
        </w:r>
        <w:r w:rsidR="00DE0E08" w:rsidDel="00B62561">
          <w:rPr>
            <w:highlight w:val="yellow"/>
          </w:rPr>
          <w:delText>f</w:delText>
        </w:r>
        <w:r w:rsidRPr="00650F7C" w:rsidDel="00B62561">
          <w:rPr>
            <w:highlight w:val="yellow"/>
          </w:rPr>
          <w:delText>igure</w:delText>
        </w:r>
        <w:r w:rsidRPr="00650F7C" w:rsidDel="00B62561">
          <w:rPr>
            <w:color w:val="000000" w:themeColor="text1"/>
            <w:highlight w:val="yellow"/>
          </w:rPr>
          <w:delText xml:space="preserve"> </w:delText>
        </w:r>
        <w:r w:rsidRPr="00650F7C" w:rsidDel="00B62561">
          <w:rPr>
            <w:highlight w:val="yellow"/>
          </w:rPr>
          <w:delText>5</w:delText>
        </w:r>
        <w:r w:rsidRPr="00BC3ABE" w:rsidDel="00B62561">
          <w:delText xml:space="preserve"> récapitule ce paragraphe.</w:delText>
        </w:r>
      </w:del>
    </w:p>
    <w:p w14:paraId="21A12FBF" w14:textId="77777777" w:rsidR="00B62561" w:rsidRDefault="00B62561" w:rsidP="003E66DC">
      <w:pPr>
        <w:ind w:firstLine="0"/>
        <w:rPr>
          <w:ins w:id="321" w:author="Microsoft Office User" w:date="2025-07-28T04:25:00Z"/>
        </w:rPr>
      </w:pPr>
    </w:p>
    <w:p w14:paraId="384DA2C2" w14:textId="14D745E5" w:rsidR="00E561EB" w:rsidRPr="00BC3ABE" w:rsidRDefault="00215458" w:rsidP="003E66DC">
      <w:pPr>
        <w:ind w:firstLine="0"/>
        <w:rPr>
          <w:rFonts w:ascii="Times New Roman" w:hAnsi="Times New Roman" w:cs="Times New Roman"/>
          <w:color w:val="000000" w:themeColor="text1"/>
          <w:sz w:val="26"/>
          <w:szCs w:val="26"/>
        </w:rPr>
      </w:pPr>
      <w:del w:id="322" w:author="Microsoft Office User" w:date="2025-07-27T14:43:00Z">
        <w:r w:rsidRPr="00215458" w:rsidDel="00B82E3F">
          <w:rPr>
            <w:noProof/>
          </w:rPr>
          <w:drawing>
            <wp:inline distT="0" distB="0" distL="0" distR="0" wp14:anchorId="42546B87" wp14:editId="5539D3C3">
              <wp:extent cx="5847080" cy="1787525"/>
              <wp:effectExtent l="0" t="0" r="0" b="3175"/>
              <wp:docPr id="86160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07016" name=""/>
                      <pic:cNvPicPr/>
                    </pic:nvPicPr>
                    <pic:blipFill>
                      <a:blip r:embed="rId18"/>
                      <a:stretch>
                        <a:fillRect/>
                      </a:stretch>
                    </pic:blipFill>
                    <pic:spPr>
                      <a:xfrm>
                        <a:off x="0" y="0"/>
                        <a:ext cx="5847080" cy="1787525"/>
                      </a:xfrm>
                      <a:prstGeom prst="rect">
                        <a:avLst/>
                      </a:prstGeom>
                    </pic:spPr>
                  </pic:pic>
                </a:graphicData>
              </a:graphic>
            </wp:inline>
          </w:drawing>
        </w:r>
      </w:del>
      <w:ins w:id="323" w:author="Microsoft Office User" w:date="2025-07-27T14:43:00Z">
        <w:r w:rsidR="00B82E3F" w:rsidRPr="00B82E3F">
          <w:rPr>
            <w:rFonts w:ascii="Times New Roman" w:hAnsi="Times New Roman" w:cs="Times New Roman"/>
            <w:color w:val="000000" w:themeColor="text1"/>
            <w:sz w:val="26"/>
            <w:szCs w:val="26"/>
          </w:rPr>
          <w:drawing>
            <wp:inline distT="0" distB="0" distL="0" distR="0" wp14:anchorId="6D92A95A" wp14:editId="0931F7EB">
              <wp:extent cx="5847080" cy="1782445"/>
              <wp:effectExtent l="0" t="0" r="0" b="0"/>
              <wp:docPr id="16173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0572" name=""/>
                      <pic:cNvPicPr/>
                    </pic:nvPicPr>
                    <pic:blipFill>
                      <a:blip r:embed="rId19"/>
                      <a:stretch>
                        <a:fillRect/>
                      </a:stretch>
                    </pic:blipFill>
                    <pic:spPr>
                      <a:xfrm>
                        <a:off x="0" y="0"/>
                        <a:ext cx="5847080" cy="1782445"/>
                      </a:xfrm>
                      <a:prstGeom prst="rect">
                        <a:avLst/>
                      </a:prstGeom>
                    </pic:spPr>
                  </pic:pic>
                </a:graphicData>
              </a:graphic>
            </wp:inline>
          </w:drawing>
        </w:r>
      </w:ins>
    </w:p>
    <w:p w14:paraId="1569B409" w14:textId="482408DC" w:rsidR="00E561EB" w:rsidRPr="00650F7C" w:rsidDel="006E3AAE" w:rsidRDefault="00E561EB" w:rsidP="00650F7C">
      <w:pPr>
        <w:pStyle w:val="LGD"/>
        <w:rPr>
          <w:del w:id="324" w:author="Microsoft Office User" w:date="2025-07-28T05:02:00Z"/>
          <w:b/>
          <w:spacing w:val="-2"/>
        </w:rPr>
      </w:pPr>
      <w:r w:rsidRPr="00650F7C">
        <w:rPr>
          <w:b/>
        </w:rPr>
        <w:t>Figure</w:t>
      </w:r>
      <w:r w:rsidRPr="00650F7C">
        <w:rPr>
          <w:b/>
          <w:color w:val="000000" w:themeColor="text1"/>
        </w:rPr>
        <w:t xml:space="preserve"> </w:t>
      </w:r>
      <w:r w:rsidRPr="00650F7C">
        <w:rPr>
          <w:b/>
        </w:rPr>
        <w:t>5</w:t>
      </w:r>
      <w:r w:rsidRPr="00650F7C">
        <w:rPr>
          <w:b/>
          <w:color w:val="000000" w:themeColor="text1"/>
        </w:rPr>
        <w:t>.</w:t>
      </w:r>
      <w:r w:rsidRPr="00650F7C">
        <w:rPr>
          <w:b/>
          <w:spacing w:val="-5"/>
        </w:rPr>
        <w:t xml:space="preserve"> </w:t>
      </w:r>
      <w:r w:rsidRPr="00650F7C">
        <w:rPr>
          <w:b/>
        </w:rPr>
        <w:t>Différence</w:t>
      </w:r>
      <w:r w:rsidRPr="00650F7C">
        <w:rPr>
          <w:b/>
          <w:spacing w:val="-5"/>
        </w:rPr>
        <w:t xml:space="preserve"> </w:t>
      </w:r>
      <w:r w:rsidRPr="00650F7C">
        <w:rPr>
          <w:b/>
        </w:rPr>
        <w:t>entre</w:t>
      </w:r>
      <w:r w:rsidRPr="00650F7C">
        <w:rPr>
          <w:b/>
          <w:spacing w:val="-5"/>
        </w:rPr>
        <w:t xml:space="preserve"> </w:t>
      </w:r>
      <w:r w:rsidRPr="00650F7C">
        <w:rPr>
          <w:b/>
        </w:rPr>
        <w:t>entraînement</w:t>
      </w:r>
      <w:r w:rsidRPr="00650F7C">
        <w:rPr>
          <w:b/>
          <w:spacing w:val="-5"/>
        </w:rPr>
        <w:t xml:space="preserve"> </w:t>
      </w:r>
      <w:r w:rsidRPr="00650F7C">
        <w:rPr>
          <w:b/>
        </w:rPr>
        <w:t>et</w:t>
      </w:r>
      <w:r w:rsidRPr="00650F7C">
        <w:rPr>
          <w:b/>
          <w:spacing w:val="-5"/>
        </w:rPr>
        <w:t xml:space="preserve"> </w:t>
      </w:r>
      <w:r w:rsidRPr="00650F7C">
        <w:rPr>
          <w:b/>
          <w:spacing w:val="-2"/>
        </w:rPr>
        <w:t>inférence.</w:t>
      </w:r>
    </w:p>
    <w:p w14:paraId="132C82A8" w14:textId="6C6908F3" w:rsidR="00E561EB" w:rsidRPr="00BC3ABE" w:rsidDel="006E3AAE" w:rsidRDefault="00E561EB" w:rsidP="006E3AAE">
      <w:pPr>
        <w:ind w:firstLine="0"/>
        <w:rPr>
          <w:del w:id="325" w:author="Microsoft Office User" w:date="2025-07-28T05:02:00Z"/>
        </w:rPr>
        <w:pPrChange w:id="326" w:author="Microsoft Office User" w:date="2025-07-28T05:02:00Z">
          <w:pPr/>
        </w:pPrChange>
      </w:pPr>
      <w:del w:id="327" w:author="Microsoft Office User" w:date="2025-07-28T05:02:00Z">
        <w:r w:rsidRPr="00BC3ABE" w:rsidDel="006E3AAE">
          <w:delText>Prenons l’exemple de ChatGPT. Il s’agit d’une application proposée par OpenAI, dans laquelle un modèle d’intelligence artificielle (</w:delText>
        </w:r>
        <w:r w:rsidRPr="00BC3ABE" w:rsidDel="006E3AAE">
          <w:rPr>
            <w:color w:val="000000" w:themeColor="text1"/>
          </w:rPr>
          <w:delText>actuellement</w:delText>
        </w:r>
        <w:r w:rsidRPr="00BC3ABE" w:rsidDel="006E3AAE">
          <w:delText xml:space="preserve"> leur modèle phare, GPT-4o) génère du texte en réponse aux questions de l’utilisateur. On appelle ce type d’application un robot conversationnel,</w:delText>
        </w:r>
        <w:r w:rsidRPr="00BC3ABE" w:rsidDel="006E3AAE">
          <w:rPr>
            <w:spacing w:val="70"/>
          </w:rPr>
          <w:delText xml:space="preserve"> </w:delText>
        </w:r>
        <w:r w:rsidRPr="00BC3ABE" w:rsidDel="006E3AAE">
          <w:delText>ou</w:delText>
        </w:r>
        <w:r w:rsidRPr="00BC3ABE" w:rsidDel="006E3AAE">
          <w:rPr>
            <w:spacing w:val="70"/>
          </w:rPr>
          <w:delText xml:space="preserve"> </w:delText>
        </w:r>
        <w:r w:rsidRPr="00BC3ABE" w:rsidDel="006E3AAE">
          <w:rPr>
            <w:i/>
          </w:rPr>
          <w:delText>chatbot</w:delText>
        </w:r>
        <w:r w:rsidRPr="00BC3ABE" w:rsidDel="006E3AAE">
          <w:rPr>
            <w:rStyle w:val="FootnoteReference"/>
            <w:rFonts w:ascii="Times New Roman" w:hAnsi="Times New Roman" w:cs="Times New Roman"/>
          </w:rPr>
          <w:footnoteReference w:id="16"/>
        </w:r>
        <w:r w:rsidRPr="00BC3ABE" w:rsidDel="006E3AAE">
          <w:delText>.</w:delText>
        </w:r>
      </w:del>
    </w:p>
    <w:p w14:paraId="2D9D2227" w14:textId="338B1A73" w:rsidR="00E561EB" w:rsidRPr="00BC3ABE" w:rsidDel="006E3AAE" w:rsidRDefault="00E561EB" w:rsidP="006E3AAE">
      <w:pPr>
        <w:ind w:firstLine="0"/>
        <w:rPr>
          <w:del w:id="330" w:author="Microsoft Office User" w:date="2025-07-28T05:00:00Z"/>
        </w:rPr>
        <w:pPrChange w:id="331" w:author="Microsoft Office User" w:date="2025-07-28T05:02:00Z">
          <w:pPr/>
        </w:pPrChange>
      </w:pPr>
      <w:del w:id="332" w:author="Microsoft Office User" w:date="2025-07-28T05:02:00Z">
        <w:r w:rsidRPr="00BC3ABE" w:rsidDel="006E3AAE">
          <w:delText>L’entraînement</w:delText>
        </w:r>
        <w:r w:rsidRPr="00BC3ABE" w:rsidDel="006E3AAE">
          <w:rPr>
            <w:spacing w:val="15"/>
          </w:rPr>
          <w:delText xml:space="preserve"> </w:delText>
        </w:r>
        <w:r w:rsidRPr="00BC3ABE" w:rsidDel="006E3AAE">
          <w:delText>d’un</w:delText>
        </w:r>
        <w:r w:rsidRPr="00BC3ABE" w:rsidDel="006E3AAE">
          <w:rPr>
            <w:spacing w:val="16"/>
          </w:rPr>
          <w:delText xml:space="preserve"> </w:delText>
        </w:r>
        <w:r w:rsidRPr="00BC3ABE" w:rsidDel="006E3AAE">
          <w:delText>modèle</w:delText>
        </w:r>
        <w:r w:rsidRPr="00BC3ABE" w:rsidDel="006E3AAE">
          <w:rPr>
            <w:spacing w:val="16"/>
          </w:rPr>
          <w:delText xml:space="preserve"> </w:delText>
        </w:r>
        <w:r w:rsidRPr="00BC3ABE" w:rsidDel="006E3AAE">
          <w:delText>comme</w:delText>
        </w:r>
        <w:r w:rsidRPr="00BC3ABE" w:rsidDel="006E3AAE">
          <w:rPr>
            <w:spacing w:val="16"/>
          </w:rPr>
          <w:delText xml:space="preserve"> </w:delText>
        </w:r>
        <w:r w:rsidRPr="00BC3ABE" w:rsidDel="006E3AAE">
          <w:delText>GPT-4o</w:delText>
        </w:r>
        <w:r w:rsidRPr="00BC3ABE" w:rsidDel="006E3AAE">
          <w:rPr>
            <w:spacing w:val="16"/>
          </w:rPr>
          <w:delText xml:space="preserve"> </w:delText>
        </w:r>
        <w:r w:rsidRPr="00BC3ABE" w:rsidDel="006E3AAE">
          <w:delText>est</w:delText>
        </w:r>
        <w:r w:rsidRPr="00BC3ABE" w:rsidDel="006E3AAE">
          <w:rPr>
            <w:spacing w:val="16"/>
          </w:rPr>
          <w:delText xml:space="preserve"> </w:delText>
        </w:r>
        <w:r w:rsidRPr="00BC3ABE" w:rsidDel="006E3AAE">
          <w:delText>prodigieusement</w:delText>
        </w:r>
        <w:r w:rsidRPr="00BC3ABE" w:rsidDel="006E3AAE">
          <w:rPr>
            <w:spacing w:val="16"/>
          </w:rPr>
          <w:delText xml:space="preserve"> </w:delText>
        </w:r>
        <w:r w:rsidRPr="00BC3ABE" w:rsidDel="006E3AAE">
          <w:rPr>
            <w:spacing w:val="-2"/>
          </w:rPr>
          <w:delText xml:space="preserve">coûteux </w:delText>
        </w:r>
        <w:r w:rsidR="00B66F39" w:rsidDel="006E3AAE">
          <w:delText>–</w:delText>
        </w:r>
        <w:r w:rsidR="00B66F39" w:rsidDel="006E3AAE">
          <w:rPr>
            <w:spacing w:val="40"/>
          </w:rPr>
          <w:delText> </w:delText>
        </w:r>
        <w:r w:rsidRPr="00BC3ABE" w:rsidDel="006E3AAE">
          <w:delText>des</w:delText>
        </w:r>
        <w:r w:rsidRPr="00BC3ABE" w:rsidDel="006E3AAE">
          <w:rPr>
            <w:spacing w:val="43"/>
          </w:rPr>
          <w:delText xml:space="preserve"> </w:delText>
        </w:r>
        <w:r w:rsidRPr="00BC3ABE" w:rsidDel="006E3AAE">
          <w:delText>millions</w:delText>
        </w:r>
        <w:r w:rsidRPr="00BC3ABE" w:rsidDel="006E3AAE">
          <w:rPr>
            <w:spacing w:val="43"/>
          </w:rPr>
          <w:delText xml:space="preserve"> </w:delText>
        </w:r>
        <w:r w:rsidRPr="00BC3ABE" w:rsidDel="006E3AAE">
          <w:delText>d’euros</w:delText>
        </w:r>
        <w:r w:rsidR="00B66F39" w:rsidDel="006E3AAE">
          <w:rPr>
            <w:spacing w:val="43"/>
          </w:rPr>
          <w:delText> </w:delText>
        </w:r>
        <w:r w:rsidR="00B66F39" w:rsidDel="006E3AAE">
          <w:delText>–</w:delText>
        </w:r>
        <w:r w:rsidRPr="00BC3ABE" w:rsidDel="006E3AAE">
          <w:rPr>
            <w:spacing w:val="42"/>
          </w:rPr>
          <w:delText xml:space="preserve"> </w:delText>
        </w:r>
        <w:r w:rsidRPr="00BC3ABE" w:rsidDel="006E3AAE">
          <w:delText>et</w:delText>
        </w:r>
        <w:r w:rsidRPr="00BC3ABE" w:rsidDel="006E3AAE">
          <w:rPr>
            <w:spacing w:val="43"/>
          </w:rPr>
          <w:delText xml:space="preserve"> </w:delText>
        </w:r>
        <w:r w:rsidRPr="00BC3ABE" w:rsidDel="006E3AAE">
          <w:delText>dure</w:delText>
        </w:r>
        <w:r w:rsidRPr="00BC3ABE" w:rsidDel="006E3AAE">
          <w:rPr>
            <w:spacing w:val="43"/>
          </w:rPr>
          <w:delText xml:space="preserve"> </w:delText>
        </w:r>
        <w:r w:rsidRPr="00BC3ABE" w:rsidDel="006E3AAE">
          <w:delText>des</w:delText>
        </w:r>
        <w:r w:rsidRPr="00BC3ABE" w:rsidDel="006E3AAE">
          <w:rPr>
            <w:spacing w:val="43"/>
          </w:rPr>
          <w:delText xml:space="preserve"> </w:delText>
        </w:r>
        <w:r w:rsidRPr="00BC3ABE" w:rsidDel="006E3AAE">
          <w:delText>mois.</w:delText>
        </w:r>
        <w:r w:rsidRPr="00BC3ABE" w:rsidDel="006E3AAE">
          <w:rPr>
            <w:spacing w:val="43"/>
          </w:rPr>
          <w:delText xml:space="preserve"> </w:delText>
        </w:r>
      </w:del>
      <w:del w:id="333" w:author="Microsoft Office User" w:date="2025-07-28T05:00:00Z">
        <w:r w:rsidRPr="00BC3ABE" w:rsidDel="006E3AAE">
          <w:delText>C’est</w:delText>
        </w:r>
        <w:r w:rsidRPr="00BC3ABE" w:rsidDel="006E3AAE">
          <w:rPr>
            <w:spacing w:val="42"/>
          </w:rPr>
          <w:delText xml:space="preserve"> </w:delText>
        </w:r>
        <w:r w:rsidRPr="00BC3ABE" w:rsidDel="006E3AAE">
          <w:delText>pour</w:delText>
        </w:r>
        <w:r w:rsidRPr="00BC3ABE" w:rsidDel="006E3AAE">
          <w:rPr>
            <w:spacing w:val="43"/>
          </w:rPr>
          <w:delText xml:space="preserve"> </w:delText>
        </w:r>
        <w:r w:rsidRPr="00BC3ABE" w:rsidDel="006E3AAE">
          <w:delText>cette</w:delText>
        </w:r>
        <w:r w:rsidRPr="00BC3ABE" w:rsidDel="006E3AAE">
          <w:rPr>
            <w:spacing w:val="43"/>
          </w:rPr>
          <w:delText xml:space="preserve"> </w:delText>
        </w:r>
        <w:r w:rsidRPr="00BC3ABE" w:rsidDel="006E3AAE">
          <w:delText>raison</w:delText>
        </w:r>
        <w:r w:rsidRPr="00BC3ABE" w:rsidDel="006E3AAE">
          <w:rPr>
            <w:spacing w:val="43"/>
          </w:rPr>
          <w:delText xml:space="preserve"> </w:delText>
        </w:r>
        <w:r w:rsidRPr="00BC3ABE" w:rsidDel="006E3AAE">
          <w:delText>que</w:delText>
        </w:r>
        <w:r w:rsidRPr="00BC3ABE" w:rsidDel="006E3AAE">
          <w:rPr>
            <w:spacing w:val="43"/>
          </w:rPr>
          <w:delText xml:space="preserve"> </w:delText>
        </w:r>
        <w:r w:rsidRPr="00BC3ABE" w:rsidDel="006E3AAE">
          <w:rPr>
            <w:spacing w:val="-5"/>
          </w:rPr>
          <w:delText xml:space="preserve">la </w:delText>
        </w:r>
        <w:r w:rsidRPr="00BC3ABE" w:rsidDel="006E3AAE">
          <w:delText>*connaissance* du modèle</w:delText>
        </w:r>
        <w:r w:rsidRPr="00BC3ABE" w:rsidDel="006E3AAE">
          <w:rPr>
            <w:rStyle w:val="FootnoteReference"/>
            <w:rFonts w:ascii="Times New Roman" w:hAnsi="Times New Roman" w:cs="Times New Roman"/>
          </w:rPr>
          <w:footnoteReference w:id="17"/>
        </w:r>
        <w:r w:rsidRPr="00BC3ABE" w:rsidDel="006E3AAE">
          <w:delText xml:space="preserve"> s’arrête à une certaine date :</w:delText>
        </w:r>
        <w:r w:rsidRPr="00BC3ABE" w:rsidDel="006E3AAE">
          <w:rPr>
            <w:spacing w:val="40"/>
          </w:rPr>
          <w:delText xml:space="preserve"> </w:delText>
        </w:r>
        <w:r w:rsidRPr="00BC3ABE" w:rsidDel="006E3AAE">
          <w:delText xml:space="preserve">comme il faudrait plusieurs mois pour réentraîner le modèle, impossible d’intégrer les informations </w:delText>
        </w:r>
        <w:r w:rsidRPr="00BC3ABE" w:rsidDel="006E3AAE">
          <w:rPr>
            <w:color w:val="000000" w:themeColor="text1"/>
          </w:rPr>
          <w:delText>de la veille</w:delText>
        </w:r>
        <w:r w:rsidRPr="00BC3ABE" w:rsidDel="006E3AAE">
          <w:delText>.</w:delText>
        </w:r>
      </w:del>
    </w:p>
    <w:p w14:paraId="7A3FE892" w14:textId="1B872E4D" w:rsidR="002A77C9" w:rsidRPr="00BC3ABE" w:rsidRDefault="00E561EB" w:rsidP="006E3AAE">
      <w:pPr>
        <w:pStyle w:val="LGD"/>
        <w:pPrChange w:id="336" w:author="Microsoft Office User" w:date="2025-07-28T05:02:00Z">
          <w:pPr/>
        </w:pPrChange>
      </w:pPr>
      <w:del w:id="337" w:author="Microsoft Office User" w:date="2025-07-28T05:00:00Z">
        <w:r w:rsidRPr="00BC3ABE" w:rsidDel="006E3AAE">
          <w:delText xml:space="preserve">Au contraire, quand un utilisateur </w:delText>
        </w:r>
        <w:r w:rsidRPr="00BC3ABE" w:rsidDel="006E3AAE">
          <w:rPr>
            <w:color w:val="000000" w:themeColor="text1"/>
          </w:rPr>
          <w:delText>dialogue</w:delText>
        </w:r>
        <w:r w:rsidRPr="00BC3ABE" w:rsidDel="006E3AAE">
          <w:delText xml:space="preserve"> avec le chatbot, il s’agit d’inférence, beaucoup plus rapide (quelques millièmes de secondes) et moins coûteuse (quelques millièmes de centimes). Pendant la conversation, le</w:delText>
        </w:r>
        <w:r w:rsidRPr="00BC3ABE" w:rsidDel="006E3AAE">
          <w:rPr>
            <w:spacing w:val="40"/>
          </w:rPr>
          <w:delText xml:space="preserve"> </w:delText>
        </w:r>
        <w:r w:rsidRPr="00BC3ABE" w:rsidDel="006E3AAE">
          <w:delText>modèle se *souvient* des éléments précédents, car il s’appuie sur eux en permanence pour générer ses réponses, mais dès le début d’une nouvelle conversation,</w:delText>
        </w:r>
        <w:r w:rsidRPr="00BC3ABE" w:rsidDel="006E3AAE">
          <w:rPr>
            <w:spacing w:val="40"/>
          </w:rPr>
          <w:delText xml:space="preserve"> </w:delText>
        </w:r>
        <w:r w:rsidRPr="00BC3ABE" w:rsidDel="006E3AAE">
          <w:delText xml:space="preserve">ses </w:delText>
        </w:r>
        <w:r w:rsidRPr="00B66F39" w:rsidDel="006E3AAE">
          <w:delText>souvenirs sont réinitialis</w:delText>
        </w:r>
        <w:bookmarkStart w:id="338" w:name="_bookmark20"/>
        <w:bookmarkEnd w:id="338"/>
        <w:r w:rsidRPr="00B66F39" w:rsidDel="006E3AAE">
          <w:delText>és</w:delText>
        </w:r>
        <w:r w:rsidRPr="00B66F39" w:rsidDel="006E3AAE">
          <w:rPr>
            <w:rStyle w:val="FootnoteReference"/>
          </w:rPr>
          <w:footnoteReference w:id="18"/>
        </w:r>
        <w:r w:rsidRPr="00B66F39" w:rsidDel="006E3AAE">
          <w:delText>.</w:delText>
        </w:r>
      </w:del>
    </w:p>
    <w:p w14:paraId="3405EA64" w14:textId="10C20F53" w:rsidR="00DE0E08" w:rsidRPr="00B66F39" w:rsidRDefault="00DE0E08" w:rsidP="00650F7C">
      <w:pPr>
        <w:pStyle w:val="Retrait"/>
        <w:jc w:val="center"/>
        <w:rPr>
          <w:b/>
          <w:color w:val="000000" w:themeColor="text1"/>
        </w:rPr>
      </w:pPr>
      <w:r w:rsidRPr="00650F7C">
        <w:rPr>
          <w:b/>
          <w:color w:val="000000" w:themeColor="text1"/>
        </w:rPr>
        <w:t>Focus</w:t>
      </w:r>
      <w:r w:rsidR="00E561EB" w:rsidRPr="00650F7C">
        <w:rPr>
          <w:b/>
          <w:color w:val="000000" w:themeColor="text1"/>
        </w:rPr>
        <w:t xml:space="preserve"> technique</w:t>
      </w:r>
    </w:p>
    <w:p w14:paraId="388244D3" w14:textId="4D2E6D0E" w:rsidR="00E561EB" w:rsidRPr="00650F7C" w:rsidRDefault="00E561EB" w:rsidP="00650F7C">
      <w:pPr>
        <w:pStyle w:val="Retrait"/>
        <w:jc w:val="center"/>
        <w:rPr>
          <w:b/>
          <w:color w:val="000000" w:themeColor="text1"/>
        </w:rPr>
      </w:pPr>
      <w:r w:rsidRPr="00650F7C">
        <w:rPr>
          <w:b/>
          <w:color w:val="000000" w:themeColor="text1"/>
        </w:rPr>
        <w:lastRenderedPageBreak/>
        <w:t>Apprentissage :</w:t>
      </w:r>
      <w:r w:rsidRPr="00650F7C">
        <w:rPr>
          <w:b/>
          <w:color w:val="000000" w:themeColor="text1"/>
          <w:spacing w:val="40"/>
        </w:rPr>
        <w:t xml:space="preserve"> </w:t>
      </w:r>
      <w:r w:rsidRPr="00650F7C">
        <w:rPr>
          <w:b/>
          <w:color w:val="000000" w:themeColor="text1"/>
        </w:rPr>
        <w:t>trouver</w:t>
      </w:r>
      <w:r w:rsidRPr="00650F7C">
        <w:rPr>
          <w:b/>
          <w:color w:val="000000" w:themeColor="text1"/>
          <w:spacing w:val="40"/>
        </w:rPr>
        <w:t xml:space="preserve"> </w:t>
      </w:r>
      <w:r w:rsidRPr="00650F7C">
        <w:rPr>
          <w:b/>
          <w:color w:val="000000" w:themeColor="text1"/>
        </w:rPr>
        <w:t>la</w:t>
      </w:r>
      <w:r w:rsidRPr="00650F7C">
        <w:rPr>
          <w:b/>
          <w:color w:val="000000" w:themeColor="text1"/>
          <w:spacing w:val="40"/>
        </w:rPr>
        <w:t xml:space="preserve"> </w:t>
      </w:r>
      <w:r w:rsidRPr="00650F7C">
        <w:rPr>
          <w:b/>
          <w:color w:val="000000" w:themeColor="text1"/>
        </w:rPr>
        <w:t>vallée</w:t>
      </w:r>
      <w:r w:rsidRPr="00650F7C">
        <w:rPr>
          <w:b/>
          <w:color w:val="000000" w:themeColor="text1"/>
          <w:spacing w:val="40"/>
        </w:rPr>
        <w:t xml:space="preserve"> </w:t>
      </w:r>
      <w:r w:rsidRPr="00650F7C">
        <w:rPr>
          <w:b/>
          <w:color w:val="000000" w:themeColor="text1"/>
        </w:rPr>
        <w:t>la</w:t>
      </w:r>
      <w:r w:rsidRPr="00650F7C">
        <w:rPr>
          <w:b/>
          <w:color w:val="000000" w:themeColor="text1"/>
          <w:spacing w:val="40"/>
        </w:rPr>
        <w:t xml:space="preserve"> </w:t>
      </w:r>
      <w:r w:rsidRPr="00650F7C">
        <w:rPr>
          <w:b/>
          <w:color w:val="000000" w:themeColor="text1"/>
        </w:rPr>
        <w:t>plus</w:t>
      </w:r>
      <w:r w:rsidRPr="00650F7C">
        <w:rPr>
          <w:b/>
          <w:color w:val="000000" w:themeColor="text1"/>
          <w:spacing w:val="40"/>
        </w:rPr>
        <w:t xml:space="preserve"> </w:t>
      </w:r>
      <w:r w:rsidRPr="00650F7C">
        <w:rPr>
          <w:b/>
          <w:color w:val="000000" w:themeColor="text1"/>
        </w:rPr>
        <w:t>basse</w:t>
      </w:r>
      <w:r w:rsidRPr="00650F7C">
        <w:rPr>
          <w:b/>
          <w:color w:val="000000" w:themeColor="text1"/>
          <w:spacing w:val="40"/>
        </w:rPr>
        <w:t xml:space="preserve"> </w:t>
      </w:r>
      <w:r w:rsidRPr="00650F7C">
        <w:rPr>
          <w:b/>
          <w:color w:val="000000" w:themeColor="text1"/>
        </w:rPr>
        <w:t>par descente de gradient.</w:t>
      </w:r>
    </w:p>
    <w:p w14:paraId="78971EDA" w14:textId="77777777" w:rsidR="00E561EB" w:rsidRPr="00BC3ABE" w:rsidRDefault="00E561EB" w:rsidP="00E44AC1">
      <w:pPr>
        <w:pStyle w:val="Retrait"/>
        <w:rPr>
          <w:color w:val="000000" w:themeColor="text1"/>
        </w:rPr>
      </w:pPr>
      <w:r w:rsidRPr="00BC3ABE">
        <w:rPr>
          <w:color w:val="000000" w:themeColor="text1"/>
        </w:rPr>
        <w:t>Ce</w:t>
      </w:r>
      <w:r w:rsidRPr="00BC3ABE">
        <w:rPr>
          <w:color w:val="000000" w:themeColor="text1"/>
          <w:spacing w:val="-1"/>
        </w:rPr>
        <w:t xml:space="preserve"> </w:t>
      </w:r>
      <w:r w:rsidRPr="00BC3ABE">
        <w:rPr>
          <w:color w:val="000000" w:themeColor="text1"/>
        </w:rPr>
        <w:t>titre</w:t>
      </w:r>
      <w:r w:rsidRPr="00BC3ABE">
        <w:rPr>
          <w:color w:val="000000" w:themeColor="text1"/>
          <w:spacing w:val="-1"/>
        </w:rPr>
        <w:t xml:space="preserve"> </w:t>
      </w:r>
      <w:r w:rsidRPr="00BC3ABE">
        <w:rPr>
          <w:color w:val="000000" w:themeColor="text1"/>
        </w:rPr>
        <w:t>est</w:t>
      </w:r>
      <w:r w:rsidRPr="00BC3ABE">
        <w:rPr>
          <w:color w:val="000000" w:themeColor="text1"/>
          <w:spacing w:val="-1"/>
        </w:rPr>
        <w:t xml:space="preserve"> </w:t>
      </w:r>
      <w:r w:rsidRPr="00BC3ABE">
        <w:rPr>
          <w:color w:val="000000" w:themeColor="text1"/>
        </w:rPr>
        <w:t>effrayant,</w:t>
      </w:r>
      <w:r w:rsidRPr="00BC3ABE">
        <w:rPr>
          <w:color w:val="000000" w:themeColor="text1"/>
          <w:spacing w:val="-1"/>
        </w:rPr>
        <w:t xml:space="preserve"> </w:t>
      </w:r>
      <w:r w:rsidRPr="00BC3ABE">
        <w:rPr>
          <w:color w:val="000000" w:themeColor="text1"/>
        </w:rPr>
        <w:t>n’est-ce</w:t>
      </w:r>
      <w:r w:rsidRPr="00BC3ABE">
        <w:rPr>
          <w:color w:val="000000" w:themeColor="text1"/>
          <w:spacing w:val="-1"/>
        </w:rPr>
        <w:t xml:space="preserve"> </w:t>
      </w:r>
      <w:r w:rsidRPr="00BC3ABE">
        <w:rPr>
          <w:color w:val="000000" w:themeColor="text1"/>
        </w:rPr>
        <w:t>pas</w:t>
      </w:r>
      <w:r w:rsidRPr="00BC3ABE">
        <w:rPr>
          <w:color w:val="000000" w:themeColor="text1"/>
          <w:spacing w:val="-1"/>
        </w:rPr>
        <w:t> </w:t>
      </w:r>
      <w:r w:rsidRPr="00BC3ABE">
        <w:rPr>
          <w:color w:val="000000" w:themeColor="text1"/>
        </w:rPr>
        <w:t>?</w:t>
      </w:r>
      <w:r w:rsidRPr="00BC3ABE">
        <w:rPr>
          <w:color w:val="000000" w:themeColor="text1"/>
          <w:spacing w:val="-1"/>
        </w:rPr>
        <w:t xml:space="preserve"> </w:t>
      </w:r>
      <w:r w:rsidRPr="00BC3ABE">
        <w:rPr>
          <w:color w:val="000000" w:themeColor="text1"/>
        </w:rPr>
        <w:t>Rassurez-vous,</w:t>
      </w:r>
      <w:r w:rsidRPr="00BC3ABE">
        <w:rPr>
          <w:color w:val="000000" w:themeColor="text1"/>
          <w:spacing w:val="-1"/>
        </w:rPr>
        <w:t xml:space="preserve"> </w:t>
      </w:r>
      <w:r w:rsidRPr="00BC3ABE">
        <w:rPr>
          <w:color w:val="000000" w:themeColor="text1"/>
        </w:rPr>
        <w:t>vous</w:t>
      </w:r>
      <w:r w:rsidRPr="00BC3ABE">
        <w:rPr>
          <w:color w:val="000000" w:themeColor="text1"/>
          <w:spacing w:val="-1"/>
        </w:rPr>
        <w:t xml:space="preserve"> </w:t>
      </w:r>
      <w:r w:rsidRPr="00BC3ABE">
        <w:rPr>
          <w:color w:val="000000" w:themeColor="text1"/>
        </w:rPr>
        <w:t>arrivez</w:t>
      </w:r>
      <w:r w:rsidRPr="00BC3ABE">
        <w:rPr>
          <w:color w:val="000000" w:themeColor="text1"/>
          <w:spacing w:val="-1"/>
        </w:rPr>
        <w:t xml:space="preserve"> </w:t>
      </w:r>
      <w:r w:rsidRPr="00BC3ABE">
        <w:rPr>
          <w:color w:val="000000" w:themeColor="text1"/>
        </w:rPr>
        <w:t>au</w:t>
      </w:r>
      <w:r w:rsidRPr="00BC3ABE">
        <w:rPr>
          <w:color w:val="000000" w:themeColor="text1"/>
          <w:spacing w:val="-1"/>
        </w:rPr>
        <w:t xml:space="preserve"> </w:t>
      </w:r>
      <w:r w:rsidRPr="00BC3ABE">
        <w:rPr>
          <w:color w:val="000000" w:themeColor="text1"/>
        </w:rPr>
        <w:t xml:space="preserve">sommet de la difficulté technique ; ensuite tout sera bien plus facile jusqu’à la fin de ce </w:t>
      </w:r>
      <w:r w:rsidRPr="00BC3ABE">
        <w:rPr>
          <w:color w:val="000000" w:themeColor="text1"/>
          <w:spacing w:val="-2"/>
        </w:rPr>
        <w:t>livre.</w:t>
      </w:r>
    </w:p>
    <w:p w14:paraId="588786FB" w14:textId="7F93EDD9" w:rsidR="00E561EB" w:rsidRPr="00BC3ABE" w:rsidRDefault="00E561EB" w:rsidP="00E44AC1">
      <w:pPr>
        <w:pStyle w:val="Retrait"/>
        <w:rPr>
          <w:color w:val="000000" w:themeColor="text1"/>
        </w:rPr>
      </w:pPr>
      <w:r w:rsidRPr="00BC3ABE">
        <w:rPr>
          <w:color w:val="000000" w:themeColor="text1"/>
        </w:rPr>
        <w:t>Nous avons parlé rapidement des travaux de Le Cun, mais nous n’avons pas encore plongé dans leur détail. Essayons d’obtenir une idée de réponse à la question suivante : «</w:t>
      </w:r>
      <w:r w:rsidRPr="00BC3ABE">
        <w:rPr>
          <w:color w:val="000000" w:themeColor="text1"/>
          <w:spacing w:val="-3"/>
        </w:rPr>
        <w:t> </w:t>
      </w:r>
      <w:r w:rsidRPr="00BC3ABE">
        <w:rPr>
          <w:color w:val="000000" w:themeColor="text1"/>
        </w:rPr>
        <w:t>Comment faire apprendre ou entraîner un réseau de neurones, dont les poids ont été initialisés au hasard, pour qu’il devienne performant</w:t>
      </w:r>
      <w:r w:rsidRPr="00BC3ABE">
        <w:rPr>
          <w:color w:val="000000" w:themeColor="text1"/>
          <w:spacing w:val="40"/>
        </w:rPr>
        <w:t xml:space="preserve"> </w:t>
      </w:r>
      <w:r w:rsidRPr="00BC3ABE">
        <w:rPr>
          <w:color w:val="000000" w:themeColor="text1"/>
        </w:rPr>
        <w:t>sur une tâche ? »</w:t>
      </w:r>
    </w:p>
    <w:p w14:paraId="61365C5B" w14:textId="77777777" w:rsidR="0042518D" w:rsidRDefault="00E561EB" w:rsidP="00E44AC1">
      <w:pPr>
        <w:pStyle w:val="Retrait"/>
        <w:rPr>
          <w:color w:val="000000" w:themeColor="text1"/>
        </w:rPr>
      </w:pPr>
      <w:r w:rsidRPr="00BC3ABE">
        <w:rPr>
          <w:color w:val="000000" w:themeColor="text1"/>
        </w:rPr>
        <w:t xml:space="preserve">Pour cela, reprenons l’exemple de notre tâche de classification </w:t>
      </w:r>
      <w:r w:rsidR="0042518D">
        <w:rPr>
          <w:color w:val="000000" w:themeColor="text1"/>
        </w:rPr>
        <w:t xml:space="preserve">visuelle </w:t>
      </w:r>
      <w:r w:rsidRPr="00BC3ABE">
        <w:rPr>
          <w:color w:val="000000" w:themeColor="text1"/>
        </w:rPr>
        <w:t xml:space="preserve">donnée </w:t>
      </w:r>
      <w:r w:rsidRPr="00650F7C">
        <w:rPr>
          <w:color w:val="000000" w:themeColor="text1"/>
          <w:highlight w:val="yellow"/>
        </w:rPr>
        <w:t>page XX</w:t>
      </w:r>
      <w:del w:id="341" w:author="Héloïse Mahé" w:date="2025-07-25T17:15:00Z">
        <w:r w:rsidRPr="00650F7C" w:rsidDel="00FA7ACB">
          <w:rPr>
            <w:color w:val="000000" w:themeColor="text1"/>
            <w:highlight w:val="yellow"/>
          </w:rPr>
          <w:delText>X</w:delText>
        </w:r>
      </w:del>
      <w:r w:rsidRPr="00BC3ABE">
        <w:rPr>
          <w:color w:val="000000" w:themeColor="text1"/>
        </w:rPr>
        <w:t>. Nous souhaitons entraîner un modèle pour qu’il sache, quand on lui donne en entrée une photo (chaque neurone d’entrée va recevoir un pixel de</w:t>
      </w:r>
      <w:r w:rsidRPr="00BC3ABE">
        <w:rPr>
          <w:color w:val="000000" w:themeColor="text1"/>
          <w:spacing w:val="40"/>
        </w:rPr>
        <w:t xml:space="preserve"> </w:t>
      </w:r>
      <w:r w:rsidRPr="00BC3ABE">
        <w:rPr>
          <w:color w:val="000000" w:themeColor="text1"/>
        </w:rPr>
        <w:t>la photo), prédire quel animal figure sur cette photo, parmi deux options </w:t>
      </w:r>
      <w:r w:rsidR="0042518D">
        <w:rPr>
          <w:color w:val="000000" w:themeColor="text1"/>
        </w:rPr>
        <w:t>: 1. Un renard, 2. Un éléphant.</w:t>
      </w:r>
    </w:p>
    <w:p w14:paraId="625239B3" w14:textId="088E05A9" w:rsidR="00E561EB" w:rsidRPr="00BC3ABE" w:rsidRDefault="00E561EB" w:rsidP="00E44AC1">
      <w:pPr>
        <w:pStyle w:val="Retrait"/>
        <w:rPr>
          <w:color w:val="000000" w:themeColor="text1"/>
        </w:rPr>
      </w:pPr>
      <w:r w:rsidRPr="00BC3ABE">
        <w:rPr>
          <w:color w:val="000000" w:themeColor="text1"/>
        </w:rPr>
        <w:t xml:space="preserve">Pour </w:t>
      </w:r>
      <w:r w:rsidR="0042518D">
        <w:rPr>
          <w:color w:val="000000" w:themeColor="text1"/>
        </w:rPr>
        <w:t>réaliser</w:t>
      </w:r>
      <w:r w:rsidRPr="00BC3ABE">
        <w:rPr>
          <w:color w:val="000000" w:themeColor="text1"/>
        </w:rPr>
        <w:t xml:space="preserve"> cet entraînement, l’ingrédient premier sera un jeu de données contenant des photos d’animaux, annotées avec le</w:t>
      </w:r>
      <w:r w:rsidRPr="00BC3ABE">
        <w:rPr>
          <w:color w:val="000000" w:themeColor="text1"/>
          <w:spacing w:val="80"/>
        </w:rPr>
        <w:t xml:space="preserve"> </w:t>
      </w:r>
      <w:r w:rsidRPr="00BC3ABE">
        <w:rPr>
          <w:color w:val="000000" w:themeColor="text1"/>
        </w:rPr>
        <w:t>nom</w:t>
      </w:r>
      <w:r w:rsidRPr="00BC3ABE">
        <w:rPr>
          <w:color w:val="000000" w:themeColor="text1"/>
          <w:spacing w:val="-4"/>
        </w:rPr>
        <w:t xml:space="preserve"> </w:t>
      </w:r>
      <w:r w:rsidRPr="00BC3ABE">
        <w:rPr>
          <w:color w:val="000000" w:themeColor="text1"/>
        </w:rPr>
        <w:t>de</w:t>
      </w:r>
      <w:r w:rsidRPr="00BC3ABE">
        <w:rPr>
          <w:color w:val="000000" w:themeColor="text1"/>
          <w:spacing w:val="-4"/>
        </w:rPr>
        <w:t xml:space="preserve"> </w:t>
      </w:r>
      <w:r w:rsidRPr="00BC3ABE">
        <w:rPr>
          <w:color w:val="000000" w:themeColor="text1"/>
        </w:rPr>
        <w:t>chaque</w:t>
      </w:r>
      <w:r w:rsidRPr="00BC3ABE">
        <w:rPr>
          <w:color w:val="000000" w:themeColor="text1"/>
          <w:spacing w:val="-4"/>
        </w:rPr>
        <w:t xml:space="preserve"> </w:t>
      </w:r>
      <w:r w:rsidRPr="00BC3ABE">
        <w:rPr>
          <w:color w:val="000000" w:themeColor="text1"/>
        </w:rPr>
        <w:t>animal.</w:t>
      </w:r>
      <w:r w:rsidRPr="00BC3ABE">
        <w:rPr>
          <w:color w:val="000000" w:themeColor="text1"/>
          <w:spacing w:val="-4"/>
        </w:rPr>
        <w:t xml:space="preserve"> P</w:t>
      </w:r>
      <w:r w:rsidRPr="00BC3ABE">
        <w:rPr>
          <w:color w:val="000000" w:themeColor="text1"/>
        </w:rPr>
        <w:t>ar</w:t>
      </w:r>
      <w:r w:rsidRPr="00BC3ABE">
        <w:rPr>
          <w:color w:val="000000" w:themeColor="text1"/>
          <w:spacing w:val="-4"/>
        </w:rPr>
        <w:t xml:space="preserve"> </w:t>
      </w:r>
      <w:r w:rsidRPr="00BC3ABE">
        <w:rPr>
          <w:color w:val="000000" w:themeColor="text1"/>
        </w:rPr>
        <w:t>exemple,</w:t>
      </w:r>
      <w:r w:rsidRPr="00BC3ABE">
        <w:rPr>
          <w:color w:val="000000" w:themeColor="text1"/>
          <w:spacing w:val="-4"/>
        </w:rPr>
        <w:t xml:space="preserve"> </w:t>
      </w:r>
      <w:r w:rsidRPr="00BC3ABE">
        <w:rPr>
          <w:color w:val="000000" w:themeColor="text1"/>
        </w:rPr>
        <w:t>des exemples</w:t>
      </w:r>
      <w:r w:rsidRPr="00BC3ABE">
        <w:rPr>
          <w:color w:val="000000" w:themeColor="text1"/>
          <w:spacing w:val="-4"/>
        </w:rPr>
        <w:t xml:space="preserve"> n°</w:t>
      </w:r>
      <w:r w:rsidRPr="00BC3ABE">
        <w:rPr>
          <w:color w:val="000000" w:themeColor="text1"/>
        </w:rPr>
        <w:t>1</w:t>
      </w:r>
      <w:r w:rsidRPr="00BC3ABE">
        <w:rPr>
          <w:color w:val="000000" w:themeColor="text1"/>
          <w:spacing w:val="-4"/>
        </w:rPr>
        <w:t xml:space="preserve"> </w:t>
      </w:r>
      <w:ins w:id="342" w:author="Microsoft Office User" w:date="2025-07-28T04:25:00Z">
        <w:r w:rsidR="0093653B">
          <w:rPr>
            <w:color w:val="000000" w:themeColor="text1"/>
          </w:rPr>
          <w:t>[</w:t>
        </w:r>
      </w:ins>
      <w:del w:id="343" w:author="Microsoft Office User" w:date="2025-07-28T04:25:00Z">
        <w:r w:rsidRPr="00BC3ABE" w:rsidDel="0093653B">
          <w:rPr>
            <w:color w:val="000000" w:themeColor="text1"/>
          </w:rPr>
          <w:delText>(</w:delText>
        </w:r>
      </w:del>
      <w:r w:rsidRPr="00BC3ABE">
        <w:rPr>
          <w:color w:val="000000" w:themeColor="text1"/>
        </w:rPr>
        <w:t>photo_1193.jpg</w:t>
      </w:r>
      <w:ins w:id="344" w:author="Microsoft Office User" w:date="2025-07-28T04:25:00Z">
        <w:r w:rsidR="0093653B">
          <w:rPr>
            <w:color w:val="000000" w:themeColor="text1"/>
          </w:rPr>
          <w:t> ;</w:t>
        </w:r>
      </w:ins>
      <w:del w:id="345" w:author="Microsoft Office User" w:date="2025-07-28T04:25:00Z">
        <w:r w:rsidRPr="00BC3ABE" w:rsidDel="0093653B">
          <w:rPr>
            <w:color w:val="000000" w:themeColor="text1"/>
          </w:rPr>
          <w:delText>,</w:delText>
        </w:r>
      </w:del>
      <w:r w:rsidRPr="00BC3ABE">
        <w:rPr>
          <w:color w:val="000000" w:themeColor="text1"/>
          <w:spacing w:val="-4"/>
        </w:rPr>
        <w:t xml:space="preserve"> </w:t>
      </w:r>
      <w:r w:rsidRPr="00BC3ABE">
        <w:rPr>
          <w:color w:val="000000" w:themeColor="text1"/>
        </w:rPr>
        <w:t>«</w:t>
      </w:r>
      <w:r w:rsidRPr="00BC3ABE">
        <w:rPr>
          <w:color w:val="000000" w:themeColor="text1"/>
          <w:spacing w:val="-7"/>
        </w:rPr>
        <w:t> </w:t>
      </w:r>
      <w:r w:rsidRPr="00BC3ABE">
        <w:rPr>
          <w:color w:val="000000" w:themeColor="text1"/>
        </w:rPr>
        <w:t>renard</w:t>
      </w:r>
      <w:r w:rsidRPr="00BC3ABE">
        <w:rPr>
          <w:color w:val="000000" w:themeColor="text1"/>
          <w:spacing w:val="-6"/>
        </w:rPr>
        <w:t> </w:t>
      </w:r>
      <w:r w:rsidRPr="00BC3ABE">
        <w:rPr>
          <w:color w:val="000000" w:themeColor="text1"/>
        </w:rPr>
        <w:t>»</w:t>
      </w:r>
      <w:ins w:id="346" w:author="Microsoft Office User" w:date="2025-07-28T04:25:00Z">
        <w:r w:rsidR="0093653B">
          <w:rPr>
            <w:color w:val="000000" w:themeColor="text1"/>
          </w:rPr>
          <w:t>]</w:t>
        </w:r>
      </w:ins>
      <w:del w:id="347" w:author="Microsoft Office User" w:date="2025-07-28T04:25:00Z">
        <w:r w:rsidRPr="00BC3ABE" w:rsidDel="0093653B">
          <w:rPr>
            <w:color w:val="000000" w:themeColor="text1"/>
          </w:rPr>
          <w:delText>)</w:delText>
        </w:r>
      </w:del>
      <w:r w:rsidRPr="00BC3ABE">
        <w:rPr>
          <w:color w:val="000000" w:themeColor="text1"/>
        </w:rPr>
        <w:t xml:space="preserve"> n°2</w:t>
      </w:r>
      <w:del w:id="348" w:author="Microsoft Office User" w:date="2025-07-25T05:09:00Z">
        <w:r w:rsidRPr="00BC3ABE" w:rsidDel="00803F0C">
          <w:rPr>
            <w:color w:val="000000" w:themeColor="text1"/>
          </w:rPr>
          <w:delText> </w:delText>
        </w:r>
      </w:del>
      <w:ins w:id="349" w:author="Microsoft Office User" w:date="2025-07-25T05:09:00Z">
        <w:r w:rsidR="00803F0C">
          <w:rPr>
            <w:color w:val="000000" w:themeColor="text1"/>
          </w:rPr>
          <w:t xml:space="preserve"> </w:t>
        </w:r>
      </w:ins>
      <w:ins w:id="350" w:author="Microsoft Office User" w:date="2025-07-28T04:25:00Z">
        <w:r w:rsidR="0093653B">
          <w:rPr>
            <w:color w:val="000000" w:themeColor="text1"/>
          </w:rPr>
          <w:t>[</w:t>
        </w:r>
      </w:ins>
      <w:del w:id="351" w:author="Microsoft Office User" w:date="2025-07-28T04:25:00Z">
        <w:r w:rsidRPr="00BC3ABE" w:rsidDel="0093653B">
          <w:rPr>
            <w:color w:val="000000" w:themeColor="text1"/>
          </w:rPr>
          <w:delText>(</w:delText>
        </w:r>
      </w:del>
      <w:r w:rsidRPr="00BC3ABE">
        <w:rPr>
          <w:color w:val="000000" w:themeColor="text1"/>
        </w:rPr>
        <w:t>photo_2194.jpg</w:t>
      </w:r>
      <w:ins w:id="352" w:author="Microsoft Office User" w:date="2025-07-28T04:25:00Z">
        <w:r w:rsidR="0093653B">
          <w:rPr>
            <w:color w:val="000000" w:themeColor="text1"/>
          </w:rPr>
          <w:t> ;</w:t>
        </w:r>
      </w:ins>
      <w:del w:id="353" w:author="Microsoft Office User" w:date="2025-07-28T04:25:00Z">
        <w:r w:rsidRPr="00BC3ABE" w:rsidDel="0093653B">
          <w:rPr>
            <w:color w:val="000000" w:themeColor="text1"/>
          </w:rPr>
          <w:delText>,</w:delText>
        </w:r>
      </w:del>
      <w:del w:id="354" w:author="Microsoft Office User" w:date="2025-07-25T05:09:00Z">
        <w:r w:rsidRPr="00BC3ABE" w:rsidDel="00803F0C">
          <w:rPr>
            <w:color w:val="000000" w:themeColor="text1"/>
            <w:spacing w:val="40"/>
          </w:rPr>
          <w:delText xml:space="preserve"> </w:delText>
        </w:r>
      </w:del>
      <w:r w:rsidRPr="00BC3ABE">
        <w:rPr>
          <w:color w:val="000000" w:themeColor="text1"/>
          <w:spacing w:val="40"/>
        </w:rPr>
        <w:t xml:space="preserve"> </w:t>
      </w:r>
      <w:r w:rsidRPr="00BC3ABE">
        <w:rPr>
          <w:color w:val="000000" w:themeColor="text1"/>
        </w:rPr>
        <w:t>«</w:t>
      </w:r>
      <w:r w:rsidRPr="00BC3ABE">
        <w:rPr>
          <w:color w:val="000000" w:themeColor="text1"/>
          <w:spacing w:val="40"/>
        </w:rPr>
        <w:t> </w:t>
      </w:r>
      <w:r w:rsidRPr="00BC3ABE">
        <w:rPr>
          <w:color w:val="000000" w:themeColor="text1"/>
        </w:rPr>
        <w:t>renard</w:t>
      </w:r>
      <w:r w:rsidRPr="00BC3ABE">
        <w:rPr>
          <w:color w:val="000000" w:themeColor="text1"/>
          <w:spacing w:val="19"/>
        </w:rPr>
        <w:t> </w:t>
      </w:r>
      <w:r w:rsidRPr="00BC3ABE">
        <w:rPr>
          <w:color w:val="000000" w:themeColor="text1"/>
        </w:rPr>
        <w:t>»</w:t>
      </w:r>
      <w:ins w:id="355" w:author="Microsoft Office User" w:date="2025-07-28T04:25:00Z">
        <w:r w:rsidR="0093653B">
          <w:rPr>
            <w:color w:val="000000" w:themeColor="text1"/>
          </w:rPr>
          <w:t>]</w:t>
        </w:r>
      </w:ins>
      <w:del w:id="356" w:author="Microsoft Office User" w:date="2025-07-28T04:25:00Z">
        <w:r w:rsidRPr="00BC3ABE" w:rsidDel="0093653B">
          <w:rPr>
            <w:color w:val="000000" w:themeColor="text1"/>
          </w:rPr>
          <w:delText>)</w:delText>
        </w:r>
      </w:del>
      <w:r w:rsidRPr="00BC3ABE">
        <w:rPr>
          <w:color w:val="000000" w:themeColor="text1"/>
          <w:spacing w:val="40"/>
        </w:rPr>
        <w:t xml:space="preserve"> et n°</w:t>
      </w:r>
      <w:r w:rsidRPr="00BC3ABE">
        <w:rPr>
          <w:color w:val="000000" w:themeColor="text1"/>
        </w:rPr>
        <w:t>3 :</w:t>
      </w:r>
      <w:r w:rsidRPr="00BC3ABE">
        <w:rPr>
          <w:color w:val="000000" w:themeColor="text1"/>
          <w:spacing w:val="40"/>
        </w:rPr>
        <w:t xml:space="preserve"> </w:t>
      </w:r>
      <w:ins w:id="357" w:author="Microsoft Office User" w:date="2025-07-28T04:25:00Z">
        <w:r w:rsidR="0093653B">
          <w:rPr>
            <w:color w:val="000000" w:themeColor="text1"/>
          </w:rPr>
          <w:t>[</w:t>
        </w:r>
      </w:ins>
      <w:del w:id="358" w:author="Microsoft Office User" w:date="2025-07-28T04:25:00Z">
        <w:r w:rsidRPr="00BC3ABE" w:rsidDel="0093653B">
          <w:rPr>
            <w:color w:val="000000" w:themeColor="text1"/>
          </w:rPr>
          <w:delText>(</w:delText>
        </w:r>
      </w:del>
      <w:r w:rsidRPr="00BC3ABE">
        <w:rPr>
          <w:color w:val="000000" w:themeColor="text1"/>
        </w:rPr>
        <w:t>photo_7167.jpg</w:t>
      </w:r>
      <w:del w:id="359" w:author="Microsoft Office User" w:date="2025-07-28T04:25:00Z">
        <w:r w:rsidRPr="00BC3ABE" w:rsidDel="0093653B">
          <w:rPr>
            <w:color w:val="000000" w:themeColor="text1"/>
          </w:rPr>
          <w:delText>,</w:delText>
        </w:r>
      </w:del>
      <w:ins w:id="360" w:author="Microsoft Office User" w:date="2025-07-28T04:25:00Z">
        <w:r w:rsidR="0093653B">
          <w:rPr>
            <w:color w:val="000000" w:themeColor="text1"/>
          </w:rPr>
          <w:t xml:space="preserve"> ; </w:t>
        </w:r>
      </w:ins>
      <w:del w:id="361" w:author="Microsoft Office User" w:date="2025-07-28T04:25:00Z">
        <w:r w:rsidRPr="00BC3ABE" w:rsidDel="0093653B">
          <w:rPr>
            <w:color w:val="000000" w:themeColor="text1"/>
          </w:rPr>
          <w:delText xml:space="preserve"> </w:delText>
        </w:r>
      </w:del>
      <w:r w:rsidRPr="00BC3ABE">
        <w:rPr>
          <w:color w:val="000000" w:themeColor="text1"/>
        </w:rPr>
        <w:t>«</w:t>
      </w:r>
      <w:r w:rsidRPr="00BC3ABE">
        <w:rPr>
          <w:color w:val="000000" w:themeColor="text1"/>
          <w:spacing w:val="-2"/>
        </w:rPr>
        <w:t> </w:t>
      </w:r>
      <w:r w:rsidRPr="00BC3ABE">
        <w:rPr>
          <w:color w:val="000000" w:themeColor="text1"/>
        </w:rPr>
        <w:t>éléphant</w:t>
      </w:r>
      <w:r w:rsidRPr="00BC3ABE">
        <w:rPr>
          <w:color w:val="000000" w:themeColor="text1"/>
          <w:spacing w:val="-2"/>
        </w:rPr>
        <w:t> </w:t>
      </w:r>
      <w:r w:rsidRPr="00BC3ABE">
        <w:rPr>
          <w:color w:val="000000" w:themeColor="text1"/>
        </w:rPr>
        <w:t>»</w:t>
      </w:r>
      <w:ins w:id="362" w:author="Microsoft Office User" w:date="2025-07-28T04:25:00Z">
        <w:r w:rsidR="0093653B">
          <w:rPr>
            <w:color w:val="000000" w:themeColor="text1"/>
          </w:rPr>
          <w:t>]</w:t>
        </w:r>
      </w:ins>
      <w:del w:id="363" w:author="Microsoft Office User" w:date="2025-07-28T04:25:00Z">
        <w:r w:rsidRPr="00BC3ABE" w:rsidDel="0093653B">
          <w:rPr>
            <w:color w:val="000000" w:themeColor="text1"/>
          </w:rPr>
          <w:delText>)</w:delText>
        </w:r>
      </w:del>
      <w:r w:rsidRPr="00BC3ABE">
        <w:rPr>
          <w:color w:val="000000" w:themeColor="text1"/>
        </w:rPr>
        <w:t>,</w:t>
      </w:r>
      <w:r w:rsidRPr="00BC3ABE">
        <w:rPr>
          <w:color w:val="000000" w:themeColor="text1"/>
          <w:spacing w:val="-2"/>
        </w:rPr>
        <w:t xml:space="preserve"> </w:t>
      </w:r>
      <w:r w:rsidRPr="00BC3ABE">
        <w:rPr>
          <w:color w:val="000000" w:themeColor="text1"/>
        </w:rPr>
        <w:t>etc.</w:t>
      </w:r>
      <w:r w:rsidRPr="00BC3ABE">
        <w:rPr>
          <w:color w:val="000000" w:themeColor="text1"/>
          <w:spacing w:val="-1"/>
        </w:rPr>
        <w:t xml:space="preserve"> </w:t>
      </w:r>
      <w:r w:rsidRPr="00BC3ABE">
        <w:rPr>
          <w:color w:val="000000" w:themeColor="text1"/>
        </w:rPr>
        <w:t>Il</w:t>
      </w:r>
      <w:r w:rsidRPr="00BC3ABE">
        <w:rPr>
          <w:color w:val="000000" w:themeColor="text1"/>
          <w:spacing w:val="-2"/>
        </w:rPr>
        <w:t xml:space="preserve"> en </w:t>
      </w:r>
      <w:r w:rsidRPr="00BC3ABE">
        <w:rPr>
          <w:color w:val="000000" w:themeColor="text1"/>
        </w:rPr>
        <w:t>faut</w:t>
      </w:r>
      <w:r w:rsidRPr="00BC3ABE">
        <w:rPr>
          <w:color w:val="000000" w:themeColor="text1"/>
          <w:spacing w:val="-2"/>
        </w:rPr>
        <w:t xml:space="preserve"> </w:t>
      </w:r>
      <w:r w:rsidRPr="00BC3ABE">
        <w:rPr>
          <w:color w:val="000000" w:themeColor="text1"/>
        </w:rPr>
        <w:t>de</w:t>
      </w:r>
      <w:r w:rsidRPr="00BC3ABE">
        <w:rPr>
          <w:color w:val="000000" w:themeColor="text1"/>
          <w:spacing w:val="-2"/>
        </w:rPr>
        <w:t xml:space="preserve"> </w:t>
      </w:r>
      <w:r w:rsidRPr="00BC3ABE">
        <w:rPr>
          <w:color w:val="000000" w:themeColor="text1"/>
        </w:rPr>
        <w:t>nombreux,</w:t>
      </w:r>
      <w:r w:rsidRPr="00BC3ABE">
        <w:rPr>
          <w:color w:val="000000" w:themeColor="text1"/>
          <w:spacing w:val="-2"/>
        </w:rPr>
        <w:t xml:space="preserve"> </w:t>
      </w:r>
      <w:r w:rsidRPr="00BC3ABE">
        <w:rPr>
          <w:color w:val="000000" w:themeColor="text1"/>
        </w:rPr>
        <w:t>au</w:t>
      </w:r>
      <w:r w:rsidRPr="00BC3ABE">
        <w:rPr>
          <w:color w:val="000000" w:themeColor="text1"/>
          <w:spacing w:val="-2"/>
        </w:rPr>
        <w:t xml:space="preserve"> </w:t>
      </w:r>
      <w:r w:rsidRPr="00BC3ABE">
        <w:rPr>
          <w:color w:val="000000" w:themeColor="text1"/>
        </w:rPr>
        <w:t>moins</w:t>
      </w:r>
      <w:r w:rsidRPr="00BC3ABE">
        <w:rPr>
          <w:color w:val="000000" w:themeColor="text1"/>
          <w:spacing w:val="-2"/>
        </w:rPr>
        <w:t xml:space="preserve"> </w:t>
      </w:r>
      <w:r w:rsidRPr="00BC3ABE">
        <w:rPr>
          <w:color w:val="000000" w:themeColor="text1"/>
        </w:rPr>
        <w:t>des</w:t>
      </w:r>
      <w:r w:rsidRPr="00BC3ABE">
        <w:rPr>
          <w:color w:val="000000" w:themeColor="text1"/>
          <w:spacing w:val="-1"/>
        </w:rPr>
        <w:t xml:space="preserve"> </w:t>
      </w:r>
      <w:r w:rsidRPr="00BC3ABE">
        <w:rPr>
          <w:color w:val="000000" w:themeColor="text1"/>
          <w:spacing w:val="-2"/>
        </w:rPr>
        <w:t>centaines.</w:t>
      </w:r>
    </w:p>
    <w:p w14:paraId="077C8529" w14:textId="34382865" w:rsidR="00E561EB" w:rsidRPr="00BC3ABE" w:rsidRDefault="00E561EB" w:rsidP="00E44AC1">
      <w:pPr>
        <w:pStyle w:val="Retrait"/>
        <w:rPr>
          <w:color w:val="000000" w:themeColor="text1"/>
        </w:rPr>
      </w:pPr>
      <w:r w:rsidRPr="00BC3ABE">
        <w:rPr>
          <w:color w:val="000000" w:themeColor="text1"/>
        </w:rPr>
        <w:t>Créons le réseau en question. Nous construisons un réseau à plusieurs couches de neurones, avec une dernière couche de deux neurones. Si le neurone n°1 s’active avec une valeur plus haute, la prédiction est «</w:t>
      </w:r>
      <w:r w:rsidR="00F41CD1">
        <w:rPr>
          <w:color w:val="000000" w:themeColor="text1"/>
        </w:rPr>
        <w:t> </w:t>
      </w:r>
      <w:r w:rsidRPr="00BC3ABE">
        <w:rPr>
          <w:color w:val="000000" w:themeColor="text1"/>
        </w:rPr>
        <w:t>renard</w:t>
      </w:r>
      <w:r w:rsidRPr="00BC3ABE">
        <w:rPr>
          <w:color w:val="000000" w:themeColor="text1"/>
          <w:spacing w:val="-4"/>
        </w:rPr>
        <w:t> </w:t>
      </w:r>
      <w:r w:rsidRPr="00BC3ABE">
        <w:rPr>
          <w:color w:val="000000" w:themeColor="text1"/>
        </w:rPr>
        <w:t>», si c’est le n°2 qui s’active plus fortement, c’est «</w:t>
      </w:r>
      <w:r w:rsidRPr="00BC3ABE">
        <w:rPr>
          <w:color w:val="000000" w:themeColor="text1"/>
          <w:spacing w:val="-4"/>
        </w:rPr>
        <w:t> </w:t>
      </w:r>
      <w:r w:rsidRPr="00BC3ABE">
        <w:rPr>
          <w:color w:val="000000" w:themeColor="text1"/>
        </w:rPr>
        <w:t>éléphant</w:t>
      </w:r>
      <w:r w:rsidRPr="00BC3ABE">
        <w:rPr>
          <w:color w:val="000000" w:themeColor="text1"/>
          <w:spacing w:val="-3"/>
        </w:rPr>
        <w:t> </w:t>
      </w:r>
      <w:r w:rsidRPr="00BC3ABE">
        <w:rPr>
          <w:color w:val="000000" w:themeColor="text1"/>
        </w:rPr>
        <w:t>». Bien sûr, ce réseau est uniquement un programme, soit une suite de lignes de code dans un ordinateur, et les poids des connexions sont des chiffres, initialisés au hasard. À cette étape, comme les poids ont été créés au hasard, les prédictions demeurent aléatoires, ce qui garantit que notre réseau de neurones est absolument inutile. Nous voulons donc l’entraîner, c’est</w:t>
      </w:r>
      <w:r w:rsidR="009A3A70">
        <w:rPr>
          <w:color w:val="000000" w:themeColor="text1"/>
        </w:rPr>
        <w:t>-à-</w:t>
      </w:r>
      <w:r w:rsidRPr="00BC3ABE">
        <w:rPr>
          <w:color w:val="000000" w:themeColor="text1"/>
        </w:rPr>
        <w:t>dire ajuster ses poids pour obtenir des prédictions correctes.</w:t>
      </w:r>
    </w:p>
    <w:p w14:paraId="4F0D3668" w14:textId="70EC4B95" w:rsidR="00E561EB" w:rsidRPr="00BC3ABE" w:rsidRDefault="00E561EB" w:rsidP="00E44AC1">
      <w:pPr>
        <w:pStyle w:val="Retrait"/>
        <w:rPr>
          <w:rFonts w:eastAsia="Times New Roman"/>
          <w:color w:val="000000" w:themeColor="text1"/>
          <w:lang w:eastAsia="fr-FR"/>
        </w:rPr>
      </w:pPr>
      <w:r w:rsidRPr="00BC3ABE">
        <w:rPr>
          <w:color w:val="000000" w:themeColor="text1"/>
        </w:rPr>
        <w:t>Comment faire ? Il s’agit d’obtenir le meilleur jeu de paramètres dans le réseau, autrement dit le réglage de poids des connexions qui donne le plus faible nombre moyen de prédictions fausses sur nos données d’entraînement</w:t>
      </w:r>
      <w:r w:rsidRPr="00BC3ABE">
        <w:rPr>
          <w:rStyle w:val="FootnoteReference"/>
          <w:color w:val="000000" w:themeColor="text1"/>
        </w:rPr>
        <w:footnoteReference w:id="19"/>
      </w:r>
      <w:r w:rsidRPr="00BC3ABE">
        <w:rPr>
          <w:color w:val="000000" w:themeColor="text1"/>
        </w:rPr>
        <w:t>.</w:t>
      </w:r>
    </w:p>
    <w:p w14:paraId="48ED1CAE" w14:textId="2E6EB75B" w:rsidR="00E561EB" w:rsidRPr="00BC3ABE" w:rsidRDefault="00E561EB" w:rsidP="00E44AC1">
      <w:pPr>
        <w:pStyle w:val="Retrait"/>
        <w:rPr>
          <w:color w:val="000000" w:themeColor="text1"/>
        </w:rPr>
      </w:pPr>
      <w:r w:rsidRPr="00BC3ABE">
        <w:rPr>
          <w:color w:val="000000" w:themeColor="text1"/>
        </w:rPr>
        <w:t xml:space="preserve">Cette erreur moyenne porte le nom de </w:t>
      </w:r>
      <w:r w:rsidRPr="0042518D">
        <w:rPr>
          <w:i/>
          <w:color w:val="000000" w:themeColor="text1"/>
        </w:rPr>
        <w:t>fonction de coût</w:t>
      </w:r>
      <w:r w:rsidRPr="00BC3ABE">
        <w:rPr>
          <w:rStyle w:val="FootnoteReference"/>
          <w:color w:val="000000" w:themeColor="text1"/>
        </w:rPr>
        <w:footnoteReference w:id="20"/>
      </w:r>
      <w:bookmarkStart w:id="367" w:name="_bookmark21"/>
      <w:bookmarkEnd w:id="367"/>
      <w:r w:rsidRPr="00BC3ABE">
        <w:rPr>
          <w:color w:val="000000" w:themeColor="text1"/>
        </w:rPr>
        <w:t> : «</w:t>
      </w:r>
      <w:r w:rsidRPr="00BC3ABE">
        <w:rPr>
          <w:color w:val="000000" w:themeColor="text1"/>
          <w:spacing w:val="-2"/>
        </w:rPr>
        <w:t> </w:t>
      </w:r>
      <w:r w:rsidRPr="00BC3ABE">
        <w:rPr>
          <w:color w:val="000000" w:themeColor="text1"/>
        </w:rPr>
        <w:t>coût</w:t>
      </w:r>
      <w:r w:rsidRPr="00BC3ABE">
        <w:rPr>
          <w:color w:val="000000" w:themeColor="text1"/>
          <w:spacing w:val="-2"/>
        </w:rPr>
        <w:t> </w:t>
      </w:r>
      <w:r w:rsidRPr="00BC3ABE">
        <w:rPr>
          <w:color w:val="000000" w:themeColor="text1"/>
        </w:rPr>
        <w:t>» parce que l’erreur est un coût qu’on veut minimiser, et «</w:t>
      </w:r>
      <w:r w:rsidRPr="00BC3ABE">
        <w:rPr>
          <w:color w:val="000000" w:themeColor="text1"/>
          <w:spacing w:val="-4"/>
        </w:rPr>
        <w:t> </w:t>
      </w:r>
      <w:r w:rsidRPr="00BC3ABE">
        <w:rPr>
          <w:color w:val="000000" w:themeColor="text1"/>
        </w:rPr>
        <w:t>fonction</w:t>
      </w:r>
      <w:r w:rsidRPr="00BC3ABE">
        <w:rPr>
          <w:color w:val="000000" w:themeColor="text1"/>
          <w:spacing w:val="-4"/>
        </w:rPr>
        <w:t> </w:t>
      </w:r>
      <w:r w:rsidRPr="00BC3ABE">
        <w:rPr>
          <w:color w:val="000000" w:themeColor="text1"/>
        </w:rPr>
        <w:t xml:space="preserve">» car cette erreur moyenne varie </w:t>
      </w:r>
      <w:r w:rsidRPr="0042518D">
        <w:rPr>
          <w:i/>
          <w:color w:val="000000" w:themeColor="text1"/>
          <w:spacing w:val="-4"/>
        </w:rPr>
        <w:t xml:space="preserve">en </w:t>
      </w:r>
      <w:r w:rsidRPr="0042518D">
        <w:rPr>
          <w:i/>
          <w:color w:val="000000" w:themeColor="text1"/>
        </w:rPr>
        <w:t>fonction</w:t>
      </w:r>
      <w:r w:rsidRPr="00BC3ABE">
        <w:rPr>
          <w:color w:val="000000" w:themeColor="text1"/>
        </w:rPr>
        <w:t xml:space="preserve"> des paramètres choisis.</w:t>
      </w:r>
    </w:p>
    <w:p w14:paraId="4B722470" w14:textId="687CDD98" w:rsidR="00E561EB" w:rsidRPr="00BC3ABE" w:rsidRDefault="00E561EB" w:rsidP="00E44AC1">
      <w:pPr>
        <w:pStyle w:val="Retrait"/>
        <w:rPr>
          <w:color w:val="000000" w:themeColor="text1"/>
        </w:rPr>
      </w:pPr>
      <w:r w:rsidRPr="00BC3ABE">
        <w:rPr>
          <w:color w:val="000000" w:themeColor="text1"/>
        </w:rPr>
        <w:t xml:space="preserve">Comment trouver le meilleur jeu de paramètres pour minimiser la </w:t>
      </w:r>
      <w:r w:rsidRPr="0042518D">
        <w:rPr>
          <w:i/>
          <w:color w:val="000000" w:themeColor="text1"/>
        </w:rPr>
        <w:t>fonction de coût </w:t>
      </w:r>
      <w:r w:rsidRPr="00BC3ABE">
        <w:rPr>
          <w:color w:val="000000" w:themeColor="text1"/>
        </w:rPr>
        <w:t xml:space="preserve">? Visualisons cela par un réseau à deux paramètres, A et B. Se restreindre à seulement deux paramètres est une simplification drastique de la réalité, car en réalité les modèles comptent des milliers, voire des milliards de paramètres, mais </w:t>
      </w:r>
      <w:r w:rsidR="0042518D">
        <w:rPr>
          <w:color w:val="000000" w:themeColor="text1"/>
        </w:rPr>
        <w:t xml:space="preserve">cela </w:t>
      </w:r>
      <w:r w:rsidRPr="00BC3ABE">
        <w:rPr>
          <w:color w:val="000000" w:themeColor="text1"/>
        </w:rPr>
        <w:t xml:space="preserve">simplifie la </w:t>
      </w:r>
      <w:r w:rsidRPr="00BC3ABE">
        <w:rPr>
          <w:color w:val="000000" w:themeColor="text1"/>
        </w:rPr>
        <w:lastRenderedPageBreak/>
        <w:t>visualisation en nous permettant de représenter la fonction de coût sur un graphe en trois dimensions. En faisant varier le paramètre A selon l’axe X, et le paramètre B selon l’axe Y, la valeur de la fonction de coût du réseau, figurée sur l’axe Z,</w:t>
      </w:r>
      <w:r w:rsidRPr="00BC3ABE">
        <w:rPr>
          <w:rStyle w:val="Aucun"/>
          <w:color w:val="000000" w:themeColor="text1"/>
          <w:u w:color="744E00"/>
        </w:rPr>
        <w:t xml:space="preserve"> </w:t>
      </w:r>
      <w:r w:rsidRPr="00BC3ABE">
        <w:rPr>
          <w:color w:val="000000" w:themeColor="text1"/>
        </w:rPr>
        <w:t>change ; voilà un paysage montagneux.</w:t>
      </w:r>
    </w:p>
    <w:p w14:paraId="3A6AB076" w14:textId="77777777" w:rsidR="00E561EB" w:rsidRPr="00BC3ABE" w:rsidRDefault="00E561EB" w:rsidP="00E44AC1">
      <w:pPr>
        <w:pStyle w:val="Retrait"/>
        <w:rPr>
          <w:color w:val="000000" w:themeColor="text1"/>
        </w:rPr>
      </w:pPr>
      <w:r w:rsidRPr="00BC3ABE">
        <w:rPr>
          <w:noProof/>
          <w:color w:val="000000" w:themeColor="text1"/>
          <w:lang w:eastAsia="fr-FR"/>
        </w:rPr>
        <w:drawing>
          <wp:inline distT="0" distB="0" distL="0" distR="0" wp14:anchorId="3FEA194D" wp14:editId="586745D9">
            <wp:extent cx="5319118" cy="4677313"/>
            <wp:effectExtent l="0" t="0" r="2540" b="0"/>
            <wp:docPr id="1030" name="Pasted_Graphic_10.png"/>
            <wp:cNvGraphicFramePr/>
            <a:graphic xmlns:a="http://schemas.openxmlformats.org/drawingml/2006/main">
              <a:graphicData uri="http://schemas.openxmlformats.org/drawingml/2006/picture">
                <pic:pic xmlns:pic="http://schemas.openxmlformats.org/drawingml/2006/picture">
                  <pic:nvPicPr>
                    <pic:cNvPr id="1030" name="Pasted_Graphic_10.png"/>
                    <pic:cNvPicPr/>
                  </pic:nvPicPr>
                  <pic:blipFill rotWithShape="1">
                    <a:blip r:embed="rId20"/>
                    <a:srcRect l="4670" t="2076" r="4207" b="5881"/>
                    <a:stretch/>
                  </pic:blipFill>
                  <pic:spPr bwMode="auto">
                    <a:xfrm>
                      <a:off x="0" y="0"/>
                      <a:ext cx="5424512" cy="4769990"/>
                    </a:xfrm>
                    <a:prstGeom prst="rect">
                      <a:avLst/>
                    </a:prstGeom>
                    <a:ln>
                      <a:noFill/>
                    </a:ln>
                    <a:extLst>
                      <a:ext uri="{53640926-AAD7-44D8-BBD7-CCE9431645EC}">
                        <a14:shadowObscured xmlns:a14="http://schemas.microsoft.com/office/drawing/2010/main"/>
                      </a:ext>
                    </a:extLst>
                  </pic:spPr>
                </pic:pic>
              </a:graphicData>
            </a:graphic>
          </wp:inline>
        </w:drawing>
      </w:r>
    </w:p>
    <w:p w14:paraId="61E568E4" w14:textId="2B3E5A51" w:rsidR="0042518D" w:rsidRDefault="0042518D" w:rsidP="00E44AC1">
      <w:pPr>
        <w:pStyle w:val="Retrait"/>
        <w:rPr>
          <w:b/>
          <w:color w:val="000000" w:themeColor="text1"/>
        </w:rPr>
      </w:pPr>
      <w:r w:rsidRPr="0042518D">
        <w:rPr>
          <w:b/>
          <w:color w:val="000000" w:themeColor="text1"/>
          <w:highlight w:val="yellow"/>
        </w:rPr>
        <w:t xml:space="preserve">Figure </w:t>
      </w:r>
      <w:ins w:id="368" w:author="Microsoft Office User" w:date="2025-07-27T22:47:00Z">
        <w:r w:rsidR="00B97C54">
          <w:rPr>
            <w:b/>
            <w:color w:val="000000" w:themeColor="text1"/>
            <w:highlight w:val="yellow"/>
          </w:rPr>
          <w:t>6</w:t>
        </w:r>
      </w:ins>
      <w:ins w:id="369" w:author="Héloïse Mahé" w:date="2025-07-25T17:19:00Z">
        <w:del w:id="370" w:author="Microsoft Office User" w:date="2025-07-27T22:47:00Z">
          <w:r w:rsidR="00FA7ACB" w:rsidDel="00B97C54">
            <w:rPr>
              <w:b/>
              <w:color w:val="000000" w:themeColor="text1"/>
              <w:highlight w:val="yellow"/>
            </w:rPr>
            <w:delText>A</w:delText>
          </w:r>
        </w:del>
      </w:ins>
      <w:del w:id="371" w:author="Héloïse Mahé" w:date="2025-07-25T17:16:00Z">
        <w:r w:rsidRPr="0042518D" w:rsidDel="00FA7ACB">
          <w:rPr>
            <w:b/>
            <w:color w:val="000000" w:themeColor="text1"/>
            <w:highlight w:val="yellow"/>
          </w:rPr>
          <w:delText>X</w:delText>
        </w:r>
      </w:del>
      <w:r w:rsidRPr="0042518D">
        <w:rPr>
          <w:b/>
          <w:color w:val="000000" w:themeColor="text1"/>
          <w:highlight w:val="yellow"/>
        </w:rPr>
        <w:t xml:space="preserve">. </w:t>
      </w:r>
      <w:ins w:id="372" w:author="Microsoft Office User" w:date="2025-07-28T00:03:00Z">
        <w:r w:rsidR="00EF3C10">
          <w:rPr>
            <w:b/>
            <w:color w:val="000000" w:themeColor="text1"/>
            <w:highlight w:val="yellow"/>
          </w:rPr>
          <w:t>La descente de gradient vers la vallée la plus profonde.</w:t>
        </w:r>
      </w:ins>
      <w:del w:id="373" w:author="Microsoft Office User" w:date="2025-07-28T00:02:00Z">
        <w:r w:rsidRPr="0042518D" w:rsidDel="00EF3C10">
          <w:rPr>
            <w:b/>
            <w:color w:val="000000" w:themeColor="text1"/>
            <w:highlight w:val="yellow"/>
          </w:rPr>
          <w:delText>Légende à compléter.</w:delText>
        </w:r>
      </w:del>
    </w:p>
    <w:p w14:paraId="41639B1B" w14:textId="77777777" w:rsidR="0042518D" w:rsidRPr="0042518D" w:rsidRDefault="0042518D" w:rsidP="00E44AC1">
      <w:pPr>
        <w:pStyle w:val="Retrait"/>
        <w:rPr>
          <w:b/>
          <w:color w:val="000000" w:themeColor="text1"/>
        </w:rPr>
      </w:pPr>
    </w:p>
    <w:p w14:paraId="2A007FC0" w14:textId="38F5E16C" w:rsidR="00E561EB" w:rsidRPr="00BC3ABE" w:rsidRDefault="00E561EB" w:rsidP="00E44AC1">
      <w:pPr>
        <w:pStyle w:val="Retrait"/>
        <w:rPr>
          <w:color w:val="000000" w:themeColor="text1"/>
        </w:rPr>
      </w:pPr>
      <w:r w:rsidRPr="00BC3ABE">
        <w:rPr>
          <w:color w:val="000000" w:themeColor="text1"/>
        </w:rPr>
        <w:t>Que</w:t>
      </w:r>
      <w:r w:rsidRPr="00BC3ABE">
        <w:rPr>
          <w:color w:val="000000" w:themeColor="text1"/>
          <w:spacing w:val="-3"/>
        </w:rPr>
        <w:t xml:space="preserve"> </w:t>
      </w:r>
      <w:r w:rsidRPr="00BC3ABE">
        <w:rPr>
          <w:color w:val="000000" w:themeColor="text1"/>
        </w:rPr>
        <w:t>signifient</w:t>
      </w:r>
      <w:r w:rsidRPr="00BC3ABE">
        <w:rPr>
          <w:color w:val="000000" w:themeColor="text1"/>
          <w:spacing w:val="-3"/>
        </w:rPr>
        <w:t xml:space="preserve"> </w:t>
      </w:r>
      <w:r w:rsidRPr="00BC3ABE">
        <w:rPr>
          <w:color w:val="000000" w:themeColor="text1"/>
        </w:rPr>
        <w:t>les</w:t>
      </w:r>
      <w:r w:rsidRPr="00BC3ABE">
        <w:rPr>
          <w:color w:val="000000" w:themeColor="text1"/>
          <w:spacing w:val="-3"/>
        </w:rPr>
        <w:t xml:space="preserve"> </w:t>
      </w:r>
      <w:r w:rsidRPr="00BC3ABE">
        <w:rPr>
          <w:color w:val="000000" w:themeColor="text1"/>
        </w:rPr>
        <w:t>reliefs</w:t>
      </w:r>
      <w:r w:rsidRPr="00BC3ABE">
        <w:rPr>
          <w:color w:val="000000" w:themeColor="text1"/>
          <w:spacing w:val="-2"/>
        </w:rPr>
        <w:t xml:space="preserve"> </w:t>
      </w:r>
      <w:r w:rsidRPr="00BC3ABE">
        <w:rPr>
          <w:color w:val="000000" w:themeColor="text1"/>
        </w:rPr>
        <w:t>de</w:t>
      </w:r>
      <w:r w:rsidRPr="00BC3ABE">
        <w:rPr>
          <w:color w:val="000000" w:themeColor="text1"/>
          <w:spacing w:val="-3"/>
        </w:rPr>
        <w:t xml:space="preserve"> </w:t>
      </w:r>
      <w:r w:rsidRPr="00BC3ABE">
        <w:rPr>
          <w:color w:val="000000" w:themeColor="text1"/>
        </w:rPr>
        <w:t>ce</w:t>
      </w:r>
      <w:r w:rsidRPr="00BC3ABE">
        <w:rPr>
          <w:color w:val="000000" w:themeColor="text1"/>
          <w:spacing w:val="-3"/>
        </w:rPr>
        <w:t xml:space="preserve"> </w:t>
      </w:r>
      <w:r w:rsidRPr="00BC3ABE">
        <w:rPr>
          <w:color w:val="000000" w:themeColor="text1"/>
        </w:rPr>
        <w:t>paysage,</w:t>
      </w:r>
      <w:r w:rsidRPr="00BC3ABE">
        <w:rPr>
          <w:color w:val="000000" w:themeColor="text1"/>
          <w:spacing w:val="-3"/>
        </w:rPr>
        <w:t xml:space="preserve"> </w:t>
      </w:r>
      <w:r w:rsidRPr="00BC3ABE">
        <w:rPr>
          <w:color w:val="000000" w:themeColor="text1"/>
        </w:rPr>
        <w:t>montagnes</w:t>
      </w:r>
      <w:r w:rsidRPr="00BC3ABE">
        <w:rPr>
          <w:color w:val="000000" w:themeColor="text1"/>
          <w:spacing w:val="-2"/>
        </w:rPr>
        <w:t xml:space="preserve"> </w:t>
      </w:r>
      <w:r w:rsidRPr="00BC3ABE">
        <w:rPr>
          <w:color w:val="000000" w:themeColor="text1"/>
        </w:rPr>
        <w:t>et</w:t>
      </w:r>
      <w:r w:rsidRPr="00BC3ABE">
        <w:rPr>
          <w:color w:val="000000" w:themeColor="text1"/>
          <w:spacing w:val="-3"/>
        </w:rPr>
        <w:t xml:space="preserve"> </w:t>
      </w:r>
      <w:r w:rsidRPr="00BC3ABE">
        <w:rPr>
          <w:color w:val="000000" w:themeColor="text1"/>
        </w:rPr>
        <w:t>vallées</w:t>
      </w:r>
      <w:r w:rsidRPr="00BC3ABE">
        <w:rPr>
          <w:color w:val="000000" w:themeColor="text1"/>
          <w:spacing w:val="-3"/>
        </w:rPr>
        <w:t> </w:t>
      </w:r>
      <w:r w:rsidRPr="00BC3ABE">
        <w:rPr>
          <w:color w:val="000000" w:themeColor="text1"/>
          <w:spacing w:val="-10"/>
        </w:rPr>
        <w:t>?</w:t>
      </w:r>
    </w:p>
    <w:p w14:paraId="79186865" w14:textId="77777777" w:rsidR="0042518D" w:rsidRDefault="00E561EB" w:rsidP="00E44AC1">
      <w:pPr>
        <w:pStyle w:val="Retrait"/>
        <w:rPr>
          <w:color w:val="000000" w:themeColor="text1"/>
        </w:rPr>
      </w:pPr>
      <w:r w:rsidRPr="00BC3ABE">
        <w:rPr>
          <w:color w:val="000000" w:themeColor="text1"/>
        </w:rPr>
        <w:t xml:space="preserve">Les </w:t>
      </w:r>
      <w:r w:rsidRPr="0042518D">
        <w:rPr>
          <w:i/>
          <w:color w:val="000000" w:themeColor="text1"/>
        </w:rPr>
        <w:t>montagnes</w:t>
      </w:r>
      <w:r w:rsidRPr="00BC3ABE">
        <w:rPr>
          <w:color w:val="000000" w:themeColor="text1"/>
        </w:rPr>
        <w:t xml:space="preserve"> correspondent à de mauvais jeux de paramètres pour lequel la prédiction du réseau est souvent incorrecte : en conséquence, sa fonction de coût </w:t>
      </w:r>
      <w:r w:rsidR="0042518D">
        <w:rPr>
          <w:color w:val="000000" w:themeColor="text1"/>
        </w:rPr>
        <w:t>(son erreur moyenne) est haute.</w:t>
      </w:r>
    </w:p>
    <w:p w14:paraId="7031BD44" w14:textId="3869DFBB" w:rsidR="00E561EB" w:rsidRPr="00BC3ABE" w:rsidRDefault="00E561EB" w:rsidP="00E44AC1">
      <w:pPr>
        <w:pStyle w:val="Retrait"/>
        <w:rPr>
          <w:color w:val="000000" w:themeColor="text1"/>
        </w:rPr>
      </w:pPr>
      <w:r w:rsidRPr="00BC3ABE">
        <w:rPr>
          <w:color w:val="000000" w:themeColor="text1"/>
        </w:rPr>
        <w:t xml:space="preserve">À l’inverse, les </w:t>
      </w:r>
      <w:r w:rsidRPr="0042518D">
        <w:rPr>
          <w:i/>
          <w:color w:val="000000" w:themeColor="text1"/>
        </w:rPr>
        <w:t>vallées</w:t>
      </w:r>
      <w:r w:rsidRPr="00BC3ABE">
        <w:rPr>
          <w:color w:val="000000" w:themeColor="text1"/>
        </w:rPr>
        <w:t xml:space="preserve"> sont des « minimums locaux », qui correspondent à de bons jeux de paramètres minimisant la fonction de coût. Notre but est donc de trouver la plus profonde de toutes les vallées, appelée le </w:t>
      </w:r>
      <w:r w:rsidRPr="0042518D">
        <w:rPr>
          <w:i/>
          <w:color w:val="000000" w:themeColor="text1"/>
        </w:rPr>
        <w:t>minimum global</w:t>
      </w:r>
      <w:r w:rsidRPr="00BC3ABE">
        <w:rPr>
          <w:color w:val="000000" w:themeColor="text1"/>
        </w:rPr>
        <w:t>.</w:t>
      </w:r>
    </w:p>
    <w:p w14:paraId="3F36D5B6" w14:textId="5E4E29B5" w:rsidR="00E561EB" w:rsidRPr="00BC3ABE" w:rsidRDefault="00E561EB" w:rsidP="00E44AC1">
      <w:pPr>
        <w:pStyle w:val="Retrait"/>
        <w:rPr>
          <w:color w:val="000000" w:themeColor="text1"/>
        </w:rPr>
      </w:pPr>
      <w:r w:rsidRPr="00BC3ABE">
        <w:rPr>
          <w:color w:val="000000" w:themeColor="text1"/>
        </w:rPr>
        <w:t>Comme nos paramètres</w:t>
      </w:r>
      <w:r w:rsidRPr="00BC3ABE">
        <w:rPr>
          <w:color w:val="000000" w:themeColor="text1"/>
          <w:spacing w:val="-4"/>
        </w:rPr>
        <w:t xml:space="preserve"> </w:t>
      </w:r>
      <w:r w:rsidRPr="00BC3ABE">
        <w:rPr>
          <w:color w:val="000000" w:themeColor="text1"/>
        </w:rPr>
        <w:t>A</w:t>
      </w:r>
      <w:r w:rsidRPr="00BC3ABE">
        <w:rPr>
          <w:color w:val="000000" w:themeColor="text1"/>
          <w:spacing w:val="-9"/>
        </w:rPr>
        <w:t xml:space="preserve"> </w:t>
      </w:r>
      <w:r w:rsidRPr="00BC3ABE">
        <w:rPr>
          <w:color w:val="000000" w:themeColor="text1"/>
        </w:rPr>
        <w:t xml:space="preserve">et B ont été initialisés au hasard, nous partons d’un point pris au hasard dans ce paysage </w:t>
      </w:r>
      <w:r w:rsidR="00B66F39">
        <w:rPr>
          <w:color w:val="000000" w:themeColor="text1"/>
        </w:rPr>
        <w:t>–</w:t>
      </w:r>
      <w:r w:rsidR="0042518D">
        <w:rPr>
          <w:color w:val="000000" w:themeColor="text1"/>
        </w:rPr>
        <w:t> </w:t>
      </w:r>
      <w:r w:rsidRPr="00BC3ABE">
        <w:rPr>
          <w:color w:val="000000" w:themeColor="text1"/>
        </w:rPr>
        <w:t>mauvaise manière de commencer une randonnée.</w:t>
      </w:r>
      <w:r w:rsidRPr="00BC3ABE">
        <w:rPr>
          <w:color w:val="000000" w:themeColor="text1"/>
          <w:spacing w:val="-3"/>
        </w:rPr>
        <w:t xml:space="preserve"> </w:t>
      </w:r>
      <w:r w:rsidRPr="00BC3ABE">
        <w:rPr>
          <w:color w:val="000000" w:themeColor="text1"/>
        </w:rPr>
        <w:t>Toute</w:t>
      </w:r>
      <w:r w:rsidRPr="00BC3ABE">
        <w:rPr>
          <w:color w:val="000000" w:themeColor="text1"/>
          <w:spacing w:val="-3"/>
        </w:rPr>
        <w:t xml:space="preserve"> </w:t>
      </w:r>
      <w:r w:rsidRPr="00BC3ABE">
        <w:rPr>
          <w:color w:val="000000" w:themeColor="text1"/>
        </w:rPr>
        <w:t>la</w:t>
      </w:r>
      <w:r w:rsidRPr="00BC3ABE">
        <w:rPr>
          <w:color w:val="000000" w:themeColor="text1"/>
          <w:spacing w:val="-3"/>
        </w:rPr>
        <w:t xml:space="preserve"> </w:t>
      </w:r>
      <w:r w:rsidRPr="00BC3ABE">
        <w:rPr>
          <w:color w:val="000000" w:themeColor="text1"/>
        </w:rPr>
        <w:t>finalité</w:t>
      </w:r>
      <w:r w:rsidRPr="00BC3ABE">
        <w:rPr>
          <w:color w:val="000000" w:themeColor="text1"/>
          <w:spacing w:val="-3"/>
        </w:rPr>
        <w:t xml:space="preserve"> </w:t>
      </w:r>
      <w:r w:rsidRPr="00BC3ABE">
        <w:rPr>
          <w:color w:val="000000" w:themeColor="text1"/>
        </w:rPr>
        <w:t>de</w:t>
      </w:r>
      <w:r w:rsidRPr="00BC3ABE">
        <w:rPr>
          <w:color w:val="000000" w:themeColor="text1"/>
          <w:spacing w:val="-3"/>
        </w:rPr>
        <w:t xml:space="preserve"> </w:t>
      </w:r>
      <w:r w:rsidRPr="00BC3ABE">
        <w:rPr>
          <w:color w:val="000000" w:themeColor="text1"/>
        </w:rPr>
        <w:t>l’optimisation</w:t>
      </w:r>
      <w:r w:rsidRPr="00BC3ABE">
        <w:rPr>
          <w:color w:val="000000" w:themeColor="text1"/>
          <w:spacing w:val="-3"/>
        </w:rPr>
        <w:t xml:space="preserve"> </w:t>
      </w:r>
      <w:r w:rsidRPr="00BC3ABE">
        <w:rPr>
          <w:color w:val="000000" w:themeColor="text1"/>
        </w:rPr>
        <w:t>est,</w:t>
      </w:r>
      <w:r w:rsidRPr="00BC3ABE">
        <w:rPr>
          <w:color w:val="000000" w:themeColor="text1"/>
          <w:spacing w:val="-3"/>
        </w:rPr>
        <w:t xml:space="preserve"> </w:t>
      </w:r>
      <w:r w:rsidRPr="00BC3ABE">
        <w:rPr>
          <w:color w:val="000000" w:themeColor="text1"/>
        </w:rPr>
        <w:t>à partir</w:t>
      </w:r>
      <w:r w:rsidRPr="00BC3ABE">
        <w:rPr>
          <w:color w:val="000000" w:themeColor="text1"/>
          <w:spacing w:val="-3"/>
        </w:rPr>
        <w:t xml:space="preserve"> </w:t>
      </w:r>
      <w:r w:rsidRPr="00BC3ABE">
        <w:rPr>
          <w:color w:val="000000" w:themeColor="text1"/>
        </w:rPr>
        <w:t>de</w:t>
      </w:r>
      <w:r w:rsidRPr="00BC3ABE">
        <w:rPr>
          <w:color w:val="000000" w:themeColor="text1"/>
          <w:spacing w:val="-3"/>
        </w:rPr>
        <w:t xml:space="preserve"> </w:t>
      </w:r>
      <w:r w:rsidRPr="00BC3ABE">
        <w:rPr>
          <w:color w:val="000000" w:themeColor="text1"/>
        </w:rPr>
        <w:t>ce</w:t>
      </w:r>
      <w:r w:rsidRPr="00BC3ABE">
        <w:rPr>
          <w:color w:val="000000" w:themeColor="text1"/>
          <w:spacing w:val="-3"/>
        </w:rPr>
        <w:t xml:space="preserve"> </w:t>
      </w:r>
      <w:r w:rsidRPr="00BC3ABE">
        <w:rPr>
          <w:color w:val="000000" w:themeColor="text1"/>
        </w:rPr>
        <w:t>point</w:t>
      </w:r>
      <w:r w:rsidRPr="00BC3ABE">
        <w:rPr>
          <w:color w:val="000000" w:themeColor="text1"/>
          <w:spacing w:val="-3"/>
        </w:rPr>
        <w:t xml:space="preserve"> </w:t>
      </w:r>
      <w:r w:rsidRPr="00BC3ABE">
        <w:rPr>
          <w:color w:val="000000" w:themeColor="text1"/>
        </w:rPr>
        <w:t>initial, de trouver la vallée la plus profonde.</w:t>
      </w:r>
    </w:p>
    <w:p w14:paraId="35B17245" w14:textId="77777777" w:rsidR="00E561EB" w:rsidRPr="00BC3ABE" w:rsidRDefault="00E561EB" w:rsidP="00E44AC1">
      <w:pPr>
        <w:pStyle w:val="Retrait"/>
        <w:rPr>
          <w:color w:val="000000" w:themeColor="text1"/>
        </w:rPr>
      </w:pPr>
      <w:r w:rsidRPr="00BC3ABE">
        <w:rPr>
          <w:color w:val="000000" w:themeColor="text1"/>
        </w:rPr>
        <w:lastRenderedPageBreak/>
        <w:t>Pourquoi</w:t>
      </w:r>
      <w:r w:rsidRPr="00BC3ABE">
        <w:rPr>
          <w:color w:val="000000" w:themeColor="text1"/>
          <w:spacing w:val="25"/>
        </w:rPr>
        <w:t xml:space="preserve"> </w:t>
      </w:r>
      <w:r w:rsidRPr="00BC3ABE">
        <w:rPr>
          <w:color w:val="000000" w:themeColor="text1"/>
        </w:rPr>
        <w:t>ne</w:t>
      </w:r>
      <w:r w:rsidRPr="00BC3ABE">
        <w:rPr>
          <w:color w:val="000000" w:themeColor="text1"/>
          <w:spacing w:val="28"/>
        </w:rPr>
        <w:t xml:space="preserve"> </w:t>
      </w:r>
      <w:r w:rsidRPr="00BC3ABE">
        <w:rPr>
          <w:color w:val="000000" w:themeColor="text1"/>
        </w:rPr>
        <w:t>pourrions-nous</w:t>
      </w:r>
      <w:r w:rsidRPr="00BC3ABE">
        <w:rPr>
          <w:color w:val="000000" w:themeColor="text1"/>
          <w:spacing w:val="28"/>
        </w:rPr>
        <w:t xml:space="preserve"> </w:t>
      </w:r>
      <w:r w:rsidRPr="00BC3ABE">
        <w:rPr>
          <w:color w:val="000000" w:themeColor="text1"/>
        </w:rPr>
        <w:t>pas</w:t>
      </w:r>
      <w:r w:rsidRPr="00BC3ABE">
        <w:rPr>
          <w:color w:val="000000" w:themeColor="text1"/>
          <w:spacing w:val="28"/>
        </w:rPr>
        <w:t xml:space="preserve"> </w:t>
      </w:r>
      <w:r w:rsidRPr="00BC3ABE">
        <w:rPr>
          <w:color w:val="000000" w:themeColor="text1"/>
        </w:rPr>
        <w:t>directement</w:t>
      </w:r>
      <w:r w:rsidRPr="00BC3ABE">
        <w:rPr>
          <w:color w:val="000000" w:themeColor="text1"/>
          <w:spacing w:val="27"/>
        </w:rPr>
        <w:t xml:space="preserve"> </w:t>
      </w:r>
      <w:r w:rsidRPr="00BC3ABE">
        <w:rPr>
          <w:color w:val="000000" w:themeColor="text1"/>
        </w:rPr>
        <w:t>calculer</w:t>
      </w:r>
      <w:r w:rsidRPr="00BC3ABE">
        <w:rPr>
          <w:color w:val="000000" w:themeColor="text1"/>
          <w:spacing w:val="28"/>
        </w:rPr>
        <w:t xml:space="preserve"> </w:t>
      </w:r>
      <w:r w:rsidRPr="00BC3ABE">
        <w:rPr>
          <w:color w:val="000000" w:themeColor="text1"/>
        </w:rPr>
        <w:t>où</w:t>
      </w:r>
      <w:r w:rsidRPr="00BC3ABE">
        <w:rPr>
          <w:color w:val="000000" w:themeColor="text1"/>
          <w:spacing w:val="28"/>
        </w:rPr>
        <w:t xml:space="preserve"> </w:t>
      </w:r>
      <w:r w:rsidRPr="00BC3ABE">
        <w:rPr>
          <w:color w:val="000000" w:themeColor="text1"/>
        </w:rPr>
        <w:t>se</w:t>
      </w:r>
      <w:r w:rsidRPr="00BC3ABE">
        <w:rPr>
          <w:color w:val="000000" w:themeColor="text1"/>
          <w:spacing w:val="28"/>
        </w:rPr>
        <w:t xml:space="preserve"> </w:t>
      </w:r>
      <w:r w:rsidRPr="00BC3ABE">
        <w:rPr>
          <w:color w:val="000000" w:themeColor="text1"/>
        </w:rPr>
        <w:t>trouve</w:t>
      </w:r>
      <w:r w:rsidRPr="00BC3ABE">
        <w:rPr>
          <w:color w:val="000000" w:themeColor="text1"/>
          <w:spacing w:val="28"/>
        </w:rPr>
        <w:t xml:space="preserve"> </w:t>
      </w:r>
      <w:r w:rsidRPr="00BC3ABE">
        <w:rPr>
          <w:color w:val="000000" w:themeColor="text1"/>
          <w:spacing w:val="-5"/>
        </w:rPr>
        <w:t xml:space="preserve">ce </w:t>
      </w:r>
      <w:r w:rsidRPr="00BC3ABE">
        <w:rPr>
          <w:color w:val="000000" w:themeColor="text1"/>
        </w:rPr>
        <w:t>minimum</w:t>
      </w:r>
      <w:r w:rsidRPr="00BC3ABE">
        <w:rPr>
          <w:color w:val="000000" w:themeColor="text1"/>
          <w:spacing w:val="-6"/>
        </w:rPr>
        <w:t xml:space="preserve"> </w:t>
      </w:r>
      <w:r w:rsidRPr="00BC3ABE">
        <w:rPr>
          <w:color w:val="000000" w:themeColor="text1"/>
        </w:rPr>
        <w:t>global</w:t>
      </w:r>
      <w:r w:rsidRPr="00BC3ABE">
        <w:rPr>
          <w:color w:val="000000" w:themeColor="text1"/>
          <w:spacing w:val="-6"/>
        </w:rPr>
        <w:t> </w:t>
      </w:r>
      <w:r w:rsidRPr="00BC3ABE">
        <w:rPr>
          <w:color w:val="000000" w:themeColor="text1"/>
        </w:rPr>
        <w:t>?</w:t>
      </w:r>
      <w:r w:rsidRPr="00BC3ABE">
        <w:rPr>
          <w:color w:val="000000" w:themeColor="text1"/>
          <w:spacing w:val="-6"/>
        </w:rPr>
        <w:t xml:space="preserve"> </w:t>
      </w:r>
      <w:r w:rsidRPr="00BC3ABE">
        <w:rPr>
          <w:color w:val="000000" w:themeColor="text1"/>
        </w:rPr>
        <w:t>Eh</w:t>
      </w:r>
      <w:r w:rsidRPr="00BC3ABE">
        <w:rPr>
          <w:color w:val="000000" w:themeColor="text1"/>
          <w:spacing w:val="-6"/>
        </w:rPr>
        <w:t xml:space="preserve"> </w:t>
      </w:r>
      <w:r w:rsidRPr="00BC3ABE">
        <w:rPr>
          <w:color w:val="000000" w:themeColor="text1"/>
        </w:rPr>
        <w:t>bien,</w:t>
      </w:r>
      <w:r w:rsidRPr="00BC3ABE">
        <w:rPr>
          <w:color w:val="000000" w:themeColor="text1"/>
          <w:spacing w:val="-6"/>
        </w:rPr>
        <w:t xml:space="preserve"> </w:t>
      </w:r>
      <w:r w:rsidRPr="00BC3ABE">
        <w:rPr>
          <w:color w:val="000000" w:themeColor="text1"/>
        </w:rPr>
        <w:t>avec</w:t>
      </w:r>
      <w:r w:rsidRPr="00BC3ABE">
        <w:rPr>
          <w:color w:val="000000" w:themeColor="text1"/>
          <w:spacing w:val="-6"/>
        </w:rPr>
        <w:t xml:space="preserve"> </w:t>
      </w:r>
      <w:r w:rsidRPr="00BC3ABE">
        <w:rPr>
          <w:color w:val="000000" w:themeColor="text1"/>
        </w:rPr>
        <w:t>joie,</w:t>
      </w:r>
      <w:r w:rsidRPr="00BC3ABE">
        <w:rPr>
          <w:color w:val="000000" w:themeColor="text1"/>
          <w:spacing w:val="-6"/>
        </w:rPr>
        <w:t xml:space="preserve"> </w:t>
      </w:r>
      <w:r w:rsidRPr="00BC3ABE">
        <w:rPr>
          <w:color w:val="000000" w:themeColor="text1"/>
        </w:rPr>
        <w:t>mais</w:t>
      </w:r>
      <w:r w:rsidRPr="00BC3ABE">
        <w:rPr>
          <w:color w:val="000000" w:themeColor="text1"/>
          <w:spacing w:val="-6"/>
        </w:rPr>
        <w:t xml:space="preserve"> </w:t>
      </w:r>
      <w:r w:rsidRPr="00BC3ABE">
        <w:rPr>
          <w:color w:val="000000" w:themeColor="text1"/>
        </w:rPr>
        <w:t>comment</w:t>
      </w:r>
      <w:r w:rsidRPr="00BC3ABE">
        <w:rPr>
          <w:color w:val="000000" w:themeColor="text1"/>
          <w:spacing w:val="-6"/>
        </w:rPr>
        <w:t xml:space="preserve"> </w:t>
      </w:r>
      <w:r w:rsidRPr="00BC3ABE">
        <w:rPr>
          <w:color w:val="000000" w:themeColor="text1"/>
        </w:rPr>
        <w:t>procéder ?</w:t>
      </w:r>
      <w:r w:rsidRPr="00BC3ABE">
        <w:rPr>
          <w:color w:val="000000" w:themeColor="text1"/>
          <w:spacing w:val="-6"/>
        </w:rPr>
        <w:t xml:space="preserve"> </w:t>
      </w:r>
      <w:r w:rsidRPr="00BC3ABE">
        <w:rPr>
          <w:color w:val="000000" w:themeColor="text1"/>
        </w:rPr>
        <w:t>Tenter</w:t>
      </w:r>
      <w:r w:rsidRPr="00BC3ABE">
        <w:rPr>
          <w:color w:val="000000" w:themeColor="text1"/>
          <w:spacing w:val="-6"/>
        </w:rPr>
        <w:t xml:space="preserve"> </w:t>
      </w:r>
      <w:r w:rsidRPr="00BC3ABE">
        <w:rPr>
          <w:color w:val="000000" w:themeColor="text1"/>
        </w:rPr>
        <w:t>de</w:t>
      </w:r>
      <w:r w:rsidRPr="00BC3ABE">
        <w:rPr>
          <w:color w:val="000000" w:themeColor="text1"/>
          <w:spacing w:val="-6"/>
        </w:rPr>
        <w:t xml:space="preserve"> </w:t>
      </w:r>
      <w:r w:rsidRPr="00BC3ABE">
        <w:rPr>
          <w:color w:val="000000" w:themeColor="text1"/>
        </w:rPr>
        <w:t>quadriller le paysage à intervalles réguliers, et calculer la fonction de coût en chaque point de la grille ? Le paysage illustré ici est simple ; nous pourrions le quadriller en une grille de 20 valeurs sur chaque axe, ce qui donnerait 400 combinaisons à analyser, et nous obtiendrions aisément les coordonnées approximatives du minimum global. Rappelez-vous cependant que ce paysage est considérablement simplifié. En réalité, les réseaux comptent souvent des millions de paramètres. Pour un million de paramètres, avec 10 valeurs sur chaque axe, il y aurait 10</w:t>
      </w:r>
      <w:r w:rsidRPr="00BC3ABE">
        <w:rPr>
          <w:color w:val="000000" w:themeColor="text1"/>
          <w:vertAlign w:val="superscript"/>
        </w:rPr>
        <w:t>1 000 000</w:t>
      </w:r>
      <w:r w:rsidRPr="00BC3ABE">
        <w:rPr>
          <w:color w:val="000000" w:themeColor="text1"/>
        </w:rPr>
        <w:t xml:space="preserve"> jeux de paramètres à tester, et nous y serions encore dans des siècles. Contraints par la capacité de calcul, nos tests devront donc se restreindre à une toute petite zone.</w:t>
      </w:r>
    </w:p>
    <w:p w14:paraId="7379A205" w14:textId="5CD2799C" w:rsidR="00E561EB" w:rsidRPr="00BC3ABE" w:rsidRDefault="00E561EB" w:rsidP="00E44AC1">
      <w:pPr>
        <w:pStyle w:val="Retrait"/>
        <w:rPr>
          <w:color w:val="000000" w:themeColor="text1"/>
        </w:rPr>
      </w:pPr>
      <w:r w:rsidRPr="00BC3ABE">
        <w:rPr>
          <w:color w:val="000000" w:themeColor="text1"/>
        </w:rPr>
        <w:t>Nous sommes ainsi dans la situation d’un alpiniste perdu dans une tempête de neige, qui cherche à atteindre le refuge tout au fond de la vallée mais ne voit pas à un mètre devant lui. Se sentant gagné par le froid, il a une intuition lumineuse : pour atteindre le fond de la vallée, il suffit de toujours descendre. Il jauge à tâtons la pente sur le mètre carré où il se tient : quel côté est plus haut, quel côté</w:t>
      </w:r>
      <w:r w:rsidRPr="00BC3ABE">
        <w:rPr>
          <w:color w:val="000000" w:themeColor="text1"/>
          <w:spacing w:val="36"/>
        </w:rPr>
        <w:t xml:space="preserve"> </w:t>
      </w:r>
      <w:r w:rsidRPr="00BC3ABE">
        <w:rPr>
          <w:color w:val="000000" w:themeColor="text1"/>
        </w:rPr>
        <w:t>est</w:t>
      </w:r>
      <w:r w:rsidRPr="00BC3ABE">
        <w:rPr>
          <w:color w:val="000000" w:themeColor="text1"/>
          <w:spacing w:val="37"/>
        </w:rPr>
        <w:t xml:space="preserve"> </w:t>
      </w:r>
      <w:r w:rsidRPr="00BC3ABE">
        <w:rPr>
          <w:color w:val="000000" w:themeColor="text1"/>
        </w:rPr>
        <w:t>plus</w:t>
      </w:r>
      <w:r w:rsidRPr="00BC3ABE">
        <w:rPr>
          <w:color w:val="000000" w:themeColor="text1"/>
          <w:spacing w:val="37"/>
        </w:rPr>
        <w:t xml:space="preserve"> </w:t>
      </w:r>
      <w:r w:rsidRPr="00BC3ABE">
        <w:rPr>
          <w:color w:val="000000" w:themeColor="text1"/>
        </w:rPr>
        <w:t>bas</w:t>
      </w:r>
      <w:r w:rsidRPr="00BC3ABE">
        <w:rPr>
          <w:color w:val="000000" w:themeColor="text1"/>
          <w:spacing w:val="36"/>
        </w:rPr>
        <w:t> </w:t>
      </w:r>
      <w:r w:rsidRPr="00BC3ABE">
        <w:rPr>
          <w:color w:val="000000" w:themeColor="text1"/>
        </w:rPr>
        <w:t>?</w:t>
      </w:r>
      <w:r w:rsidRPr="00BC3ABE">
        <w:rPr>
          <w:color w:val="000000" w:themeColor="text1"/>
          <w:spacing w:val="37"/>
        </w:rPr>
        <w:t xml:space="preserve"> </w:t>
      </w:r>
      <w:r w:rsidRPr="00BC3ABE">
        <w:rPr>
          <w:color w:val="000000" w:themeColor="text1"/>
        </w:rPr>
        <w:t>Cette</w:t>
      </w:r>
      <w:r w:rsidRPr="00BC3ABE">
        <w:rPr>
          <w:color w:val="000000" w:themeColor="text1"/>
          <w:spacing w:val="37"/>
        </w:rPr>
        <w:t xml:space="preserve"> </w:t>
      </w:r>
      <w:r w:rsidRPr="00BC3ABE">
        <w:rPr>
          <w:color w:val="000000" w:themeColor="text1"/>
        </w:rPr>
        <w:t>pente</w:t>
      </w:r>
      <w:r w:rsidRPr="00BC3ABE">
        <w:rPr>
          <w:color w:val="000000" w:themeColor="text1"/>
          <w:spacing w:val="37"/>
        </w:rPr>
        <w:t xml:space="preserve"> </w:t>
      </w:r>
      <w:r w:rsidRPr="00BC3ABE">
        <w:rPr>
          <w:color w:val="000000" w:themeColor="text1"/>
        </w:rPr>
        <w:t>s’appelle</w:t>
      </w:r>
      <w:r w:rsidRPr="00BC3ABE">
        <w:rPr>
          <w:color w:val="000000" w:themeColor="text1"/>
          <w:spacing w:val="36"/>
        </w:rPr>
        <w:t xml:space="preserve"> </w:t>
      </w:r>
      <w:r w:rsidRPr="00BC3ABE">
        <w:rPr>
          <w:color w:val="000000" w:themeColor="text1"/>
        </w:rPr>
        <w:t>en</w:t>
      </w:r>
      <w:r w:rsidRPr="00BC3ABE">
        <w:rPr>
          <w:color w:val="000000" w:themeColor="text1"/>
          <w:spacing w:val="37"/>
        </w:rPr>
        <w:t xml:space="preserve"> </w:t>
      </w:r>
      <w:r w:rsidRPr="00BC3ABE">
        <w:rPr>
          <w:color w:val="000000" w:themeColor="text1"/>
        </w:rPr>
        <w:t>termes</w:t>
      </w:r>
      <w:r w:rsidRPr="00BC3ABE">
        <w:rPr>
          <w:color w:val="000000" w:themeColor="text1"/>
          <w:spacing w:val="37"/>
        </w:rPr>
        <w:t xml:space="preserve"> </w:t>
      </w:r>
      <w:r w:rsidRPr="00BC3ABE">
        <w:rPr>
          <w:color w:val="000000" w:themeColor="text1"/>
        </w:rPr>
        <w:t>mathématiques</w:t>
      </w:r>
      <w:r w:rsidRPr="00BC3ABE">
        <w:rPr>
          <w:color w:val="000000" w:themeColor="text1"/>
          <w:spacing w:val="37"/>
        </w:rPr>
        <w:t xml:space="preserve"> </w:t>
      </w:r>
      <w:r w:rsidRPr="00BC3ABE">
        <w:rPr>
          <w:color w:val="000000" w:themeColor="text1"/>
          <w:spacing w:val="-5"/>
        </w:rPr>
        <w:t xml:space="preserve">le </w:t>
      </w:r>
      <w:r w:rsidRPr="0042518D">
        <w:rPr>
          <w:i/>
          <w:color w:val="000000" w:themeColor="text1"/>
        </w:rPr>
        <w:t>gradient</w:t>
      </w:r>
      <w:r w:rsidRPr="00BC3ABE">
        <w:rPr>
          <w:color w:val="000000" w:themeColor="text1"/>
        </w:rPr>
        <w:t>. L’alpiniste le calcule, pour s’orienter dans la bonne direction, et fait un petit pas dans le sens de la descente. Il modifie ainsi sa position selon les paramètres X et Y, pour diminuer son altitude.</w:t>
      </w:r>
    </w:p>
    <w:p w14:paraId="1C499BAB" w14:textId="77777777" w:rsidR="00E561EB" w:rsidRPr="00BC3ABE" w:rsidRDefault="00E561EB" w:rsidP="00E44AC1">
      <w:pPr>
        <w:pStyle w:val="Retrait"/>
        <w:rPr>
          <w:color w:val="000000" w:themeColor="text1"/>
        </w:rPr>
      </w:pPr>
      <w:r w:rsidRPr="00BC3ABE">
        <w:rPr>
          <w:color w:val="000000" w:themeColor="text1"/>
        </w:rPr>
        <w:t>Appliquons</w:t>
      </w:r>
      <w:r w:rsidRPr="00BC3ABE">
        <w:rPr>
          <w:color w:val="000000" w:themeColor="text1"/>
          <w:spacing w:val="-1"/>
        </w:rPr>
        <w:t xml:space="preserve"> </w:t>
      </w:r>
      <w:r w:rsidRPr="00BC3ABE">
        <w:rPr>
          <w:color w:val="000000" w:themeColor="text1"/>
        </w:rPr>
        <w:t>la</w:t>
      </w:r>
      <w:r w:rsidRPr="00BC3ABE">
        <w:rPr>
          <w:color w:val="000000" w:themeColor="text1"/>
          <w:spacing w:val="-1"/>
        </w:rPr>
        <w:t xml:space="preserve"> </w:t>
      </w:r>
      <w:r w:rsidRPr="00BC3ABE">
        <w:rPr>
          <w:color w:val="000000" w:themeColor="text1"/>
        </w:rPr>
        <w:t xml:space="preserve">même </w:t>
      </w:r>
      <w:r w:rsidRPr="00BC3ABE">
        <w:rPr>
          <w:color w:val="000000" w:themeColor="text1"/>
          <w:spacing w:val="-2"/>
        </w:rPr>
        <w:t>méthode</w:t>
      </w:r>
      <w:r w:rsidRPr="00BC3ABE">
        <w:rPr>
          <w:color w:val="000000" w:themeColor="text1"/>
        </w:rPr>
        <w:t> : comment choisir dans quel sens faire varier nos paramètres ?</w:t>
      </w:r>
    </w:p>
    <w:p w14:paraId="48E5740D" w14:textId="1383506B" w:rsidR="00E561EB" w:rsidRPr="00BC3ABE" w:rsidRDefault="00E561EB" w:rsidP="00E44AC1">
      <w:pPr>
        <w:pStyle w:val="Retrait"/>
        <w:rPr>
          <w:color w:val="000000" w:themeColor="text1"/>
        </w:rPr>
      </w:pPr>
      <w:r w:rsidRPr="00BC3ABE">
        <w:rPr>
          <w:color w:val="000000" w:themeColor="text1"/>
        </w:rPr>
        <w:t>Nous</w:t>
      </w:r>
      <w:r w:rsidRPr="00BC3ABE">
        <w:rPr>
          <w:color w:val="000000" w:themeColor="text1"/>
          <w:spacing w:val="-2"/>
        </w:rPr>
        <w:t xml:space="preserve"> </w:t>
      </w:r>
      <w:r w:rsidRPr="00BC3ABE">
        <w:rPr>
          <w:color w:val="000000" w:themeColor="text1"/>
        </w:rPr>
        <w:t xml:space="preserve">tirons au hasard quelques exemples de notre jeu de données, disons quatre exemples, </w:t>
      </w:r>
      <w:r w:rsidR="0042518D">
        <w:rPr>
          <w:color w:val="000000" w:themeColor="text1"/>
        </w:rPr>
        <w:t>qui sont tous des couples photo </w:t>
      </w:r>
      <w:r w:rsidRPr="00BC3ABE">
        <w:rPr>
          <w:color w:val="000000" w:themeColor="text1"/>
        </w:rPr>
        <w:t>+ nom d’animal. Calculons la prédiction donnée par le réseau de neurones pour chacune des photos en question. Ensuite, comparons-les au vrai nom de l’animal : les prédictions sont-elles fausses ou correctes ? Pour chaque prédiction correcte, nous voulons récompenser les poids du réseau qui ont aidé à la prédire en les renforçant ; pour chaque prédiction fausse, il faut pénaliser les poids responsables en les amenuisant.</w:t>
      </w:r>
    </w:p>
    <w:p w14:paraId="25A1E21A" w14:textId="78844844" w:rsidR="00E561EB" w:rsidRPr="00BC3ABE" w:rsidRDefault="00E561EB" w:rsidP="00E44AC1">
      <w:pPr>
        <w:pStyle w:val="Retrait"/>
        <w:rPr>
          <w:color w:val="000000" w:themeColor="text1"/>
        </w:rPr>
      </w:pPr>
      <w:r w:rsidRPr="00BC3ABE">
        <w:rPr>
          <w:color w:val="000000" w:themeColor="text1"/>
        </w:rPr>
        <w:t xml:space="preserve">La rétro-propagation de Le Cun est l’algorithme clé qui permet de remonter le réseau en partant de la fin (la prédiction) pour établir cette « responsabilité » individuelle de chacun des poids du réseau dans la prédiction correcte ou fausse. Dans notre cas, si sur les quatre exemples tirés, le </w:t>
      </w:r>
      <w:r w:rsidRPr="00FA7ACB">
        <w:rPr>
          <w:color w:val="000000" w:themeColor="text1"/>
          <w:rPrChange w:id="374" w:author="Héloïse Mahé" w:date="2025-07-25T17:17:00Z">
            <w:rPr>
              <w:color w:val="000000" w:themeColor="text1"/>
              <w:highlight w:val="yellow"/>
            </w:rPr>
          </w:rPrChange>
        </w:rPr>
        <w:t>paramètre</w:t>
      </w:r>
      <w:r w:rsidRPr="00BC3ABE">
        <w:rPr>
          <w:color w:val="000000" w:themeColor="text1"/>
        </w:rPr>
        <w:t xml:space="preserve"> A </w:t>
      </w:r>
      <w:del w:id="375" w:author="Microsoft Office User" w:date="2025-07-25T03:09:00Z">
        <w:r w:rsidRPr="00BC3ABE" w:rsidDel="003E66DC">
          <w:rPr>
            <w:color w:val="000000" w:themeColor="text1"/>
          </w:rPr>
          <w:delText>a été</w:delText>
        </w:r>
      </w:del>
      <w:ins w:id="376" w:author="Microsoft Office User" w:date="2025-07-25T03:09:00Z">
        <w:r w:rsidR="003E66DC">
          <w:rPr>
            <w:color w:val="000000" w:themeColor="text1"/>
          </w:rPr>
          <w:t>était</w:t>
        </w:r>
      </w:ins>
      <w:r w:rsidRPr="00BC3ABE">
        <w:rPr>
          <w:color w:val="000000" w:themeColor="text1"/>
        </w:rPr>
        <w:t xml:space="preserve"> en moyenne responsable d’une prédiction trop haute sur le neurone n°1</w:t>
      </w:r>
      <w:r w:rsidRPr="00BC3ABE">
        <w:rPr>
          <w:rStyle w:val="Aucun"/>
          <w:color w:val="000000" w:themeColor="text1"/>
          <w:u w:color="744E00"/>
        </w:rPr>
        <w:t xml:space="preserve"> de la couche de sortie</w:t>
      </w:r>
      <w:r w:rsidRPr="00BC3ABE">
        <w:rPr>
          <w:color w:val="000000" w:themeColor="text1"/>
        </w:rPr>
        <w:t xml:space="preserve"> (autrement dit, </w:t>
      </w:r>
      <w:del w:id="377" w:author="Microsoft Office User" w:date="2025-07-25T03:09:00Z">
        <w:r w:rsidRPr="00BC3ABE" w:rsidDel="003E66DC">
          <w:rPr>
            <w:color w:val="000000" w:themeColor="text1"/>
          </w:rPr>
          <w:delText xml:space="preserve">le </w:delText>
        </w:r>
        <w:r w:rsidRPr="0042518D" w:rsidDel="003E66DC">
          <w:rPr>
            <w:color w:val="000000" w:themeColor="text1"/>
            <w:highlight w:val="yellow"/>
          </w:rPr>
          <w:delText>paramètr</w:delText>
        </w:r>
        <w:r w:rsidRPr="00BC3ABE" w:rsidDel="003E66DC">
          <w:rPr>
            <w:color w:val="000000" w:themeColor="text1"/>
          </w:rPr>
          <w:delText xml:space="preserve">e </w:delText>
        </w:r>
      </w:del>
      <w:r w:rsidRPr="00BC3ABE">
        <w:rPr>
          <w:color w:val="000000" w:themeColor="text1"/>
        </w:rPr>
        <w:t xml:space="preserve">A nous faisait surestimer les chances que l’image soit un </w:t>
      </w:r>
      <w:r w:rsidRPr="00BC3ABE">
        <w:rPr>
          <w:rStyle w:val="Aucun"/>
          <w:color w:val="000000" w:themeColor="text1"/>
          <w:u w:color="744E00"/>
        </w:rPr>
        <w:t>renard</w:t>
      </w:r>
      <w:r w:rsidRPr="00BC3ABE">
        <w:rPr>
          <w:color w:val="000000" w:themeColor="text1"/>
        </w:rPr>
        <w:t>), on voudra le réduire. En revanche, augmenter B aurait diminué légèrement cette prédiction sur le neurone de sortie n°1, nous rapprochant légèrement de la réalité : on cherche donc à augmenter B.</w:t>
      </w:r>
    </w:p>
    <w:p w14:paraId="18EEE90B" w14:textId="1D5C738E" w:rsidR="00E561EB" w:rsidRPr="00BC3ABE" w:rsidRDefault="00E561EB" w:rsidP="00E44AC1">
      <w:pPr>
        <w:pStyle w:val="Retrait"/>
        <w:rPr>
          <w:color w:val="000000" w:themeColor="text1"/>
        </w:rPr>
      </w:pPr>
      <w:r w:rsidRPr="00BC3ABE">
        <w:rPr>
          <w:color w:val="000000" w:themeColor="text1"/>
        </w:rPr>
        <w:t xml:space="preserve">Ainsi, l’alpiniste descend d’une toute petite altitude. En répétant cette procédure des centaines de milliers de fois, il continue de descendre, comme une boule roulerait entraînée par la gravité, jusqu’à trouver le fond de la vallée la plus profonde, c’est-à-dire </w:t>
      </w:r>
      <w:r w:rsidRPr="00BC3ABE">
        <w:rPr>
          <w:color w:val="000000" w:themeColor="text1"/>
        </w:rPr>
        <w:lastRenderedPageBreak/>
        <w:t>la meilleure de toutes les configurations des poids possibles, celles avec laquelle le modèle commet le moins d’erreurs. Cet</w:t>
      </w:r>
      <w:r w:rsidRPr="00BC3ABE">
        <w:rPr>
          <w:color w:val="000000" w:themeColor="text1"/>
          <w:spacing w:val="-4"/>
        </w:rPr>
        <w:t xml:space="preserve"> </w:t>
      </w:r>
      <w:r w:rsidRPr="00BC3ABE">
        <w:rPr>
          <w:color w:val="000000" w:themeColor="text1"/>
        </w:rPr>
        <w:t>algorithme</w:t>
      </w:r>
      <w:r w:rsidRPr="00BC3ABE">
        <w:rPr>
          <w:color w:val="000000" w:themeColor="text1"/>
          <w:spacing w:val="-2"/>
        </w:rPr>
        <w:t xml:space="preserve"> </w:t>
      </w:r>
      <w:r w:rsidRPr="00BC3ABE">
        <w:rPr>
          <w:color w:val="000000" w:themeColor="text1"/>
        </w:rPr>
        <w:t>s’appelle</w:t>
      </w:r>
      <w:r w:rsidRPr="00BC3ABE">
        <w:rPr>
          <w:color w:val="000000" w:themeColor="text1"/>
          <w:spacing w:val="-2"/>
        </w:rPr>
        <w:t xml:space="preserve"> </w:t>
      </w:r>
      <w:r w:rsidRPr="00BC3ABE">
        <w:rPr>
          <w:color w:val="000000" w:themeColor="text1"/>
        </w:rPr>
        <w:t>la</w:t>
      </w:r>
      <w:r w:rsidRPr="00BC3ABE">
        <w:rPr>
          <w:color w:val="000000" w:themeColor="text1"/>
          <w:spacing w:val="-2"/>
        </w:rPr>
        <w:t xml:space="preserve"> </w:t>
      </w:r>
      <w:r w:rsidRPr="0042518D">
        <w:rPr>
          <w:i/>
          <w:color w:val="000000" w:themeColor="text1"/>
        </w:rPr>
        <w:t>descente</w:t>
      </w:r>
      <w:r w:rsidRPr="0042518D">
        <w:rPr>
          <w:i/>
          <w:color w:val="000000" w:themeColor="text1"/>
          <w:spacing w:val="-2"/>
        </w:rPr>
        <w:t xml:space="preserve"> </w:t>
      </w:r>
      <w:r w:rsidRPr="0042518D">
        <w:rPr>
          <w:i/>
          <w:color w:val="000000" w:themeColor="text1"/>
        </w:rPr>
        <w:t>de</w:t>
      </w:r>
      <w:r w:rsidRPr="0042518D">
        <w:rPr>
          <w:i/>
          <w:color w:val="000000" w:themeColor="text1"/>
          <w:spacing w:val="-2"/>
        </w:rPr>
        <w:t xml:space="preserve"> </w:t>
      </w:r>
      <w:r w:rsidRPr="0042518D">
        <w:rPr>
          <w:i/>
          <w:color w:val="000000" w:themeColor="text1"/>
        </w:rPr>
        <w:t>gradient</w:t>
      </w:r>
      <w:r w:rsidRPr="00BC3ABE">
        <w:rPr>
          <w:color w:val="000000" w:themeColor="text1"/>
          <w:spacing w:val="-5"/>
        </w:rPr>
        <w:t>.</w:t>
      </w:r>
    </w:p>
    <w:p w14:paraId="206EF748" w14:textId="4FDC38AD" w:rsidR="00E561EB" w:rsidRPr="00BC3ABE" w:rsidRDefault="00E561EB" w:rsidP="00E44AC1">
      <w:pPr>
        <w:pStyle w:val="Retrait"/>
        <w:rPr>
          <w:color w:val="000000" w:themeColor="text1"/>
        </w:rPr>
      </w:pPr>
      <w:r w:rsidRPr="00BC3ABE">
        <w:rPr>
          <w:color w:val="000000" w:themeColor="text1"/>
        </w:rPr>
        <w:t>Est-ce que l’alpiniste ne risque pas d’être bloqué dans une cuvette, c’est</w:t>
      </w:r>
      <w:r w:rsidR="009A3A70">
        <w:rPr>
          <w:color w:val="000000" w:themeColor="text1"/>
        </w:rPr>
        <w:t>-à-</w:t>
      </w:r>
      <w:r w:rsidRPr="00BC3ABE">
        <w:rPr>
          <w:color w:val="000000" w:themeColor="text1"/>
        </w:rPr>
        <w:t xml:space="preserve">dire un minimum local ? Étonnamment, non : la plupart du temps, la descente de gradient permet de descendre longtemps, jusqu’à trouver un très bon minimum. Cet algorithme, bien qu’ayant connu des perfectionnements depuis Le Cun et Hinton </w:t>
      </w:r>
      <w:r w:rsidR="00B66F39">
        <w:rPr>
          <w:color w:val="000000" w:themeColor="text1"/>
        </w:rPr>
        <w:t>–</w:t>
      </w:r>
      <w:r w:rsidR="0042518D">
        <w:rPr>
          <w:color w:val="000000" w:themeColor="text1"/>
        </w:rPr>
        <w:t> </w:t>
      </w:r>
      <w:r w:rsidRPr="00BC3ABE">
        <w:rPr>
          <w:color w:val="000000" w:themeColor="text1"/>
        </w:rPr>
        <w:t>par exemple, il convient aujourd’hui d’ajouter à la boule une inertie pour l’empêcher de s’arrêter dans la première cuvette</w:t>
      </w:r>
      <w:bookmarkStart w:id="378" w:name="_bookmark22"/>
      <w:bookmarkEnd w:id="378"/>
      <w:r w:rsidRPr="00BC3ABE">
        <w:rPr>
          <w:rStyle w:val="FootnoteReference"/>
          <w:color w:val="000000" w:themeColor="text1"/>
        </w:rPr>
        <w:footnoteReference w:id="21"/>
      </w:r>
      <w:r w:rsidR="0042518D">
        <w:rPr>
          <w:color w:val="000000" w:themeColor="text1"/>
        </w:rPr>
        <w:t> </w:t>
      </w:r>
      <w:r w:rsidR="00B66F39">
        <w:rPr>
          <w:color w:val="000000" w:themeColor="text1"/>
        </w:rPr>
        <w:t>–</w:t>
      </w:r>
      <w:r w:rsidRPr="00BC3ABE">
        <w:rPr>
          <w:color w:val="000000" w:themeColor="text1"/>
        </w:rPr>
        <w:t xml:space="preserve"> a conservé ses principes fondamentaux, et reste le socle de l’intelligence artificielle aujourd’hui.</w:t>
      </w:r>
      <w:bookmarkStart w:id="379" w:name="_Toc193205399"/>
    </w:p>
    <w:p w14:paraId="5C11460B" w14:textId="333ACE32" w:rsidR="00E561EB" w:rsidRPr="003E66DC" w:rsidRDefault="00E561EB" w:rsidP="00E44AC1">
      <w:pPr>
        <w:pStyle w:val="Heading3"/>
        <w:spacing w:line="276" w:lineRule="auto"/>
        <w:ind w:left="0"/>
        <w:rPr>
          <w:rFonts w:ascii="Times New Roman" w:hAnsi="Times New Roman" w:cs="Times New Roman"/>
        </w:rPr>
      </w:pPr>
      <w:bookmarkStart w:id="380" w:name="_Toc12"/>
      <w:bookmarkStart w:id="381" w:name="_Toc201332052"/>
      <w:r w:rsidRPr="00BC3ABE">
        <w:rPr>
          <w:rFonts w:ascii="Times New Roman" w:hAnsi="Times New Roman" w:cs="Times New Roman"/>
        </w:rPr>
        <w:t>La</w:t>
      </w:r>
      <w:r w:rsidRPr="00BC3ABE">
        <w:rPr>
          <w:rFonts w:ascii="Times New Roman" w:hAnsi="Times New Roman" w:cs="Times New Roman"/>
          <w:spacing w:val="-5"/>
        </w:rPr>
        <w:t xml:space="preserve"> </w:t>
      </w:r>
      <w:r w:rsidR="00454691">
        <w:rPr>
          <w:rFonts w:ascii="Times New Roman" w:hAnsi="Times New Roman" w:cs="Times New Roman"/>
          <w:spacing w:val="-5"/>
        </w:rPr>
        <w:t>« </w:t>
      </w:r>
      <w:r w:rsidRPr="00BC3ABE">
        <w:rPr>
          <w:rFonts w:ascii="Times New Roman" w:hAnsi="Times New Roman" w:cs="Times New Roman"/>
        </w:rPr>
        <w:t>conspiration</w:t>
      </w:r>
      <w:r w:rsidRPr="00BC3ABE">
        <w:rPr>
          <w:rFonts w:ascii="Times New Roman" w:hAnsi="Times New Roman" w:cs="Times New Roman"/>
          <w:spacing w:val="-4"/>
        </w:rPr>
        <w:t xml:space="preserve"> </w:t>
      </w:r>
      <w:r w:rsidRPr="003E66DC">
        <w:rPr>
          <w:rFonts w:ascii="Times New Roman" w:hAnsi="Times New Roman" w:cs="Times New Roman"/>
        </w:rPr>
        <w:t>du</w:t>
      </w:r>
      <w:r w:rsidRPr="003E66DC">
        <w:rPr>
          <w:rFonts w:ascii="Times New Roman" w:hAnsi="Times New Roman" w:cs="Times New Roman"/>
          <w:spacing w:val="-3"/>
        </w:rPr>
        <w:t xml:space="preserve"> </w:t>
      </w:r>
      <w:r w:rsidR="00454691" w:rsidRPr="003E66DC">
        <w:rPr>
          <w:rFonts w:ascii="Times New Roman" w:hAnsi="Times New Roman" w:cs="Times New Roman"/>
          <w:rPrChange w:id="382" w:author="Microsoft Office User" w:date="2025-07-25T03:09:00Z">
            <w:rPr>
              <w:rFonts w:ascii="Times New Roman" w:hAnsi="Times New Roman" w:cs="Times New Roman"/>
              <w:i w:val="0"/>
              <w:iCs/>
            </w:rPr>
          </w:rPrChange>
        </w:rPr>
        <w:t>deep</w:t>
      </w:r>
      <w:r w:rsidR="00454691" w:rsidRPr="003E66DC">
        <w:rPr>
          <w:rFonts w:ascii="Times New Roman" w:hAnsi="Times New Roman" w:cs="Times New Roman"/>
          <w:spacing w:val="-3"/>
          <w:rPrChange w:id="383" w:author="Microsoft Office User" w:date="2025-07-25T03:09:00Z">
            <w:rPr>
              <w:rFonts w:ascii="Times New Roman" w:hAnsi="Times New Roman" w:cs="Times New Roman"/>
              <w:i w:val="0"/>
              <w:iCs/>
              <w:spacing w:val="-3"/>
            </w:rPr>
          </w:rPrChange>
        </w:rPr>
        <w:t xml:space="preserve"> </w:t>
      </w:r>
      <w:r w:rsidR="00454691" w:rsidRPr="003E66DC">
        <w:rPr>
          <w:rFonts w:ascii="Times New Roman" w:hAnsi="Times New Roman" w:cs="Times New Roman"/>
          <w:rPrChange w:id="384" w:author="Microsoft Office User" w:date="2025-07-25T03:09:00Z">
            <w:rPr>
              <w:rFonts w:ascii="Times New Roman" w:hAnsi="Times New Roman" w:cs="Times New Roman"/>
              <w:i w:val="0"/>
              <w:iCs/>
            </w:rPr>
          </w:rPrChange>
        </w:rPr>
        <w:t>learning</w:t>
      </w:r>
      <w:bookmarkEnd w:id="379"/>
      <w:bookmarkEnd w:id="380"/>
      <w:r w:rsidR="00454691" w:rsidRPr="003E66DC">
        <w:rPr>
          <w:rFonts w:ascii="Times New Roman" w:hAnsi="Times New Roman" w:cs="Times New Roman"/>
          <w:rPrChange w:id="385" w:author="Microsoft Office User" w:date="2025-07-25T03:09:00Z">
            <w:rPr>
              <w:rFonts w:ascii="Times New Roman" w:hAnsi="Times New Roman" w:cs="Times New Roman"/>
              <w:i w:val="0"/>
              <w:iCs/>
            </w:rPr>
          </w:rPrChange>
        </w:rPr>
        <w:t> »</w:t>
      </w:r>
      <w:bookmarkEnd w:id="381"/>
    </w:p>
    <w:p w14:paraId="1DB8F960" w14:textId="0F7B3354" w:rsidR="00E561EB" w:rsidRPr="00BC3ABE" w:rsidRDefault="00E561EB" w:rsidP="00650F7C">
      <w:r w:rsidRPr="00BC3ABE">
        <w:t>Malgré</w:t>
      </w:r>
      <w:r w:rsidRPr="00BC3ABE">
        <w:rPr>
          <w:spacing w:val="2"/>
        </w:rPr>
        <w:t xml:space="preserve"> </w:t>
      </w:r>
      <w:r w:rsidRPr="00BC3ABE">
        <w:t>les</w:t>
      </w:r>
      <w:r w:rsidRPr="00BC3ABE">
        <w:rPr>
          <w:spacing w:val="4"/>
        </w:rPr>
        <w:t xml:space="preserve"> </w:t>
      </w:r>
      <w:r w:rsidRPr="00BC3ABE">
        <w:t>premiers</w:t>
      </w:r>
      <w:r w:rsidRPr="00BC3ABE">
        <w:rPr>
          <w:spacing w:val="5"/>
        </w:rPr>
        <w:t xml:space="preserve"> </w:t>
      </w:r>
      <w:r w:rsidRPr="00BC3ABE">
        <w:t>succès</w:t>
      </w:r>
      <w:r w:rsidRPr="00BC3ABE">
        <w:rPr>
          <w:spacing w:val="4"/>
        </w:rPr>
        <w:t xml:space="preserve"> </w:t>
      </w:r>
      <w:r w:rsidRPr="00BC3ABE">
        <w:t>de Yann</w:t>
      </w:r>
      <w:r w:rsidRPr="00BC3ABE">
        <w:rPr>
          <w:spacing w:val="4"/>
        </w:rPr>
        <w:t xml:space="preserve"> </w:t>
      </w:r>
      <w:r w:rsidRPr="00BC3ABE">
        <w:t>Le</w:t>
      </w:r>
      <w:r w:rsidRPr="00BC3ABE">
        <w:rPr>
          <w:spacing w:val="5"/>
        </w:rPr>
        <w:t xml:space="preserve"> </w:t>
      </w:r>
      <w:r w:rsidRPr="00BC3ABE">
        <w:t>Cun</w:t>
      </w:r>
      <w:r w:rsidRPr="00BC3ABE">
        <w:rPr>
          <w:spacing w:val="4"/>
        </w:rPr>
        <w:t xml:space="preserve"> </w:t>
      </w:r>
      <w:r w:rsidRPr="00BC3ABE">
        <w:t>et</w:t>
      </w:r>
      <w:r w:rsidRPr="00BC3ABE">
        <w:rPr>
          <w:spacing w:val="5"/>
        </w:rPr>
        <w:t xml:space="preserve"> </w:t>
      </w:r>
      <w:r w:rsidRPr="00BC3ABE">
        <w:rPr>
          <w:color w:val="000000" w:themeColor="text1"/>
        </w:rPr>
        <w:t xml:space="preserve">de </w:t>
      </w:r>
      <w:r w:rsidRPr="00BC3ABE">
        <w:t>Geoff</w:t>
      </w:r>
      <w:r w:rsidRPr="00BC3ABE">
        <w:rPr>
          <w:spacing w:val="4"/>
        </w:rPr>
        <w:t xml:space="preserve"> </w:t>
      </w:r>
      <w:r w:rsidRPr="00BC3ABE">
        <w:t>Hinton,</w:t>
      </w:r>
      <w:r w:rsidRPr="00BC3ABE">
        <w:rPr>
          <w:spacing w:val="5"/>
        </w:rPr>
        <w:t xml:space="preserve"> </w:t>
      </w:r>
      <w:r w:rsidRPr="00BC3ABE">
        <w:t>l’hiver</w:t>
      </w:r>
      <w:r w:rsidRPr="00BC3ABE">
        <w:rPr>
          <w:spacing w:val="4"/>
        </w:rPr>
        <w:t xml:space="preserve"> </w:t>
      </w:r>
      <w:r w:rsidRPr="00BC3ABE">
        <w:t>de</w:t>
      </w:r>
      <w:r w:rsidRPr="00BC3ABE">
        <w:rPr>
          <w:spacing w:val="5"/>
        </w:rPr>
        <w:t xml:space="preserve"> </w:t>
      </w:r>
      <w:r w:rsidRPr="00BC3ABE">
        <w:rPr>
          <w:spacing w:val="-4"/>
        </w:rPr>
        <w:t xml:space="preserve">l’IA </w:t>
      </w:r>
      <w:r w:rsidRPr="00BC3ABE">
        <w:t xml:space="preserve">n’est toujours pas terminé. D’autres algorithmes fonctionnent </w:t>
      </w:r>
      <w:r w:rsidRPr="00BC3ABE">
        <w:rPr>
          <w:color w:val="000000" w:themeColor="text1"/>
        </w:rPr>
        <w:t>efficacement</w:t>
      </w:r>
      <w:r w:rsidRPr="00BC3ABE">
        <w:t xml:space="preserve"> sur de petits jeux de données, et </w:t>
      </w:r>
      <w:r w:rsidRPr="00BC3ABE">
        <w:rPr>
          <w:color w:val="000000" w:themeColor="text1"/>
        </w:rPr>
        <w:t>ne nécessitent</w:t>
      </w:r>
      <w:r w:rsidRPr="00BC3ABE">
        <w:t xml:space="preserve"> pas </w:t>
      </w:r>
      <w:r w:rsidRPr="00BC3ABE">
        <w:rPr>
          <w:color w:val="000000" w:themeColor="text1"/>
        </w:rPr>
        <w:t>une</w:t>
      </w:r>
      <w:r w:rsidRPr="00BC3ABE">
        <w:t xml:space="preserve"> procédure d’entraînement aussi complexe que celle des réseaux de neuro</w:t>
      </w:r>
      <w:bookmarkStart w:id="386" w:name="_bookmark24"/>
      <w:bookmarkEnd w:id="386"/>
      <w:r w:rsidRPr="00BC3ABE">
        <w:t>nes</w:t>
      </w:r>
      <w:r w:rsidRPr="00BC3ABE">
        <w:rPr>
          <w:rStyle w:val="FootnoteReference"/>
          <w:rFonts w:ascii="Times New Roman" w:hAnsi="Times New Roman" w:cs="Times New Roman"/>
        </w:rPr>
        <w:footnoteReference w:id="22"/>
      </w:r>
      <w:r w:rsidRPr="00BC3ABE">
        <w:t xml:space="preserve">. </w:t>
      </w:r>
      <w:r w:rsidRPr="00BC3ABE">
        <w:rPr>
          <w:color w:val="000000" w:themeColor="text1"/>
        </w:rPr>
        <w:t>En outre</w:t>
      </w:r>
      <w:r w:rsidRPr="00BC3ABE">
        <w:t>, la procédure d’entraînement des réseaux de neurones «</w:t>
      </w:r>
      <w:r w:rsidRPr="00BC3ABE">
        <w:rPr>
          <w:spacing w:val="-5"/>
        </w:rPr>
        <w:t> </w:t>
      </w:r>
      <w:r w:rsidRPr="00BC3ABE">
        <w:t>profonds</w:t>
      </w:r>
      <w:r w:rsidRPr="00BC3ABE">
        <w:rPr>
          <w:spacing w:val="-5"/>
        </w:rPr>
        <w:t> </w:t>
      </w:r>
      <w:r w:rsidRPr="00BC3ABE">
        <w:t xml:space="preserve">» n’ayant aucune garantie théorique de </w:t>
      </w:r>
      <w:r w:rsidRPr="00BC3ABE">
        <w:rPr>
          <w:color w:val="000000" w:themeColor="text1"/>
        </w:rPr>
        <w:t>réussir –</w:t>
      </w:r>
      <w:r w:rsidR="00454691">
        <w:t> </w:t>
      </w:r>
      <w:r w:rsidRPr="00BC3ABE">
        <w:t xml:space="preserve">car notre alpiniste de la descente de gradient </w:t>
      </w:r>
      <w:r w:rsidRPr="00454691">
        <w:rPr>
          <w:color w:val="000000" w:themeColor="text1"/>
        </w:rPr>
        <w:t>(</w:t>
      </w:r>
      <w:r w:rsidR="00454691" w:rsidRPr="00454691">
        <w:rPr>
          <w:color w:val="000000" w:themeColor="text1"/>
        </w:rPr>
        <w:t>cf. focus technique sur l’apprentissage, plus haut</w:t>
      </w:r>
      <w:r w:rsidRPr="00454691">
        <w:rPr>
          <w:color w:val="000000" w:themeColor="text1"/>
        </w:rPr>
        <w:t>)</w:t>
      </w:r>
      <w:r w:rsidRPr="00BC3ABE">
        <w:rPr>
          <w:color w:val="000000" w:themeColor="text1"/>
        </w:rPr>
        <w:t xml:space="preserve"> </w:t>
      </w:r>
      <w:r w:rsidRPr="00BC3ABE">
        <w:t xml:space="preserve">pourrait bien rester coincé dans une vallée </w:t>
      </w:r>
      <w:r w:rsidRPr="00BC3ABE">
        <w:rPr>
          <w:color w:val="000000" w:themeColor="text1"/>
        </w:rPr>
        <w:t>moins</w:t>
      </w:r>
      <w:r w:rsidRPr="00BC3ABE">
        <w:t xml:space="preserve"> profond</w:t>
      </w:r>
      <w:bookmarkStart w:id="387" w:name="_bookmark23"/>
      <w:bookmarkEnd w:id="387"/>
      <w:r w:rsidRPr="00BC3ABE">
        <w:t>e</w:t>
      </w:r>
      <w:r w:rsidRPr="00BC3ABE">
        <w:rPr>
          <w:color w:val="000000" w:themeColor="text1"/>
        </w:rPr>
        <w:t xml:space="preserve"> que l’optimum</w:t>
      </w:r>
      <w:r w:rsidRPr="00BC3ABE">
        <w:rPr>
          <w:color w:val="000000" w:themeColor="text1"/>
          <w:vertAlign w:val="superscript"/>
        </w:rPr>
        <w:footnoteReference w:id="23"/>
      </w:r>
      <w:r w:rsidR="00454691">
        <w:rPr>
          <w:color w:val="000000" w:themeColor="text1"/>
        </w:rPr>
        <w:t> </w:t>
      </w:r>
      <w:r w:rsidRPr="00BC3ABE">
        <w:rPr>
          <w:color w:val="000000" w:themeColor="text1"/>
        </w:rPr>
        <w:t>–</w:t>
      </w:r>
      <w:r w:rsidRPr="00BC3ABE">
        <w:t xml:space="preserve"> elle est jugée moins élégante. Les réseaux de neurones profonds sont toujours au ban de la communauté de l’intelligence artificielle.</w:t>
      </w:r>
    </w:p>
    <w:p w14:paraId="5C43A87F" w14:textId="334EC444" w:rsidR="00E561EB" w:rsidRPr="00BC3ABE" w:rsidRDefault="00E561EB" w:rsidP="00650F7C">
      <w:pPr>
        <w:rPr>
          <w:spacing w:val="-2"/>
        </w:rPr>
      </w:pPr>
      <w:r w:rsidRPr="00BC3ABE">
        <w:t xml:space="preserve">Dans les années 2000, Yann Le Cun </w:t>
      </w:r>
      <w:r w:rsidRPr="00BC3ABE">
        <w:rPr>
          <w:color w:val="000000" w:themeColor="text1"/>
        </w:rPr>
        <w:t>collabore</w:t>
      </w:r>
      <w:r w:rsidRPr="00BC3ABE">
        <w:t xml:space="preserve"> avec Geoff Hinton et Yoshua Bengio</w:t>
      </w:r>
      <w:r w:rsidRPr="00BC3ABE">
        <w:rPr>
          <w:spacing w:val="-3"/>
        </w:rPr>
        <w:t xml:space="preserve"> </w:t>
      </w:r>
      <w:r w:rsidRPr="00BC3ABE">
        <w:t>au</w:t>
      </w:r>
      <w:r w:rsidRPr="00BC3ABE">
        <w:rPr>
          <w:spacing w:val="-3"/>
        </w:rPr>
        <w:t xml:space="preserve"> </w:t>
      </w:r>
      <w:r w:rsidRPr="00BC3ABE">
        <w:t>Canadian</w:t>
      </w:r>
      <w:r w:rsidRPr="00BC3ABE">
        <w:rPr>
          <w:spacing w:val="-3"/>
        </w:rPr>
        <w:t xml:space="preserve"> </w:t>
      </w:r>
      <w:r w:rsidRPr="00BC3ABE">
        <w:t>Institute</w:t>
      </w:r>
      <w:r w:rsidRPr="00BC3ABE">
        <w:rPr>
          <w:spacing w:val="-3"/>
        </w:rPr>
        <w:t xml:space="preserve"> </w:t>
      </w:r>
      <w:r w:rsidRPr="00BC3ABE">
        <w:t>for</w:t>
      </w:r>
      <w:r w:rsidRPr="00BC3ABE">
        <w:rPr>
          <w:spacing w:val="-12"/>
        </w:rPr>
        <w:t xml:space="preserve"> </w:t>
      </w:r>
      <w:r w:rsidRPr="00BC3ABE">
        <w:t>Advanced</w:t>
      </w:r>
      <w:r w:rsidRPr="00BC3ABE">
        <w:rPr>
          <w:spacing w:val="-3"/>
        </w:rPr>
        <w:t xml:space="preserve"> </w:t>
      </w:r>
      <w:r w:rsidRPr="00BC3ABE">
        <w:t>Research</w:t>
      </w:r>
      <w:r w:rsidRPr="00BC3ABE">
        <w:rPr>
          <w:spacing w:val="-3"/>
        </w:rPr>
        <w:t xml:space="preserve"> </w:t>
      </w:r>
      <w:r w:rsidRPr="00BC3ABE">
        <w:t>(CIFAR).</w:t>
      </w:r>
      <w:r w:rsidRPr="00BC3ABE">
        <w:rPr>
          <w:spacing w:val="-3"/>
        </w:rPr>
        <w:t xml:space="preserve"> </w:t>
      </w:r>
      <w:r w:rsidRPr="00BC3ABE">
        <w:rPr>
          <w:color w:val="000000" w:themeColor="text1"/>
        </w:rPr>
        <w:t>Beaucoup les considèrent</w:t>
      </w:r>
      <w:r w:rsidRPr="00BC3ABE">
        <w:rPr>
          <w:spacing w:val="-1"/>
        </w:rPr>
        <w:t xml:space="preserve"> </w:t>
      </w:r>
      <w:r w:rsidRPr="00BC3ABE">
        <w:t>comme</w:t>
      </w:r>
      <w:r w:rsidRPr="00BC3ABE">
        <w:rPr>
          <w:spacing w:val="-1"/>
        </w:rPr>
        <w:t xml:space="preserve"> </w:t>
      </w:r>
      <w:r w:rsidRPr="00BC3ABE">
        <w:rPr>
          <w:color w:val="000000" w:themeColor="text1"/>
        </w:rPr>
        <w:t>des illuminés, à tel</w:t>
      </w:r>
      <w:r w:rsidRPr="00BC3ABE">
        <w:rPr>
          <w:spacing w:val="-1"/>
        </w:rPr>
        <w:t xml:space="preserve"> </w:t>
      </w:r>
      <w:r w:rsidRPr="00BC3ABE">
        <w:t>point</w:t>
      </w:r>
      <w:r w:rsidRPr="00BC3ABE">
        <w:rPr>
          <w:spacing w:val="-1"/>
        </w:rPr>
        <w:t xml:space="preserve"> </w:t>
      </w:r>
      <w:r w:rsidRPr="00BC3ABE">
        <w:t>que</w:t>
      </w:r>
      <w:r w:rsidRPr="00BC3ABE">
        <w:rPr>
          <w:spacing w:val="-1"/>
        </w:rPr>
        <w:t xml:space="preserve"> </w:t>
      </w:r>
      <w:r w:rsidRPr="00BC3ABE">
        <w:t>Le</w:t>
      </w:r>
      <w:r w:rsidRPr="00BC3ABE">
        <w:rPr>
          <w:spacing w:val="-1"/>
        </w:rPr>
        <w:t xml:space="preserve"> </w:t>
      </w:r>
      <w:r w:rsidRPr="00BC3ABE">
        <w:t>Cun</w:t>
      </w:r>
      <w:r w:rsidRPr="00BC3ABE">
        <w:rPr>
          <w:spacing w:val="-1"/>
        </w:rPr>
        <w:t xml:space="preserve"> </w:t>
      </w:r>
      <w:r w:rsidRPr="00BC3ABE">
        <w:t>surnomme</w:t>
      </w:r>
      <w:r w:rsidRPr="00BC3ABE">
        <w:rPr>
          <w:spacing w:val="-1"/>
        </w:rPr>
        <w:t xml:space="preserve"> </w:t>
      </w:r>
      <w:r w:rsidRPr="00BC3ABE">
        <w:t xml:space="preserve">leur </w:t>
      </w:r>
      <w:r w:rsidRPr="00BC3ABE">
        <w:rPr>
          <w:color w:val="000000" w:themeColor="text1"/>
        </w:rPr>
        <w:t>équipe</w:t>
      </w:r>
      <w:r w:rsidRPr="00BC3ABE">
        <w:t xml:space="preserve"> la «</w:t>
      </w:r>
      <w:r w:rsidRPr="00BC3ABE">
        <w:rPr>
          <w:spacing w:val="-3"/>
        </w:rPr>
        <w:t> </w:t>
      </w:r>
      <w:r w:rsidRPr="00BC3ABE">
        <w:t xml:space="preserve">conspiration du </w:t>
      </w:r>
      <w:r w:rsidRPr="005875CC">
        <w:rPr>
          <w:i/>
          <w:iCs/>
        </w:rPr>
        <w:t xml:space="preserve">deep </w:t>
      </w:r>
      <w:r w:rsidRPr="00BC3ABE">
        <w:rPr>
          <w:i/>
          <w:iCs/>
        </w:rPr>
        <w:t>learning</w:t>
      </w:r>
      <w:r w:rsidRPr="00BC3ABE">
        <w:rPr>
          <w:spacing w:val="-3"/>
        </w:rPr>
        <w:t> </w:t>
      </w:r>
      <w:r w:rsidRPr="00BC3ABE">
        <w:rPr>
          <w:color w:val="000000" w:themeColor="text1"/>
        </w:rPr>
        <w:t>». Mais</w:t>
      </w:r>
      <w:r w:rsidRPr="00BC3ABE">
        <w:t xml:space="preserve"> ils ne désarment p</w:t>
      </w:r>
      <w:r w:rsidR="00454691">
        <w:t xml:space="preserve">as. </w:t>
      </w:r>
      <w:del w:id="388" w:author="Microsoft Office User" w:date="2025-07-28T04:55:00Z">
        <w:r w:rsidR="00454691" w:rsidDel="00F06976">
          <w:delText>Grâce a</w:delText>
        </w:r>
      </w:del>
      <w:ins w:id="389" w:author="Microsoft Office User" w:date="2025-07-28T04:55:00Z">
        <w:r w:rsidR="00F06976">
          <w:t>Le</w:t>
        </w:r>
      </w:ins>
      <w:del w:id="390" w:author="Microsoft Office User" w:date="2025-07-28T04:55:00Z">
        <w:r w:rsidR="00454691" w:rsidDel="00F06976">
          <w:delText>u</w:delText>
        </w:r>
      </w:del>
      <w:r w:rsidR="00454691">
        <w:t xml:space="preserve"> développement des </w:t>
      </w:r>
      <w:r w:rsidRPr="00BC3ABE">
        <w:t>GPU</w:t>
      </w:r>
      <w:r w:rsidRPr="00BC3ABE">
        <w:rPr>
          <w:rStyle w:val="FootnoteReference"/>
          <w:rFonts w:ascii="Times New Roman" w:hAnsi="Times New Roman" w:cs="Times New Roman"/>
        </w:rPr>
        <w:footnoteReference w:id="24"/>
      </w:r>
      <w:r w:rsidRPr="00BC3ABE">
        <w:rPr>
          <w:color w:val="000000" w:themeColor="text1"/>
        </w:rPr>
        <w:t>,</w:t>
      </w:r>
      <w:r w:rsidRPr="00BC3ABE">
        <w:t xml:space="preserve"> un nouveau type de processeurs qui accélère</w:t>
      </w:r>
      <w:del w:id="391" w:author="Microsoft Office User" w:date="2025-07-28T04:55:00Z">
        <w:r w:rsidRPr="00BC3ABE" w:rsidDel="00F06976">
          <w:delText>nt</w:delText>
        </w:r>
      </w:del>
      <w:r w:rsidRPr="00BC3ABE">
        <w:t xml:space="preserve"> </w:t>
      </w:r>
      <w:r w:rsidRPr="00BC3ABE">
        <w:rPr>
          <w:color w:val="000000" w:themeColor="text1"/>
        </w:rPr>
        <w:t>considérablement</w:t>
      </w:r>
      <w:r w:rsidRPr="00BC3ABE">
        <w:t xml:space="preserve"> les multiplications de matric</w:t>
      </w:r>
      <w:bookmarkStart w:id="392" w:name="_bookmark26"/>
      <w:bookmarkEnd w:id="392"/>
      <w:r w:rsidRPr="00BC3ABE">
        <w:t xml:space="preserve">es </w:t>
      </w:r>
      <w:r w:rsidRPr="00BC3ABE">
        <w:rPr>
          <w:color w:val="000000" w:themeColor="text1"/>
        </w:rPr>
        <w:t>essentielles à</w:t>
      </w:r>
      <w:r w:rsidRPr="00BC3ABE">
        <w:t xml:space="preserve"> leurs algorithmes, </w:t>
      </w:r>
      <w:del w:id="393" w:author="Microsoft Office User" w:date="2025-07-28T04:55:00Z">
        <w:r w:rsidRPr="00BC3ABE" w:rsidDel="00F06976">
          <w:delText xml:space="preserve">et </w:delText>
        </w:r>
        <w:r w:rsidRPr="00BC3ABE" w:rsidDel="00F06976">
          <w:rPr>
            <w:color w:val="000000" w:themeColor="text1"/>
          </w:rPr>
          <w:delText xml:space="preserve">grâce </w:delText>
        </w:r>
        <w:r w:rsidRPr="00BC3ABE" w:rsidDel="00F06976">
          <w:delText>aux</w:delText>
        </w:r>
      </w:del>
      <w:ins w:id="394" w:author="Microsoft Office User" w:date="2025-07-28T04:55:00Z">
        <w:r w:rsidR="00F06976">
          <w:t>leur permet enfin d’exprimer la puissance de l’apprentissage de leurs réseaux de neurones</w:t>
        </w:r>
      </w:ins>
      <w:r w:rsidRPr="00BC3ABE">
        <w:t xml:space="preserve"> </w:t>
      </w:r>
      <w:ins w:id="395" w:author="Microsoft Office User" w:date="2025-07-28T04:55:00Z">
        <w:r w:rsidR="00F06976">
          <w:t xml:space="preserve">grâce aux </w:t>
        </w:r>
      </w:ins>
      <w:r w:rsidRPr="00BC3ABE">
        <w:t xml:space="preserve">jeux de données </w:t>
      </w:r>
      <w:r w:rsidRPr="00BC3ABE">
        <w:rPr>
          <w:color w:val="000000" w:themeColor="text1"/>
        </w:rPr>
        <w:t>toujours</w:t>
      </w:r>
      <w:r w:rsidRPr="00BC3ABE">
        <w:t xml:space="preserve"> plus grands publiés chaque année</w:t>
      </w:r>
      <w:del w:id="396" w:author="Microsoft Office User" w:date="2025-07-28T04:55:00Z">
        <w:r w:rsidRPr="00BC3ABE" w:rsidDel="00F06976">
          <w:delText xml:space="preserve">, ils parviennent désormais à entraîner leurs réseaux de neurones </w:delText>
        </w:r>
        <w:r w:rsidRPr="00BC3ABE" w:rsidDel="00F06976">
          <w:rPr>
            <w:color w:val="000000" w:themeColor="text1"/>
          </w:rPr>
          <w:delText>avec</w:delText>
        </w:r>
        <w:r w:rsidRPr="00BC3ABE" w:rsidDel="00F06976">
          <w:delText xml:space="preserve"> suffisamment</w:delText>
        </w:r>
        <w:r w:rsidRPr="00BC3ABE" w:rsidDel="00F06976">
          <w:rPr>
            <w:spacing w:val="-2"/>
          </w:rPr>
          <w:delText xml:space="preserve"> </w:delText>
        </w:r>
        <w:r w:rsidRPr="00BC3ABE" w:rsidDel="00F06976">
          <w:delText>de</w:delText>
        </w:r>
        <w:r w:rsidRPr="00BC3ABE" w:rsidDel="00F06976">
          <w:rPr>
            <w:spacing w:val="-2"/>
          </w:rPr>
          <w:delText xml:space="preserve"> </w:delText>
        </w:r>
        <w:r w:rsidRPr="00BC3ABE" w:rsidDel="00F06976">
          <w:delText>données</w:delText>
        </w:r>
        <w:r w:rsidRPr="00BC3ABE" w:rsidDel="00F06976">
          <w:rPr>
            <w:spacing w:val="-2"/>
          </w:rPr>
          <w:delText xml:space="preserve"> </w:delText>
        </w:r>
        <w:r w:rsidRPr="00BC3ABE" w:rsidDel="00F06976">
          <w:delText>pour</w:delText>
        </w:r>
        <w:r w:rsidRPr="00BC3ABE" w:rsidDel="00F06976">
          <w:rPr>
            <w:spacing w:val="-2"/>
          </w:rPr>
          <w:delText xml:space="preserve"> </w:delText>
        </w:r>
        <w:r w:rsidRPr="00BC3ABE" w:rsidDel="00F06976">
          <w:delText>révéler</w:delText>
        </w:r>
        <w:r w:rsidRPr="00BC3ABE" w:rsidDel="00F06976">
          <w:rPr>
            <w:spacing w:val="-2"/>
          </w:rPr>
          <w:delText xml:space="preserve"> </w:delText>
        </w:r>
        <w:r w:rsidRPr="00BC3ABE" w:rsidDel="00F06976">
          <w:delText>leur</w:delText>
        </w:r>
        <w:r w:rsidRPr="00BC3ABE" w:rsidDel="00F06976">
          <w:rPr>
            <w:spacing w:val="-2"/>
          </w:rPr>
          <w:delText xml:space="preserve"> </w:delText>
        </w:r>
        <w:r w:rsidRPr="00BC3ABE" w:rsidDel="00F06976">
          <w:delText>puissance</w:delText>
        </w:r>
      </w:del>
      <w:r w:rsidRPr="00BC3ABE">
        <w:t>.</w:t>
      </w:r>
    </w:p>
    <w:p w14:paraId="2AA3FB10" w14:textId="77B3C7A9" w:rsidR="00E561EB" w:rsidRPr="00BC3ABE" w:rsidRDefault="00E561EB" w:rsidP="00650F7C">
      <w:r w:rsidRPr="00BC3ABE">
        <w:t>Ils</w:t>
      </w:r>
      <w:r w:rsidRPr="00BC3ABE">
        <w:rPr>
          <w:spacing w:val="-2"/>
        </w:rPr>
        <w:t xml:space="preserve"> </w:t>
      </w:r>
      <w:r w:rsidRPr="00BC3ABE">
        <w:t>convainquent</w:t>
      </w:r>
      <w:r w:rsidRPr="00BC3ABE">
        <w:rPr>
          <w:spacing w:val="-2"/>
        </w:rPr>
        <w:t xml:space="preserve"> aussi </w:t>
      </w:r>
      <w:r w:rsidRPr="00BC3ABE">
        <w:t>une frange grandissante de la communauté. Chaque année, les chercheurs en apprentissage machine du monde entier se réunissent lors de grands congrès, occasions précieuses de faire connaître leurs idées et leurs résultats. En 2007,</w:t>
      </w:r>
      <w:r w:rsidRPr="00BC3ABE">
        <w:rPr>
          <w:spacing w:val="40"/>
        </w:rPr>
        <w:t xml:space="preserve"> </w:t>
      </w:r>
      <w:r w:rsidRPr="00BC3ABE">
        <w:t xml:space="preserve">le congrès NeurIPS refuse sans explications l’atelier proposé par le trio pour montrer les prouesses de leurs modèles. Qu’à cela ne tienne, ils organisent sur les fonds du CIFAR un atelier parallèle, en affrétant leur propre bus pour acheminer les participants. C’est un succès retentissant : leur atelier accueille </w:t>
      </w:r>
      <w:r w:rsidRPr="00BC3ABE">
        <w:rPr>
          <w:color w:val="000000" w:themeColor="text1"/>
        </w:rPr>
        <w:lastRenderedPageBreak/>
        <w:t>trois</w:t>
      </w:r>
      <w:r w:rsidR="009A3A70">
        <w:rPr>
          <w:color w:val="000000" w:themeColor="text1"/>
        </w:rPr>
        <w:t xml:space="preserve"> </w:t>
      </w:r>
      <w:r w:rsidRPr="00BC3ABE">
        <w:rPr>
          <w:color w:val="000000" w:themeColor="text1"/>
        </w:rPr>
        <w:t>cent</w:t>
      </w:r>
      <w:r w:rsidR="009A3A70">
        <w:rPr>
          <w:color w:val="000000" w:themeColor="text1"/>
        </w:rPr>
        <w:t>s</w:t>
      </w:r>
      <w:r w:rsidRPr="00BC3ABE">
        <w:t xml:space="preserve"> chercheurs, </w:t>
      </w:r>
      <w:r w:rsidRPr="00BC3ABE">
        <w:rPr>
          <w:color w:val="000000" w:themeColor="text1"/>
        </w:rPr>
        <w:t>et devient</w:t>
      </w:r>
      <w:r w:rsidRPr="00BC3ABE">
        <w:t xml:space="preserve"> le plus couru du congrès</w:t>
      </w:r>
      <w:bookmarkStart w:id="397" w:name="_bookmark27"/>
      <w:bookmarkEnd w:id="397"/>
      <w:r w:rsidRPr="00BC3ABE">
        <w:rPr>
          <w:color w:val="000000" w:themeColor="text1"/>
        </w:rPr>
        <w:t xml:space="preserve"> </w:t>
      </w:r>
      <w:r w:rsidR="003175A3" w:rsidRPr="00BC3ABE">
        <w:rPr>
          <w:rStyle w:val="EndnoteReference"/>
          <w:rFonts w:ascii="Times New Roman" w:hAnsi="Times New Roman" w:cs="Times New Roman"/>
        </w:rPr>
        <w:endnoteReference w:id="7"/>
      </w:r>
      <w:r w:rsidR="003175A3" w:rsidRPr="00BC3ABE">
        <w:t> </w:t>
      </w:r>
      <w:r w:rsidRPr="00BC3ABE">
        <w:t>!</w:t>
      </w:r>
    </w:p>
    <w:p w14:paraId="6FE35001" w14:textId="722F9F0F" w:rsidR="00E561EB" w:rsidRPr="00BC3ABE" w:rsidRDefault="00E561EB" w:rsidP="00650F7C">
      <w:pPr>
        <w:rPr>
          <w:color w:val="000000" w:themeColor="text1"/>
        </w:rPr>
      </w:pPr>
      <w:r w:rsidRPr="00BC3ABE">
        <w:t xml:space="preserve">Le </w:t>
      </w:r>
      <w:r w:rsidR="00454691" w:rsidRPr="00454691">
        <w:rPr>
          <w:i/>
        </w:rPr>
        <w:t>deep learning</w:t>
      </w:r>
      <w:r w:rsidR="00454691" w:rsidRPr="00BC3ABE">
        <w:t xml:space="preserve"> </w:t>
      </w:r>
      <w:r w:rsidRPr="00BC3ABE">
        <w:t xml:space="preserve">commence alors à s’imposer dans plusieurs domaines, notamment en traitement </w:t>
      </w:r>
      <w:r w:rsidRPr="00FA7ACB">
        <w:t xml:space="preserve">d’images. </w:t>
      </w:r>
      <w:r w:rsidRPr="00FA7ACB">
        <w:rPr>
          <w:color w:val="000000" w:themeColor="text1"/>
          <w:rPrChange w:id="398" w:author="Héloïse Mahé" w:date="2025-07-25T17:17:00Z">
            <w:rPr>
              <w:color w:val="000000" w:themeColor="text1"/>
              <w:highlight w:val="yellow"/>
            </w:rPr>
          </w:rPrChange>
        </w:rPr>
        <w:t>Alex Krizhevsky, étudiant de Hinton, s’attaque ainsi à la classification d’images</w:t>
      </w:r>
      <w:ins w:id="399" w:author="Microsoft Office User" w:date="2025-07-25T03:10:00Z">
        <w:r w:rsidR="003E66DC" w:rsidRPr="00FA7ACB">
          <w:rPr>
            <w:color w:val="000000" w:themeColor="text1"/>
            <w:rPrChange w:id="400" w:author="Héloïse Mahé" w:date="2025-07-25T17:17:00Z">
              <w:rPr>
                <w:color w:val="000000" w:themeColor="text1"/>
                <w:highlight w:val="yellow"/>
              </w:rPr>
            </w:rPrChange>
          </w:rPr>
          <w:t> : il s’agit, étant donné une image en entrée, de déterminer quel objet est représenté</w:t>
        </w:r>
      </w:ins>
      <w:ins w:id="401" w:author="Microsoft Office User" w:date="2025-07-25T05:09:00Z">
        <w:r w:rsidR="00803F0C" w:rsidRPr="00FA7ACB">
          <w:rPr>
            <w:color w:val="000000" w:themeColor="text1"/>
            <w:rPrChange w:id="402" w:author="Héloïse Mahé" w:date="2025-07-25T17:17:00Z">
              <w:rPr>
                <w:color w:val="000000" w:themeColor="text1"/>
                <w:highlight w:val="yellow"/>
              </w:rPr>
            </w:rPrChange>
          </w:rPr>
          <w:t xml:space="preserve"> su</w:t>
        </w:r>
      </w:ins>
      <w:ins w:id="403" w:author="Microsoft Office User" w:date="2025-07-25T05:10:00Z">
        <w:r w:rsidR="00803F0C" w:rsidRPr="00FA7ACB">
          <w:rPr>
            <w:color w:val="000000" w:themeColor="text1"/>
            <w:rPrChange w:id="404" w:author="Héloïse Mahé" w:date="2025-07-25T17:17:00Z">
              <w:rPr>
                <w:color w:val="000000" w:themeColor="text1"/>
                <w:highlight w:val="yellow"/>
              </w:rPr>
            </w:rPrChange>
          </w:rPr>
          <w:t>r cette image</w:t>
        </w:r>
      </w:ins>
      <w:r w:rsidRPr="00FA7ACB">
        <w:rPr>
          <w:color w:val="000000" w:themeColor="text1"/>
          <w:rPrChange w:id="405" w:author="Héloïse Mahé" w:date="2025-07-25T17:17:00Z">
            <w:rPr>
              <w:color w:val="000000" w:themeColor="text1"/>
              <w:highlight w:val="yellow"/>
            </w:rPr>
          </w:rPrChange>
        </w:rPr>
        <w:t>. C</w:t>
      </w:r>
      <w:r w:rsidRPr="00FA7ACB">
        <w:rPr>
          <w:color w:val="000000" w:themeColor="text1"/>
        </w:rPr>
        <w:t>omment</w:t>
      </w:r>
      <w:r w:rsidRPr="00BC3ABE">
        <w:rPr>
          <w:color w:val="000000" w:themeColor="text1"/>
        </w:rPr>
        <w:t xml:space="preserve"> pourrait-il mesurer la performance de ses algorithmes, mesure nécessaire à leur amélioration ? La communauté scientifique utilise pour cela des jeux de données spécifiques appelés « bancs de test » (</w:t>
      </w:r>
      <w:r w:rsidRPr="00BC3ABE">
        <w:rPr>
          <w:i/>
          <w:iCs/>
          <w:color w:val="000000" w:themeColor="text1"/>
        </w:rPr>
        <w:t>benchmark</w:t>
      </w:r>
      <w:r w:rsidR="00454691">
        <w:rPr>
          <w:i/>
          <w:iCs/>
          <w:color w:val="000000" w:themeColor="text1"/>
        </w:rPr>
        <w:t>s</w:t>
      </w:r>
      <w:r w:rsidRPr="00BC3ABE">
        <w:rPr>
          <w:color w:val="000000" w:themeColor="text1"/>
        </w:rPr>
        <w:t xml:space="preserve"> en anglais). Comme pour les jeux de données d’entraînement, chaque exemple est une paire comprenant une donnée d’entrée et la réponse attendue pour cette entrée. Il suffit de transmettre chaque entrée au réseau de neurone afin d’obtenir sa prédiction, puis de compter le pourcentage des cas où cette prédiction du modèle correspond à la réponse attendue, pour obtenir le score du modèle.</w:t>
      </w:r>
    </w:p>
    <w:p w14:paraId="7E81233B" w14:textId="0E3313B9" w:rsidR="00E561EB" w:rsidRPr="00BC3ABE" w:rsidRDefault="00E561EB" w:rsidP="00650F7C">
      <w:r w:rsidRPr="00BC3ABE">
        <w:rPr>
          <w:color w:val="000000" w:themeColor="text1"/>
        </w:rPr>
        <w:t>Le plus grand défi de cette époque est</w:t>
      </w:r>
      <w:r w:rsidRPr="00BC3ABE">
        <w:t xml:space="preserve"> l’immense banc de test Imagenet, </w:t>
      </w:r>
      <w:r w:rsidRPr="00BC3ABE">
        <w:rPr>
          <w:color w:val="000000" w:themeColor="text1"/>
        </w:rPr>
        <w:t xml:space="preserve">douze </w:t>
      </w:r>
      <w:r w:rsidRPr="00BC3ABE">
        <w:t xml:space="preserve">millions d’images à classifier parmi </w:t>
      </w:r>
      <w:r w:rsidRPr="00BC3ABE">
        <w:rPr>
          <w:color w:val="000000" w:themeColor="text1"/>
        </w:rPr>
        <w:t>vingt-deux mille</w:t>
      </w:r>
      <w:r w:rsidRPr="00BC3ABE">
        <w:rPr>
          <w:spacing w:val="40"/>
        </w:rPr>
        <w:t xml:space="preserve"> </w:t>
      </w:r>
      <w:r w:rsidRPr="00BC3ABE">
        <w:t>catégories</w:t>
      </w:r>
      <w:r w:rsidRPr="00BC3ABE">
        <w:rPr>
          <w:color w:val="000000" w:themeColor="text1"/>
        </w:rPr>
        <w:t>.</w:t>
      </w:r>
      <w:r w:rsidRPr="00BC3ABE">
        <w:t xml:space="preserve"> En 2012, à la conférence ECCV, Krizhevsky dévoile son réseau de neurones</w:t>
      </w:r>
      <w:r w:rsidRPr="00BC3ABE">
        <w:rPr>
          <w:color w:val="000000" w:themeColor="text1"/>
        </w:rPr>
        <w:t>.</w:t>
      </w:r>
      <w:r w:rsidRPr="00BC3ABE">
        <w:t xml:space="preserve"> Devant une salle comble, et en présence</w:t>
      </w:r>
      <w:r w:rsidRPr="00BC3ABE">
        <w:rPr>
          <w:color w:val="000000" w:themeColor="text1"/>
        </w:rPr>
        <w:t xml:space="preserve"> de</w:t>
      </w:r>
      <w:r w:rsidRPr="00BC3ABE">
        <w:t xml:space="preserve"> Fei-Fei Li, directrice du laboratoire SAIL de Stanford et créatrice d’ImageNet, il annonce que son réseau a surpassé le meilleur modèle au monde, en</w:t>
      </w:r>
      <w:r w:rsidRPr="00BC3ABE">
        <w:rPr>
          <w:spacing w:val="40"/>
        </w:rPr>
        <w:t xml:space="preserve"> </w:t>
      </w:r>
      <w:r w:rsidRPr="00BC3ABE">
        <w:t>divisant par deux le nombre d’erreurs</w:t>
      </w:r>
      <w:r w:rsidR="009A3A70">
        <w:rPr>
          <w:color w:val="000000" w:themeColor="text1"/>
        </w:rPr>
        <w:t> </w:t>
      </w:r>
      <w:r w:rsidRPr="00BC3ABE">
        <w:t>!</w:t>
      </w:r>
    </w:p>
    <w:p w14:paraId="3B318BCA" w14:textId="14BF827C" w:rsidR="00E561EB" w:rsidRPr="00BC3ABE" w:rsidRDefault="00E561EB" w:rsidP="00650F7C">
      <w:r w:rsidRPr="00BC3ABE">
        <w:t>Il ne faut alors pas longtemps pour que des</w:t>
      </w:r>
      <w:r w:rsidRPr="00BC3ABE">
        <w:rPr>
          <w:spacing w:val="54"/>
        </w:rPr>
        <w:t xml:space="preserve"> </w:t>
      </w:r>
      <w:r w:rsidRPr="00BC3ABE">
        <w:t>réseaux</w:t>
      </w:r>
      <w:r w:rsidRPr="00BC3ABE">
        <w:rPr>
          <w:spacing w:val="57"/>
        </w:rPr>
        <w:t xml:space="preserve"> </w:t>
      </w:r>
      <w:r w:rsidRPr="00BC3ABE">
        <w:t>de</w:t>
      </w:r>
      <w:r w:rsidRPr="00BC3ABE">
        <w:rPr>
          <w:spacing w:val="56"/>
        </w:rPr>
        <w:t xml:space="preserve"> </w:t>
      </w:r>
      <w:r w:rsidRPr="00BC3ABE">
        <w:t>neurones</w:t>
      </w:r>
      <w:r w:rsidRPr="00BC3ABE">
        <w:rPr>
          <w:spacing w:val="57"/>
        </w:rPr>
        <w:t xml:space="preserve"> </w:t>
      </w:r>
      <w:r w:rsidRPr="00BC3ABE">
        <w:t>s’imposent</w:t>
      </w:r>
      <w:r w:rsidRPr="00BC3ABE">
        <w:rPr>
          <w:spacing w:val="56"/>
        </w:rPr>
        <w:t xml:space="preserve"> </w:t>
      </w:r>
      <w:r w:rsidRPr="00BC3ABE">
        <w:t>sur</w:t>
      </w:r>
      <w:r w:rsidRPr="00BC3ABE">
        <w:rPr>
          <w:spacing w:val="56"/>
        </w:rPr>
        <w:t xml:space="preserve"> </w:t>
      </w:r>
      <w:r w:rsidRPr="00BC3ABE">
        <w:t>tous</w:t>
      </w:r>
      <w:r w:rsidRPr="00BC3ABE">
        <w:rPr>
          <w:spacing w:val="57"/>
        </w:rPr>
        <w:t xml:space="preserve"> </w:t>
      </w:r>
      <w:r w:rsidRPr="00BC3ABE">
        <w:t>les</w:t>
      </w:r>
      <w:r w:rsidRPr="00BC3ABE">
        <w:rPr>
          <w:spacing w:val="56"/>
        </w:rPr>
        <w:t xml:space="preserve"> </w:t>
      </w:r>
      <w:r w:rsidRPr="00BC3ABE">
        <w:t>bancs</w:t>
      </w:r>
      <w:r w:rsidRPr="00BC3ABE">
        <w:rPr>
          <w:spacing w:val="57"/>
        </w:rPr>
        <w:t xml:space="preserve"> </w:t>
      </w:r>
      <w:r w:rsidRPr="00BC3ABE">
        <w:t>de</w:t>
      </w:r>
      <w:r w:rsidRPr="00BC3ABE">
        <w:rPr>
          <w:spacing w:val="57"/>
        </w:rPr>
        <w:t xml:space="preserve"> </w:t>
      </w:r>
      <w:r w:rsidRPr="00BC3ABE">
        <w:rPr>
          <w:spacing w:val="-2"/>
        </w:rPr>
        <w:t xml:space="preserve">test. </w:t>
      </w:r>
      <w:r w:rsidRPr="00BC3ABE">
        <w:t>L’informaticien Richard Sutton a décrit cette victoire comme une « amère leçon », car toutes les approches symbolistes les plus sophistiquées</w:t>
      </w:r>
      <w:r w:rsidRPr="00BC3ABE">
        <w:rPr>
          <w:spacing w:val="-4"/>
        </w:rPr>
        <w:t xml:space="preserve"> </w:t>
      </w:r>
      <w:r w:rsidRPr="00BC3ABE">
        <w:t>visant</w:t>
      </w:r>
      <w:r w:rsidRPr="00BC3ABE">
        <w:rPr>
          <w:spacing w:val="-4"/>
        </w:rPr>
        <w:t xml:space="preserve"> </w:t>
      </w:r>
      <w:r w:rsidRPr="00BC3ABE">
        <w:t>à</w:t>
      </w:r>
      <w:r w:rsidRPr="00BC3ABE">
        <w:rPr>
          <w:spacing w:val="-4"/>
        </w:rPr>
        <w:t xml:space="preserve"> </w:t>
      </w:r>
      <w:r w:rsidRPr="00BC3ABE">
        <w:t>reproduire</w:t>
      </w:r>
      <w:r w:rsidRPr="00BC3ABE">
        <w:rPr>
          <w:spacing w:val="-4"/>
        </w:rPr>
        <w:t xml:space="preserve"> </w:t>
      </w:r>
      <w:r w:rsidRPr="00BC3ABE">
        <w:t>la</w:t>
      </w:r>
      <w:r w:rsidRPr="00BC3ABE">
        <w:rPr>
          <w:spacing w:val="-4"/>
        </w:rPr>
        <w:t xml:space="preserve"> </w:t>
      </w:r>
      <w:r w:rsidRPr="00BC3ABE">
        <w:t>manière</w:t>
      </w:r>
      <w:r w:rsidRPr="00BC3ABE">
        <w:rPr>
          <w:spacing w:val="-4"/>
        </w:rPr>
        <w:t xml:space="preserve"> </w:t>
      </w:r>
      <w:r w:rsidRPr="00BC3ABE">
        <w:t>dont</w:t>
      </w:r>
      <w:r w:rsidRPr="00BC3ABE">
        <w:rPr>
          <w:spacing w:val="-4"/>
        </w:rPr>
        <w:t xml:space="preserve"> </w:t>
      </w:r>
      <w:r w:rsidRPr="00BC3ABE">
        <w:t>nous</w:t>
      </w:r>
      <w:r w:rsidRPr="00BC3ABE">
        <w:rPr>
          <w:spacing w:val="-4"/>
        </w:rPr>
        <w:t xml:space="preserve"> </w:t>
      </w:r>
      <w:r w:rsidRPr="00BC3ABE">
        <w:t>croyons</w:t>
      </w:r>
      <w:r w:rsidRPr="00BC3ABE">
        <w:rPr>
          <w:spacing w:val="-4"/>
        </w:rPr>
        <w:t xml:space="preserve"> </w:t>
      </w:r>
      <w:r w:rsidRPr="00BC3ABE">
        <w:t>raisonner</w:t>
      </w:r>
      <w:r w:rsidRPr="00BC3ABE">
        <w:rPr>
          <w:spacing w:val="-4"/>
        </w:rPr>
        <w:t xml:space="preserve"> </w:t>
      </w:r>
      <w:r w:rsidRPr="00BC3ABE">
        <w:t>sont battues</w:t>
      </w:r>
      <w:r w:rsidRPr="00BC3ABE">
        <w:rPr>
          <w:spacing w:val="-3"/>
        </w:rPr>
        <w:t xml:space="preserve"> </w:t>
      </w:r>
      <w:r w:rsidRPr="00BC3ABE">
        <w:t>à</w:t>
      </w:r>
      <w:r w:rsidRPr="00BC3ABE">
        <w:rPr>
          <w:spacing w:val="-3"/>
        </w:rPr>
        <w:t xml:space="preserve"> </w:t>
      </w:r>
      <w:r w:rsidRPr="00BC3ABE">
        <w:t>plate</w:t>
      </w:r>
      <w:r w:rsidRPr="00BC3ABE">
        <w:rPr>
          <w:spacing w:val="-3"/>
        </w:rPr>
        <w:t xml:space="preserve"> </w:t>
      </w:r>
      <w:r w:rsidRPr="00BC3ABE">
        <w:t>couture</w:t>
      </w:r>
      <w:r w:rsidRPr="00BC3ABE">
        <w:rPr>
          <w:spacing w:val="-3"/>
        </w:rPr>
        <w:t xml:space="preserve"> </w:t>
      </w:r>
      <w:r w:rsidRPr="00BC3ABE">
        <w:t>par</w:t>
      </w:r>
      <w:r w:rsidRPr="00BC3ABE">
        <w:rPr>
          <w:spacing w:val="-3"/>
        </w:rPr>
        <w:t xml:space="preserve"> </w:t>
      </w:r>
      <w:r w:rsidRPr="00BC3ABE">
        <w:t>l’approche</w:t>
      </w:r>
      <w:r w:rsidRPr="00BC3ABE">
        <w:rPr>
          <w:spacing w:val="-3"/>
        </w:rPr>
        <w:t xml:space="preserve"> </w:t>
      </w:r>
      <w:r w:rsidRPr="00BC3ABE">
        <w:t>connexionniste</w:t>
      </w:r>
      <w:r w:rsidRPr="00BC3ABE">
        <w:rPr>
          <w:spacing w:val="-3"/>
        </w:rPr>
        <w:t xml:space="preserve"> </w:t>
      </w:r>
      <w:r w:rsidRPr="00BC3ABE">
        <w:t>de</w:t>
      </w:r>
      <w:r w:rsidRPr="00BC3ABE">
        <w:rPr>
          <w:spacing w:val="-3"/>
        </w:rPr>
        <w:t xml:space="preserve"> </w:t>
      </w:r>
      <w:r w:rsidRPr="00BC3ABE">
        <w:t>simples</w:t>
      </w:r>
      <w:r w:rsidRPr="00BC3ABE">
        <w:rPr>
          <w:spacing w:val="-3"/>
        </w:rPr>
        <w:t xml:space="preserve"> </w:t>
      </w:r>
      <w:r w:rsidRPr="00BC3ABE">
        <w:t>empilements de neurones, pourvu qu’ils soient entraînés avec suffisamment de données et de puissance de calcul.</w:t>
      </w:r>
    </w:p>
    <w:p w14:paraId="76CC99DF" w14:textId="77777777" w:rsidR="00E561EB" w:rsidRPr="00BC3ABE" w:rsidRDefault="00E561EB" w:rsidP="00650F7C">
      <w:r w:rsidRPr="00BC3ABE">
        <w:rPr>
          <w:color w:val="000000" w:themeColor="text1"/>
        </w:rPr>
        <w:t>Continuons de suivre</w:t>
      </w:r>
      <w:r w:rsidRPr="00BC3ABE">
        <w:t xml:space="preserve"> Yann Le Cun</w:t>
      </w:r>
      <w:r w:rsidRPr="00BC3ABE">
        <w:rPr>
          <w:color w:val="000000" w:themeColor="text1"/>
        </w:rPr>
        <w:t> : porté</w:t>
      </w:r>
      <w:r w:rsidRPr="00BC3ABE">
        <w:t xml:space="preserve"> par les succès du </w:t>
      </w:r>
      <w:r w:rsidRPr="00BC3ABE">
        <w:rPr>
          <w:i/>
          <w:iCs/>
        </w:rPr>
        <w:t>deep learning</w:t>
      </w:r>
      <w:r w:rsidRPr="00BC3ABE">
        <w:t xml:space="preserve">, il est engagé par Mark Zuckerberg pour lancer l’activité de recherche en IA chez Meta (alors Facebook). </w:t>
      </w:r>
      <w:r w:rsidRPr="00BC3ABE">
        <w:rPr>
          <w:color w:val="000000" w:themeColor="text1"/>
        </w:rPr>
        <w:t>Depuis, il dirige</w:t>
      </w:r>
      <w:r w:rsidRPr="00BC3ABE">
        <w:t xml:space="preserve"> le grand effort de </w:t>
      </w:r>
      <w:r w:rsidRPr="00BC3ABE">
        <w:rPr>
          <w:color w:val="000000" w:themeColor="text1"/>
        </w:rPr>
        <w:t>Meta</w:t>
      </w:r>
      <w:r w:rsidRPr="00BC3ABE">
        <w:t xml:space="preserve"> pour proposer des modèles ouverts, c’est-à-dire publiant leur architecture et leurs </w:t>
      </w:r>
      <w:r w:rsidRPr="00BC3ABE">
        <w:rPr>
          <w:spacing w:val="-2"/>
        </w:rPr>
        <w:t>poid</w:t>
      </w:r>
      <w:bookmarkStart w:id="406" w:name="_bookmark28"/>
      <w:bookmarkEnd w:id="406"/>
      <w:r w:rsidRPr="00BC3ABE">
        <w:rPr>
          <w:spacing w:val="-2"/>
        </w:rPr>
        <w:t>s</w:t>
      </w:r>
      <w:r w:rsidRPr="00BC3ABE">
        <w:rPr>
          <w:rStyle w:val="FootnoteReference"/>
          <w:rFonts w:ascii="Times New Roman" w:hAnsi="Times New Roman" w:cs="Times New Roman"/>
          <w:spacing w:val="-2"/>
        </w:rPr>
        <w:footnoteReference w:id="25"/>
      </w:r>
      <w:r w:rsidRPr="00BC3ABE">
        <w:rPr>
          <w:spacing w:val="-2"/>
        </w:rPr>
        <w:t>.</w:t>
      </w:r>
    </w:p>
    <w:p w14:paraId="644A1FDB" w14:textId="77777777" w:rsidR="00267AA3" w:rsidRDefault="00267AA3" w:rsidP="00E44AC1">
      <w:pPr>
        <w:widowControl/>
        <w:pBdr>
          <w:top w:val="nil"/>
          <w:left w:val="nil"/>
          <w:bottom w:val="nil"/>
          <w:right w:val="nil"/>
          <w:between w:val="nil"/>
          <w:bar w:val="nil"/>
        </w:pBdr>
        <w:autoSpaceDE/>
        <w:autoSpaceDN/>
        <w:rPr>
          <w:sz w:val="56"/>
          <w:szCs w:val="56"/>
        </w:rPr>
      </w:pPr>
      <w:r>
        <w:br w:type="page"/>
      </w:r>
    </w:p>
    <w:p w14:paraId="7BCFC54D" w14:textId="0CABCD38" w:rsidR="00D42BBB" w:rsidRPr="00BC3ABE" w:rsidRDefault="00D42BBB" w:rsidP="00D42BBB">
      <w:pPr>
        <w:pStyle w:val="Heading2"/>
        <w:spacing w:line="276" w:lineRule="auto"/>
      </w:pPr>
      <w:bookmarkStart w:id="407" w:name="_bookmark29"/>
      <w:bookmarkStart w:id="408" w:name="_Toc201829639"/>
      <w:bookmarkStart w:id="409" w:name="_Toc106"/>
      <w:bookmarkStart w:id="410" w:name="_Toc193205504"/>
      <w:bookmarkStart w:id="411" w:name="_Toc193205401"/>
      <w:bookmarkStart w:id="412" w:name="_Toc14"/>
      <w:bookmarkStart w:id="413" w:name="_Toc201332053"/>
      <w:bookmarkEnd w:id="407"/>
      <w:r w:rsidRPr="00B82E3F">
        <w:lastRenderedPageBreak/>
        <w:t xml:space="preserve">Il ne suffit pas de </w:t>
      </w:r>
      <w:bookmarkEnd w:id="408"/>
      <w:bookmarkEnd w:id="409"/>
      <w:bookmarkEnd w:id="410"/>
      <w:ins w:id="414" w:author="Héloïse Mahé" w:date="2025-07-25T17:18:00Z">
        <w:r w:rsidR="00FA7ACB">
          <w:t>prédire</w:t>
        </w:r>
      </w:ins>
    </w:p>
    <w:p w14:paraId="6CD122E4" w14:textId="07226387" w:rsidR="00D42BBB" w:rsidRPr="00BC3ABE" w:rsidRDefault="00D42BBB" w:rsidP="00D42BBB">
      <w:r w:rsidRPr="00BC3ABE">
        <w:t xml:space="preserve">Nous avons vu </w:t>
      </w:r>
      <w:r w:rsidRPr="00BC3ABE">
        <w:rPr>
          <w:color w:val="000000" w:themeColor="text1"/>
        </w:rPr>
        <w:t>plus haut</w:t>
      </w:r>
      <w:r w:rsidRPr="00BC3ABE">
        <w:t xml:space="preserve"> comment la rétro-propagation de </w:t>
      </w:r>
      <w:r w:rsidRPr="00872D79">
        <w:t>Le Cun</w:t>
      </w:r>
      <w:r w:rsidRPr="00BC3ABE">
        <w:t xml:space="preserve"> et Hinton permettait aux réseaux de neurones d’apprendre, c’est</w:t>
      </w:r>
      <w:r>
        <w:rPr>
          <w:color w:val="000000" w:themeColor="text1"/>
        </w:rPr>
        <w:t>-à-</w:t>
      </w:r>
      <w:r w:rsidRPr="00BC3ABE">
        <w:t>dire d’utiliser des données pour ajuster automatiquement les poids de leurs connexions, et ainsi être capable de donner des prédictions correctes pour les futurs</w:t>
      </w:r>
      <w:r w:rsidRPr="00BC3ABE">
        <w:rPr>
          <w:spacing w:val="40"/>
        </w:rPr>
        <w:t xml:space="preserve"> </w:t>
      </w:r>
      <w:r w:rsidRPr="00BC3ABE">
        <w:t>exemples donnés en entrée. Mais</w:t>
      </w:r>
      <w:r>
        <w:t xml:space="preserve"> nous allons voir que</w:t>
      </w:r>
      <w:del w:id="415" w:author="Microsoft Office User" w:date="2025-07-25T05:10:00Z">
        <w:r w:rsidDel="00803F0C">
          <w:delText xml:space="preserve"> </w:delText>
        </w:r>
      </w:del>
      <w:r w:rsidRPr="00BC3ABE">
        <w:t xml:space="preserve"> l’apprentissage seul ne suffirait pas </w:t>
      </w:r>
      <w:r w:rsidRPr="00283EF5">
        <w:t xml:space="preserve">pour </w:t>
      </w:r>
      <w:r w:rsidRPr="00872D79">
        <w:t>que l’outil puisse</w:t>
      </w:r>
      <w:r w:rsidRPr="00872D79">
        <w:rPr>
          <w:spacing w:val="40"/>
        </w:rPr>
        <w:t xml:space="preserve"> </w:t>
      </w:r>
      <w:r w:rsidRPr="00872D79">
        <w:t>offrir une vraie valeur ajoutée</w:t>
      </w:r>
      <w:r w:rsidRPr="00283EF5">
        <w:t>.</w:t>
      </w:r>
    </w:p>
    <w:p w14:paraId="2E3471B3" w14:textId="77777777" w:rsidR="00D42BBB" w:rsidRPr="00BC3ABE" w:rsidRDefault="00D42BBB" w:rsidP="00D42BBB">
      <w:pPr>
        <w:pStyle w:val="Heading3"/>
        <w:spacing w:line="276" w:lineRule="auto"/>
        <w:jc w:val="both"/>
        <w:rPr>
          <w:rFonts w:ascii="Times New Roman" w:hAnsi="Times New Roman" w:cs="Times New Roman"/>
        </w:rPr>
      </w:pPr>
      <w:bookmarkStart w:id="416" w:name="_Toc107"/>
      <w:bookmarkStart w:id="417" w:name="_Toc193205505"/>
      <w:bookmarkStart w:id="418" w:name="_Toc201829640"/>
      <w:r>
        <w:rPr>
          <w:rFonts w:ascii="Times New Roman" w:hAnsi="Times New Roman" w:cs="Times New Roman"/>
        </w:rPr>
        <w:t>La machine</w:t>
      </w:r>
      <w:r w:rsidRPr="00BC3ABE">
        <w:rPr>
          <w:rFonts w:ascii="Times New Roman" w:hAnsi="Times New Roman" w:cs="Times New Roman"/>
          <w:spacing w:val="-5"/>
        </w:rPr>
        <w:t xml:space="preserve"> </w:t>
      </w:r>
      <w:r w:rsidRPr="00BC3ABE">
        <w:rPr>
          <w:rFonts w:ascii="Times New Roman" w:hAnsi="Times New Roman" w:cs="Times New Roman"/>
        </w:rPr>
        <w:t>peut</w:t>
      </w:r>
      <w:r w:rsidRPr="00BC3ABE">
        <w:rPr>
          <w:rFonts w:ascii="Times New Roman" w:hAnsi="Times New Roman" w:cs="Times New Roman"/>
          <w:spacing w:val="-1"/>
        </w:rPr>
        <w:t xml:space="preserve"> </w:t>
      </w:r>
      <w:r w:rsidRPr="00BC3ABE">
        <w:rPr>
          <w:rFonts w:ascii="Times New Roman" w:hAnsi="Times New Roman" w:cs="Times New Roman"/>
        </w:rPr>
        <w:t>apprendre</w:t>
      </w:r>
      <w:r w:rsidRPr="00BC3ABE">
        <w:rPr>
          <w:rFonts w:ascii="Times New Roman" w:hAnsi="Times New Roman" w:cs="Times New Roman"/>
          <w:spacing w:val="-2"/>
        </w:rPr>
        <w:t xml:space="preserve"> </w:t>
      </w:r>
      <w:r w:rsidRPr="00BC3ABE">
        <w:rPr>
          <w:rFonts w:ascii="Times New Roman" w:hAnsi="Times New Roman" w:cs="Times New Roman"/>
        </w:rPr>
        <w:t>bien</w:t>
      </w:r>
      <w:r w:rsidRPr="00BC3ABE">
        <w:rPr>
          <w:rFonts w:ascii="Times New Roman" w:hAnsi="Times New Roman" w:cs="Times New Roman"/>
          <w:spacing w:val="-2"/>
        </w:rPr>
        <w:t xml:space="preserve"> </w:t>
      </w:r>
      <w:r w:rsidRPr="00BC3ABE">
        <w:rPr>
          <w:rFonts w:ascii="Times New Roman" w:hAnsi="Times New Roman" w:cs="Times New Roman"/>
        </w:rPr>
        <w:t>ou</w:t>
      </w:r>
      <w:r w:rsidRPr="00BC3ABE">
        <w:rPr>
          <w:rFonts w:ascii="Times New Roman" w:hAnsi="Times New Roman" w:cs="Times New Roman"/>
          <w:spacing w:val="-2"/>
        </w:rPr>
        <w:t xml:space="preserve"> </w:t>
      </w:r>
      <w:r w:rsidRPr="00BC3ABE">
        <w:rPr>
          <w:rFonts w:ascii="Times New Roman" w:hAnsi="Times New Roman" w:cs="Times New Roman"/>
          <w:spacing w:val="-5"/>
        </w:rPr>
        <w:t>mal</w:t>
      </w:r>
      <w:bookmarkEnd w:id="416"/>
      <w:bookmarkEnd w:id="417"/>
      <w:bookmarkEnd w:id="418"/>
    </w:p>
    <w:p w14:paraId="2CFAB705" w14:textId="7F11A83A" w:rsidR="00D42BBB" w:rsidRDefault="00D42BBB" w:rsidP="00D42BBB">
      <w:pPr>
        <w:rPr>
          <w:spacing w:val="-4"/>
        </w:rPr>
      </w:pPr>
      <w:r w:rsidRPr="00BC3ABE">
        <w:t xml:space="preserve">Les réseaux comptant suffisamment de neurones </w:t>
      </w:r>
      <w:del w:id="419" w:author="Microsoft Office User" w:date="2025-07-28T04:39:00Z">
        <w:r w:rsidRPr="00BC3ABE" w:rsidDel="00900D40">
          <w:delText xml:space="preserve">ont </w:delText>
        </w:r>
      </w:del>
      <w:r>
        <w:t>se caractérisent par</w:t>
      </w:r>
      <w:r w:rsidRPr="00BC3ABE">
        <w:t xml:space="preserve"> </w:t>
      </w:r>
      <w:del w:id="420" w:author="Microsoft Office User" w:date="2025-07-28T04:39:00Z">
        <w:r w:rsidRPr="00BC3ABE" w:rsidDel="00AE68A0">
          <w:delText xml:space="preserve">cette </w:delText>
        </w:r>
      </w:del>
      <w:ins w:id="421" w:author="Microsoft Office User" w:date="2025-07-28T04:39:00Z">
        <w:r w:rsidR="00AE68A0">
          <w:t>la</w:t>
        </w:r>
        <w:r w:rsidR="00AE68A0" w:rsidRPr="00BC3ABE">
          <w:t xml:space="preserve"> </w:t>
        </w:r>
      </w:ins>
      <w:r w:rsidRPr="00BC3ABE">
        <w:t>faculté d’</w:t>
      </w:r>
      <w:r w:rsidRPr="00BC3ABE" w:rsidDel="008D20FE">
        <w:t>être</w:t>
      </w:r>
      <w:r w:rsidRPr="00BC3ABE" w:rsidDel="008D20FE">
        <w:rPr>
          <w:spacing w:val="40"/>
        </w:rPr>
        <w:t xml:space="preserve"> </w:t>
      </w:r>
      <w:r w:rsidRPr="00BC3ABE" w:rsidDel="008D20FE">
        <w:t xml:space="preserve">des </w:t>
      </w:r>
      <w:r w:rsidRPr="00BC3ABE">
        <w:t>«</w:t>
      </w:r>
      <w:r w:rsidRPr="00BC3ABE">
        <w:rPr>
          <w:spacing w:val="-4"/>
        </w:rPr>
        <w:t> </w:t>
      </w:r>
      <w:r w:rsidRPr="00BC3ABE" w:rsidDel="008D20FE">
        <w:t>approximateurs</w:t>
      </w:r>
      <w:r w:rsidRPr="00BC3ABE" w:rsidDel="008D20FE">
        <w:rPr>
          <w:spacing w:val="80"/>
        </w:rPr>
        <w:t xml:space="preserve"> </w:t>
      </w:r>
      <w:del w:id="422" w:author="Microsoft Office User" w:date="2025-07-28T04:39:00Z">
        <w:r w:rsidRPr="00BC3ABE" w:rsidDel="00082A6E">
          <w:delText>approximat</w:delText>
        </w:r>
        <w:r w:rsidDel="00082A6E">
          <w:delText>ion</w:delText>
        </w:r>
        <w:r w:rsidRPr="00BC3ABE" w:rsidDel="00082A6E">
          <w:rPr>
            <w:spacing w:val="80"/>
          </w:rPr>
          <w:delText xml:space="preserve"> </w:delText>
        </w:r>
      </w:del>
      <w:r w:rsidRPr="00BC3ABE" w:rsidDel="008D20FE">
        <w:t>universels</w:t>
      </w:r>
      <w:r w:rsidRPr="00BC3ABE" w:rsidDel="008D20FE">
        <w:rPr>
          <w:spacing w:val="-4"/>
        </w:rPr>
        <w:t> </w:t>
      </w:r>
      <w:del w:id="423" w:author="Microsoft Office User" w:date="2025-07-28T04:39:00Z">
        <w:r w:rsidRPr="00BC3ABE" w:rsidDel="00082A6E">
          <w:delText>universel</w:delText>
        </w:r>
        <w:r w:rsidDel="00082A6E">
          <w:delText>le</w:delText>
        </w:r>
        <w:r w:rsidRPr="00BC3ABE" w:rsidDel="00082A6E">
          <w:rPr>
            <w:spacing w:val="-4"/>
          </w:rPr>
          <w:delText> </w:delText>
        </w:r>
      </w:del>
      <w:r w:rsidRPr="00BC3ABE">
        <w:t xml:space="preserve">», ce qui signifie que grâce à leur structure </w:t>
      </w:r>
      <w:r w:rsidRPr="00BC3ABE">
        <w:rPr>
          <w:color w:val="000000" w:themeColor="text1"/>
        </w:rPr>
        <w:t>particulière</w:t>
      </w:r>
      <w:del w:id="424" w:author="Microsoft Office User" w:date="2025-07-27T14:45:00Z">
        <w:r w:rsidRPr="00BC3ABE" w:rsidDel="00B82E3F">
          <w:rPr>
            <w:rStyle w:val="FootnoteReference"/>
            <w:rFonts w:ascii="Times New Roman" w:hAnsi="Times New Roman" w:cs="Times New Roman"/>
          </w:rPr>
          <w:footnoteReference w:id="26"/>
        </w:r>
      </w:del>
      <w:r w:rsidRPr="00BC3ABE">
        <w:t xml:space="preserve">, ces algorithmes peuvent, en ajustant certains de </w:t>
      </w:r>
      <w:r w:rsidRPr="00BC3ABE">
        <w:rPr>
          <w:color w:val="000000" w:themeColor="text1"/>
        </w:rPr>
        <w:t>leur</w:t>
      </w:r>
      <w:r>
        <w:rPr>
          <w:color w:val="000000" w:themeColor="text1"/>
        </w:rPr>
        <w:t>s</w:t>
      </w:r>
      <w:r w:rsidRPr="00BC3ABE">
        <w:t xml:space="preserve"> paramètres internes (ici les poids des connexions), reproduire n’importe quel type</w:t>
      </w:r>
      <w:r w:rsidRPr="00BC3ABE">
        <w:rPr>
          <w:spacing w:val="-4"/>
        </w:rPr>
        <w:t xml:space="preserve"> </w:t>
      </w:r>
      <w:r w:rsidRPr="00BC3ABE">
        <w:t>de</w:t>
      </w:r>
      <w:r w:rsidRPr="00BC3ABE">
        <w:rPr>
          <w:spacing w:val="-4"/>
        </w:rPr>
        <w:t xml:space="preserve"> </w:t>
      </w:r>
      <w:r w:rsidRPr="00BC3ABE">
        <w:t>relation</w:t>
      </w:r>
      <w:r w:rsidRPr="00BC3ABE">
        <w:rPr>
          <w:spacing w:val="-4"/>
        </w:rPr>
        <w:t xml:space="preserve"> </w:t>
      </w:r>
      <w:r w:rsidRPr="00BC3ABE">
        <w:t>entrée-sortie.</w:t>
      </w:r>
      <w:r w:rsidRPr="00BC3ABE">
        <w:rPr>
          <w:spacing w:val="-4"/>
        </w:rPr>
        <w:t xml:space="preserve"> </w:t>
      </w:r>
      <w:r w:rsidRPr="00BC3ABE">
        <w:t>En</w:t>
      </w:r>
      <w:r w:rsidRPr="00BC3ABE">
        <w:rPr>
          <w:spacing w:val="-4"/>
        </w:rPr>
        <w:t xml:space="preserve"> </w:t>
      </w:r>
      <w:r w:rsidRPr="00BC3ABE">
        <w:t>clair,</w:t>
      </w:r>
      <w:r w:rsidRPr="00BC3ABE">
        <w:rPr>
          <w:spacing w:val="-4"/>
        </w:rPr>
        <w:t xml:space="preserve"> </w:t>
      </w:r>
      <w:r w:rsidRPr="00BC3ABE">
        <w:t>cela</w:t>
      </w:r>
      <w:r w:rsidRPr="00BC3ABE">
        <w:rPr>
          <w:spacing w:val="-4"/>
        </w:rPr>
        <w:t xml:space="preserve"> </w:t>
      </w:r>
      <w:r w:rsidRPr="00BC3ABE">
        <w:t>veut</w:t>
      </w:r>
      <w:r w:rsidRPr="00BC3ABE">
        <w:rPr>
          <w:spacing w:val="-4"/>
        </w:rPr>
        <w:t xml:space="preserve"> </w:t>
      </w:r>
      <w:r w:rsidRPr="00BC3ABE">
        <w:t>dire</w:t>
      </w:r>
      <w:r w:rsidRPr="00BC3ABE">
        <w:rPr>
          <w:spacing w:val="-4"/>
        </w:rPr>
        <w:t xml:space="preserve"> </w:t>
      </w:r>
      <w:r w:rsidRPr="00BC3ABE">
        <w:t>que</w:t>
      </w:r>
      <w:r w:rsidRPr="00BC3ABE">
        <w:rPr>
          <w:spacing w:val="-4"/>
        </w:rPr>
        <w:t xml:space="preserve"> </w:t>
      </w:r>
      <w:r w:rsidRPr="00BC3ABE">
        <w:t>notre</w:t>
      </w:r>
      <w:r w:rsidRPr="00BC3ABE">
        <w:rPr>
          <w:spacing w:val="-4"/>
        </w:rPr>
        <w:t xml:space="preserve"> </w:t>
      </w:r>
      <w:r w:rsidRPr="00BC3ABE">
        <w:t>réseau</w:t>
      </w:r>
      <w:r w:rsidRPr="00BC3ABE">
        <w:rPr>
          <w:spacing w:val="-4"/>
        </w:rPr>
        <w:t xml:space="preserve"> </w:t>
      </w:r>
      <w:r w:rsidRPr="00BC3ABE">
        <w:t>est</w:t>
      </w:r>
      <w:r w:rsidRPr="00BC3ABE">
        <w:rPr>
          <w:spacing w:val="-4"/>
        </w:rPr>
        <w:t xml:space="preserve"> </w:t>
      </w:r>
      <w:r w:rsidRPr="00BC3ABE">
        <w:t xml:space="preserve">assez souple pour imiter n’importe quelle fonction, que ce soit la fonction qui </w:t>
      </w:r>
      <w:del w:id="438" w:author="Microsoft Office User" w:date="2025-07-28T04:40:00Z">
        <w:r w:rsidDel="00300239">
          <w:delText xml:space="preserve">associe </w:delText>
        </w:r>
      </w:del>
      <w:r w:rsidRPr="00872D79">
        <w:t>aux</w:t>
      </w:r>
      <w:r w:rsidRPr="00872D79" w:rsidDel="00520F5D">
        <w:t xml:space="preserve"> </w:t>
      </w:r>
      <w:del w:id="439" w:author="Microsoft Office User" w:date="2025-07-28T04:40:00Z">
        <w:r w:rsidRPr="00872D79" w:rsidDel="00300239">
          <w:rPr>
            <w:color w:val="000000" w:themeColor="text1"/>
          </w:rPr>
          <w:delText>des</w:delText>
        </w:r>
        <w:r w:rsidRPr="00BC3ABE" w:rsidDel="00300239">
          <w:rPr>
            <w:color w:val="000000" w:themeColor="text1"/>
          </w:rPr>
          <w:delText xml:space="preserve"> </w:delText>
        </w:r>
      </w:del>
      <w:r w:rsidRPr="00BC3ABE">
        <w:t xml:space="preserve">milliers de </w:t>
      </w:r>
      <w:r w:rsidRPr="00BC3ABE">
        <w:rPr>
          <w:color w:val="000000" w:themeColor="text1"/>
        </w:rPr>
        <w:t>pixel</w:t>
      </w:r>
      <w:r w:rsidRPr="00BC3ABE">
        <w:t xml:space="preserve"> d’une image </w:t>
      </w:r>
      <w:r w:rsidRPr="00BC3ABE" w:rsidDel="00520F5D">
        <w:t xml:space="preserve">associe </w:t>
      </w:r>
      <w:r w:rsidRPr="00BC3ABE">
        <w:t>la prédiction «</w:t>
      </w:r>
      <w:r w:rsidRPr="00BC3ABE">
        <w:rPr>
          <w:spacing w:val="-4"/>
        </w:rPr>
        <w:t> </w:t>
      </w:r>
      <w:r w:rsidRPr="00BC3ABE">
        <w:t>c’est un renard</w:t>
      </w:r>
      <w:r w:rsidRPr="00BC3ABE">
        <w:rPr>
          <w:spacing w:val="-4"/>
        </w:rPr>
        <w:t> </w:t>
      </w:r>
      <w:r w:rsidRPr="00BC3ABE">
        <w:t>»</w:t>
      </w:r>
      <w:ins w:id="440" w:author="Microsoft Office User" w:date="2025-07-28T04:40:00Z">
        <w:r w:rsidR="00300239">
          <w:t>,</w:t>
        </w:r>
      </w:ins>
      <w:r w:rsidRPr="00BC3ABE">
        <w:t xml:space="preserve"> ou celle</w:t>
      </w:r>
      <w:r w:rsidRPr="00BC3ABE">
        <w:rPr>
          <w:spacing w:val="4"/>
        </w:rPr>
        <w:t xml:space="preserve"> </w:t>
      </w:r>
      <w:r w:rsidRPr="00BC3ABE">
        <w:t>qui</w:t>
      </w:r>
      <w:r w:rsidRPr="00BC3ABE">
        <w:rPr>
          <w:spacing w:val="7"/>
        </w:rPr>
        <w:t xml:space="preserve"> </w:t>
      </w:r>
      <w:r w:rsidRPr="00BC3ABE">
        <w:t>aux</w:t>
      </w:r>
      <w:r w:rsidRPr="00BC3ABE">
        <w:rPr>
          <w:spacing w:val="7"/>
        </w:rPr>
        <w:t xml:space="preserve"> </w:t>
      </w:r>
      <w:r w:rsidRPr="00BC3ABE">
        <w:t>même</w:t>
      </w:r>
      <w:r w:rsidRPr="00BC3ABE">
        <w:rPr>
          <w:spacing w:val="7"/>
        </w:rPr>
        <w:t xml:space="preserve">s pixels </w:t>
      </w:r>
      <w:r w:rsidRPr="00BC3ABE">
        <w:t>associe</w:t>
      </w:r>
      <w:r w:rsidRPr="00BC3ABE">
        <w:rPr>
          <w:spacing w:val="7"/>
        </w:rPr>
        <w:t xml:space="preserve"> </w:t>
      </w:r>
      <w:r w:rsidRPr="00BC3ABE">
        <w:t>«</w:t>
      </w:r>
      <w:r w:rsidRPr="00BC3ABE">
        <w:rPr>
          <w:spacing w:val="-1"/>
        </w:rPr>
        <w:t> </w:t>
      </w:r>
      <w:r w:rsidRPr="00BC3ABE">
        <w:t>la</w:t>
      </w:r>
      <w:r w:rsidRPr="00BC3ABE">
        <w:rPr>
          <w:spacing w:val="6"/>
        </w:rPr>
        <w:t xml:space="preserve"> </w:t>
      </w:r>
      <w:r w:rsidRPr="00BC3ABE">
        <w:t>photo</w:t>
      </w:r>
      <w:r w:rsidRPr="00BC3ABE">
        <w:rPr>
          <w:i/>
          <w:color w:val="000000" w:themeColor="text1"/>
        </w:rPr>
        <w:t xml:space="preserve"> </w:t>
      </w:r>
      <w:r w:rsidRPr="00872D79">
        <w:rPr>
          <w:color w:val="000000" w:themeColor="text1"/>
        </w:rPr>
        <w:t>a été prise au Mozambique </w:t>
      </w:r>
      <w:r w:rsidRPr="00BC3ABE">
        <w:rPr>
          <w:i/>
          <w:color w:val="000000" w:themeColor="text1"/>
        </w:rPr>
        <w:t>»</w:t>
      </w:r>
      <w:r w:rsidRPr="00BC3ABE">
        <w:rPr>
          <w:color w:val="000000" w:themeColor="text1"/>
        </w:rPr>
        <w:t>, ou n’importe quelle autre tâche</w:t>
      </w:r>
      <w:r w:rsidRPr="00BC3ABE">
        <w:rPr>
          <w:spacing w:val="-4"/>
        </w:rPr>
        <w:t>.</w:t>
      </w:r>
    </w:p>
    <w:p w14:paraId="294C103D" w14:textId="77777777" w:rsidR="00D42BBB" w:rsidRPr="00872D79" w:rsidRDefault="00D42BBB" w:rsidP="00D42BBB">
      <w:pPr>
        <w:pStyle w:val="Retrait"/>
        <w:jc w:val="center"/>
        <w:rPr>
          <w:b/>
        </w:rPr>
      </w:pPr>
      <w:r w:rsidRPr="00872D79">
        <w:rPr>
          <w:b/>
        </w:rPr>
        <w:t>Focus technique : l’approximation universelle grâce aux fonctions non-linéaires</w:t>
      </w:r>
    </w:p>
    <w:p w14:paraId="6617AA55" w14:textId="77777777" w:rsidR="00D42BBB" w:rsidRPr="00872D79" w:rsidRDefault="00D42BBB" w:rsidP="00D42BBB">
      <w:pPr>
        <w:pStyle w:val="Retrait"/>
      </w:pPr>
      <w:r w:rsidRPr="00872D79">
        <w:t>Un composant essentiel est d’appliquer une fonction non-linéaire, qu’on appelle «</w:t>
      </w:r>
      <w:r w:rsidRPr="00872D79">
        <w:rPr>
          <w:spacing w:val="-2"/>
        </w:rPr>
        <w:t> </w:t>
      </w:r>
      <w:r w:rsidRPr="00872D79">
        <w:t>fonction d’activation</w:t>
      </w:r>
      <w:r w:rsidRPr="00872D79">
        <w:rPr>
          <w:spacing w:val="-3"/>
        </w:rPr>
        <w:t> </w:t>
      </w:r>
      <w:r w:rsidRPr="00872D79">
        <w:t>», à la sortie de chaque neurone, avant de continuer la transmission du signal. Dans notre exemple plus haut, la fonction non linéaire était «</w:t>
      </w:r>
      <w:r w:rsidRPr="00872D79">
        <w:rPr>
          <w:spacing w:val="-3"/>
        </w:rPr>
        <w:t> </w:t>
      </w:r>
      <w:r w:rsidRPr="00872D79">
        <w:t>si mon entrée est négative, je renvoie 0 en sortie, sinon je renvoie mon entrée en sortie</w:t>
      </w:r>
      <w:r w:rsidRPr="00872D79">
        <w:rPr>
          <w:spacing w:val="-2"/>
        </w:rPr>
        <w:t> </w:t>
      </w:r>
      <w:r w:rsidRPr="00872D79">
        <w:t>», fonction appelée ReLU.</w:t>
      </w:r>
    </w:p>
    <w:p w14:paraId="34EE653B" w14:textId="0C3E63EF" w:rsidR="00D42BBB" w:rsidRDefault="00D42BBB" w:rsidP="00D42BBB">
      <w:pPr>
        <w:pStyle w:val="Retrait"/>
      </w:pPr>
      <w:r w:rsidRPr="00872D79">
        <w:t>En effet, si l’on ne faisait que</w:t>
      </w:r>
      <w:r w:rsidRPr="00872D79">
        <w:rPr>
          <w:spacing w:val="40"/>
        </w:rPr>
        <w:t xml:space="preserve"> </w:t>
      </w:r>
      <w:r w:rsidRPr="00872D79">
        <w:t>connecter entre eux des neurones qui somment leurs signaux d’entrée avec certains coefficients</w:t>
      </w:r>
      <w:ins w:id="441" w:author="Microsoft Office User" w:date="2025-07-28T04:41:00Z">
        <w:r w:rsidR="00677AE0">
          <w:t>,</w:t>
        </w:r>
      </w:ins>
      <w:r w:rsidRPr="00872D79">
        <w:t xml:space="preserve"> </w:t>
      </w:r>
      <w:del w:id="442" w:author="Microsoft Office User" w:date="2025-07-28T04:41:00Z">
        <w:r w:rsidRPr="00872D79" w:rsidDel="00677AE0">
          <w:delText>et retransmettent</w:delText>
        </w:r>
        <w:r w:rsidRPr="003175A3" w:rsidDel="00677AE0">
          <w:delText xml:space="preserve"> cette somme sans</w:delText>
        </w:r>
      </w:del>
      <w:ins w:id="443" w:author="Microsoft Office User" w:date="2025-07-28T04:41:00Z">
        <w:r w:rsidR="00677AE0">
          <w:t>sans appliquer de</w:t>
        </w:r>
      </w:ins>
      <w:r w:rsidRPr="003175A3">
        <w:t xml:space="preserve"> fonction non-linéaire, le réseau complet serait ce qu’on appelle en mathématiques «</w:t>
      </w:r>
      <w:r w:rsidRPr="003175A3">
        <w:rPr>
          <w:spacing w:val="-3"/>
        </w:rPr>
        <w:t> </w:t>
      </w:r>
      <w:r w:rsidRPr="003175A3">
        <w:t>linéaire</w:t>
      </w:r>
      <w:r w:rsidRPr="003175A3">
        <w:rPr>
          <w:spacing w:val="-2"/>
        </w:rPr>
        <w:t> </w:t>
      </w:r>
      <w:r w:rsidRPr="003175A3">
        <w:t>», ce qui implique des propriétés indésirables comme «</w:t>
      </w:r>
      <w:r w:rsidRPr="003175A3">
        <w:rPr>
          <w:spacing w:val="-3"/>
        </w:rPr>
        <w:t> </w:t>
      </w:r>
      <w:r w:rsidRPr="003175A3">
        <w:t>si on multiplie tous les signaux d’entrée (par exemple la valeur des pixels) par 0</w:t>
      </w:r>
      <w:r>
        <w:t>,</w:t>
      </w:r>
      <w:r w:rsidRPr="003175A3">
        <w:t>5, la sortie sera aussi multipliée par ce facteur 0</w:t>
      </w:r>
      <w:r>
        <w:t>,</w:t>
      </w:r>
      <w:r w:rsidRPr="003175A3">
        <w:t>5</w:t>
      </w:r>
      <w:r w:rsidRPr="003175A3">
        <w:rPr>
          <w:spacing w:val="-3"/>
        </w:rPr>
        <w:t> </w:t>
      </w:r>
      <w:r w:rsidRPr="003175A3">
        <w:t>». Un tel réseau ne serait pas très utile : dans notre exemple du réseau qui prédit quel animal se trouve sur une photo, si on divise par deux la l</w:t>
      </w:r>
      <w:r>
        <w:t>uminosité d’une image de chat – </w:t>
      </w:r>
      <w:r w:rsidRPr="003175A3">
        <w:t>ce qui revient à diviser par deux la valeur de chaque pixel, la valeur du neurone en sortie serait aussi divisée par deux, donc la classification « ceci est un chat » deviendrait deux fois moins certaine. Ce n’est pas ce qu’on veut obtenir : la nuit, les chats sont peut-être gris mais ils restent tout autant des chats, et on préfère que notre réseau continue de les identifier comme tels avec la</w:t>
      </w:r>
      <w:r>
        <w:t xml:space="preserve"> même certitude.</w:t>
      </w:r>
    </w:p>
    <w:p w14:paraId="38AE66EB" w14:textId="77777777" w:rsidR="00D42BBB" w:rsidRPr="00BC3ABE" w:rsidRDefault="00D42BBB" w:rsidP="00D42BBB">
      <w:pPr>
        <w:pStyle w:val="Retrait"/>
      </w:pPr>
      <w:r w:rsidRPr="003175A3">
        <w:t>La fonction d’activation non-linéaire casse la linéarité, c’est une condition nécessaire pour que le réseau puisse être un approximateur universel.</w:t>
      </w:r>
    </w:p>
    <w:p w14:paraId="15AF2116" w14:textId="35EA7CB6" w:rsidR="00D42BBB" w:rsidRPr="00BC3ABE" w:rsidRDefault="00D42BBB" w:rsidP="00D42BBB">
      <w:r w:rsidRPr="00BC3ABE">
        <w:t>C</w:t>
      </w:r>
      <w:r>
        <w:t>ette faculté d’approximation universelle représente</w:t>
      </w:r>
      <w:r w:rsidRPr="00BC3ABE">
        <w:t xml:space="preserve"> déjà </w:t>
      </w:r>
      <w:r>
        <w:t>un</w:t>
      </w:r>
      <w:r w:rsidRPr="00BC3ABE" w:rsidDel="008D20FE">
        <w:t xml:space="preserve"> </w:t>
      </w:r>
      <w:r>
        <w:t xml:space="preserve">atout </w:t>
      </w:r>
      <w:r w:rsidRPr="00BC3ABE">
        <w:t>important, mais pas suffisant</w:t>
      </w:r>
      <w:r>
        <w:t xml:space="preserve"> </w:t>
      </w:r>
      <w:r w:rsidRPr="00BC3ABE">
        <w:t xml:space="preserve">pour </w:t>
      </w:r>
      <w:r w:rsidRPr="00BC3ABE" w:rsidDel="00520F5D">
        <w:t>faire</w:t>
      </w:r>
      <w:r w:rsidRPr="00BC3ABE" w:rsidDel="00520F5D">
        <w:rPr>
          <w:spacing w:val="40"/>
        </w:rPr>
        <w:t xml:space="preserve"> </w:t>
      </w:r>
      <w:r>
        <w:t>élaborer</w:t>
      </w:r>
      <w:r w:rsidRPr="00BC3ABE">
        <w:rPr>
          <w:spacing w:val="40"/>
        </w:rPr>
        <w:t xml:space="preserve"> </w:t>
      </w:r>
      <w:r w:rsidRPr="00BC3ABE">
        <w:t xml:space="preserve">des prédictions utiles. Prenons l’exemple d’un dictionnaire. Aussi </w:t>
      </w:r>
      <w:r w:rsidRPr="00BC3ABE">
        <w:lastRenderedPageBreak/>
        <w:t xml:space="preserve">surprenant que cela puisse paraître, un dictionnaire est un algorithme : </w:t>
      </w:r>
      <w:del w:id="444" w:author="Microsoft Office User" w:date="2025-07-28T04:43:00Z">
        <w:r w:rsidRPr="00BC3ABE" w:rsidDel="004F18AE">
          <w:delText xml:space="preserve">son </w:delText>
        </w:r>
      </w:del>
      <w:ins w:id="445" w:author="Microsoft Office User" w:date="2025-07-28T04:43:00Z">
        <w:r w:rsidR="004F18AE">
          <w:t>il prend en entrée</w:t>
        </w:r>
        <w:r w:rsidR="004F18AE" w:rsidRPr="00BC3ABE">
          <w:t xml:space="preserve"> </w:t>
        </w:r>
      </w:ins>
      <w:del w:id="446" w:author="Microsoft Office User" w:date="2025-07-28T04:43:00Z">
        <w:r w:rsidRPr="00BC3ABE" w:rsidDel="004F18AE">
          <w:delText xml:space="preserve">entrée est </w:delText>
        </w:r>
      </w:del>
      <w:r w:rsidRPr="00BC3ABE">
        <w:t>un nom</w:t>
      </w:r>
      <w:r w:rsidRPr="00BC3ABE">
        <w:rPr>
          <w:spacing w:val="47"/>
          <w:w w:val="150"/>
        </w:rPr>
        <w:t xml:space="preserve"> </w:t>
      </w:r>
      <w:r w:rsidRPr="00BC3ABE">
        <w:t>comme</w:t>
      </w:r>
      <w:r w:rsidRPr="00BC3ABE">
        <w:rPr>
          <w:spacing w:val="48"/>
          <w:w w:val="150"/>
        </w:rPr>
        <w:t xml:space="preserve"> </w:t>
      </w:r>
      <w:r w:rsidRPr="00BC3ABE">
        <w:t>«</w:t>
      </w:r>
      <w:r w:rsidRPr="00BC3ABE">
        <w:rPr>
          <w:spacing w:val="-1"/>
        </w:rPr>
        <w:t> </w:t>
      </w:r>
      <w:r w:rsidRPr="00BC3ABE">
        <w:t>palimpseste</w:t>
      </w:r>
      <w:r w:rsidRPr="00BC3ABE">
        <w:rPr>
          <w:spacing w:val="-2"/>
        </w:rPr>
        <w:t> </w:t>
      </w:r>
      <w:r w:rsidRPr="00BC3ABE">
        <w:t>»,</w:t>
      </w:r>
      <w:r w:rsidRPr="00BC3ABE">
        <w:rPr>
          <w:spacing w:val="48"/>
          <w:w w:val="150"/>
        </w:rPr>
        <w:t xml:space="preserve"> </w:t>
      </w:r>
      <w:r w:rsidRPr="00BC3ABE">
        <w:t>et</w:t>
      </w:r>
      <w:r w:rsidRPr="00BC3ABE">
        <w:rPr>
          <w:spacing w:val="48"/>
          <w:w w:val="150"/>
        </w:rPr>
        <w:t xml:space="preserve"> </w:t>
      </w:r>
      <w:del w:id="447" w:author="Microsoft Office User" w:date="2025-07-28T04:43:00Z">
        <w:r w:rsidRPr="00BC3ABE" w:rsidDel="00FA15C2">
          <w:delText>la</w:delText>
        </w:r>
        <w:r w:rsidRPr="00BC3ABE" w:rsidDel="00FA15C2">
          <w:rPr>
            <w:spacing w:val="48"/>
            <w:w w:val="150"/>
          </w:rPr>
          <w:delText xml:space="preserve"> </w:delText>
        </w:r>
      </w:del>
      <w:ins w:id="448" w:author="Microsoft Office User" w:date="2025-07-28T04:43:00Z">
        <w:r w:rsidR="00FA15C2">
          <w:t>produit en</w:t>
        </w:r>
        <w:r w:rsidR="00FA15C2" w:rsidRPr="00BC3ABE">
          <w:rPr>
            <w:spacing w:val="48"/>
            <w:w w:val="150"/>
          </w:rPr>
          <w:t xml:space="preserve"> </w:t>
        </w:r>
      </w:ins>
      <w:r w:rsidRPr="00BC3ABE">
        <w:t>sortie</w:t>
      </w:r>
      <w:r w:rsidRPr="00BC3ABE">
        <w:rPr>
          <w:spacing w:val="48"/>
          <w:w w:val="150"/>
        </w:rPr>
        <w:t xml:space="preserve"> </w:t>
      </w:r>
      <w:del w:id="449" w:author="Microsoft Office User" w:date="2025-07-28T04:43:00Z">
        <w:r w:rsidRPr="00BC3ABE" w:rsidDel="00FA15C2">
          <w:delText>est</w:delText>
        </w:r>
        <w:r w:rsidRPr="00BC3ABE" w:rsidDel="00FA15C2">
          <w:rPr>
            <w:spacing w:val="48"/>
            <w:w w:val="150"/>
          </w:rPr>
          <w:delText xml:space="preserve"> </w:delText>
        </w:r>
      </w:del>
      <w:r w:rsidRPr="00BC3ABE">
        <w:t>la</w:t>
      </w:r>
      <w:r w:rsidRPr="00BC3ABE">
        <w:rPr>
          <w:spacing w:val="48"/>
          <w:w w:val="150"/>
        </w:rPr>
        <w:t xml:space="preserve"> </w:t>
      </w:r>
      <w:r w:rsidRPr="00BC3ABE">
        <w:t>définition</w:t>
      </w:r>
      <w:r w:rsidRPr="00BC3ABE">
        <w:rPr>
          <w:spacing w:val="48"/>
          <w:w w:val="150"/>
        </w:rPr>
        <w:t xml:space="preserve"> </w:t>
      </w:r>
      <w:r w:rsidRPr="00BC3ABE">
        <w:rPr>
          <w:spacing w:val="-2"/>
        </w:rPr>
        <w:t>correspondante</w:t>
      </w:r>
      <w:r w:rsidRPr="00BC3ABE">
        <w:t xml:space="preserve"> «</w:t>
      </w:r>
      <w:r w:rsidRPr="00BC3ABE">
        <w:rPr>
          <w:spacing w:val="-1"/>
        </w:rPr>
        <w:t> </w:t>
      </w:r>
      <w:r w:rsidRPr="00BC3ABE">
        <w:t>subst.</w:t>
      </w:r>
      <w:r w:rsidRPr="00BC3ABE">
        <w:rPr>
          <w:spacing w:val="-1"/>
        </w:rPr>
        <w:t xml:space="preserve"> </w:t>
      </w:r>
      <w:r w:rsidRPr="00BC3ABE">
        <w:t>masc.</w:t>
      </w:r>
      <w:r w:rsidRPr="00BC3ABE">
        <w:rPr>
          <w:spacing w:val="-11"/>
        </w:rPr>
        <w:t xml:space="preserve"> </w:t>
      </w:r>
      <w:r w:rsidRPr="00BC3ABE">
        <w:t>A.</w:t>
      </w:r>
      <w:r w:rsidRPr="00BC3ABE">
        <w:rPr>
          <w:spacing w:val="-1"/>
        </w:rPr>
        <w:t xml:space="preserve"> </w:t>
      </w:r>
      <w:r w:rsidRPr="00BC3ABE">
        <w:t>−</w:t>
      </w:r>
      <w:r w:rsidRPr="00BC3ABE" w:rsidDel="00AA5A5E">
        <w:rPr>
          <w:spacing w:val="-1"/>
        </w:rPr>
        <w:t xml:space="preserve"> </w:t>
      </w:r>
      <w:r w:rsidRPr="00BC3ABE">
        <w:t>Manuscrit</w:t>
      </w:r>
      <w:r w:rsidRPr="00BC3ABE">
        <w:rPr>
          <w:spacing w:val="-1"/>
        </w:rPr>
        <w:t xml:space="preserve"> </w:t>
      </w:r>
      <w:r w:rsidRPr="00BC3ABE">
        <w:t>sur</w:t>
      </w:r>
      <w:r w:rsidRPr="00BC3ABE">
        <w:rPr>
          <w:spacing w:val="-1"/>
        </w:rPr>
        <w:t xml:space="preserve"> </w:t>
      </w:r>
      <w:r w:rsidRPr="00BC3ABE">
        <w:t>parchemin</w:t>
      </w:r>
      <w:r w:rsidRPr="00BC3ABE">
        <w:rPr>
          <w:spacing w:val="-1"/>
        </w:rPr>
        <w:t xml:space="preserve"> </w:t>
      </w:r>
      <w:r w:rsidRPr="00BC3ABE">
        <w:t>d'auteurs</w:t>
      </w:r>
      <w:r w:rsidRPr="00BC3ABE">
        <w:rPr>
          <w:spacing w:val="-1"/>
        </w:rPr>
        <w:t xml:space="preserve"> </w:t>
      </w:r>
      <w:r w:rsidRPr="00BC3ABE">
        <w:t>anciens</w:t>
      </w:r>
      <w:r w:rsidRPr="00BC3ABE">
        <w:rPr>
          <w:spacing w:val="-1"/>
        </w:rPr>
        <w:t xml:space="preserve"> </w:t>
      </w:r>
      <w:r w:rsidRPr="00BC3ABE">
        <w:t>que</w:t>
      </w:r>
      <w:r w:rsidRPr="00BC3ABE">
        <w:rPr>
          <w:spacing w:val="-1"/>
        </w:rPr>
        <w:t xml:space="preserve"> </w:t>
      </w:r>
      <w:r w:rsidRPr="00BC3ABE">
        <w:t>les</w:t>
      </w:r>
      <w:r w:rsidRPr="00BC3ABE">
        <w:rPr>
          <w:spacing w:val="-1"/>
        </w:rPr>
        <w:t xml:space="preserve"> </w:t>
      </w:r>
      <w:r w:rsidRPr="00BC3ABE">
        <w:t>copistes du Moyen Âge ont effacé pour le recouvrir d</w:t>
      </w:r>
      <w:r>
        <w:t>’</w:t>
      </w:r>
      <w:r w:rsidRPr="00BC3ABE">
        <w:t>un second texte</w:t>
      </w:r>
      <w:r w:rsidRPr="00BC3ABE">
        <w:rPr>
          <w:spacing w:val="-3"/>
        </w:rPr>
        <w:t> </w:t>
      </w:r>
      <w:r w:rsidRPr="00BC3ABE">
        <w:t xml:space="preserve">». Ce dictionnaire est aussi un approximateur universel, car il est possible de modifier des définitions comme </w:t>
      </w:r>
      <w:r w:rsidRPr="00BC3ABE">
        <w:rPr>
          <w:color w:val="000000" w:themeColor="text1"/>
        </w:rPr>
        <w:t>le</w:t>
      </w:r>
      <w:r w:rsidRPr="00BC3ABE">
        <w:t xml:space="preserve"> </w:t>
      </w:r>
      <w:r w:rsidRPr="0007014C">
        <w:rPr>
          <w:i/>
          <w:iCs/>
        </w:rPr>
        <w:t>Petit Robert</w:t>
      </w:r>
      <w:r w:rsidRPr="00BC3ABE">
        <w:t xml:space="preserve"> le fait chaque année.</w:t>
      </w:r>
    </w:p>
    <w:p w14:paraId="7A95090D" w14:textId="77777777" w:rsidR="00D42BBB" w:rsidRPr="00BC3ABE" w:rsidRDefault="00D42BBB" w:rsidP="00D42BBB">
      <w:r w:rsidRPr="00BC3ABE">
        <w:t xml:space="preserve">Cependant, dès </w:t>
      </w:r>
      <w:r w:rsidRPr="00BC3ABE">
        <w:rPr>
          <w:color w:val="000000" w:themeColor="text1"/>
        </w:rPr>
        <w:t>qu’il s’agit de</w:t>
      </w:r>
      <w:r w:rsidRPr="00BC3ABE">
        <w:t xml:space="preserve"> chercher la définition d’un terme qui n’y figure pas, le dictionnaire est inutile. Or, pour les problèmes réels, il est </w:t>
      </w:r>
      <w:r>
        <w:t>fondamental</w:t>
      </w:r>
      <w:r w:rsidRPr="00BC3ABE">
        <w:t xml:space="preserve"> de pouvoir donner au modèle une entrée jamais rencontrée en entraînement et d’obtenir</w:t>
      </w:r>
      <w:r w:rsidRPr="00BC3ABE">
        <w:rPr>
          <w:spacing w:val="-1"/>
        </w:rPr>
        <w:t xml:space="preserve"> </w:t>
      </w:r>
      <w:r w:rsidRPr="00BC3ABE">
        <w:t>tout</w:t>
      </w:r>
      <w:r w:rsidRPr="00BC3ABE">
        <w:rPr>
          <w:spacing w:val="-1"/>
        </w:rPr>
        <w:t xml:space="preserve"> </w:t>
      </w:r>
      <w:r w:rsidRPr="00BC3ABE">
        <w:t>de</w:t>
      </w:r>
      <w:r w:rsidRPr="00BC3ABE">
        <w:rPr>
          <w:spacing w:val="-1"/>
        </w:rPr>
        <w:t xml:space="preserve"> </w:t>
      </w:r>
      <w:r w:rsidRPr="00BC3ABE">
        <w:t>même</w:t>
      </w:r>
      <w:r w:rsidRPr="00BC3ABE">
        <w:rPr>
          <w:spacing w:val="-1"/>
        </w:rPr>
        <w:t xml:space="preserve"> </w:t>
      </w:r>
      <w:r w:rsidRPr="00BC3ABE">
        <w:t>une</w:t>
      </w:r>
      <w:r w:rsidRPr="00BC3ABE">
        <w:rPr>
          <w:spacing w:val="-1"/>
        </w:rPr>
        <w:t xml:space="preserve"> </w:t>
      </w:r>
      <w:r w:rsidRPr="00BC3ABE">
        <w:t>prédiction</w:t>
      </w:r>
      <w:r w:rsidRPr="00BC3ABE">
        <w:rPr>
          <w:spacing w:val="-1"/>
        </w:rPr>
        <w:t xml:space="preserve"> </w:t>
      </w:r>
      <w:r w:rsidRPr="00BC3ABE">
        <w:t>correcte.</w:t>
      </w:r>
      <w:r w:rsidRPr="00BC3ABE">
        <w:rPr>
          <w:spacing w:val="-1"/>
        </w:rPr>
        <w:t xml:space="preserve"> </w:t>
      </w:r>
      <w:r w:rsidRPr="00BC3ABE">
        <w:t>Par</w:t>
      </w:r>
      <w:r w:rsidRPr="00BC3ABE">
        <w:rPr>
          <w:spacing w:val="-1"/>
        </w:rPr>
        <w:t xml:space="preserve"> </w:t>
      </w:r>
      <w:r w:rsidRPr="00BC3ABE">
        <w:t>exemple,</w:t>
      </w:r>
      <w:r w:rsidRPr="00BC3ABE">
        <w:rPr>
          <w:spacing w:val="-1"/>
        </w:rPr>
        <w:t xml:space="preserve"> </w:t>
      </w:r>
      <w:r w:rsidRPr="00BC3ABE">
        <w:t>un</w:t>
      </w:r>
      <w:r w:rsidRPr="00BC3ABE">
        <w:rPr>
          <w:spacing w:val="-1"/>
        </w:rPr>
        <w:t xml:space="preserve"> </w:t>
      </w:r>
      <w:r w:rsidRPr="00BC3ABE">
        <w:t>classificateur d’image doit être capable d’identifier le chien sur une photo, même s’il s’agit un chien d’une race inconnue.</w:t>
      </w:r>
    </w:p>
    <w:p w14:paraId="4289438A" w14:textId="622201DD" w:rsidR="00D42BBB" w:rsidRPr="00BC3ABE" w:rsidDel="00105E09" w:rsidRDefault="00D42BBB" w:rsidP="00D42BBB">
      <w:pPr>
        <w:rPr>
          <w:del w:id="450" w:author="Héloïse Mahé" w:date="2025-07-25T17:20:00Z"/>
        </w:rPr>
      </w:pPr>
      <w:r w:rsidRPr="00BC3ABE">
        <w:t xml:space="preserve">En somme, le risque de notre apprentissage sur un jeu de données spécifique </w:t>
      </w:r>
      <w:r w:rsidRPr="00BC3ABE">
        <w:rPr>
          <w:color w:val="000000" w:themeColor="text1"/>
        </w:rPr>
        <w:t xml:space="preserve">serait </w:t>
      </w:r>
      <w:r>
        <w:rPr>
          <w:color w:val="000000" w:themeColor="text1"/>
        </w:rPr>
        <w:t xml:space="preserve">de faire que notre intelligence artificielle devienne </w:t>
      </w:r>
      <w:r w:rsidRPr="00BC3ABE">
        <w:t xml:space="preserve">un dictionnaire, en apprenant par cœur les données d’entrées jusqu’à obtenir de très bons scores d’entraînement, tout en restant incapable de traiter un exemple nouveau. </w:t>
      </w:r>
      <w:r w:rsidRPr="00BC3ABE">
        <w:rPr>
          <w:color w:val="000000" w:themeColor="text1"/>
        </w:rPr>
        <w:t>Le modèle ainsi entraîné</w:t>
      </w:r>
      <w:r w:rsidRPr="00BC3ABE">
        <w:t xml:space="preserve"> serait </w:t>
      </w:r>
      <w:r w:rsidRPr="00BC3ABE">
        <w:rPr>
          <w:color w:val="000000" w:themeColor="text1"/>
        </w:rPr>
        <w:t>comme</w:t>
      </w:r>
      <w:r w:rsidRPr="00BC3ABE">
        <w:t xml:space="preserve"> un élève qui triche en rédigeant des antisèches sur</w:t>
      </w:r>
      <w:r w:rsidRPr="00BC3ABE">
        <w:rPr>
          <w:spacing w:val="80"/>
        </w:rPr>
        <w:t xml:space="preserve"> </w:t>
      </w:r>
      <w:r w:rsidRPr="00BC3ABE">
        <w:t>tout son programme, mais devient incapable de répondre dès que la question diffère un peu de celles qu’il a préparées. Ce phénomène appelé «</w:t>
      </w:r>
      <w:r w:rsidRPr="00BC3ABE">
        <w:rPr>
          <w:spacing w:val="-3"/>
        </w:rPr>
        <w:t> </w:t>
      </w:r>
      <w:r w:rsidRPr="00BC3ABE">
        <w:rPr>
          <w:color w:val="000000" w:themeColor="text1"/>
        </w:rPr>
        <w:t>sur</w:t>
      </w:r>
      <w:del w:id="451" w:author="Microsoft Office User" w:date="2025-07-27T14:45:00Z">
        <w:r w:rsidRPr="00BC3ABE" w:rsidDel="00B82E3F">
          <w:rPr>
            <w:color w:val="000000" w:themeColor="text1"/>
          </w:rPr>
          <w:delText>-ajustement</w:delText>
        </w:r>
        <w:r w:rsidRPr="00BC3ABE" w:rsidDel="00B82E3F">
          <w:rPr>
            <w:spacing w:val="-3"/>
          </w:rPr>
          <w:delText> </w:delText>
        </w:r>
      </w:del>
      <w:ins w:id="452" w:author="Microsoft Office User" w:date="2025-07-27T14:45:00Z">
        <w:r w:rsidR="00B82E3F">
          <w:rPr>
            <w:color w:val="000000" w:themeColor="text1"/>
          </w:rPr>
          <w:t xml:space="preserve">apprentissage </w:t>
        </w:r>
      </w:ins>
      <w:r w:rsidRPr="00BC3ABE">
        <w:t xml:space="preserve">» aux données d’entraînement </w:t>
      </w:r>
      <w:r w:rsidRPr="00BC3ABE">
        <w:rPr>
          <w:color w:val="000000" w:themeColor="text1"/>
        </w:rPr>
        <w:t>(</w:t>
      </w:r>
      <w:r w:rsidRPr="00A91447">
        <w:rPr>
          <w:i/>
          <w:iCs/>
        </w:rPr>
        <w:t>overfitting</w:t>
      </w:r>
      <w:r w:rsidRPr="00BC3ABE">
        <w:t xml:space="preserve"> en anglais), est illustré sur la </w:t>
      </w:r>
      <w:r w:rsidRPr="00872D79">
        <w:rPr>
          <w:highlight w:val="yellow"/>
        </w:rPr>
        <w:t>figure</w:t>
      </w:r>
      <w:r w:rsidRPr="00872D79">
        <w:rPr>
          <w:color w:val="000000" w:themeColor="text1"/>
          <w:highlight w:val="yellow"/>
        </w:rPr>
        <w:t xml:space="preserve"> 28</w:t>
      </w:r>
      <w:r w:rsidRPr="00BC3ABE">
        <w:t xml:space="preserve">. Un modèle ainsi </w:t>
      </w:r>
      <w:r w:rsidRPr="00BC3ABE">
        <w:rPr>
          <w:color w:val="000000" w:themeColor="text1"/>
        </w:rPr>
        <w:t>surajusté</w:t>
      </w:r>
      <w:r w:rsidRPr="00BC3ABE">
        <w:t xml:space="preserve"> à ses données d’entraînement est incapable de </w:t>
      </w:r>
      <w:r w:rsidRPr="00A91447">
        <w:rPr>
          <w:bCs/>
          <w:i/>
        </w:rPr>
        <w:t>généraliser</w:t>
      </w:r>
      <w:r w:rsidRPr="00BC3ABE">
        <w:t xml:space="preserve"> ce qu’il a appris.</w:t>
      </w:r>
    </w:p>
    <w:p w14:paraId="416F47FD" w14:textId="4A919A1D" w:rsidR="00B0582D" w:rsidRPr="003E66DC" w:rsidRDefault="00D42BBB">
      <w:pPr>
        <w:rPr>
          <w:color w:val="000000" w:themeColor="text1"/>
        </w:rPr>
        <w:pPrChange w:id="453" w:author="Héloïse Mahé" w:date="2025-07-25T17:20: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PrChange>
      </w:pPr>
      <w:commentRangeStart w:id="454"/>
      <w:commentRangeStart w:id="455"/>
      <w:commentRangeEnd w:id="454"/>
      <w:r>
        <w:rPr>
          <w:rStyle w:val="CommentReference"/>
        </w:rPr>
        <w:commentReference w:id="454"/>
      </w:r>
    </w:p>
    <w:p w14:paraId="4B44E6D9" w14:textId="366E6269" w:rsidR="00B0582D" w:rsidRPr="00105E09" w:rsidRDefault="0027445A" w:rsidP="00D42BBB">
      <w:pPr>
        <w:pStyle w:val="LGD"/>
      </w:pPr>
      <w:r w:rsidRPr="00105E09">
        <w:rPr>
          <w:noProof/>
        </w:rPr>
        <w:drawing>
          <wp:inline distT="0" distB="0" distL="0" distR="0" wp14:anchorId="43C219A8" wp14:editId="515FC4C0">
            <wp:extent cx="5847080" cy="3721100"/>
            <wp:effectExtent l="0" t="0" r="0" b="0"/>
            <wp:docPr id="1016958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58031" name="Picture 101695803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47080" cy="3721100"/>
                    </a:xfrm>
                    <a:prstGeom prst="rect">
                      <a:avLst/>
                    </a:prstGeom>
                  </pic:spPr>
                </pic:pic>
              </a:graphicData>
            </a:graphic>
          </wp:inline>
        </w:drawing>
      </w:r>
    </w:p>
    <w:p w14:paraId="3B48C5E9" w14:textId="44E5649F" w:rsidR="00B0582D" w:rsidRPr="00105E09" w:rsidRDefault="00B0582D" w:rsidP="00D42BBB">
      <w:pPr>
        <w:pStyle w:val="LGD"/>
      </w:pPr>
      <w:r w:rsidRPr="00105E09">
        <w:t>Données d'entraînement</w:t>
      </w:r>
      <w:ins w:id="456" w:author="Héloïse Mahé" w:date="2025-07-25T17:19:00Z">
        <w:r w:rsidR="00FA7ACB" w:rsidRPr="00105E09">
          <w:t> </w:t>
        </w:r>
      </w:ins>
      <w:r w:rsidRPr="00105E09">
        <w:t>: 3000 points [latitude ; longitude] pris au hasard.</w:t>
      </w:r>
    </w:p>
    <w:p w14:paraId="56A7D2C2" w14:textId="77777777" w:rsidR="005A300F" w:rsidRPr="00105E09" w:rsidRDefault="005A300F" w:rsidP="00D42BBB">
      <w:pPr>
        <w:pStyle w:val="LGD"/>
      </w:pPr>
    </w:p>
    <w:p w14:paraId="5B6CF091" w14:textId="0E9F1821" w:rsidR="005A300F" w:rsidRPr="00105E09" w:rsidRDefault="0027445A" w:rsidP="00D42BBB">
      <w:pPr>
        <w:pStyle w:val="LGD"/>
      </w:pPr>
      <w:r w:rsidRPr="00105E09">
        <w:rPr>
          <w:noProof/>
        </w:rPr>
        <w:drawing>
          <wp:inline distT="0" distB="0" distL="0" distR="0" wp14:anchorId="086D5F91" wp14:editId="0E0E304D">
            <wp:extent cx="5847080" cy="3721100"/>
            <wp:effectExtent l="0" t="0" r="0" b="0"/>
            <wp:docPr id="825601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01428" name="Picture 8256014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7080" cy="3721100"/>
                    </a:xfrm>
                    <a:prstGeom prst="rect">
                      <a:avLst/>
                    </a:prstGeom>
                  </pic:spPr>
                </pic:pic>
              </a:graphicData>
            </a:graphic>
          </wp:inline>
        </w:drawing>
      </w:r>
    </w:p>
    <w:p w14:paraId="34881FFA" w14:textId="1CD735F3" w:rsidR="00B0582D" w:rsidRPr="00105E09" w:rsidRDefault="00B0582D" w:rsidP="0027445A">
      <w:pPr>
        <w:pStyle w:val="whitespace-normal"/>
        <w:numPr>
          <w:ilvl w:val="0"/>
          <w:numId w:val="90"/>
        </w:numPr>
      </w:pPr>
      <w:r w:rsidRPr="00B82E3F">
        <w:rPr>
          <w:i/>
          <w:iCs/>
          <w:rPrChange w:id="457" w:author="Microsoft Office User" w:date="2025-07-27T14:46:00Z">
            <w:rPr/>
          </w:rPrChange>
        </w:rPr>
        <w:t>Underfitting</w:t>
      </w:r>
      <w:r w:rsidRPr="00105E09">
        <w:t xml:space="preserve"> : la prédiction ne parvient pas à reproduire les points d'entraînement.</w:t>
      </w:r>
    </w:p>
    <w:p w14:paraId="4E70A095" w14:textId="3D2286EC" w:rsidR="0027445A" w:rsidRPr="00105E09" w:rsidRDefault="0027445A" w:rsidP="003E66DC">
      <w:pPr>
        <w:pStyle w:val="whitespace-normal"/>
      </w:pPr>
      <w:r w:rsidRPr="00105E09">
        <w:rPr>
          <w:noProof/>
        </w:rPr>
        <w:drawing>
          <wp:inline distT="0" distB="0" distL="0" distR="0" wp14:anchorId="709ECE6B" wp14:editId="548F070C">
            <wp:extent cx="5847080" cy="3721100"/>
            <wp:effectExtent l="0" t="0" r="0" b="0"/>
            <wp:docPr id="146593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3725" name="Picture 1465937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7080" cy="3721100"/>
                    </a:xfrm>
                    <a:prstGeom prst="rect">
                      <a:avLst/>
                    </a:prstGeom>
                  </pic:spPr>
                </pic:pic>
              </a:graphicData>
            </a:graphic>
          </wp:inline>
        </w:drawing>
      </w:r>
    </w:p>
    <w:p w14:paraId="653F9934" w14:textId="0AE57282" w:rsidR="00B0582D" w:rsidRPr="00105E09" w:rsidRDefault="00B0582D" w:rsidP="0027445A">
      <w:pPr>
        <w:pStyle w:val="whitespace-normal"/>
        <w:numPr>
          <w:ilvl w:val="0"/>
          <w:numId w:val="90"/>
        </w:numPr>
      </w:pPr>
      <w:r w:rsidRPr="00B82E3F">
        <w:rPr>
          <w:i/>
          <w:iCs/>
          <w:rPrChange w:id="458" w:author="Microsoft Office User" w:date="2025-07-27T14:46:00Z">
            <w:rPr/>
          </w:rPrChange>
        </w:rPr>
        <w:lastRenderedPageBreak/>
        <w:t>Overfitting</w:t>
      </w:r>
      <w:r w:rsidRPr="00105E09">
        <w:t xml:space="preserve"> : la prédiction varie beaucoup, si bien que même si elle est correcte sur tout points d'entraînement, elle ne le sera pas sur des points </w:t>
      </w:r>
      <w:del w:id="459" w:author="Microsoft Office User" w:date="2025-07-28T04:26:00Z">
        <w:r w:rsidRPr="00105E09" w:rsidDel="008357D5">
          <w:delText>nouveaux</w:delText>
        </w:r>
      </w:del>
      <w:ins w:id="460" w:author="Microsoft Office User" w:date="2025-07-28T04:26:00Z">
        <w:r w:rsidR="008357D5">
          <w:t>inconnus</w:t>
        </w:r>
      </w:ins>
      <w:r w:rsidRPr="00105E09">
        <w:t>.</w:t>
      </w:r>
    </w:p>
    <w:p w14:paraId="59D737FB" w14:textId="3535F045" w:rsidR="0027445A" w:rsidRPr="00105E09" w:rsidRDefault="0027445A" w:rsidP="003E66DC">
      <w:pPr>
        <w:pStyle w:val="whitespace-normal"/>
      </w:pPr>
      <w:r w:rsidRPr="00105E09">
        <w:rPr>
          <w:noProof/>
        </w:rPr>
        <w:drawing>
          <wp:inline distT="0" distB="0" distL="0" distR="0" wp14:anchorId="714F5969" wp14:editId="28154F46">
            <wp:extent cx="5847080" cy="3721100"/>
            <wp:effectExtent l="0" t="0" r="0" b="0"/>
            <wp:docPr id="483116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16580" name="Picture 4831165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7080" cy="3721100"/>
                    </a:xfrm>
                    <a:prstGeom prst="rect">
                      <a:avLst/>
                    </a:prstGeom>
                  </pic:spPr>
                </pic:pic>
              </a:graphicData>
            </a:graphic>
          </wp:inline>
        </w:drawing>
      </w:r>
    </w:p>
    <w:p w14:paraId="55B8D983" w14:textId="36B99C60" w:rsidR="00B0582D" w:rsidRPr="00105E09" w:rsidRDefault="00B0582D" w:rsidP="003E66DC">
      <w:pPr>
        <w:pStyle w:val="whitespace-normal"/>
        <w:numPr>
          <w:ilvl w:val="0"/>
          <w:numId w:val="90"/>
        </w:numPr>
      </w:pPr>
      <w:r w:rsidRPr="00105E09">
        <w:t xml:space="preserve">Prédiction </w:t>
      </w:r>
      <w:r w:rsidR="00215458" w:rsidRPr="00105E09">
        <w:t>satisfaisante</w:t>
      </w:r>
      <w:r w:rsidR="0027445A" w:rsidRPr="00105E09">
        <w:t xml:space="preserve"> </w:t>
      </w:r>
      <w:r w:rsidRPr="00105E09">
        <w:t xml:space="preserve">d'un réseau de </w:t>
      </w:r>
      <w:r w:rsidR="0027445A" w:rsidRPr="00105E09">
        <w:t>5</w:t>
      </w:r>
      <w:r w:rsidRPr="00105E09">
        <w:t xml:space="preserve"> couches de </w:t>
      </w:r>
      <w:r w:rsidR="00215458" w:rsidRPr="00105E09">
        <w:t xml:space="preserve">30 </w:t>
      </w:r>
      <w:r w:rsidRPr="00105E09">
        <w:t>neurones</w:t>
      </w:r>
      <w:r w:rsidR="00215458" w:rsidRPr="00105E09">
        <w:t xml:space="preserve"> par couche,</w:t>
      </w:r>
      <w:r w:rsidRPr="00105E09">
        <w:t xml:space="preserve"> entraîné </w:t>
      </w:r>
      <w:r w:rsidR="00215458" w:rsidRPr="00105E09">
        <w:t>pendant</w:t>
      </w:r>
      <w:r w:rsidRPr="00105E09">
        <w:t xml:space="preserve"> 100.000 pas.</w:t>
      </w:r>
    </w:p>
    <w:p w14:paraId="01508C03" w14:textId="0DAA74F4" w:rsidR="00D42BBB" w:rsidRPr="00BC3ABE" w:rsidRDefault="00D42BBB" w:rsidP="00D42BBB">
      <w:pPr>
        <w:pStyle w:val="LGD"/>
      </w:pPr>
      <w:r w:rsidRPr="00105E09">
        <w:rPr>
          <w:b/>
        </w:rPr>
        <w:t>Figure</w:t>
      </w:r>
      <w:r w:rsidRPr="00105E09">
        <w:rPr>
          <w:b/>
          <w:color w:val="000000" w:themeColor="text1"/>
        </w:rPr>
        <w:t xml:space="preserve"> </w:t>
      </w:r>
      <w:ins w:id="461" w:author="Héloïse Mahé" w:date="2025-07-25T17:19:00Z">
        <w:r w:rsidR="00105E09" w:rsidRPr="00105E09">
          <w:rPr>
            <w:b/>
          </w:rPr>
          <w:t>7</w:t>
        </w:r>
      </w:ins>
      <w:del w:id="462" w:author="Héloïse Mahé" w:date="2025-07-25T17:19:00Z">
        <w:r w:rsidRPr="00105E09" w:rsidDel="00105E09">
          <w:rPr>
            <w:b/>
            <w:color w:val="000000" w:themeColor="text1"/>
          </w:rPr>
          <w:delText>28</w:delText>
        </w:r>
        <w:r w:rsidRPr="00105E09" w:rsidDel="00105E09">
          <w:rPr>
            <w:b/>
          </w:rPr>
          <w:delText>.</w:delText>
        </w:r>
      </w:del>
      <w:ins w:id="463" w:author="Héloïse Mahé" w:date="2025-07-25T17:21:00Z">
        <w:r w:rsidR="00105E09">
          <w:rPr>
            <w:b/>
          </w:rPr>
          <w:t>.</w:t>
        </w:r>
      </w:ins>
      <w:del w:id="464" w:author="Héloïse Mahé" w:date="2025-07-25T17:21:00Z">
        <w:r w:rsidRPr="00105E09" w:rsidDel="00105E09">
          <w:rPr>
            <w:b/>
            <w:spacing w:val="-5"/>
          </w:rPr>
          <w:delText> </w:delText>
        </w:r>
        <w:r w:rsidRPr="00105E09" w:rsidDel="00105E09">
          <w:rPr>
            <w:b/>
          </w:rPr>
          <w:delText>:</w:delText>
        </w:r>
      </w:del>
      <w:r w:rsidRPr="00105E09">
        <w:rPr>
          <w:b/>
          <w:spacing w:val="-5"/>
        </w:rPr>
        <w:t xml:space="preserve"> </w:t>
      </w:r>
      <w:r w:rsidRPr="00105E09">
        <w:rPr>
          <w:b/>
        </w:rPr>
        <w:t>Plusieurs</w:t>
      </w:r>
      <w:r w:rsidRPr="00105E09">
        <w:rPr>
          <w:b/>
          <w:spacing w:val="-5"/>
        </w:rPr>
        <w:t xml:space="preserve"> </w:t>
      </w:r>
      <w:r w:rsidRPr="00105E09">
        <w:rPr>
          <w:b/>
        </w:rPr>
        <w:t>modèles</w:t>
      </w:r>
      <w:r w:rsidRPr="00105E09">
        <w:rPr>
          <w:b/>
          <w:spacing w:val="-5"/>
        </w:rPr>
        <w:t xml:space="preserve"> </w:t>
      </w:r>
      <w:r w:rsidRPr="00105E09">
        <w:rPr>
          <w:b/>
        </w:rPr>
        <w:t>essayent</w:t>
      </w:r>
      <w:r w:rsidRPr="00105E09">
        <w:rPr>
          <w:b/>
          <w:spacing w:val="-5"/>
        </w:rPr>
        <w:t xml:space="preserve"> </w:t>
      </w:r>
      <w:r w:rsidRPr="00105E09">
        <w:rPr>
          <w:b/>
        </w:rPr>
        <w:t>de</w:t>
      </w:r>
      <w:r w:rsidRPr="00105E09">
        <w:rPr>
          <w:b/>
          <w:spacing w:val="-5"/>
        </w:rPr>
        <w:t xml:space="preserve"> </w:t>
      </w:r>
      <w:r w:rsidRPr="00105E09">
        <w:rPr>
          <w:b/>
        </w:rPr>
        <w:t>prédire</w:t>
      </w:r>
      <w:r w:rsidRPr="00105E09">
        <w:rPr>
          <w:b/>
          <w:spacing w:val="-5"/>
        </w:rPr>
        <w:t xml:space="preserve"> </w:t>
      </w:r>
      <w:r w:rsidRPr="00105E09">
        <w:rPr>
          <w:b/>
        </w:rPr>
        <w:t>en</w:t>
      </w:r>
      <w:r w:rsidRPr="00105E09">
        <w:rPr>
          <w:b/>
          <w:spacing w:val="-5"/>
        </w:rPr>
        <w:t xml:space="preserve"> </w:t>
      </w:r>
      <w:r w:rsidRPr="00105E09">
        <w:rPr>
          <w:b/>
        </w:rPr>
        <w:t>fonction</w:t>
      </w:r>
      <w:r w:rsidRPr="00105E09">
        <w:rPr>
          <w:b/>
          <w:spacing w:val="-5"/>
        </w:rPr>
        <w:t xml:space="preserve"> </w:t>
      </w:r>
      <w:r w:rsidRPr="00105E09">
        <w:rPr>
          <w:b/>
        </w:rPr>
        <w:t>des</w:t>
      </w:r>
      <w:r w:rsidRPr="00105E09">
        <w:rPr>
          <w:b/>
          <w:spacing w:val="-5"/>
        </w:rPr>
        <w:t xml:space="preserve"> </w:t>
      </w:r>
      <w:r w:rsidRPr="00105E09">
        <w:rPr>
          <w:b/>
        </w:rPr>
        <w:t xml:space="preserve">coordonnées </w:t>
      </w:r>
      <w:del w:id="465" w:author="Microsoft Office User" w:date="2025-07-28T04:43:00Z">
        <w:r w:rsidRPr="00105E09" w:rsidDel="005E79B4">
          <w:rPr>
            <w:b/>
          </w:rPr>
          <w:delText xml:space="preserve">d’un point </w:delText>
        </w:r>
      </w:del>
      <w:r w:rsidRPr="00105E09">
        <w:rPr>
          <w:b/>
        </w:rPr>
        <w:t xml:space="preserve">(latitude et longitude) </w:t>
      </w:r>
      <w:r w:rsidRPr="00105E09" w:rsidDel="00067D71">
        <w:rPr>
          <w:b/>
        </w:rPr>
        <w:t xml:space="preserve">d’un point </w:t>
      </w:r>
      <w:r w:rsidRPr="00105E09">
        <w:rPr>
          <w:b/>
        </w:rPr>
        <w:t>la sortie « Ce point se situe en France </w:t>
      </w:r>
      <w:commentRangeEnd w:id="455"/>
      <w:r w:rsidRPr="00105E09">
        <w:rPr>
          <w:rStyle w:val="CommentReference"/>
          <w:b/>
          <w:sz w:val="26"/>
          <w:szCs w:val="26"/>
        </w:rPr>
        <w:commentReference w:id="455"/>
      </w:r>
      <w:r w:rsidRPr="00105E09">
        <w:rPr>
          <w:rStyle w:val="Hyperlink2"/>
          <w:b/>
          <w:color w:val="000000" w:themeColor="text1"/>
        </w:rPr>
        <w:t> », pour</w:t>
      </w:r>
      <w:r w:rsidRPr="003175A3">
        <w:rPr>
          <w:rStyle w:val="Hyperlink2"/>
          <w:b/>
          <w:color w:val="000000" w:themeColor="text1"/>
        </w:rPr>
        <w:t xml:space="preserve"> donner la prédiction 0 si le point n’est pas en France, et 1 si le point est en France.</w:t>
      </w:r>
      <w:r w:rsidRPr="00BC3ABE">
        <w:t xml:space="preserve"> Attention,</w:t>
      </w:r>
      <w:r w:rsidRPr="00BC3ABE">
        <w:rPr>
          <w:spacing w:val="-2"/>
        </w:rPr>
        <w:t xml:space="preserve"> </w:t>
      </w:r>
      <w:r w:rsidRPr="00BC3ABE">
        <w:t>les</w:t>
      </w:r>
      <w:r w:rsidRPr="00BC3ABE">
        <w:rPr>
          <w:spacing w:val="-2"/>
        </w:rPr>
        <w:t xml:space="preserve"> </w:t>
      </w:r>
      <w:r w:rsidRPr="00BC3ABE">
        <w:t>axes</w:t>
      </w:r>
      <w:r w:rsidRPr="00BC3ABE">
        <w:rPr>
          <w:spacing w:val="-2"/>
        </w:rPr>
        <w:t xml:space="preserve"> </w:t>
      </w:r>
      <w:r w:rsidRPr="00BC3ABE">
        <w:t>de</w:t>
      </w:r>
      <w:r w:rsidRPr="00BC3ABE">
        <w:rPr>
          <w:spacing w:val="-2"/>
        </w:rPr>
        <w:t xml:space="preserve"> </w:t>
      </w:r>
      <w:r w:rsidRPr="00BC3ABE">
        <w:t>ce</w:t>
      </w:r>
      <w:r w:rsidRPr="00BC3ABE">
        <w:rPr>
          <w:spacing w:val="-1"/>
        </w:rPr>
        <w:t xml:space="preserve"> </w:t>
      </w:r>
      <w:r w:rsidRPr="00BC3ABE">
        <w:t>graphe</w:t>
      </w:r>
      <w:r w:rsidRPr="00BC3ABE">
        <w:rPr>
          <w:spacing w:val="-2"/>
        </w:rPr>
        <w:t xml:space="preserve"> </w:t>
      </w:r>
      <w:r w:rsidRPr="00BC3ABE">
        <w:t>n’ont</w:t>
      </w:r>
      <w:r w:rsidRPr="00BC3ABE">
        <w:rPr>
          <w:spacing w:val="-2"/>
        </w:rPr>
        <w:t xml:space="preserve"> </w:t>
      </w:r>
      <w:r w:rsidRPr="00BC3ABE">
        <w:t>rien</w:t>
      </w:r>
      <w:r w:rsidRPr="00BC3ABE">
        <w:rPr>
          <w:spacing w:val="-2"/>
        </w:rPr>
        <w:t xml:space="preserve"> </w:t>
      </w:r>
      <w:r w:rsidRPr="00BC3ABE">
        <w:t>à</w:t>
      </w:r>
      <w:r w:rsidRPr="00BC3ABE">
        <w:rPr>
          <w:spacing w:val="-2"/>
        </w:rPr>
        <w:t xml:space="preserve"> </w:t>
      </w:r>
      <w:r w:rsidRPr="00BC3ABE">
        <w:t>voir</w:t>
      </w:r>
      <w:r w:rsidRPr="00BC3ABE">
        <w:rPr>
          <w:spacing w:val="-1"/>
        </w:rPr>
        <w:t xml:space="preserve"> </w:t>
      </w:r>
      <w:r w:rsidRPr="00BC3ABE">
        <w:t>avec</w:t>
      </w:r>
      <w:r w:rsidRPr="00BC3ABE">
        <w:rPr>
          <w:spacing w:val="-3"/>
        </w:rPr>
        <w:t xml:space="preserve"> </w:t>
      </w:r>
      <w:r w:rsidRPr="00BC3ABE">
        <w:t>la</w:t>
      </w:r>
      <w:r w:rsidRPr="00BC3ABE">
        <w:rPr>
          <w:spacing w:val="-2"/>
        </w:rPr>
        <w:t xml:space="preserve"> </w:t>
      </w:r>
      <w:r w:rsidRPr="00872D79">
        <w:rPr>
          <w:highlight w:val="yellow"/>
        </w:rPr>
        <w:t>figure X</w:t>
      </w:r>
      <w:r w:rsidRPr="00872D79">
        <w:t xml:space="preserve"> </w:t>
      </w:r>
      <w:r w:rsidRPr="00BC3ABE">
        <w:rPr>
          <w:spacing w:val="-2"/>
        </w:rPr>
        <w:t xml:space="preserve">expliquant </w:t>
      </w:r>
      <w:r w:rsidRPr="00BC3ABE">
        <w:t>l’optimisation</w:t>
      </w:r>
      <w:r w:rsidRPr="00BC3ABE">
        <w:rPr>
          <w:spacing w:val="-3"/>
        </w:rPr>
        <w:t> </w:t>
      </w:r>
      <w:r w:rsidRPr="00BC3ABE">
        <w:t>:</w:t>
      </w:r>
      <w:r w:rsidRPr="00BC3ABE">
        <w:rPr>
          <w:spacing w:val="-3"/>
        </w:rPr>
        <w:t xml:space="preserve"> </w:t>
      </w:r>
      <w:r w:rsidRPr="00BC3ABE">
        <w:t>ici</w:t>
      </w:r>
      <w:r w:rsidRPr="00BC3ABE">
        <w:rPr>
          <w:spacing w:val="-3"/>
        </w:rPr>
        <w:t xml:space="preserve"> </w:t>
      </w:r>
      <w:r w:rsidRPr="00BC3ABE">
        <w:t>les</w:t>
      </w:r>
      <w:r w:rsidRPr="00BC3ABE">
        <w:rPr>
          <w:spacing w:val="-3"/>
        </w:rPr>
        <w:t xml:space="preserve"> </w:t>
      </w:r>
      <w:r w:rsidRPr="00BC3ABE">
        <w:t>axes</w:t>
      </w:r>
      <w:r w:rsidRPr="00BC3ABE">
        <w:rPr>
          <w:spacing w:val="-3"/>
        </w:rPr>
        <w:t xml:space="preserve"> </w:t>
      </w:r>
      <w:r w:rsidRPr="00BC3ABE">
        <w:t>X</w:t>
      </w:r>
      <w:r w:rsidRPr="00BC3ABE">
        <w:rPr>
          <w:spacing w:val="-3"/>
        </w:rPr>
        <w:t xml:space="preserve"> </w:t>
      </w:r>
      <w:r w:rsidRPr="00BC3ABE">
        <w:t>et</w:t>
      </w:r>
      <w:r w:rsidRPr="00BC3ABE">
        <w:rPr>
          <w:spacing w:val="-8"/>
        </w:rPr>
        <w:t xml:space="preserve"> </w:t>
      </w:r>
      <w:r w:rsidRPr="00BC3ABE">
        <w:t>Y</w:t>
      </w:r>
      <w:r w:rsidRPr="00BC3ABE">
        <w:rPr>
          <w:spacing w:val="-8"/>
        </w:rPr>
        <w:t xml:space="preserve"> </w:t>
      </w:r>
      <w:r w:rsidRPr="00BC3ABE">
        <w:t>sont</w:t>
      </w:r>
      <w:r w:rsidRPr="00BC3ABE">
        <w:rPr>
          <w:spacing w:val="-3"/>
        </w:rPr>
        <w:t xml:space="preserve"> </w:t>
      </w:r>
      <w:r w:rsidRPr="00BC3ABE">
        <w:t>des</w:t>
      </w:r>
      <w:r w:rsidRPr="00BC3ABE">
        <w:rPr>
          <w:spacing w:val="-3"/>
        </w:rPr>
        <w:t xml:space="preserve"> </w:t>
      </w:r>
      <w:r w:rsidRPr="00BC3ABE">
        <w:t>entrées</w:t>
      </w:r>
      <w:r w:rsidRPr="00BC3ABE">
        <w:rPr>
          <w:spacing w:val="-3"/>
        </w:rPr>
        <w:t xml:space="preserve"> </w:t>
      </w:r>
      <w:r w:rsidRPr="00BC3ABE">
        <w:t>du</w:t>
      </w:r>
      <w:r w:rsidRPr="00BC3ABE">
        <w:rPr>
          <w:spacing w:val="-3"/>
        </w:rPr>
        <w:t xml:space="preserve"> </w:t>
      </w:r>
      <w:r w:rsidRPr="00BC3ABE">
        <w:t>système</w:t>
      </w:r>
      <w:r w:rsidRPr="00BC3ABE">
        <w:rPr>
          <w:spacing w:val="-3"/>
        </w:rPr>
        <w:t xml:space="preserve">, </w:t>
      </w:r>
      <w:r w:rsidRPr="00BC3ABE">
        <w:t>alors</w:t>
      </w:r>
      <w:r w:rsidRPr="00BC3ABE">
        <w:rPr>
          <w:spacing w:val="-3"/>
        </w:rPr>
        <w:t xml:space="preserve"> </w:t>
      </w:r>
      <w:r w:rsidRPr="00BC3ABE">
        <w:t>que</w:t>
      </w:r>
      <w:r w:rsidRPr="00BC3ABE">
        <w:rPr>
          <w:spacing w:val="-3"/>
        </w:rPr>
        <w:t xml:space="preserve"> </w:t>
      </w:r>
      <w:r w:rsidRPr="00BC3ABE">
        <w:t xml:space="preserve">dans </w:t>
      </w:r>
      <w:r w:rsidRPr="00BC3ABE">
        <w:rPr>
          <w:color w:val="000000" w:themeColor="text1"/>
        </w:rPr>
        <w:t>le précédent</w:t>
      </w:r>
      <w:r w:rsidRPr="00BC3ABE">
        <w:t>, X et Y représentaient des paramètres</w:t>
      </w:r>
      <w:r>
        <w:t xml:space="preserve"> (les coefficients associés aux poids)</w:t>
      </w:r>
      <w:r w:rsidRPr="00BC3ABE">
        <w:t>.</w:t>
      </w:r>
    </w:p>
    <w:p w14:paraId="0A180AA9" w14:textId="77777777" w:rsidR="00D42BBB" w:rsidRDefault="00D42BBB" w:rsidP="00D42BBB">
      <w:pPr>
        <w:rPr>
          <w:spacing w:val="-2"/>
        </w:rPr>
      </w:pPr>
      <w:r w:rsidRPr="00BC3ABE">
        <w:t xml:space="preserve">Au lieu </w:t>
      </w:r>
      <w:r w:rsidRPr="00BC3ABE">
        <w:rPr>
          <w:color w:val="000000" w:themeColor="text1"/>
        </w:rPr>
        <w:t>d’apprendre</w:t>
      </w:r>
      <w:r w:rsidRPr="00BC3ABE">
        <w:t xml:space="preserve"> par cœur les exemples d’entraînement, la bonne manière d’apprendre consiste à retenir les raisonnements à appliquer pour </w:t>
      </w:r>
      <w:r w:rsidRPr="00BC3ABE">
        <w:rPr>
          <w:color w:val="000000" w:themeColor="text1"/>
        </w:rPr>
        <w:t>résoudre</w:t>
      </w:r>
      <w:r w:rsidRPr="00BC3ABE">
        <w:t xml:space="preserve"> ces exemples, qui se généraliseront bien plus facilement à </w:t>
      </w:r>
      <w:r w:rsidRPr="00BC3ABE">
        <w:rPr>
          <w:color w:val="000000" w:themeColor="text1"/>
        </w:rPr>
        <w:t>des exemples</w:t>
      </w:r>
      <w:r w:rsidRPr="00BC3ABE">
        <w:t xml:space="preserve"> inconnus. Par exemple notre réseau peut créer des catégories assez larges</w:t>
      </w:r>
      <w:r w:rsidRPr="00BC3ABE">
        <w:rPr>
          <w:spacing w:val="-1"/>
        </w:rPr>
        <w:t xml:space="preserve"> </w:t>
      </w:r>
      <w:r w:rsidRPr="00BC3ABE">
        <w:t>de</w:t>
      </w:r>
      <w:r w:rsidRPr="00BC3ABE">
        <w:rPr>
          <w:spacing w:val="-1"/>
        </w:rPr>
        <w:t xml:space="preserve"> </w:t>
      </w:r>
      <w:r w:rsidRPr="00BC3ABE">
        <w:t>résolution</w:t>
      </w:r>
      <w:r w:rsidRPr="00BC3ABE">
        <w:rPr>
          <w:spacing w:val="-1"/>
        </w:rPr>
        <w:t xml:space="preserve"> </w:t>
      </w:r>
      <w:r w:rsidRPr="00BC3ABE">
        <w:t>comme</w:t>
      </w:r>
      <w:r w:rsidRPr="00BC3ABE">
        <w:rPr>
          <w:spacing w:val="-1"/>
        </w:rPr>
        <w:t xml:space="preserve"> </w:t>
      </w:r>
      <w:r w:rsidRPr="00BC3ABE">
        <w:t>«</w:t>
      </w:r>
      <w:r w:rsidRPr="00BC3ABE">
        <w:rPr>
          <w:spacing w:val="-5"/>
        </w:rPr>
        <w:t> </w:t>
      </w:r>
      <w:r w:rsidRPr="00BC3ABE">
        <w:t>s’il</w:t>
      </w:r>
      <w:r w:rsidRPr="00BC3ABE">
        <w:rPr>
          <w:spacing w:val="-1"/>
        </w:rPr>
        <w:t xml:space="preserve"> </w:t>
      </w:r>
      <w:r w:rsidRPr="00BC3ABE">
        <w:t>y</w:t>
      </w:r>
      <w:r w:rsidRPr="00BC3ABE">
        <w:rPr>
          <w:spacing w:val="-1"/>
        </w:rPr>
        <w:t xml:space="preserve"> </w:t>
      </w:r>
      <w:r w:rsidRPr="00BC3ABE">
        <w:t>a</w:t>
      </w:r>
      <w:r w:rsidRPr="00BC3ABE">
        <w:rPr>
          <w:spacing w:val="-1"/>
        </w:rPr>
        <w:t xml:space="preserve"> </w:t>
      </w:r>
      <w:r w:rsidRPr="00BC3ABE">
        <w:t>un</w:t>
      </w:r>
      <w:r w:rsidRPr="00BC3ABE">
        <w:rPr>
          <w:spacing w:val="-1"/>
        </w:rPr>
        <w:t xml:space="preserve"> </w:t>
      </w:r>
      <w:r w:rsidRPr="00BC3ABE">
        <w:t>museau</w:t>
      </w:r>
      <w:r w:rsidRPr="00BC3ABE">
        <w:rPr>
          <w:spacing w:val="-1"/>
        </w:rPr>
        <w:t xml:space="preserve"> </w:t>
      </w:r>
      <w:r w:rsidRPr="00BC3ABE">
        <w:t>triangulaire</w:t>
      </w:r>
      <w:r w:rsidRPr="00BC3ABE">
        <w:rPr>
          <w:spacing w:val="-1"/>
        </w:rPr>
        <w:t xml:space="preserve"> </w:t>
      </w:r>
      <w:r w:rsidRPr="00BC3ABE">
        <w:t>et</w:t>
      </w:r>
      <w:r w:rsidRPr="00BC3ABE">
        <w:rPr>
          <w:spacing w:val="-1"/>
        </w:rPr>
        <w:t xml:space="preserve"> </w:t>
      </w:r>
      <w:r w:rsidRPr="00BC3ABE">
        <w:t>pas</w:t>
      </w:r>
      <w:r w:rsidRPr="00BC3ABE">
        <w:rPr>
          <w:spacing w:val="-1"/>
        </w:rPr>
        <w:t xml:space="preserve"> </w:t>
      </w:r>
      <w:r w:rsidRPr="00BC3ABE">
        <w:t>de</w:t>
      </w:r>
      <w:r w:rsidRPr="00BC3ABE">
        <w:rPr>
          <w:spacing w:val="-1"/>
        </w:rPr>
        <w:t xml:space="preserve"> </w:t>
      </w:r>
      <w:r w:rsidRPr="00BC3ABE">
        <w:t>trompe, l’animal est probablement un chien plutôt qu’un éléphant ». Ce genre de raisonnements</w:t>
      </w:r>
      <w:r w:rsidRPr="00BC3ABE">
        <w:rPr>
          <w:spacing w:val="35"/>
        </w:rPr>
        <w:t xml:space="preserve"> </w:t>
      </w:r>
      <w:r w:rsidRPr="00BC3ABE">
        <w:t>par</w:t>
      </w:r>
      <w:r w:rsidRPr="00BC3ABE">
        <w:rPr>
          <w:spacing w:val="37"/>
        </w:rPr>
        <w:t xml:space="preserve"> </w:t>
      </w:r>
      <w:r w:rsidRPr="00BC3ABE">
        <w:t>assimilation</w:t>
      </w:r>
      <w:r w:rsidRPr="00BC3ABE">
        <w:rPr>
          <w:spacing w:val="37"/>
        </w:rPr>
        <w:t xml:space="preserve"> </w:t>
      </w:r>
      <w:r w:rsidRPr="00BC3ABE">
        <w:t>de</w:t>
      </w:r>
      <w:r w:rsidRPr="00BC3ABE">
        <w:rPr>
          <w:spacing w:val="37"/>
        </w:rPr>
        <w:t xml:space="preserve"> </w:t>
      </w:r>
      <w:r w:rsidRPr="00BC3ABE">
        <w:t>l’objet</w:t>
      </w:r>
      <w:r w:rsidRPr="00BC3ABE">
        <w:rPr>
          <w:spacing w:val="37"/>
        </w:rPr>
        <w:t xml:space="preserve"> </w:t>
      </w:r>
      <w:r w:rsidRPr="00BC3ABE">
        <w:t>à</w:t>
      </w:r>
      <w:r w:rsidRPr="00BC3ABE">
        <w:rPr>
          <w:spacing w:val="37"/>
        </w:rPr>
        <w:t xml:space="preserve"> </w:t>
      </w:r>
      <w:r w:rsidRPr="00BC3ABE">
        <w:t>une</w:t>
      </w:r>
      <w:r w:rsidRPr="00BC3ABE">
        <w:rPr>
          <w:spacing w:val="37"/>
        </w:rPr>
        <w:t xml:space="preserve"> </w:t>
      </w:r>
      <w:r w:rsidRPr="00BC3ABE">
        <w:t>classe</w:t>
      </w:r>
      <w:r w:rsidRPr="00BC3ABE">
        <w:rPr>
          <w:spacing w:val="37"/>
        </w:rPr>
        <w:t xml:space="preserve"> </w:t>
      </w:r>
      <w:r w:rsidRPr="00BC3ABE">
        <w:t>connue</w:t>
      </w:r>
      <w:r w:rsidRPr="00BC3ABE">
        <w:rPr>
          <w:spacing w:val="37"/>
        </w:rPr>
        <w:t xml:space="preserve"> </w:t>
      </w:r>
      <w:r w:rsidRPr="00BC3ABE">
        <w:t>s’appelle</w:t>
      </w:r>
      <w:r w:rsidRPr="00BC3ABE">
        <w:rPr>
          <w:spacing w:val="37"/>
        </w:rPr>
        <w:t xml:space="preserve"> </w:t>
      </w:r>
      <w:r w:rsidRPr="00BC3ABE">
        <w:rPr>
          <w:spacing w:val="-5"/>
        </w:rPr>
        <w:t>une</w:t>
      </w:r>
      <w:r w:rsidRPr="00BC3ABE">
        <w:t xml:space="preserve"> « heuristique ». Chacune de ces heuristiques n’apportera pas seule la résolution du problème, mais en les combinant, le modèle pourra trouver la réponse, même dans des cas nouveaux comme la photo d’un chien de race </w:t>
      </w:r>
      <w:r w:rsidRPr="00BC3ABE">
        <w:rPr>
          <w:spacing w:val="-2"/>
        </w:rPr>
        <w:t>inconnue.</w:t>
      </w:r>
    </w:p>
    <w:p w14:paraId="575DB861" w14:textId="77777777" w:rsidR="00D42BBB" w:rsidRPr="00BC3ABE" w:rsidRDefault="00D42BBB" w:rsidP="00D42BBB">
      <w:pPr>
        <w:pStyle w:val="Heading3"/>
      </w:pPr>
      <w:bookmarkStart w:id="466" w:name="_Toc201829641"/>
      <w:r>
        <w:lastRenderedPageBreak/>
        <w:t>Simplifier les heuristiques : le rasoir d’Ockham</w:t>
      </w:r>
      <w:bookmarkEnd w:id="466"/>
    </w:p>
    <w:p w14:paraId="4177556A" w14:textId="77777777" w:rsidR="00D42BBB" w:rsidRPr="00BC3ABE" w:rsidRDefault="00D42BBB" w:rsidP="00D42BBB">
      <w:r w:rsidRPr="00BC3ABE">
        <w:t>Comment</w:t>
      </w:r>
      <w:r w:rsidRPr="00BC3ABE">
        <w:rPr>
          <w:spacing w:val="-3"/>
        </w:rPr>
        <w:t xml:space="preserve"> </w:t>
      </w:r>
      <w:r w:rsidRPr="00BC3ABE">
        <w:t>empêcher</w:t>
      </w:r>
      <w:r w:rsidRPr="00BC3ABE">
        <w:rPr>
          <w:spacing w:val="-3"/>
        </w:rPr>
        <w:t xml:space="preserve"> </w:t>
      </w:r>
      <w:r w:rsidRPr="00BC3ABE">
        <w:t>le</w:t>
      </w:r>
      <w:r w:rsidRPr="00BC3ABE">
        <w:rPr>
          <w:spacing w:val="-3"/>
        </w:rPr>
        <w:t xml:space="preserve"> </w:t>
      </w:r>
      <w:r w:rsidRPr="00BC3ABE">
        <w:t>modèle</w:t>
      </w:r>
      <w:r w:rsidRPr="00BC3ABE">
        <w:rPr>
          <w:spacing w:val="-3"/>
        </w:rPr>
        <w:t xml:space="preserve"> </w:t>
      </w:r>
      <w:r w:rsidRPr="00872D79">
        <w:t>de tomber dans l’écueil de la mémorisation,</w:t>
      </w:r>
      <w:r w:rsidRPr="00BC3ABE">
        <w:rPr>
          <w:spacing w:val="-3"/>
        </w:rPr>
        <w:t xml:space="preserve"> </w:t>
      </w:r>
      <w:r w:rsidRPr="00BC3ABE">
        <w:t>et</w:t>
      </w:r>
      <w:r w:rsidRPr="00BC3ABE">
        <w:rPr>
          <w:spacing w:val="-3"/>
        </w:rPr>
        <w:t xml:space="preserve"> </w:t>
      </w:r>
      <w:r w:rsidRPr="00BC3ABE">
        <w:t>favoriser</w:t>
      </w:r>
      <w:r w:rsidRPr="00BC3ABE">
        <w:rPr>
          <w:spacing w:val="-3"/>
        </w:rPr>
        <w:t xml:space="preserve"> </w:t>
      </w:r>
      <w:r w:rsidRPr="00BC3ABE">
        <w:t>plutôt</w:t>
      </w:r>
      <w:r w:rsidRPr="00BC3ABE">
        <w:rPr>
          <w:spacing w:val="-3"/>
        </w:rPr>
        <w:t xml:space="preserve"> </w:t>
      </w:r>
      <w:r w:rsidRPr="00BC3ABE">
        <w:t xml:space="preserve">le développement d’heuristiques ? Un moyen très efficace est de forcer </w:t>
      </w:r>
      <w:r w:rsidRPr="00BC3ABE">
        <w:rPr>
          <w:color w:val="000000" w:themeColor="text1"/>
        </w:rPr>
        <w:t xml:space="preserve">le modèle </w:t>
      </w:r>
      <w:r w:rsidRPr="00BC3ABE">
        <w:t xml:space="preserve">à simplifier ses structures de raisonnement. Par exemple, si </w:t>
      </w:r>
      <w:r>
        <w:t xml:space="preserve">on </w:t>
      </w:r>
      <w:r w:rsidRPr="00BC3ABE">
        <w:t>contraint le fonctionnement d’un modèle pour l’empêcher d’utiliser plus de dix critères de</w:t>
      </w:r>
      <w:r w:rsidRPr="00BC3ABE">
        <w:rPr>
          <w:spacing w:val="-2"/>
        </w:rPr>
        <w:t xml:space="preserve"> </w:t>
      </w:r>
      <w:r w:rsidRPr="00BC3ABE">
        <w:t>décision,</w:t>
      </w:r>
      <w:r w:rsidRPr="00BC3ABE">
        <w:rPr>
          <w:spacing w:val="-2"/>
        </w:rPr>
        <w:t xml:space="preserve"> </w:t>
      </w:r>
      <w:r w:rsidRPr="00BC3ABE">
        <w:t>impossible</w:t>
      </w:r>
      <w:r w:rsidRPr="00BC3ABE">
        <w:rPr>
          <w:spacing w:val="-2"/>
        </w:rPr>
        <w:t xml:space="preserve"> </w:t>
      </w:r>
      <w:r w:rsidRPr="00BC3ABE">
        <w:t>pour</w:t>
      </w:r>
      <w:r w:rsidRPr="00BC3ABE">
        <w:rPr>
          <w:spacing w:val="-2"/>
        </w:rPr>
        <w:t xml:space="preserve"> </w:t>
      </w:r>
      <w:r w:rsidRPr="00BC3ABE">
        <w:t>lui</w:t>
      </w:r>
      <w:r w:rsidRPr="00BC3ABE">
        <w:rPr>
          <w:spacing w:val="-2"/>
        </w:rPr>
        <w:t xml:space="preserve"> </w:t>
      </w:r>
      <w:r w:rsidRPr="00BC3ABE">
        <w:t>de</w:t>
      </w:r>
      <w:r w:rsidRPr="00BC3ABE">
        <w:rPr>
          <w:spacing w:val="-2"/>
        </w:rPr>
        <w:t xml:space="preserve"> </w:t>
      </w:r>
      <w:r w:rsidRPr="00BC3ABE">
        <w:t>tricher</w:t>
      </w:r>
      <w:r w:rsidRPr="00BC3ABE">
        <w:rPr>
          <w:spacing w:val="-2"/>
        </w:rPr>
        <w:t xml:space="preserve"> </w:t>
      </w:r>
      <w:r w:rsidRPr="00BC3ABE">
        <w:t>en</w:t>
      </w:r>
      <w:r w:rsidRPr="00BC3ABE">
        <w:rPr>
          <w:spacing w:val="-2"/>
        </w:rPr>
        <w:t xml:space="preserve"> </w:t>
      </w:r>
      <w:r w:rsidRPr="00BC3ABE">
        <w:t>apprenant</w:t>
      </w:r>
      <w:r w:rsidRPr="00BC3ABE">
        <w:rPr>
          <w:spacing w:val="-2"/>
        </w:rPr>
        <w:t xml:space="preserve"> </w:t>
      </w:r>
      <w:r w:rsidRPr="00BC3ABE">
        <w:t>par</w:t>
      </w:r>
      <w:r w:rsidRPr="00BC3ABE">
        <w:rPr>
          <w:spacing w:val="-2"/>
        </w:rPr>
        <w:t xml:space="preserve"> </w:t>
      </w:r>
      <w:r w:rsidRPr="00BC3ABE">
        <w:t>cœur</w:t>
      </w:r>
      <w:r w:rsidRPr="00BC3ABE">
        <w:rPr>
          <w:spacing w:val="-2"/>
        </w:rPr>
        <w:t xml:space="preserve"> </w:t>
      </w:r>
      <w:r w:rsidRPr="00BC3ABE">
        <w:t>mille</w:t>
      </w:r>
      <w:r w:rsidRPr="00BC3ABE">
        <w:rPr>
          <w:spacing w:val="-2"/>
        </w:rPr>
        <w:t xml:space="preserve"> </w:t>
      </w:r>
      <w:r w:rsidRPr="00BC3ABE">
        <w:t xml:space="preserve">paires de questions-réponses : le seul moyen pour lui d’obtenir de bonnes performances sur son entraînement sera de développer des heuristiques efficaces. On suit en cela le </w:t>
      </w:r>
      <w:r>
        <w:rPr>
          <w:color w:val="000000" w:themeColor="text1"/>
        </w:rPr>
        <w:t>r</w:t>
      </w:r>
      <w:r w:rsidRPr="00BC3ABE">
        <w:rPr>
          <w:color w:val="000000" w:themeColor="text1"/>
        </w:rPr>
        <w:t>asoir</w:t>
      </w:r>
      <w:r w:rsidRPr="00BC3ABE">
        <w:t xml:space="preserve"> d’Ockham, principe méthodologique formulé</w:t>
      </w:r>
      <w:r w:rsidRPr="00BC3ABE">
        <w:rPr>
          <w:spacing w:val="1"/>
        </w:rPr>
        <w:t xml:space="preserve"> </w:t>
      </w:r>
      <w:r w:rsidRPr="00BC3ABE">
        <w:t>par</w:t>
      </w:r>
      <w:r w:rsidRPr="00BC3ABE">
        <w:rPr>
          <w:spacing w:val="1"/>
        </w:rPr>
        <w:t xml:space="preserve"> </w:t>
      </w:r>
      <w:r w:rsidRPr="00BC3ABE">
        <w:t>le</w:t>
      </w:r>
      <w:r w:rsidRPr="00BC3ABE">
        <w:rPr>
          <w:spacing w:val="2"/>
        </w:rPr>
        <w:t xml:space="preserve"> </w:t>
      </w:r>
      <w:r w:rsidRPr="00BC3ABE">
        <w:t>moine</w:t>
      </w:r>
      <w:r w:rsidRPr="00BC3ABE">
        <w:rPr>
          <w:spacing w:val="1"/>
        </w:rPr>
        <w:t xml:space="preserve"> </w:t>
      </w:r>
      <w:r w:rsidRPr="00BC3ABE">
        <w:t>franciscain</w:t>
      </w:r>
      <w:r w:rsidRPr="00BC3ABE">
        <w:rPr>
          <w:spacing w:val="1"/>
        </w:rPr>
        <w:t xml:space="preserve"> </w:t>
      </w:r>
      <w:r w:rsidRPr="00BC3ABE">
        <w:t>anglais</w:t>
      </w:r>
      <w:r w:rsidRPr="00BC3ABE">
        <w:rPr>
          <w:spacing w:val="2"/>
        </w:rPr>
        <w:t xml:space="preserve"> </w:t>
      </w:r>
      <w:r w:rsidRPr="00BC3ABE">
        <w:t>Guillaume</w:t>
      </w:r>
      <w:r w:rsidRPr="00BC3ABE">
        <w:rPr>
          <w:spacing w:val="1"/>
        </w:rPr>
        <w:t xml:space="preserve"> </w:t>
      </w:r>
      <w:r w:rsidRPr="00BC3ABE">
        <w:t>d’Ockham</w:t>
      </w:r>
      <w:r w:rsidRPr="00BC3ABE">
        <w:rPr>
          <w:spacing w:val="1"/>
        </w:rPr>
        <w:t xml:space="preserve"> </w:t>
      </w:r>
      <w:r w:rsidRPr="00BC3ABE">
        <w:t>au</w:t>
      </w:r>
      <w:r w:rsidRPr="00BC3ABE">
        <w:rPr>
          <w:spacing w:val="2"/>
        </w:rPr>
        <w:t xml:space="preserve"> </w:t>
      </w:r>
      <w:r>
        <w:rPr>
          <w:smallCaps/>
          <w:color w:val="000000" w:themeColor="text1"/>
        </w:rPr>
        <w:t>xiv</w:t>
      </w:r>
      <w:r w:rsidRPr="00C01E6D">
        <w:rPr>
          <w:color w:val="000000" w:themeColor="text1"/>
          <w:vertAlign w:val="superscript"/>
        </w:rPr>
        <w:t>e</w:t>
      </w:r>
      <w:r w:rsidRPr="00BC3ABE">
        <w:rPr>
          <w:spacing w:val="1"/>
        </w:rPr>
        <w:t xml:space="preserve"> </w:t>
      </w:r>
      <w:r w:rsidRPr="00BC3ABE">
        <w:t>siècle</w:t>
      </w:r>
      <w:r w:rsidRPr="00BC3ABE">
        <w:rPr>
          <w:spacing w:val="2"/>
        </w:rPr>
        <w:t> </w:t>
      </w:r>
      <w:r w:rsidRPr="00BC3ABE">
        <w:rPr>
          <w:spacing w:val="-10"/>
        </w:rPr>
        <w:t>:</w:t>
      </w:r>
      <w:r w:rsidRPr="00BC3ABE">
        <w:t xml:space="preserve"> «</w:t>
      </w:r>
      <w:r>
        <w:rPr>
          <w:color w:val="000000" w:themeColor="text1"/>
        </w:rPr>
        <w:t> </w:t>
      </w:r>
      <w:r w:rsidRPr="00BC3ABE">
        <w:t>Les multiples ne doivent pas être utilisés sans nécessité</w:t>
      </w:r>
      <w:r w:rsidRPr="00BC3ABE">
        <w:rPr>
          <w:rStyle w:val="FootnoteReference"/>
          <w:rFonts w:ascii="Times New Roman" w:hAnsi="Times New Roman" w:cs="Times New Roman"/>
        </w:rPr>
        <w:footnoteReference w:id="27"/>
      </w:r>
      <w:r w:rsidRPr="00BC3ABE">
        <w:t>.</w:t>
      </w:r>
      <w:r>
        <w:t> »</w:t>
      </w:r>
      <w:r w:rsidRPr="00BC3ABE">
        <w:t xml:space="preserve"> Cela signifie</w:t>
      </w:r>
      <w:r w:rsidRPr="00BC3ABE">
        <w:rPr>
          <w:spacing w:val="80"/>
        </w:rPr>
        <w:t xml:space="preserve"> </w:t>
      </w:r>
      <w:r w:rsidRPr="00BC3ABE">
        <w:t>que lorsqu’on cherche à expliquer un phénomène, si l’on a le choix entre deux thèses qui semblent coïncider d’aussi près avec les observations qu’on fait de ce phénomène, il faut favoriser celle des deux thèses qui fait entrer en jeu le moins de facteurs différents</w:t>
      </w:r>
      <w:r>
        <w:t> ;</w:t>
      </w:r>
      <w:r w:rsidRPr="00BC3ABE">
        <w:t xml:space="preserve"> </w:t>
      </w:r>
      <w:r>
        <w:t>c</w:t>
      </w:r>
      <w:r w:rsidRPr="00BC3ABE">
        <w:t xml:space="preserve">ar on pourrait expliquer le phénomène par n’importe quelle thèse absurde, à condition d’ajouter à cette thèse suffisamment d’exceptions et de variantes. Au contraire, la théorie la plus simple ne peut pas tricher : si elle coïncide avec la réalité, c’est qu’elle est la </w:t>
      </w:r>
      <w:r w:rsidRPr="00BC3ABE">
        <w:rPr>
          <w:spacing w:val="-2"/>
        </w:rPr>
        <w:t>réalité.</w:t>
      </w:r>
    </w:p>
    <w:p w14:paraId="1A14A285" w14:textId="7094A624" w:rsidR="00D42BBB" w:rsidRPr="00BC3ABE" w:rsidRDefault="00D42BBB" w:rsidP="00D42BBB">
      <w:r w:rsidRPr="00BC3ABE">
        <w:t>Nous utilisons souvent inconsciemment ce principe. Ainsi, même si un collégien qui arrive en retard au cours de français du matin explique son retard</w:t>
      </w:r>
      <w:r w:rsidRPr="00BC3ABE">
        <w:rPr>
          <w:spacing w:val="24"/>
        </w:rPr>
        <w:t xml:space="preserve"> </w:t>
      </w:r>
      <w:r w:rsidRPr="00BC3ABE">
        <w:t>par</w:t>
      </w:r>
      <w:r w:rsidRPr="00BC3ABE">
        <w:rPr>
          <w:spacing w:val="24"/>
        </w:rPr>
        <w:t xml:space="preserve"> </w:t>
      </w:r>
      <w:r w:rsidRPr="00BC3ABE">
        <w:t>un</w:t>
      </w:r>
      <w:r w:rsidRPr="00BC3ABE">
        <w:rPr>
          <w:spacing w:val="24"/>
        </w:rPr>
        <w:t xml:space="preserve"> </w:t>
      </w:r>
      <w:r w:rsidRPr="00BC3ABE">
        <w:t>mauvais</w:t>
      </w:r>
      <w:r w:rsidRPr="00BC3ABE">
        <w:rPr>
          <w:spacing w:val="24"/>
        </w:rPr>
        <w:t xml:space="preserve"> </w:t>
      </w:r>
      <w:r w:rsidRPr="00BC3ABE">
        <w:t>concours</w:t>
      </w:r>
      <w:r w:rsidRPr="00BC3ABE">
        <w:rPr>
          <w:spacing w:val="25"/>
        </w:rPr>
        <w:t xml:space="preserve"> </w:t>
      </w:r>
      <w:r w:rsidRPr="00BC3ABE">
        <w:t>de</w:t>
      </w:r>
      <w:r w:rsidRPr="00BC3ABE">
        <w:rPr>
          <w:spacing w:val="24"/>
        </w:rPr>
        <w:t xml:space="preserve"> </w:t>
      </w:r>
      <w:r w:rsidRPr="00BC3ABE">
        <w:t>circonstances,</w:t>
      </w:r>
      <w:r w:rsidRPr="00BC3ABE">
        <w:rPr>
          <w:spacing w:val="24"/>
        </w:rPr>
        <w:t xml:space="preserve"> </w:t>
      </w:r>
      <w:r w:rsidRPr="00BC3ABE">
        <w:t>le</w:t>
      </w:r>
      <w:r w:rsidRPr="00BC3ABE">
        <w:rPr>
          <w:spacing w:val="24"/>
        </w:rPr>
        <w:t xml:space="preserve"> </w:t>
      </w:r>
      <w:r w:rsidRPr="00BC3ABE">
        <w:t>professeur</w:t>
      </w:r>
      <w:r w:rsidRPr="00BC3ABE">
        <w:rPr>
          <w:spacing w:val="24"/>
        </w:rPr>
        <w:t xml:space="preserve"> </w:t>
      </w:r>
      <w:r w:rsidRPr="00BC3ABE">
        <w:t>pensera</w:t>
      </w:r>
      <w:r w:rsidRPr="00BC3ABE">
        <w:rPr>
          <w:spacing w:val="25"/>
        </w:rPr>
        <w:t xml:space="preserve"> </w:t>
      </w:r>
      <w:r w:rsidRPr="00BC3ABE">
        <w:rPr>
          <w:spacing w:val="-4"/>
        </w:rPr>
        <w:t xml:space="preserve">sans </w:t>
      </w:r>
      <w:r w:rsidRPr="00BC3ABE">
        <w:t xml:space="preserve">doute que l’élève a tout simplement tardé à se réveiller. C’est d’ailleurs cette recherche de simplicité qui invalide d’office la plupart des théories du complot. Si le réchauffement climatique n’était qu’une invention entretenue par un complot mondial, ce complot demanderait la coordination sans faille de milliers d’acteurs à travers la planète pour falsifier un immense volume d’observations. Il est plus simple d’admettre que le climat se réchauffe, même si cette thèse implique des conséquences désagréables. Ce principe du rasoir d’Ockham est si puissant qu’il a été qualifié par le philosophe Bertrand </w:t>
      </w:r>
      <w:r w:rsidRPr="00BC3ABE">
        <w:rPr>
          <w:color w:val="000000" w:themeColor="text1"/>
        </w:rPr>
        <w:t>Russe</w:t>
      </w:r>
      <w:ins w:id="467" w:author="Microsoft Office User" w:date="2025-07-28T04:42:00Z">
        <w:r w:rsidR="007C3F36">
          <w:rPr>
            <w:color w:val="000000" w:themeColor="text1"/>
          </w:rPr>
          <w:t>l</w:t>
        </w:r>
      </w:ins>
      <w:r w:rsidRPr="00BC3ABE">
        <w:rPr>
          <w:color w:val="000000" w:themeColor="text1"/>
        </w:rPr>
        <w:t>l</w:t>
      </w:r>
      <w:r w:rsidRPr="00BC3ABE">
        <w:t xml:space="preserve"> de « la maxime méthodologique suprême en philosophie</w:t>
      </w:r>
      <w:r w:rsidRPr="00BC3ABE">
        <w:rPr>
          <w:rStyle w:val="EndnoteReference"/>
          <w:rFonts w:ascii="Times New Roman" w:hAnsi="Times New Roman" w:cs="Times New Roman"/>
        </w:rPr>
        <w:endnoteReference w:id="8"/>
      </w:r>
      <w:r>
        <w:rPr>
          <w:color w:val="000000" w:themeColor="text1"/>
        </w:rPr>
        <w:t> »</w:t>
      </w:r>
      <w:r w:rsidRPr="00BC3ABE">
        <w:rPr>
          <w:color w:val="000000" w:themeColor="text1"/>
        </w:rPr>
        <w:t>.</w:t>
      </w:r>
    </w:p>
    <w:p w14:paraId="24AB8815" w14:textId="77777777" w:rsidR="00D42BBB" w:rsidRPr="00BC3ABE" w:rsidRDefault="00D42BBB" w:rsidP="00D42BBB">
      <w:bookmarkStart w:id="471" w:name="Rasoir_dOckham"/>
      <w:r w:rsidRPr="00BC3ABE">
        <w:t>Le</w:t>
      </w:r>
      <w:bookmarkEnd w:id="471"/>
      <w:r w:rsidRPr="00BC3ABE">
        <w:t xml:space="preserve"> rasoir d’Ockham est à la source de nombreuses techniques du </w:t>
      </w:r>
      <w:r w:rsidRPr="00A91447">
        <w:rPr>
          <w:i/>
          <w:iCs/>
          <w:color w:val="000000" w:themeColor="text1"/>
        </w:rPr>
        <w:t>deep</w:t>
      </w:r>
      <w:r w:rsidRPr="00A91447">
        <w:rPr>
          <w:i/>
          <w:iCs/>
        </w:rPr>
        <w:t xml:space="preserve"> learning</w:t>
      </w:r>
      <w:r w:rsidRPr="00BC3ABE">
        <w:t>. Citons par exemple la régularisation, qui consiste à ajouter lors de l’entraînement du modèle une tendance pour tous les poids des connexions à se rapprocher de 0</w:t>
      </w:r>
      <w:r w:rsidRPr="00BC3ABE">
        <w:rPr>
          <w:color w:val="000000" w:themeColor="text1"/>
        </w:rPr>
        <w:t>. Car</w:t>
      </w:r>
      <w:r w:rsidRPr="00BC3ABE">
        <w:t xml:space="preserve"> si le poids d’une connexion n’est pas incité par l’entraînement à prendre une valeur positive ou négative </w:t>
      </w:r>
      <w:r>
        <w:t>significative</w:t>
      </w:r>
      <w:r w:rsidRPr="00BC3ABE">
        <w:t>, c’est qu’il est inutile : grâce à cette régularisation, il se réajuste progressivement vers 0, ce qui désactive la connexion. Ainsi, la régularisation élague le réseau pour simplifier sa structure, comme lorsqu’on simplifie un raisonnement. Empiriquement, cela donne un réseau entraîné bien plus performant.</w:t>
      </w:r>
    </w:p>
    <w:p w14:paraId="63905735" w14:textId="77777777" w:rsidR="00D42BBB" w:rsidRPr="00BC3ABE" w:rsidRDefault="00D42BBB" w:rsidP="00D42BBB">
      <w:r w:rsidRPr="00BC3ABE">
        <w:t>Cependant, la simplification a ses limites, car la théorie doit garder assez</w:t>
      </w:r>
      <w:r w:rsidRPr="00BC3ABE">
        <w:rPr>
          <w:spacing w:val="40"/>
        </w:rPr>
        <w:t xml:space="preserve"> </w:t>
      </w:r>
      <w:r w:rsidRPr="00BC3ABE">
        <w:t>de finesse pour coller aux observations. Albert Einstein résumait l’équilibre à atteindre par cette tautologie : «</w:t>
      </w:r>
      <w:r w:rsidRPr="00BC3ABE">
        <w:rPr>
          <w:spacing w:val="-3"/>
        </w:rPr>
        <w:t> </w:t>
      </w:r>
      <w:r w:rsidRPr="00BC3ABE">
        <w:t>Tout doit être rendu aussi simple que possible,</w:t>
      </w:r>
      <w:r w:rsidRPr="00BC3ABE">
        <w:rPr>
          <w:spacing w:val="-3"/>
        </w:rPr>
        <w:t xml:space="preserve"> </w:t>
      </w:r>
      <w:r w:rsidRPr="00BC3ABE">
        <w:t>mais</w:t>
      </w:r>
      <w:r w:rsidRPr="00BC3ABE">
        <w:rPr>
          <w:spacing w:val="-3"/>
        </w:rPr>
        <w:t xml:space="preserve"> </w:t>
      </w:r>
      <w:r w:rsidRPr="00BC3ABE">
        <w:t>pas</w:t>
      </w:r>
      <w:r w:rsidRPr="00BC3ABE">
        <w:rPr>
          <w:spacing w:val="-3"/>
        </w:rPr>
        <w:t xml:space="preserve"> </w:t>
      </w:r>
      <w:r w:rsidRPr="00BC3ABE">
        <w:t>plus</w:t>
      </w:r>
      <w:r w:rsidRPr="00BC3ABE">
        <w:rPr>
          <w:spacing w:val="-3"/>
        </w:rPr>
        <w:t xml:space="preserve"> </w:t>
      </w:r>
      <w:r w:rsidRPr="00BC3ABE">
        <w:t>simple</w:t>
      </w:r>
      <w:r w:rsidRPr="00BC3ABE">
        <w:rPr>
          <w:spacing w:val="-3"/>
        </w:rPr>
        <w:t xml:space="preserve"> </w:t>
      </w:r>
      <w:r w:rsidRPr="00BC3ABE">
        <w:t>que</w:t>
      </w:r>
      <w:r w:rsidRPr="00BC3ABE">
        <w:rPr>
          <w:spacing w:val="-3"/>
        </w:rPr>
        <w:t xml:space="preserve"> </w:t>
      </w:r>
      <w:r w:rsidRPr="00BC3ABE">
        <w:t>cela.</w:t>
      </w:r>
      <w:r w:rsidRPr="00BC3ABE">
        <w:rPr>
          <w:spacing w:val="40"/>
        </w:rPr>
        <w:t> </w:t>
      </w:r>
      <w:r w:rsidRPr="00BC3ABE">
        <w:rPr>
          <w:color w:val="000000" w:themeColor="text1"/>
        </w:rPr>
        <w:t>»</w:t>
      </w:r>
      <w:r w:rsidRPr="00BC3ABE">
        <w:rPr>
          <w:spacing w:val="-3"/>
        </w:rPr>
        <w:t xml:space="preserve"> </w:t>
      </w:r>
      <w:r w:rsidRPr="00BC3ABE">
        <w:t>Pour</w:t>
      </w:r>
      <w:r w:rsidRPr="00BC3ABE">
        <w:rPr>
          <w:spacing w:val="-3"/>
        </w:rPr>
        <w:t xml:space="preserve"> </w:t>
      </w:r>
      <w:r w:rsidRPr="00BC3ABE">
        <w:t>nos</w:t>
      </w:r>
      <w:r w:rsidRPr="00BC3ABE">
        <w:rPr>
          <w:spacing w:val="-3"/>
        </w:rPr>
        <w:t xml:space="preserve"> </w:t>
      </w:r>
      <w:r w:rsidRPr="00BC3ABE">
        <w:t>réseaux</w:t>
      </w:r>
      <w:r w:rsidRPr="00BC3ABE">
        <w:rPr>
          <w:spacing w:val="-3"/>
        </w:rPr>
        <w:t xml:space="preserve"> </w:t>
      </w:r>
      <w:r w:rsidRPr="00BC3ABE">
        <w:t>de</w:t>
      </w:r>
      <w:r w:rsidRPr="00BC3ABE">
        <w:rPr>
          <w:spacing w:val="-3"/>
        </w:rPr>
        <w:t xml:space="preserve"> </w:t>
      </w:r>
      <w:r w:rsidRPr="00BC3ABE">
        <w:t>neurones,</w:t>
      </w:r>
      <w:r w:rsidRPr="00BC3ABE">
        <w:rPr>
          <w:spacing w:val="-3"/>
        </w:rPr>
        <w:t xml:space="preserve"> </w:t>
      </w:r>
      <w:r w:rsidRPr="00BC3ABE">
        <w:t xml:space="preserve">c’est la même chose, il y a un équilibre à trouver entre la simplicité du </w:t>
      </w:r>
      <w:r w:rsidRPr="00BC3ABE">
        <w:lastRenderedPageBreak/>
        <w:t>réseau et sa capacité à reproduire les observations d’entraînement.</w:t>
      </w:r>
    </w:p>
    <w:p w14:paraId="336E7455" w14:textId="77777777" w:rsidR="00D42BBB" w:rsidRDefault="00D42BBB" w:rsidP="00D42BBB">
      <w:pPr>
        <w:rPr>
          <w:color w:val="000000" w:themeColor="text1"/>
        </w:rPr>
      </w:pPr>
      <w:r w:rsidRPr="00BC3ABE">
        <w:t>Richard Sutton</w:t>
      </w:r>
      <w:r>
        <w:t xml:space="preserve"> </w:t>
      </w:r>
      <w:r w:rsidRPr="00BC3ABE">
        <w:t>regrettait que l’effort investi pour construire des structures de raisonnement sophistiquées soit de peu d’utilité devant la puissance de calcul brute d’un entraînement sur des</w:t>
      </w:r>
      <w:r w:rsidRPr="00BC3ABE">
        <w:rPr>
          <w:spacing w:val="-3"/>
        </w:rPr>
        <w:t xml:space="preserve"> </w:t>
      </w:r>
      <w:r w:rsidRPr="00BC3ABE">
        <w:t>millions</w:t>
      </w:r>
      <w:r w:rsidRPr="00BC3ABE">
        <w:rPr>
          <w:spacing w:val="-3"/>
        </w:rPr>
        <w:t xml:space="preserve"> </w:t>
      </w:r>
      <w:r w:rsidRPr="00BC3ABE">
        <w:t>d’exemples.</w:t>
      </w:r>
      <w:r w:rsidRPr="00BC3ABE">
        <w:rPr>
          <w:spacing w:val="-3"/>
        </w:rPr>
        <w:t xml:space="preserve"> </w:t>
      </w:r>
      <w:r w:rsidRPr="00BC3ABE">
        <w:t>Est-ce</w:t>
      </w:r>
      <w:r w:rsidRPr="00BC3ABE">
        <w:rPr>
          <w:spacing w:val="-3"/>
        </w:rPr>
        <w:t xml:space="preserve"> </w:t>
      </w:r>
      <w:r w:rsidRPr="00BC3ABE">
        <w:t>que</w:t>
      </w:r>
      <w:r w:rsidRPr="00BC3ABE">
        <w:rPr>
          <w:spacing w:val="-3"/>
        </w:rPr>
        <w:t xml:space="preserve"> </w:t>
      </w:r>
      <w:r w:rsidRPr="00BC3ABE">
        <w:t>le</w:t>
      </w:r>
      <w:r w:rsidRPr="00BC3ABE">
        <w:rPr>
          <w:spacing w:val="-3"/>
        </w:rPr>
        <w:t xml:space="preserve"> </w:t>
      </w:r>
      <w:r w:rsidRPr="00BC3ABE">
        <w:t>paragraphe</w:t>
      </w:r>
      <w:r w:rsidRPr="00BC3ABE">
        <w:rPr>
          <w:spacing w:val="-3"/>
        </w:rPr>
        <w:t xml:space="preserve"> </w:t>
      </w:r>
      <w:r w:rsidRPr="00BC3ABE">
        <w:t>ci-dessus,</w:t>
      </w:r>
      <w:r w:rsidRPr="00BC3ABE">
        <w:rPr>
          <w:spacing w:val="-3"/>
        </w:rPr>
        <w:t xml:space="preserve"> </w:t>
      </w:r>
      <w:r w:rsidRPr="00BC3ABE">
        <w:t>qui</w:t>
      </w:r>
      <w:r w:rsidRPr="00BC3ABE">
        <w:rPr>
          <w:spacing w:val="-3"/>
        </w:rPr>
        <w:t xml:space="preserve"> </w:t>
      </w:r>
      <w:r w:rsidRPr="00BC3ABE">
        <w:t>montre</w:t>
      </w:r>
      <w:r w:rsidRPr="00BC3ABE">
        <w:rPr>
          <w:spacing w:val="-3"/>
        </w:rPr>
        <w:t xml:space="preserve"> </w:t>
      </w:r>
      <w:r w:rsidRPr="00BC3ABE">
        <w:t>que</w:t>
      </w:r>
      <w:r w:rsidRPr="00BC3ABE">
        <w:rPr>
          <w:spacing w:val="-3"/>
        </w:rPr>
        <w:t xml:space="preserve"> </w:t>
      </w:r>
      <w:r w:rsidRPr="00BC3ABE">
        <w:t>le bon choix de mécanisme favorise l’apprentissage, n’est pas en contradiction avec son constat ?</w:t>
      </w:r>
    </w:p>
    <w:p w14:paraId="2F719FD2" w14:textId="77777777" w:rsidR="00D42BBB" w:rsidRDefault="00D42BBB" w:rsidP="00D42BBB">
      <w:r w:rsidRPr="00BC3ABE">
        <w:t>En réalité, ces deux points ne se contredisent pas car ils portent</w:t>
      </w:r>
      <w:r w:rsidRPr="00BC3ABE">
        <w:rPr>
          <w:spacing w:val="27"/>
        </w:rPr>
        <w:t xml:space="preserve"> </w:t>
      </w:r>
      <w:r w:rsidRPr="00BC3ABE">
        <w:t>sur</w:t>
      </w:r>
      <w:r w:rsidRPr="00BC3ABE">
        <w:rPr>
          <w:spacing w:val="30"/>
        </w:rPr>
        <w:t xml:space="preserve"> </w:t>
      </w:r>
      <w:r w:rsidRPr="00BC3ABE">
        <w:t>deux</w:t>
      </w:r>
      <w:r w:rsidRPr="00BC3ABE">
        <w:rPr>
          <w:spacing w:val="29"/>
        </w:rPr>
        <w:t xml:space="preserve"> </w:t>
      </w:r>
      <w:r w:rsidRPr="00BC3ABE">
        <w:t>niveaux</w:t>
      </w:r>
      <w:r w:rsidRPr="00BC3ABE">
        <w:rPr>
          <w:spacing w:val="30"/>
        </w:rPr>
        <w:t xml:space="preserve"> </w:t>
      </w:r>
      <w:r w:rsidRPr="00BC3ABE">
        <w:t>différents</w:t>
      </w:r>
      <w:r w:rsidRPr="00BC3ABE">
        <w:rPr>
          <w:spacing w:val="29"/>
        </w:rPr>
        <w:t xml:space="preserve"> </w:t>
      </w:r>
      <w:r w:rsidRPr="00BC3ABE">
        <w:t>de</w:t>
      </w:r>
      <w:r w:rsidRPr="00BC3ABE">
        <w:rPr>
          <w:spacing w:val="30"/>
        </w:rPr>
        <w:t xml:space="preserve"> </w:t>
      </w:r>
      <w:r w:rsidRPr="00BC3ABE">
        <w:t>l’intelligence.</w:t>
      </w:r>
      <w:r w:rsidRPr="00BC3ABE">
        <w:rPr>
          <w:spacing w:val="29"/>
        </w:rPr>
        <w:t xml:space="preserve"> </w:t>
      </w:r>
      <w:r>
        <w:rPr>
          <w:spacing w:val="29"/>
        </w:rPr>
        <w:t xml:space="preserve">Le propos </w:t>
      </w:r>
      <w:r w:rsidRPr="00BC3ABE">
        <w:t>de</w:t>
      </w:r>
      <w:r w:rsidRPr="00BC3ABE">
        <w:rPr>
          <w:spacing w:val="30"/>
        </w:rPr>
        <w:t xml:space="preserve"> </w:t>
      </w:r>
      <w:r w:rsidRPr="00BC3ABE">
        <w:rPr>
          <w:spacing w:val="-2"/>
        </w:rPr>
        <w:t xml:space="preserve">Sutton </w:t>
      </w:r>
      <w:r w:rsidRPr="00BC3ABE">
        <w:t>porte sur le niveau de base, celui du raisonnement : dicter soi-même à la machine les</w:t>
      </w:r>
      <w:r>
        <w:rPr>
          <w:color w:val="000000" w:themeColor="text1"/>
        </w:rPr>
        <w:t xml:space="preserve"> </w:t>
      </w:r>
      <w:r w:rsidRPr="00BC3ABE">
        <w:t>raisonnements</w:t>
      </w:r>
      <w:r>
        <w:rPr>
          <w:color w:val="000000" w:themeColor="text1"/>
        </w:rPr>
        <w:t xml:space="preserve"> </w:t>
      </w:r>
      <w:r w:rsidRPr="00BC3ABE">
        <w:t>est inefficace. En revanche, en remontant d’un niveau, il est possible de donner au modèle les bonnes structures pour</w:t>
      </w:r>
      <w:r w:rsidRPr="00BC3ABE">
        <w:rPr>
          <w:color w:val="000000" w:themeColor="text1"/>
        </w:rPr>
        <w:t> </w:t>
      </w:r>
      <w:r w:rsidRPr="00BC3ABE">
        <w:t xml:space="preserve">lui permettre d’apprendre efficacement. En d’autres termes, on n’explique pas à la machine la </w:t>
      </w:r>
      <w:r w:rsidRPr="00BC3ABE">
        <w:rPr>
          <w:color w:val="000000" w:themeColor="text1"/>
        </w:rPr>
        <w:t>méthode</w:t>
      </w:r>
      <w:r w:rsidRPr="00BC3ABE">
        <w:t xml:space="preserve"> de résolution de chaque problème, mais </w:t>
      </w:r>
      <w:r>
        <w:t xml:space="preserve">on </w:t>
      </w:r>
      <w:r w:rsidRPr="00BC3ABE">
        <w:t>lui donne les structures</w:t>
      </w:r>
      <w:r w:rsidRPr="00BC3ABE">
        <w:rPr>
          <w:spacing w:val="-2"/>
        </w:rPr>
        <w:t xml:space="preserve"> </w:t>
      </w:r>
      <w:r w:rsidRPr="00BC3ABE">
        <w:t>nécessaires</w:t>
      </w:r>
      <w:r w:rsidRPr="00BC3ABE">
        <w:rPr>
          <w:spacing w:val="-2"/>
        </w:rPr>
        <w:t xml:space="preserve"> </w:t>
      </w:r>
      <w:r w:rsidRPr="00BC3ABE">
        <w:t>pour</w:t>
      </w:r>
      <w:r w:rsidRPr="00BC3ABE">
        <w:rPr>
          <w:spacing w:val="-2"/>
        </w:rPr>
        <w:t xml:space="preserve"> </w:t>
      </w:r>
      <w:r w:rsidRPr="00BC3ABE">
        <w:t>apprendre,</w:t>
      </w:r>
      <w:r w:rsidRPr="00BC3ABE">
        <w:rPr>
          <w:spacing w:val="-2"/>
        </w:rPr>
        <w:t xml:space="preserve"> </w:t>
      </w:r>
      <w:r w:rsidRPr="00BC3ABE">
        <w:t>et</w:t>
      </w:r>
      <w:r w:rsidRPr="00BC3ABE">
        <w:rPr>
          <w:spacing w:val="-2"/>
        </w:rPr>
        <w:t xml:space="preserve"> </w:t>
      </w:r>
      <w:r w:rsidRPr="00BC3ABE">
        <w:t>on</w:t>
      </w:r>
      <w:r w:rsidRPr="00BC3ABE">
        <w:rPr>
          <w:spacing w:val="-2"/>
        </w:rPr>
        <w:t xml:space="preserve"> </w:t>
      </w:r>
      <w:r w:rsidRPr="00BC3ABE">
        <w:t>lui</w:t>
      </w:r>
      <w:r w:rsidRPr="00BC3ABE">
        <w:rPr>
          <w:spacing w:val="-2"/>
        </w:rPr>
        <w:t xml:space="preserve"> </w:t>
      </w:r>
      <w:r w:rsidRPr="00BC3ABE">
        <w:t>applique</w:t>
      </w:r>
      <w:r w:rsidRPr="00BC3ABE">
        <w:rPr>
          <w:spacing w:val="-2"/>
        </w:rPr>
        <w:t xml:space="preserve"> </w:t>
      </w:r>
      <w:r w:rsidRPr="00BC3ABE">
        <w:t>les</w:t>
      </w:r>
      <w:r w:rsidRPr="00BC3ABE">
        <w:rPr>
          <w:spacing w:val="-2"/>
        </w:rPr>
        <w:t xml:space="preserve"> </w:t>
      </w:r>
      <w:r w:rsidRPr="00BC3ABE">
        <w:t>bonnes</w:t>
      </w:r>
      <w:r w:rsidRPr="00BC3ABE">
        <w:rPr>
          <w:spacing w:val="-2"/>
        </w:rPr>
        <w:t xml:space="preserve"> </w:t>
      </w:r>
      <w:r w:rsidRPr="00BC3ABE">
        <w:t xml:space="preserve">méthodes d’apprentissage pour lui faire découvrir par elle-même </w:t>
      </w:r>
      <w:r w:rsidRPr="00BC3ABE">
        <w:rPr>
          <w:color w:val="000000" w:themeColor="text1"/>
        </w:rPr>
        <w:t>toutes ces méthodes,</w:t>
      </w:r>
      <w:r w:rsidRPr="00BC3ABE">
        <w:t xml:space="preserve"> de la même manière qu’un bon professeur ne dicte pas seulement aux élèves des </w:t>
      </w:r>
      <w:r w:rsidRPr="00BC3ABE">
        <w:rPr>
          <w:color w:val="000000" w:themeColor="text1"/>
        </w:rPr>
        <w:t>solution</w:t>
      </w:r>
      <w:r>
        <w:rPr>
          <w:color w:val="000000" w:themeColor="text1"/>
        </w:rPr>
        <w:t>s</w:t>
      </w:r>
      <w:r w:rsidRPr="00BC3ABE">
        <w:t xml:space="preserve"> préconçues, mais préfère les aider à apprendre.</w:t>
      </w:r>
    </w:p>
    <w:p w14:paraId="4CF8DBB0" w14:textId="77777777" w:rsidR="00D42BBB" w:rsidRDefault="00D42BBB">
      <w:pPr>
        <w:ind w:firstLine="0"/>
        <w:pPrChange w:id="472" w:author="Héloïse Mahé" w:date="2025-07-25T17:21:00Z">
          <w:pPr>
            <w:pStyle w:val="Heading2"/>
            <w:spacing w:line="276" w:lineRule="auto"/>
            <w:ind w:left="0"/>
          </w:pPr>
        </w:pPrChange>
      </w:pPr>
    </w:p>
    <w:p w14:paraId="434642DB" w14:textId="65F3E9CF" w:rsidR="00E561EB" w:rsidRPr="00BC3ABE" w:rsidRDefault="00DE0E08" w:rsidP="00E44AC1">
      <w:pPr>
        <w:pStyle w:val="Heading2"/>
        <w:spacing w:line="276" w:lineRule="auto"/>
      </w:pPr>
      <w:r>
        <w:lastRenderedPageBreak/>
        <w:t xml:space="preserve">Chapitre 2. </w:t>
      </w:r>
      <w:r w:rsidR="00E561EB" w:rsidRPr="00BC3ABE">
        <w:t>La</w:t>
      </w:r>
      <w:r w:rsidR="00E561EB" w:rsidRPr="00BC3ABE">
        <w:rPr>
          <w:spacing w:val="-1"/>
        </w:rPr>
        <w:t xml:space="preserve"> </w:t>
      </w:r>
      <w:r w:rsidR="00E561EB" w:rsidRPr="00BC3ABE">
        <w:t>machine</w:t>
      </w:r>
      <w:r w:rsidR="00E561EB" w:rsidRPr="00BC3ABE">
        <w:rPr>
          <w:spacing w:val="-1"/>
        </w:rPr>
        <w:t xml:space="preserve"> </w:t>
      </w:r>
      <w:r w:rsidR="00E561EB" w:rsidRPr="00BC3ABE">
        <w:t>parle</w:t>
      </w:r>
      <w:bookmarkEnd w:id="411"/>
      <w:r>
        <w:rPr>
          <w:spacing w:val="-1"/>
        </w:rPr>
        <w:t> </w:t>
      </w:r>
      <w:r>
        <w:t xml:space="preserve">: </w:t>
      </w:r>
      <w:r w:rsidR="00E561EB" w:rsidRPr="00BC3ABE">
        <w:t>naissance des LLM</w:t>
      </w:r>
      <w:bookmarkEnd w:id="412"/>
      <w:bookmarkEnd w:id="413"/>
    </w:p>
    <w:p w14:paraId="797F918A" w14:textId="6A4ABA60" w:rsidR="00E561EB" w:rsidRPr="00BC3ABE" w:rsidRDefault="00E561EB" w:rsidP="00650F7C">
      <w:r w:rsidRPr="00BC3ABE">
        <w:rPr>
          <w:color w:val="000000" w:themeColor="text1"/>
        </w:rPr>
        <w:t>La</w:t>
      </w:r>
      <w:r w:rsidRPr="00BC3ABE">
        <w:t xml:space="preserve"> deuxième grande étape</w:t>
      </w:r>
      <w:r w:rsidRPr="00BC3ABE">
        <w:rPr>
          <w:color w:val="000000" w:themeColor="text1"/>
        </w:rPr>
        <w:t xml:space="preserve"> du développement des IA</w:t>
      </w:r>
      <w:r w:rsidRPr="00BC3ABE">
        <w:t xml:space="preserve"> a commencé </w:t>
      </w:r>
      <w:r w:rsidRPr="00BC3ABE">
        <w:rPr>
          <w:color w:val="000000" w:themeColor="text1"/>
        </w:rPr>
        <w:t>vers 2013, pour déboucher sur le développement des</w:t>
      </w:r>
      <w:r w:rsidRPr="00BC3ABE">
        <w:t xml:space="preserve"> grands modèles </w:t>
      </w:r>
      <w:ins w:id="473" w:author="Microsoft Office User" w:date="2025-07-28T05:20:00Z">
        <w:r w:rsidR="0035259B">
          <w:t xml:space="preserve">de langage </w:t>
        </w:r>
      </w:ins>
      <w:r w:rsidRPr="00BC3ABE">
        <w:t xml:space="preserve">actuels, qu’on appelle les </w:t>
      </w:r>
      <w:del w:id="474" w:author="Microsoft Office User" w:date="2025-07-28T05:20:00Z">
        <w:r w:rsidRPr="00454691" w:rsidDel="0035259B">
          <w:rPr>
            <w:b/>
          </w:rPr>
          <w:delText>G</w:delText>
        </w:r>
        <w:r w:rsidRPr="00BC3ABE" w:rsidDel="0035259B">
          <w:delText xml:space="preserve">rands </w:delText>
        </w:r>
        <w:r w:rsidRPr="00BC3ABE" w:rsidDel="0035259B">
          <w:rPr>
            <w:color w:val="000000" w:themeColor="text1"/>
          </w:rPr>
          <w:delText>modèles</w:delText>
        </w:r>
        <w:r w:rsidRPr="00BC3ABE" w:rsidDel="0035259B">
          <w:delText xml:space="preserve"> de </w:delText>
        </w:r>
        <w:r w:rsidRPr="00BC3ABE" w:rsidDel="0035259B">
          <w:rPr>
            <w:color w:val="000000" w:themeColor="text1"/>
          </w:rPr>
          <w:delText>langage</w:delText>
        </w:r>
        <w:r w:rsidRPr="00BC3ABE" w:rsidDel="0035259B">
          <w:delText xml:space="preserve"> ou </w:delText>
        </w:r>
      </w:del>
      <w:r w:rsidRPr="00BC3ABE">
        <w:t xml:space="preserve">LLM pour l’anglais </w:t>
      </w:r>
      <w:del w:id="475" w:author="Microsoft Office User" w:date="2025-07-25T05:10:00Z">
        <w:r w:rsidR="00454691" w:rsidRPr="00454691" w:rsidDel="00803F0C">
          <w:rPr>
            <w:i/>
          </w:rPr>
          <w:delText>l</w:delText>
        </w:r>
      </w:del>
      <w:ins w:id="476" w:author="Microsoft Office User" w:date="2025-07-25T05:10:00Z">
        <w:r w:rsidR="00803F0C">
          <w:rPr>
            <w:i/>
          </w:rPr>
          <w:t>L</w:t>
        </w:r>
      </w:ins>
      <w:r w:rsidR="00454691" w:rsidRPr="00454691">
        <w:rPr>
          <w:i/>
        </w:rPr>
        <w:t>arge</w:t>
      </w:r>
      <w:ins w:id="477" w:author="Microsoft Office User" w:date="2025-07-25T05:10:00Z">
        <w:r w:rsidR="00803F0C">
          <w:rPr>
            <w:i/>
          </w:rPr>
          <w:t xml:space="preserve"> </w:t>
        </w:r>
      </w:ins>
      <w:del w:id="478" w:author="Microsoft Office User" w:date="2025-07-25T05:10:00Z">
        <w:r w:rsidR="00454691" w:rsidRPr="00454691" w:rsidDel="00803F0C">
          <w:rPr>
            <w:i/>
          </w:rPr>
          <w:delText xml:space="preserve"> </w:delText>
        </w:r>
      </w:del>
      <w:ins w:id="479" w:author="Microsoft Office User" w:date="2025-07-25T05:10:00Z">
        <w:r w:rsidR="00803F0C">
          <w:rPr>
            <w:i/>
          </w:rPr>
          <w:t>L</w:t>
        </w:r>
      </w:ins>
      <w:del w:id="480" w:author="Microsoft Office User" w:date="2025-07-25T05:10:00Z">
        <w:r w:rsidR="00454691" w:rsidRPr="00454691" w:rsidDel="00803F0C">
          <w:rPr>
            <w:i/>
          </w:rPr>
          <w:delText>l</w:delText>
        </w:r>
      </w:del>
      <w:r w:rsidR="00454691" w:rsidRPr="00454691">
        <w:rPr>
          <w:i/>
        </w:rPr>
        <w:t xml:space="preserve">anguage </w:t>
      </w:r>
      <w:del w:id="481" w:author="Microsoft Office User" w:date="2025-07-25T05:10:00Z">
        <w:r w:rsidR="00454691" w:rsidRPr="00454691" w:rsidDel="00803F0C">
          <w:rPr>
            <w:i/>
          </w:rPr>
          <w:delText>m</w:delText>
        </w:r>
      </w:del>
      <w:ins w:id="482" w:author="Microsoft Office User" w:date="2025-07-25T05:10:00Z">
        <w:r w:rsidR="00803F0C">
          <w:rPr>
            <w:i/>
          </w:rPr>
          <w:t>M</w:t>
        </w:r>
      </w:ins>
      <w:r w:rsidR="00454691" w:rsidRPr="00454691">
        <w:rPr>
          <w:i/>
        </w:rPr>
        <w:t>odel</w:t>
      </w:r>
      <w:r w:rsidR="00454691" w:rsidRPr="00454691">
        <w:rPr>
          <w:rStyle w:val="Hyperlink2"/>
          <w:rFonts w:cs="Times New Roman"/>
          <w:i/>
          <w:color w:val="000000" w:themeColor="text1"/>
        </w:rPr>
        <w:t> </w:t>
      </w:r>
      <w:r w:rsidRPr="00BC3ABE">
        <w:rPr>
          <w:color w:val="000000" w:themeColor="text1"/>
        </w:rPr>
        <w:t>:</w:t>
      </w:r>
      <w:r w:rsidRPr="00BC3ABE">
        <w:t xml:space="preserve"> les machines ont appris à parler.</w:t>
      </w:r>
    </w:p>
    <w:p w14:paraId="2DFF4E00" w14:textId="557F97DE" w:rsidR="00E561EB" w:rsidRPr="00BC3ABE" w:rsidRDefault="00E561EB" w:rsidP="00E44AC1">
      <w:pPr>
        <w:pStyle w:val="Heading3"/>
        <w:spacing w:line="276" w:lineRule="auto"/>
        <w:jc w:val="both"/>
        <w:rPr>
          <w:rFonts w:ascii="Times New Roman" w:hAnsi="Times New Roman" w:cs="Times New Roman"/>
        </w:rPr>
      </w:pPr>
      <w:bookmarkStart w:id="483" w:name="_Toc15"/>
      <w:bookmarkStart w:id="484" w:name="_Toc193205402"/>
      <w:bookmarkStart w:id="485" w:name="_Toc201332054"/>
      <w:r w:rsidRPr="00BC3ABE">
        <w:rPr>
          <w:rFonts w:ascii="Times New Roman" w:hAnsi="Times New Roman" w:cs="Times New Roman"/>
        </w:rPr>
        <w:t>Comprendre</w:t>
      </w:r>
      <w:r w:rsidRPr="00BC3ABE">
        <w:rPr>
          <w:rFonts w:ascii="Times New Roman" w:hAnsi="Times New Roman" w:cs="Times New Roman"/>
          <w:spacing w:val="-4"/>
        </w:rPr>
        <w:t xml:space="preserve"> </w:t>
      </w:r>
      <w:r w:rsidRPr="00BC3ABE">
        <w:rPr>
          <w:rFonts w:ascii="Times New Roman" w:hAnsi="Times New Roman" w:cs="Times New Roman"/>
        </w:rPr>
        <w:t>les</w:t>
      </w:r>
      <w:r w:rsidRPr="00BC3ABE">
        <w:rPr>
          <w:rFonts w:ascii="Times New Roman" w:hAnsi="Times New Roman" w:cs="Times New Roman"/>
          <w:spacing w:val="-2"/>
        </w:rPr>
        <w:t xml:space="preserve"> </w:t>
      </w:r>
      <w:r w:rsidRPr="00BC3ABE">
        <w:rPr>
          <w:rFonts w:ascii="Times New Roman" w:hAnsi="Times New Roman" w:cs="Times New Roman"/>
        </w:rPr>
        <w:t>textes</w:t>
      </w:r>
      <w:r w:rsidRPr="00BC3ABE">
        <w:rPr>
          <w:rFonts w:ascii="Times New Roman" w:hAnsi="Times New Roman" w:cs="Times New Roman"/>
          <w:spacing w:val="-2"/>
        </w:rPr>
        <w:t> </w:t>
      </w:r>
      <w:r w:rsidRPr="00BC3ABE">
        <w:rPr>
          <w:rFonts w:ascii="Times New Roman" w:hAnsi="Times New Roman" w:cs="Times New Roman"/>
        </w:rPr>
        <w:t>:</w:t>
      </w:r>
      <w:r w:rsidRPr="00BC3ABE">
        <w:rPr>
          <w:rFonts w:ascii="Times New Roman" w:hAnsi="Times New Roman" w:cs="Times New Roman"/>
          <w:spacing w:val="-2"/>
        </w:rPr>
        <w:t xml:space="preserve"> </w:t>
      </w:r>
      <w:r w:rsidRPr="00BC3ABE">
        <w:rPr>
          <w:rFonts w:ascii="Times New Roman" w:hAnsi="Times New Roman" w:cs="Times New Roman"/>
        </w:rPr>
        <w:t>vecteurs</w:t>
      </w:r>
      <w:r w:rsidRPr="00BC3ABE">
        <w:rPr>
          <w:rFonts w:ascii="Times New Roman" w:hAnsi="Times New Roman" w:cs="Times New Roman"/>
          <w:spacing w:val="-2"/>
        </w:rPr>
        <w:t xml:space="preserve"> </w:t>
      </w:r>
      <w:r w:rsidRPr="00BC3ABE">
        <w:rPr>
          <w:rFonts w:ascii="Times New Roman" w:hAnsi="Times New Roman" w:cs="Times New Roman"/>
        </w:rPr>
        <w:t>et</w:t>
      </w:r>
      <w:r w:rsidRPr="00BC3ABE">
        <w:rPr>
          <w:rFonts w:ascii="Times New Roman" w:hAnsi="Times New Roman" w:cs="Times New Roman"/>
          <w:spacing w:val="-1"/>
        </w:rPr>
        <w:t xml:space="preserve"> </w:t>
      </w:r>
      <w:r w:rsidRPr="00BC3ABE">
        <w:rPr>
          <w:rFonts w:ascii="Times New Roman" w:hAnsi="Times New Roman" w:cs="Times New Roman"/>
        </w:rPr>
        <w:t>couche</w:t>
      </w:r>
      <w:r w:rsidRPr="00BC3ABE">
        <w:rPr>
          <w:rFonts w:ascii="Times New Roman" w:hAnsi="Times New Roman" w:cs="Times New Roman"/>
          <w:spacing w:val="-1"/>
        </w:rPr>
        <w:t xml:space="preserve"> </w:t>
      </w:r>
      <w:r w:rsidRPr="00BC3ABE">
        <w:rPr>
          <w:rFonts w:ascii="Times New Roman" w:hAnsi="Times New Roman" w:cs="Times New Roman"/>
          <w:spacing w:val="-2"/>
        </w:rPr>
        <w:t>d’</w:t>
      </w:r>
      <w:r w:rsidR="00E12BC4">
        <w:rPr>
          <w:rFonts w:ascii="Times New Roman" w:hAnsi="Times New Roman" w:cs="Times New Roman"/>
          <w:spacing w:val="-2"/>
        </w:rPr>
        <w:t>a</w:t>
      </w:r>
      <w:r w:rsidRPr="00BC3ABE">
        <w:rPr>
          <w:rFonts w:ascii="Times New Roman" w:hAnsi="Times New Roman" w:cs="Times New Roman"/>
          <w:spacing w:val="-2"/>
        </w:rPr>
        <w:t>ttention</w:t>
      </w:r>
      <w:bookmarkEnd w:id="483"/>
      <w:bookmarkEnd w:id="484"/>
      <w:bookmarkEnd w:id="485"/>
    </w:p>
    <w:p w14:paraId="36601B03" w14:textId="77777777" w:rsidR="00E561EB" w:rsidRPr="00BC3ABE" w:rsidRDefault="00E561EB" w:rsidP="00650F7C">
      <w:r w:rsidRPr="00BC3ABE">
        <w:t xml:space="preserve">À partir de la </w:t>
      </w:r>
      <w:r w:rsidRPr="00105E09">
        <w:t xml:space="preserve">publication </w:t>
      </w:r>
      <w:r w:rsidRPr="00105E09">
        <w:rPr>
          <w:rPrChange w:id="486" w:author="Héloïse Mahé" w:date="2025-07-25T17:21:00Z">
            <w:rPr>
              <w:highlight w:val="yellow"/>
            </w:rPr>
          </w:rPrChange>
        </w:rPr>
        <w:t>d’AlexNet</w:t>
      </w:r>
      <w:r w:rsidRPr="00BC3ABE">
        <w:t xml:space="preserve"> en 2012, la classification d’image devient progressivement un problème résolu</w:t>
      </w:r>
      <w:r w:rsidRPr="00BC3ABE">
        <w:rPr>
          <w:color w:val="000000" w:themeColor="text1"/>
        </w:rPr>
        <w:t>,</w:t>
      </w:r>
      <w:r w:rsidRPr="00BC3ABE">
        <w:t xml:space="preserve"> les réseaux de </w:t>
      </w:r>
      <w:r w:rsidRPr="00105E09">
        <w:t xml:space="preserve">neurones </w:t>
      </w:r>
      <w:r w:rsidRPr="00105E09">
        <w:rPr>
          <w:rPrChange w:id="487" w:author="Héloïse Mahé" w:date="2025-07-25T17:21:00Z">
            <w:rPr>
              <w:highlight w:val="yellow"/>
            </w:rPr>
          </w:rPrChange>
        </w:rPr>
        <w:t>à convolution</w:t>
      </w:r>
      <w:r w:rsidRPr="00BC3ABE">
        <w:t xml:space="preserve"> </w:t>
      </w:r>
      <w:r w:rsidRPr="00BC3ABE">
        <w:rPr>
          <w:color w:val="000000" w:themeColor="text1"/>
        </w:rPr>
        <w:t>ayant</w:t>
      </w:r>
      <w:r w:rsidRPr="00BC3ABE">
        <w:t xml:space="preserve"> raison des tests les plus difficiles, </w:t>
      </w:r>
      <w:r w:rsidRPr="00BC3ABE">
        <w:rPr>
          <w:color w:val="000000" w:themeColor="text1"/>
        </w:rPr>
        <w:t>au point d’aider</w:t>
      </w:r>
      <w:r w:rsidRPr="00BC3ABE">
        <w:t xml:space="preserve"> les radiologues dans la détection de tumeurs cancéreuses</w:t>
      </w:r>
      <w:r w:rsidRPr="00BC3ABE">
        <w:rPr>
          <w:color w:val="000000" w:themeColor="text1"/>
        </w:rPr>
        <w:t> ; mais</w:t>
      </w:r>
      <w:r w:rsidRPr="00BC3ABE">
        <w:t xml:space="preserve"> le traitement de texte reste encore </w:t>
      </w:r>
      <w:r w:rsidRPr="00BC3ABE">
        <w:rPr>
          <w:color w:val="000000" w:themeColor="text1"/>
        </w:rPr>
        <w:t>inaccessible</w:t>
      </w:r>
      <w:r w:rsidRPr="00BC3ABE">
        <w:t>. En effet, un réseau de neurones ne peut digérer que des chiffres, comme la valeur des pixels d’une image</w:t>
      </w:r>
      <w:r w:rsidRPr="00BC3ABE">
        <w:rPr>
          <w:color w:val="000000" w:themeColor="text1"/>
        </w:rPr>
        <w:t> : comment lui</w:t>
      </w:r>
      <w:r w:rsidRPr="00BC3ABE">
        <w:t xml:space="preserve"> faire traiter du texte</w:t>
      </w:r>
      <w:r w:rsidRPr="00BC3ABE">
        <w:rPr>
          <w:color w:val="000000" w:themeColor="text1"/>
        </w:rPr>
        <w:t> ? Il s’agirait de</w:t>
      </w:r>
      <w:r w:rsidRPr="00BC3ABE">
        <w:t xml:space="preserve"> pouvoir représenter</w:t>
      </w:r>
      <w:r w:rsidRPr="00BC3ABE">
        <w:rPr>
          <w:color w:val="000000" w:themeColor="text1"/>
        </w:rPr>
        <w:t xml:space="preserve"> le texte</w:t>
      </w:r>
      <w:r w:rsidRPr="00BC3ABE">
        <w:t xml:space="preserve"> comme un ensemble de chiffres.</w:t>
      </w:r>
    </w:p>
    <w:p w14:paraId="2E9DDA14" w14:textId="1EF36C8E" w:rsidR="00E561EB" w:rsidRPr="00BC3ABE" w:rsidRDefault="00E561EB" w:rsidP="00650F7C">
      <w:r w:rsidRPr="00BC3ABE">
        <w:t xml:space="preserve">Une première réponse est </w:t>
      </w:r>
      <w:r w:rsidRPr="00BC3ABE">
        <w:rPr>
          <w:color w:val="000000" w:themeColor="text1"/>
        </w:rPr>
        <w:t>donnée</w:t>
      </w:r>
      <w:r w:rsidRPr="00BC3ABE">
        <w:t xml:space="preserve"> en 2013 </w:t>
      </w:r>
      <w:r w:rsidRPr="00E12BC4">
        <w:t>: la technique</w:t>
      </w:r>
      <w:r w:rsidRPr="00BC3ABE">
        <w:rPr>
          <w:rStyle w:val="Hyperlink2"/>
          <w:rFonts w:cs="Times New Roman"/>
          <w:color w:val="000000" w:themeColor="text1"/>
          <w:sz w:val="26"/>
          <w:szCs w:val="26"/>
        </w:rPr>
        <w:t xml:space="preserve"> </w:t>
      </w:r>
      <w:r w:rsidRPr="00BC3ABE">
        <w:t xml:space="preserve">Word2vec propose de </w:t>
      </w:r>
      <w:r w:rsidRPr="00BC3ABE">
        <w:rPr>
          <w:color w:val="000000" w:themeColor="text1"/>
        </w:rPr>
        <w:t>représenter</w:t>
      </w:r>
      <w:r w:rsidRPr="00BC3ABE">
        <w:t xml:space="preserve"> les mots comme des listes de chiffres, autrement dit des vecteurs. </w:t>
      </w:r>
      <w:r w:rsidRPr="00BC3ABE">
        <w:rPr>
          <w:color w:val="000000" w:themeColor="text1"/>
        </w:rPr>
        <w:t>Cela</w:t>
      </w:r>
      <w:r w:rsidRPr="00BC3ABE">
        <w:t xml:space="preserve"> permet de commencer à traduire des text</w:t>
      </w:r>
      <w:bookmarkStart w:id="488" w:name="_bookmark30"/>
      <w:bookmarkEnd w:id="488"/>
      <w:r w:rsidRPr="00BC3ABE">
        <w:t>es</w:t>
      </w:r>
      <w:r w:rsidRPr="00BC3ABE">
        <w:rPr>
          <w:rStyle w:val="FootnoteReference"/>
          <w:rFonts w:ascii="Times New Roman" w:hAnsi="Times New Roman" w:cs="Times New Roman"/>
          <w:sz w:val="26"/>
          <w:szCs w:val="26"/>
        </w:rPr>
        <w:footnoteReference w:id="28"/>
      </w:r>
      <w:r w:rsidRPr="00BC3ABE">
        <w:t xml:space="preserve">. Pour ce faire, on peut </w:t>
      </w:r>
      <w:r w:rsidRPr="00BC3ABE">
        <w:rPr>
          <w:color w:val="000000" w:themeColor="text1"/>
        </w:rPr>
        <w:t>juxtaposer</w:t>
      </w:r>
      <w:r w:rsidRPr="00BC3ABE">
        <w:t xml:space="preserve"> les vecteurs </w:t>
      </w:r>
      <w:r w:rsidRPr="00BC3ABE">
        <w:rPr>
          <w:color w:val="000000" w:themeColor="text1"/>
        </w:rPr>
        <w:t>représentant chacun des</w:t>
      </w:r>
      <w:r w:rsidRPr="00BC3ABE">
        <w:t xml:space="preserve"> mots d’une phrase en allemand</w:t>
      </w:r>
      <w:r w:rsidRPr="00BC3ABE">
        <w:rPr>
          <w:color w:val="000000" w:themeColor="text1"/>
        </w:rPr>
        <w:t>. Ensuite, on transmet</w:t>
      </w:r>
      <w:r w:rsidRPr="00BC3ABE">
        <w:t xml:space="preserve"> ces vecteurs en entrée </w:t>
      </w:r>
      <w:r w:rsidRPr="00BC3ABE">
        <w:rPr>
          <w:color w:val="000000" w:themeColor="text1"/>
        </w:rPr>
        <w:t>d’un</w:t>
      </w:r>
      <w:r w:rsidRPr="00BC3ABE">
        <w:t xml:space="preserve"> grand réseau de neurones, pour lui demander de prédire un mot </w:t>
      </w:r>
      <w:r w:rsidRPr="00BC3ABE">
        <w:rPr>
          <w:color w:val="000000" w:themeColor="text1"/>
        </w:rPr>
        <w:t>de français. Ce mot</w:t>
      </w:r>
      <w:r w:rsidRPr="00BC3ABE">
        <w:rPr>
          <w:rStyle w:val="Hyperlink2"/>
          <w:rFonts w:cs="Times New Roman"/>
          <w:color w:val="000000" w:themeColor="text1"/>
          <w:sz w:val="26"/>
          <w:szCs w:val="26"/>
        </w:rPr>
        <w:t xml:space="preserve"> </w:t>
      </w:r>
      <w:r w:rsidRPr="00BC3ABE">
        <w:t>devient le premier</w:t>
      </w:r>
      <w:r w:rsidRPr="00BC3ABE">
        <w:rPr>
          <w:spacing w:val="-3"/>
        </w:rPr>
        <w:t xml:space="preserve"> </w:t>
      </w:r>
      <w:r w:rsidRPr="00BC3ABE">
        <w:t>mot</w:t>
      </w:r>
      <w:r w:rsidRPr="00BC3ABE">
        <w:rPr>
          <w:spacing w:val="-3"/>
        </w:rPr>
        <w:t xml:space="preserve"> </w:t>
      </w:r>
      <w:r w:rsidRPr="00BC3ABE">
        <w:t>de</w:t>
      </w:r>
      <w:r w:rsidRPr="00BC3ABE">
        <w:rPr>
          <w:spacing w:val="-3"/>
        </w:rPr>
        <w:t xml:space="preserve"> </w:t>
      </w:r>
      <w:r w:rsidRPr="00BC3ABE">
        <w:t>la</w:t>
      </w:r>
      <w:r w:rsidRPr="00BC3ABE">
        <w:rPr>
          <w:spacing w:val="-3"/>
        </w:rPr>
        <w:t xml:space="preserve"> </w:t>
      </w:r>
      <w:r w:rsidRPr="00BC3ABE">
        <w:t>traduction</w:t>
      </w:r>
      <w:r w:rsidRPr="00BC3ABE">
        <w:rPr>
          <w:color w:val="000000" w:themeColor="text1"/>
        </w:rPr>
        <w:t>. Enfin, on ajoute</w:t>
      </w:r>
      <w:r w:rsidRPr="00BC3ABE">
        <w:t xml:space="preserve"> le </w:t>
      </w:r>
      <w:r w:rsidRPr="00BC3ABE">
        <w:rPr>
          <w:color w:val="000000" w:themeColor="text1"/>
        </w:rPr>
        <w:t xml:space="preserve">vecteur représentant ce </w:t>
      </w:r>
      <w:r w:rsidRPr="00BC3ABE">
        <w:t>mot français</w:t>
      </w:r>
      <w:r w:rsidRPr="00BC3ABE">
        <w:rPr>
          <w:spacing w:val="40"/>
        </w:rPr>
        <w:t xml:space="preserve"> </w:t>
      </w:r>
      <w:r w:rsidRPr="00BC3ABE">
        <w:rPr>
          <w:color w:val="000000" w:themeColor="text1"/>
        </w:rPr>
        <w:t xml:space="preserve">à notre </w:t>
      </w:r>
      <w:ins w:id="495" w:author="Microsoft Office User" w:date="2025-07-28T04:31:00Z">
        <w:r w:rsidR="00F0484F">
          <w:rPr>
            <w:color w:val="000000" w:themeColor="text1"/>
          </w:rPr>
          <w:t>en</w:t>
        </w:r>
      </w:ins>
      <w:r w:rsidRPr="00BC3ABE">
        <w:rPr>
          <w:color w:val="000000" w:themeColor="text1"/>
        </w:rPr>
        <w:t>semble de vecteurs représentant</w:t>
      </w:r>
      <w:r w:rsidRPr="00BC3ABE">
        <w:rPr>
          <w:rStyle w:val="Hyperlink2"/>
          <w:rFonts w:cs="Times New Roman"/>
          <w:color w:val="000000" w:themeColor="text1"/>
          <w:sz w:val="26"/>
          <w:szCs w:val="26"/>
        </w:rPr>
        <w:t xml:space="preserve"> </w:t>
      </w:r>
      <w:r w:rsidRPr="00E12BC4">
        <w:t>les mots</w:t>
      </w:r>
      <w:r w:rsidRPr="00BC3ABE">
        <w:rPr>
          <w:rStyle w:val="Hyperlink2"/>
          <w:rFonts w:cs="Times New Roman"/>
          <w:color w:val="000000" w:themeColor="text1"/>
          <w:sz w:val="26"/>
          <w:szCs w:val="26"/>
        </w:rPr>
        <w:t xml:space="preserve"> </w:t>
      </w:r>
      <w:r w:rsidRPr="00BC3ABE">
        <w:rPr>
          <w:color w:val="000000" w:themeColor="text1"/>
        </w:rPr>
        <w:t>de la phrase en allemand, et on repasse cet ensemble de vecteur</w:t>
      </w:r>
      <w:ins w:id="496" w:author="Microsoft Office User" w:date="2025-07-28T05:21:00Z">
        <w:r w:rsidR="0018604B">
          <w:rPr>
            <w:color w:val="000000" w:themeColor="text1"/>
          </w:rPr>
          <w:t>s</w:t>
        </w:r>
      </w:ins>
      <w:r w:rsidRPr="00BC3ABE">
        <w:rPr>
          <w:color w:val="000000" w:themeColor="text1"/>
        </w:rPr>
        <w:t xml:space="preserve"> d’entrée, pour obtenir</w:t>
      </w:r>
      <w:r w:rsidRPr="00BC3ABE">
        <w:t xml:space="preserve"> une deuxième prédiction qui</w:t>
      </w:r>
      <w:r w:rsidRPr="00BC3ABE">
        <w:rPr>
          <w:spacing w:val="40"/>
        </w:rPr>
        <w:t xml:space="preserve"> </w:t>
      </w:r>
      <w:r w:rsidRPr="00BC3ABE">
        <w:t>devient</w:t>
      </w:r>
      <w:r w:rsidRPr="00BC3ABE">
        <w:rPr>
          <w:spacing w:val="-2"/>
        </w:rPr>
        <w:t xml:space="preserve"> </w:t>
      </w:r>
      <w:r w:rsidRPr="00BC3ABE">
        <w:t>le</w:t>
      </w:r>
      <w:r w:rsidRPr="00BC3ABE">
        <w:rPr>
          <w:spacing w:val="-2"/>
        </w:rPr>
        <w:t xml:space="preserve"> </w:t>
      </w:r>
      <w:r w:rsidRPr="00BC3ABE">
        <w:t>deuxième</w:t>
      </w:r>
      <w:r w:rsidRPr="00BC3ABE">
        <w:rPr>
          <w:spacing w:val="-2"/>
        </w:rPr>
        <w:t xml:space="preserve"> </w:t>
      </w:r>
      <w:r w:rsidRPr="00BC3ABE">
        <w:t>mot</w:t>
      </w:r>
      <w:r w:rsidRPr="00BC3ABE">
        <w:rPr>
          <w:spacing w:val="-2"/>
        </w:rPr>
        <w:t xml:space="preserve"> </w:t>
      </w:r>
      <w:r w:rsidRPr="00BC3ABE">
        <w:t>de</w:t>
      </w:r>
      <w:r w:rsidRPr="00BC3ABE">
        <w:rPr>
          <w:spacing w:val="-2"/>
        </w:rPr>
        <w:t xml:space="preserve"> </w:t>
      </w:r>
      <w:r w:rsidRPr="00BC3ABE">
        <w:t>la</w:t>
      </w:r>
      <w:r w:rsidRPr="00BC3ABE">
        <w:rPr>
          <w:spacing w:val="-2"/>
        </w:rPr>
        <w:t xml:space="preserve"> </w:t>
      </w:r>
      <w:r w:rsidRPr="00BC3ABE">
        <w:t>traduction</w:t>
      </w:r>
      <w:r w:rsidRPr="00BC3ABE">
        <w:rPr>
          <w:spacing w:val="-2"/>
        </w:rPr>
        <w:t xml:space="preserve"> </w:t>
      </w:r>
      <w:r w:rsidRPr="00BC3ABE">
        <w:t>en</w:t>
      </w:r>
      <w:r w:rsidRPr="00BC3ABE">
        <w:rPr>
          <w:spacing w:val="-2"/>
        </w:rPr>
        <w:t xml:space="preserve"> </w:t>
      </w:r>
      <w:r w:rsidRPr="00BC3ABE">
        <w:t>français.</w:t>
      </w:r>
      <w:r w:rsidRPr="00BC3ABE">
        <w:rPr>
          <w:spacing w:val="-2"/>
        </w:rPr>
        <w:t xml:space="preserve"> </w:t>
      </w:r>
      <w:r w:rsidRPr="00BC3ABE">
        <w:t>En</w:t>
      </w:r>
      <w:r w:rsidRPr="00BC3ABE">
        <w:rPr>
          <w:spacing w:val="-2"/>
        </w:rPr>
        <w:t xml:space="preserve"> </w:t>
      </w:r>
      <w:r w:rsidRPr="00BC3ABE">
        <w:t>répétant</w:t>
      </w:r>
      <w:r w:rsidRPr="00BC3ABE">
        <w:rPr>
          <w:spacing w:val="-2"/>
        </w:rPr>
        <w:t xml:space="preserve"> </w:t>
      </w:r>
      <w:r w:rsidRPr="00BC3ABE">
        <w:t>ce</w:t>
      </w:r>
      <w:r w:rsidRPr="00BC3ABE">
        <w:rPr>
          <w:spacing w:val="-2"/>
        </w:rPr>
        <w:t xml:space="preserve"> </w:t>
      </w:r>
      <w:r w:rsidRPr="00BC3ABE">
        <w:t xml:space="preserve">processus pas à pas, le réseau finira par générer un mot spécifique représentant la fin de la traduction, qu’on note </w:t>
      </w:r>
      <w:r w:rsidRPr="0049435F">
        <w:t>« &lt;fin&gt;</w:t>
      </w:r>
      <w:r w:rsidRPr="0049435F">
        <w:rPr>
          <w:spacing w:val="-1"/>
        </w:rPr>
        <w:t> </w:t>
      </w:r>
      <w:r w:rsidRPr="0049435F">
        <w:t>»,</w:t>
      </w:r>
      <w:r w:rsidRPr="00BC3ABE">
        <w:t xml:space="preserve"> sur quoi on arrête l’algorithme : on a ainsi généré toute la traduction en français.</w:t>
      </w:r>
    </w:p>
    <w:p w14:paraId="571E44A8" w14:textId="209C2CBE" w:rsidR="00DE0E08" w:rsidRPr="00650F7C" w:rsidRDefault="00DE0E08" w:rsidP="00650F7C">
      <w:pPr>
        <w:pStyle w:val="Retrait"/>
        <w:jc w:val="center"/>
        <w:rPr>
          <w:b/>
        </w:rPr>
      </w:pPr>
      <w:r w:rsidRPr="00650F7C">
        <w:rPr>
          <w:b/>
        </w:rPr>
        <w:t>Focus</w:t>
      </w:r>
      <w:r w:rsidR="00E561EB" w:rsidRPr="00650F7C">
        <w:rPr>
          <w:b/>
        </w:rPr>
        <w:t xml:space="preserve"> technique</w:t>
      </w:r>
    </w:p>
    <w:p w14:paraId="78C40A6D" w14:textId="226D4101" w:rsidR="00E561EB" w:rsidRPr="00BC3ABE" w:rsidRDefault="00E561EB" w:rsidP="00650F7C">
      <w:pPr>
        <w:pStyle w:val="Retrait"/>
        <w:jc w:val="center"/>
      </w:pPr>
      <w:r w:rsidRPr="00650F7C">
        <w:rPr>
          <w:b/>
        </w:rPr>
        <w:t xml:space="preserve">Représenter les mots comme des </w:t>
      </w:r>
      <w:r w:rsidRPr="0049435F">
        <w:rPr>
          <w:b/>
        </w:rPr>
        <w:t>vecteurs</w:t>
      </w:r>
    </w:p>
    <w:p w14:paraId="13D0FDA6" w14:textId="1913CA50" w:rsidR="00E561EB" w:rsidRPr="00BC3ABE" w:rsidRDefault="00E561EB" w:rsidP="00650F7C">
      <w:pPr>
        <w:pStyle w:val="Retrait"/>
      </w:pPr>
      <w:r w:rsidRPr="00BC3ABE">
        <w:t>D’abord, qu’est</w:t>
      </w:r>
      <w:r w:rsidR="00267AA3">
        <w:t>-</w:t>
      </w:r>
      <w:r w:rsidRPr="00BC3ABE">
        <w:t xml:space="preserve">ce qu’un vecteur ? </w:t>
      </w:r>
      <w:r w:rsidR="00267AA3">
        <w:t>Il s’agit simplement</w:t>
      </w:r>
      <w:r w:rsidRPr="00BC3ABE">
        <w:t xml:space="preserve"> </w:t>
      </w:r>
      <w:r w:rsidR="00267AA3">
        <w:t>d’</w:t>
      </w:r>
      <w:r w:rsidRPr="00BC3ABE">
        <w:t xml:space="preserve">une liste de nombres dans un ordre précis. Par exemple, des coordonnées dans un espace en trois dimensions peuvent être notées en une seule liste [X, Y, Z], </w:t>
      </w:r>
      <w:r w:rsidR="00267AA3">
        <w:t>qui sera</w:t>
      </w:r>
      <w:r w:rsidRPr="00BC3ABE">
        <w:t xml:space="preserve"> un vecteur. Inversement, tout </w:t>
      </w:r>
      <w:r w:rsidR="00267AA3">
        <w:t xml:space="preserve">vecteur à </w:t>
      </w:r>
      <w:r w:rsidR="00267AA3" w:rsidRPr="0049435F">
        <w:rPr>
          <w:i/>
        </w:rPr>
        <w:t>n</w:t>
      </w:r>
      <w:r w:rsidR="00267AA3">
        <w:t xml:space="preserve"> nombres</w:t>
      </w:r>
      <w:r w:rsidRPr="00BC3ABE">
        <w:t xml:space="preserve"> peut être vu comme les coordonnées d’un point dans un espace à n dimensions</w:t>
      </w:r>
      <w:r w:rsidR="00267AA3">
        <w:t xml:space="preserve"> : si </w:t>
      </w:r>
      <w:r w:rsidR="00267AA3" w:rsidRPr="0049435F">
        <w:rPr>
          <w:i/>
        </w:rPr>
        <w:t>n</w:t>
      </w:r>
      <w:r w:rsidR="00267AA3">
        <w:t xml:space="preserve"> vaut seulement 2 ou 3, il nous est facile de représenter</w:t>
      </w:r>
      <w:r w:rsidRPr="00BC3ABE">
        <w:t xml:space="preserve"> </w:t>
      </w:r>
      <w:r w:rsidR="00267AA3">
        <w:t xml:space="preserve">les vecteurs dans un graphe en </w:t>
      </w:r>
      <w:r w:rsidR="0049435F">
        <w:t>deux ou trois</w:t>
      </w:r>
      <w:r w:rsidR="00267AA3">
        <w:t xml:space="preserve"> dimensions, mais </w:t>
      </w:r>
      <w:r w:rsidR="00267AA3" w:rsidRPr="0049435F">
        <w:rPr>
          <w:i/>
        </w:rPr>
        <w:t>n</w:t>
      </w:r>
      <w:r w:rsidR="00267AA3">
        <w:t xml:space="preserve"> peut être bien plus élevé.</w:t>
      </w:r>
    </w:p>
    <w:p w14:paraId="539F7B22" w14:textId="05ABE4B9" w:rsidR="00E561EB" w:rsidRPr="00BC3ABE" w:rsidRDefault="00E561EB" w:rsidP="00650F7C">
      <w:pPr>
        <w:pStyle w:val="Retrait"/>
      </w:pPr>
      <w:r w:rsidRPr="00BC3ABE">
        <w:t xml:space="preserve">Les chercheurs ont eu relativement tôt l’idée de représenter </w:t>
      </w:r>
      <w:r w:rsidR="00267AA3">
        <w:t>chaque</w:t>
      </w:r>
      <w:r w:rsidR="00267AA3" w:rsidRPr="00BC3ABE">
        <w:t xml:space="preserve"> </w:t>
      </w:r>
      <w:r w:rsidRPr="00BC3ABE">
        <w:t xml:space="preserve">mot par un </w:t>
      </w:r>
      <w:r w:rsidR="00267AA3">
        <w:t>vecteur</w:t>
      </w:r>
      <w:r w:rsidRPr="00BC3ABE">
        <w:t xml:space="preserve"> </w:t>
      </w:r>
      <w:r w:rsidR="00267AA3">
        <w:t>dont chaque nombre serait le</w:t>
      </w:r>
      <w:r w:rsidRPr="00BC3ABE">
        <w:t xml:space="preserve"> </w:t>
      </w:r>
      <w:r w:rsidR="00267AA3">
        <w:t xml:space="preserve">« score » du mot en question </w:t>
      </w:r>
      <w:r w:rsidRPr="00BC3ABE">
        <w:t>selon différents axes, par exemple l’axe féminin-masculin, grand-petit, pluvieux-ensoleillé, fort-faible.</w:t>
      </w:r>
      <w:r w:rsidR="00267AA3">
        <w:t xml:space="preserve"> </w:t>
      </w:r>
      <w:r w:rsidRPr="00BC3ABE">
        <w:t xml:space="preserve">Par </w:t>
      </w:r>
      <w:r w:rsidRPr="00BC3ABE">
        <w:lastRenderedPageBreak/>
        <w:t xml:space="preserve">exemple, </w:t>
      </w:r>
      <w:r w:rsidR="00267AA3">
        <w:t>choisissons ces</w:t>
      </w:r>
      <w:r w:rsidRPr="00BC3ABE">
        <w:t xml:space="preserve"> quatre dimensions : [féminin, animal, âgé, rapide]. </w:t>
      </w:r>
      <w:r w:rsidRPr="00BC3ABE">
        <w:rPr>
          <w:rStyle w:val="Hyperlink2"/>
        </w:rPr>
        <w:t xml:space="preserve">Un </w:t>
      </w:r>
      <w:r w:rsidRPr="00BC3ABE">
        <w:t xml:space="preserve">chiot est </w:t>
      </w:r>
      <w:r w:rsidR="0049435F">
        <w:t>« </w:t>
      </w:r>
      <w:r w:rsidRPr="00BC3ABE">
        <w:t>masculin</w:t>
      </w:r>
      <w:r w:rsidR="0049435F">
        <w:t> »</w:t>
      </w:r>
      <w:r w:rsidRPr="00BC3ABE">
        <w:t xml:space="preserve">, </w:t>
      </w:r>
      <w:r w:rsidR="0049435F">
        <w:t>« </w:t>
      </w:r>
      <w:r w:rsidRPr="00BC3ABE">
        <w:t>animal</w:t>
      </w:r>
      <w:r w:rsidR="0049435F">
        <w:t> »</w:t>
      </w:r>
      <w:r w:rsidRPr="00BC3ABE">
        <w:t xml:space="preserve">, peu </w:t>
      </w:r>
      <w:r w:rsidR="0049435F">
        <w:t>« </w:t>
      </w:r>
      <w:r w:rsidRPr="00BC3ABE">
        <w:t>âgé</w:t>
      </w:r>
      <w:r w:rsidR="0049435F">
        <w:t> »</w:t>
      </w:r>
      <w:r w:rsidRPr="00BC3ABE">
        <w:t xml:space="preserve">, et pas très « rapide », une doyenne est </w:t>
      </w:r>
      <w:r w:rsidR="0049435F">
        <w:t>« </w:t>
      </w:r>
      <w:r w:rsidRPr="00BC3ABE">
        <w:t>féminine</w:t>
      </w:r>
      <w:r w:rsidR="0049435F">
        <w:t> »</w:t>
      </w:r>
      <w:r w:rsidRPr="00BC3ABE">
        <w:t xml:space="preserve">, </w:t>
      </w:r>
      <w:r w:rsidR="0049435F">
        <w:t>« </w:t>
      </w:r>
      <w:r w:rsidRPr="00BC3ABE">
        <w:t>n’est pas un animal</w:t>
      </w:r>
      <w:r w:rsidR="0049435F">
        <w:t> »</w:t>
      </w:r>
      <w:r w:rsidRPr="00BC3ABE">
        <w:t xml:space="preserve">, est très </w:t>
      </w:r>
      <w:r w:rsidR="0049435F">
        <w:t>« </w:t>
      </w:r>
      <w:r w:rsidRPr="00BC3ABE">
        <w:t>âgée</w:t>
      </w:r>
      <w:r w:rsidR="0049435F">
        <w:t> »</w:t>
      </w:r>
      <w:r w:rsidRPr="00BC3ABE">
        <w:t xml:space="preserve"> et très peu « rapide ». Cela donnerait quelque chose comme ces vecteurs (les dimensions</w:t>
      </w:r>
      <w:r w:rsidR="0049435F">
        <w:t xml:space="preserve"> sont séparées par des points-virgules</w:t>
      </w:r>
      <w:r w:rsidRPr="00BC3ABE">
        <w:t>) :</w:t>
      </w:r>
    </w:p>
    <w:p w14:paraId="2843992D" w14:textId="7D6CC1A1" w:rsidR="00E561EB" w:rsidRPr="00BC3ABE" w:rsidRDefault="00E561EB" w:rsidP="00650F7C">
      <w:pPr>
        <w:pStyle w:val="Retrait"/>
      </w:pPr>
      <w:r w:rsidRPr="00BC3ABE">
        <w:t>Chiot = [0</w:t>
      </w:r>
      <w:r w:rsidR="0049435F">
        <w:t>,</w:t>
      </w:r>
      <w:r w:rsidRPr="00BC3ABE">
        <w:t>0 </w:t>
      </w:r>
      <w:r w:rsidRPr="00BC3ABE">
        <w:rPr>
          <w:i/>
        </w:rPr>
        <w:t>féminin</w:t>
      </w:r>
      <w:r w:rsidR="0049435F">
        <w:rPr>
          <w:i/>
        </w:rPr>
        <w:t xml:space="preserve"> ; </w:t>
      </w:r>
      <w:r w:rsidRPr="00BC3ABE">
        <w:t>1</w:t>
      </w:r>
      <w:r w:rsidR="0049435F">
        <w:t>,</w:t>
      </w:r>
      <w:r w:rsidRPr="00BC3ABE">
        <w:t>0 </w:t>
      </w:r>
      <w:r w:rsidRPr="00BC3ABE">
        <w:rPr>
          <w:i/>
        </w:rPr>
        <w:t>animal</w:t>
      </w:r>
      <w:r w:rsidR="0049435F">
        <w:rPr>
          <w:i/>
        </w:rPr>
        <w:t> ;</w:t>
      </w:r>
      <w:r w:rsidR="0049435F" w:rsidRPr="00BC3ABE">
        <w:rPr>
          <w:i/>
        </w:rPr>
        <w:t xml:space="preserve"> </w:t>
      </w:r>
      <w:r w:rsidRPr="00650F7C">
        <w:t>0</w:t>
      </w:r>
      <w:r w:rsidR="0049435F" w:rsidRPr="00650F7C">
        <w:t>,</w:t>
      </w:r>
      <w:r w:rsidRPr="00650F7C">
        <w:t>1</w:t>
      </w:r>
      <w:r w:rsidRPr="00BC3ABE">
        <w:rPr>
          <w:i/>
        </w:rPr>
        <w:t xml:space="preserve"> âgé</w:t>
      </w:r>
      <w:r w:rsidR="0049435F">
        <w:rPr>
          <w:i/>
        </w:rPr>
        <w:t> ;</w:t>
      </w:r>
      <w:r w:rsidR="0049435F" w:rsidRPr="00BC3ABE">
        <w:rPr>
          <w:i/>
        </w:rPr>
        <w:t xml:space="preserve"> </w:t>
      </w:r>
      <w:r w:rsidRPr="00650F7C">
        <w:t>0</w:t>
      </w:r>
      <w:r w:rsidR="0049435F" w:rsidRPr="00650F7C">
        <w:t>,</w:t>
      </w:r>
      <w:r w:rsidRPr="00650F7C">
        <w:t>3</w:t>
      </w:r>
      <w:r w:rsidRPr="00BC3ABE">
        <w:rPr>
          <w:i/>
        </w:rPr>
        <w:t xml:space="preserve"> rapide</w:t>
      </w:r>
      <w:r w:rsidRPr="00BC3ABE">
        <w:t>] → [0</w:t>
      </w:r>
      <w:r w:rsidR="0049435F">
        <w:t>,</w:t>
      </w:r>
      <w:r w:rsidRPr="00BC3ABE">
        <w:t>0</w:t>
      </w:r>
      <w:r w:rsidR="0049435F">
        <w:t> ;</w:t>
      </w:r>
      <w:r w:rsidRPr="00BC3ABE">
        <w:t xml:space="preserve"> 1</w:t>
      </w:r>
      <w:r w:rsidR="0049435F">
        <w:t>,</w:t>
      </w:r>
      <w:r w:rsidRPr="00BC3ABE">
        <w:t>0</w:t>
      </w:r>
      <w:r w:rsidR="0049435F">
        <w:t xml:space="preserve"> ; </w:t>
      </w:r>
      <w:r w:rsidRPr="00BC3ABE">
        <w:t>0</w:t>
      </w:r>
      <w:r w:rsidR="0049435F">
        <w:t>,</w:t>
      </w:r>
      <w:r w:rsidRPr="00BC3ABE">
        <w:t>1</w:t>
      </w:r>
      <w:r w:rsidR="0049435F">
        <w:t> ;</w:t>
      </w:r>
      <w:r w:rsidRPr="00BC3ABE">
        <w:t xml:space="preserve"> 0</w:t>
      </w:r>
      <w:r w:rsidR="0049435F">
        <w:t>,</w:t>
      </w:r>
      <w:r w:rsidRPr="00BC3ABE">
        <w:t>3]</w:t>
      </w:r>
    </w:p>
    <w:p w14:paraId="44581450" w14:textId="4F2C1377" w:rsidR="00E561EB" w:rsidRPr="00BC3ABE" w:rsidRDefault="00E561EB" w:rsidP="00650F7C">
      <w:pPr>
        <w:pStyle w:val="Retrait"/>
      </w:pPr>
      <w:r w:rsidRPr="00BC3ABE">
        <w:t>Doyenne = [1</w:t>
      </w:r>
      <w:r w:rsidR="0049435F">
        <w:t>,</w:t>
      </w:r>
      <w:r w:rsidRPr="00BC3ABE">
        <w:t>0 </w:t>
      </w:r>
      <w:r w:rsidRPr="00BC3ABE">
        <w:rPr>
          <w:i/>
        </w:rPr>
        <w:t>féminin</w:t>
      </w:r>
      <w:r w:rsidR="0049435F">
        <w:t> ;</w:t>
      </w:r>
      <w:r w:rsidR="0049435F" w:rsidRPr="00BC3ABE">
        <w:t xml:space="preserve"> </w:t>
      </w:r>
      <w:r w:rsidRPr="00BC3ABE">
        <w:t>0</w:t>
      </w:r>
      <w:r w:rsidR="0049435F">
        <w:t>,</w:t>
      </w:r>
      <w:r w:rsidRPr="00BC3ABE">
        <w:t>0 </w:t>
      </w:r>
      <w:r w:rsidRPr="00BC3ABE">
        <w:rPr>
          <w:i/>
        </w:rPr>
        <w:t>animal</w:t>
      </w:r>
      <w:r w:rsidR="0049435F">
        <w:t> ;</w:t>
      </w:r>
      <w:r w:rsidR="0049435F" w:rsidRPr="00BC3ABE">
        <w:t xml:space="preserve"> </w:t>
      </w:r>
      <w:r w:rsidRPr="00BC3ABE">
        <w:t>0</w:t>
      </w:r>
      <w:r w:rsidR="0049435F">
        <w:t>,</w:t>
      </w:r>
      <w:r w:rsidRPr="00BC3ABE">
        <w:t>9 </w:t>
      </w:r>
      <w:r w:rsidRPr="00BC3ABE">
        <w:rPr>
          <w:i/>
        </w:rPr>
        <w:t>âgé</w:t>
      </w:r>
      <w:r w:rsidR="0049435F">
        <w:rPr>
          <w:i/>
        </w:rPr>
        <w:t> ;</w:t>
      </w:r>
      <w:r w:rsidR="0049435F" w:rsidRPr="00BC3ABE">
        <w:rPr>
          <w:i/>
        </w:rPr>
        <w:t xml:space="preserve"> </w:t>
      </w:r>
      <w:r w:rsidRPr="00650F7C">
        <w:t>0</w:t>
      </w:r>
      <w:r w:rsidR="0049435F" w:rsidRPr="00650F7C">
        <w:t>,</w:t>
      </w:r>
      <w:r w:rsidRPr="00650F7C">
        <w:t>1</w:t>
      </w:r>
      <w:r w:rsidRPr="00BC3ABE">
        <w:rPr>
          <w:i/>
        </w:rPr>
        <w:t xml:space="preserve"> rapide</w:t>
      </w:r>
      <w:r w:rsidRPr="00BC3ABE">
        <w:t>] → [1</w:t>
      </w:r>
      <w:r w:rsidR="0049435F">
        <w:t>,</w:t>
      </w:r>
      <w:r w:rsidRPr="00BC3ABE">
        <w:t>0</w:t>
      </w:r>
      <w:r w:rsidR="0049435F">
        <w:t> ;</w:t>
      </w:r>
      <w:r w:rsidR="0049435F" w:rsidRPr="00BC3ABE">
        <w:t xml:space="preserve"> </w:t>
      </w:r>
      <w:r w:rsidRPr="00BC3ABE">
        <w:t>0</w:t>
      </w:r>
      <w:r w:rsidR="0049435F">
        <w:t>,</w:t>
      </w:r>
      <w:r w:rsidRPr="00BC3ABE">
        <w:t>0</w:t>
      </w:r>
      <w:r w:rsidR="0049435F">
        <w:t> ;</w:t>
      </w:r>
      <w:r w:rsidR="0049435F" w:rsidRPr="00BC3ABE">
        <w:t xml:space="preserve"> </w:t>
      </w:r>
      <w:r w:rsidRPr="00BC3ABE">
        <w:t>0</w:t>
      </w:r>
      <w:r w:rsidR="0049435F">
        <w:t>,</w:t>
      </w:r>
      <w:r w:rsidRPr="00BC3ABE">
        <w:t>9</w:t>
      </w:r>
      <w:r w:rsidR="0049435F">
        <w:t xml:space="preserve"> ; </w:t>
      </w:r>
      <w:r w:rsidRPr="00BC3ABE">
        <w:t>0</w:t>
      </w:r>
      <w:r w:rsidR="0049435F">
        <w:t>,</w:t>
      </w:r>
      <w:r w:rsidRPr="00BC3ABE">
        <w:t>1]</w:t>
      </w:r>
    </w:p>
    <w:p w14:paraId="0D0C2416" w14:textId="626C923F" w:rsidR="0049435F" w:rsidRDefault="00E561EB" w:rsidP="00E44AC1">
      <w:pPr>
        <w:pStyle w:val="Retrait"/>
      </w:pPr>
      <w:r w:rsidRPr="00BC3ABE">
        <w:t xml:space="preserve">En 2013, une équipe de </w:t>
      </w:r>
      <w:r w:rsidR="00267AA3">
        <w:t xml:space="preserve">chercheurs de </w:t>
      </w:r>
      <w:r w:rsidRPr="00BC3ABE">
        <w:t>Google propose Word2vec, une représentation vectorielle pour 1</w:t>
      </w:r>
      <w:r w:rsidR="0049435F">
        <w:t>,</w:t>
      </w:r>
      <w:r w:rsidRPr="00BC3ABE">
        <w:t>6</w:t>
      </w:r>
      <w:r w:rsidR="00F41CD1">
        <w:t> </w:t>
      </w:r>
      <w:r w:rsidRPr="00BC3ABE">
        <w:t>milliard de mots anglais</w:t>
      </w:r>
      <w:r w:rsidR="00114470" w:rsidRPr="00BC3ABE">
        <w:rPr>
          <w:vertAlign w:val="superscript"/>
        </w:rPr>
        <w:endnoteReference w:id="9"/>
      </w:r>
      <w:r w:rsidR="00114470" w:rsidRPr="00BC3ABE">
        <w:t>.</w:t>
      </w:r>
      <w:r w:rsidRPr="00BC3ABE">
        <w:t xml:space="preserve"> Au contraire de notre exemple en quatre dimensions, leurs vecteurs comptent des centaines de dimensions pour mieux appréhender les nuances sémantiques de nos mots.</w:t>
      </w:r>
    </w:p>
    <w:p w14:paraId="4E71B064" w14:textId="6B951869" w:rsidR="0049435F" w:rsidRDefault="00E561EB" w:rsidP="00E44AC1">
      <w:pPr>
        <w:pStyle w:val="Retrait"/>
      </w:pPr>
      <w:r w:rsidRPr="00BC3ABE">
        <w:t xml:space="preserve">Une fois les mots représentés par des vecteurs, il devient possible de </w:t>
      </w:r>
      <w:del w:id="497" w:author="Microsoft Office User" w:date="2025-07-28T05:21:00Z">
        <w:r w:rsidRPr="00BC3ABE" w:rsidDel="0082463D">
          <w:delText xml:space="preserve">réaliser des opérations sur </w:delText>
        </w:r>
        <w:r w:rsidRPr="00BC3ABE" w:rsidDel="004741B3">
          <w:delText>ces vecteurs</w:delText>
        </w:r>
      </w:del>
      <w:ins w:id="498" w:author="Microsoft Office User" w:date="2025-07-28T05:21:00Z">
        <w:r w:rsidR="0082463D">
          <w:t>leur appliquer des opérations</w:t>
        </w:r>
      </w:ins>
      <w:r w:rsidRPr="00BC3ABE">
        <w:t>, par exemple les additionner ou les soustraire, en réalisant l’addition ou la soustraction sur chacune de leurs dimensions une par une.</w:t>
      </w:r>
      <w:r w:rsidR="0049435F">
        <w:t xml:space="preserve"> </w:t>
      </w:r>
      <w:del w:id="499" w:author="Microsoft Office User" w:date="2025-07-28T05:22:00Z">
        <w:r w:rsidRPr="00BC3ABE" w:rsidDel="00695B4C">
          <w:delText xml:space="preserve">En </w:delText>
        </w:r>
      </w:del>
      <w:ins w:id="500" w:author="Microsoft Office User" w:date="2025-07-28T05:22:00Z">
        <w:r w:rsidR="00695B4C">
          <w:t>Si l’on soustrait</w:t>
        </w:r>
        <w:r w:rsidR="00695B4C" w:rsidRPr="00BC3ABE">
          <w:t xml:space="preserve"> </w:t>
        </w:r>
      </w:ins>
      <w:del w:id="501" w:author="Microsoft Office User" w:date="2025-07-28T05:22:00Z">
        <w:r w:rsidRPr="00BC3ABE" w:rsidDel="00695B4C">
          <w:delText xml:space="preserve">soustrayant </w:delText>
        </w:r>
      </w:del>
      <w:r w:rsidRPr="00BC3ABE">
        <w:t xml:space="preserve">au vecteur </w:t>
      </w:r>
      <w:r w:rsidR="0049435F" w:rsidRPr="00650F7C">
        <w:rPr>
          <w:i/>
        </w:rPr>
        <w:t>doyenne</w:t>
      </w:r>
      <w:r w:rsidR="0049435F" w:rsidRPr="00BC3ABE">
        <w:t xml:space="preserve"> </w:t>
      </w:r>
      <w:r w:rsidRPr="00BC3ABE">
        <w:t>= [1</w:t>
      </w:r>
      <w:r w:rsidR="0049435F">
        <w:t>,</w:t>
      </w:r>
      <w:r w:rsidRPr="00BC3ABE">
        <w:t>0</w:t>
      </w:r>
      <w:r w:rsidR="0049435F">
        <w:t> ;</w:t>
      </w:r>
      <w:r w:rsidR="0049435F" w:rsidRPr="00BC3ABE">
        <w:t xml:space="preserve"> </w:t>
      </w:r>
      <w:r w:rsidRPr="00BC3ABE">
        <w:t>0</w:t>
      </w:r>
      <w:r w:rsidR="0049435F">
        <w:t>,</w:t>
      </w:r>
      <w:r w:rsidRPr="00BC3ABE">
        <w:t>0</w:t>
      </w:r>
      <w:r w:rsidR="0049435F">
        <w:t> ;</w:t>
      </w:r>
      <w:r w:rsidR="0049435F" w:rsidRPr="00BC3ABE">
        <w:t xml:space="preserve"> </w:t>
      </w:r>
      <w:r w:rsidRPr="00BC3ABE">
        <w:t>0</w:t>
      </w:r>
      <w:r w:rsidR="0049435F">
        <w:t>,</w:t>
      </w:r>
      <w:r w:rsidRPr="00BC3ABE">
        <w:t>9</w:t>
      </w:r>
      <w:r w:rsidR="0049435F">
        <w:t> ;</w:t>
      </w:r>
      <w:r w:rsidR="0049435F" w:rsidRPr="00BC3ABE">
        <w:t xml:space="preserve"> </w:t>
      </w:r>
      <w:r w:rsidRPr="00BC3ABE">
        <w:t>0</w:t>
      </w:r>
      <w:r w:rsidR="0049435F">
        <w:t>,</w:t>
      </w:r>
      <w:r w:rsidRPr="00BC3ABE">
        <w:t xml:space="preserve">1] le vecteur </w:t>
      </w:r>
      <w:r w:rsidR="0049435F" w:rsidRPr="00650F7C">
        <w:rPr>
          <w:i/>
        </w:rPr>
        <w:t>chiot</w:t>
      </w:r>
      <w:r w:rsidR="0049435F" w:rsidRPr="00BC3ABE">
        <w:t xml:space="preserve"> </w:t>
      </w:r>
      <w:r w:rsidRPr="00BC3ABE">
        <w:t>= [0</w:t>
      </w:r>
      <w:r w:rsidR="0049435F">
        <w:t>,</w:t>
      </w:r>
      <w:r w:rsidRPr="00BC3ABE">
        <w:t>0</w:t>
      </w:r>
      <w:r w:rsidR="0049435F">
        <w:t> ;</w:t>
      </w:r>
      <w:r w:rsidR="0049435F" w:rsidRPr="00BC3ABE">
        <w:t xml:space="preserve"> </w:t>
      </w:r>
      <w:r w:rsidRPr="00BC3ABE">
        <w:t>1</w:t>
      </w:r>
      <w:r w:rsidR="0049435F">
        <w:t>,</w:t>
      </w:r>
      <w:r w:rsidRPr="00BC3ABE">
        <w:t>0</w:t>
      </w:r>
      <w:r w:rsidR="0049435F">
        <w:t> ;</w:t>
      </w:r>
      <w:r w:rsidR="0049435F" w:rsidRPr="00BC3ABE">
        <w:t xml:space="preserve"> </w:t>
      </w:r>
      <w:r w:rsidRPr="00BC3ABE">
        <w:t>0</w:t>
      </w:r>
      <w:r w:rsidR="0049435F">
        <w:t>,</w:t>
      </w:r>
      <w:r w:rsidRPr="00BC3ABE">
        <w:t>1</w:t>
      </w:r>
      <w:r w:rsidR="0049435F">
        <w:t> ;</w:t>
      </w:r>
      <w:r w:rsidR="0049435F" w:rsidRPr="00BC3ABE">
        <w:t xml:space="preserve"> </w:t>
      </w:r>
      <w:r w:rsidRPr="00BC3ABE">
        <w:t>0</w:t>
      </w:r>
      <w:r w:rsidR="0049435F">
        <w:t>,</w:t>
      </w:r>
      <w:r w:rsidRPr="00BC3ABE">
        <w:t>3], on obtient ainsi le vecteur valant [1</w:t>
      </w:r>
      <w:r w:rsidR="0049435F">
        <w:t>,</w:t>
      </w:r>
      <w:r w:rsidRPr="00BC3ABE">
        <w:t>0</w:t>
      </w:r>
      <w:r w:rsidR="0049435F">
        <w:t> ;</w:t>
      </w:r>
      <w:r w:rsidR="0049435F" w:rsidRPr="00BC3ABE">
        <w:t xml:space="preserve"> </w:t>
      </w:r>
      <w:r w:rsidR="0049435F" w:rsidRPr="0049435F">
        <w:t>−</w:t>
      </w:r>
      <w:r w:rsidR="0049435F">
        <w:t> </w:t>
      </w:r>
      <w:r w:rsidRPr="00BC3ABE">
        <w:t>1</w:t>
      </w:r>
      <w:r w:rsidR="0049435F">
        <w:t>,</w:t>
      </w:r>
      <w:r w:rsidRPr="00BC3ABE">
        <w:t>0</w:t>
      </w:r>
      <w:r w:rsidR="0049435F">
        <w:t> ;</w:t>
      </w:r>
      <w:r w:rsidR="0049435F" w:rsidRPr="00BC3ABE">
        <w:t xml:space="preserve"> </w:t>
      </w:r>
      <w:r w:rsidRPr="00BC3ABE">
        <w:t>0</w:t>
      </w:r>
      <w:r w:rsidR="0049435F">
        <w:t>,</w:t>
      </w:r>
      <w:r w:rsidRPr="00BC3ABE">
        <w:t>8</w:t>
      </w:r>
      <w:r w:rsidR="0049435F">
        <w:t xml:space="preserve"> ; </w:t>
      </w:r>
      <w:r w:rsidR="0049435F" w:rsidRPr="0049435F">
        <w:t>−</w:t>
      </w:r>
      <w:r w:rsidR="0049435F">
        <w:t> </w:t>
      </w:r>
      <w:r w:rsidRPr="00BC3ABE">
        <w:t>0</w:t>
      </w:r>
      <w:r w:rsidR="0049435F">
        <w:t>,</w:t>
      </w:r>
      <w:r w:rsidRPr="00BC3ABE">
        <w:t>2].</w:t>
      </w:r>
    </w:p>
    <w:p w14:paraId="6C918C81" w14:textId="017971B6" w:rsidR="0049435F" w:rsidRDefault="00E561EB" w:rsidP="00E44AC1">
      <w:pPr>
        <w:pStyle w:val="Retrait"/>
      </w:pPr>
      <w:r w:rsidRPr="00BC3ABE">
        <w:t>Dans le cas de la représentation Word2vec, les chercheurs s’aperçoivent d’un résultat stupéfiant : les opérations réalisées sur les vecteurs reproduisaient le sens des opérations sur les concepts sous-jacents</w:t>
      </w:r>
      <w:r w:rsidR="009A3A70">
        <w:t> </w:t>
      </w:r>
      <w:r w:rsidRPr="00BC3ABE">
        <w:t xml:space="preserve">! Par exemple, en prenant le vecteur qui représentait le mot </w:t>
      </w:r>
      <w:r w:rsidRPr="00BC3ABE">
        <w:rPr>
          <w:i/>
        </w:rPr>
        <w:t>reine</w:t>
      </w:r>
      <w:r w:rsidRPr="00BC3ABE">
        <w:t xml:space="preserve">, si on lui soustrait le vecteur de </w:t>
      </w:r>
      <w:r w:rsidRPr="00BC3ABE">
        <w:rPr>
          <w:i/>
        </w:rPr>
        <w:t>femme</w:t>
      </w:r>
      <w:r w:rsidRPr="00BC3ABE">
        <w:t xml:space="preserve">, et qu’on ajoute </w:t>
      </w:r>
      <w:r w:rsidRPr="00BC3ABE">
        <w:rPr>
          <w:i/>
        </w:rPr>
        <w:t>homme</w:t>
      </w:r>
      <w:r w:rsidRPr="00BC3ABE">
        <w:t xml:space="preserve">, on obtient le vecteur de </w:t>
      </w:r>
      <w:r w:rsidRPr="00BC3ABE">
        <w:rPr>
          <w:i/>
        </w:rPr>
        <w:t>roi</w:t>
      </w:r>
      <w:r w:rsidRPr="00BC3ABE">
        <w:t xml:space="preserve"> : cela traduit en termes mathématiques la relation conceptuelle « un roi est à un homme ce </w:t>
      </w:r>
      <w:r w:rsidR="0049435F" w:rsidRPr="00BC3ABE">
        <w:t>qu</w:t>
      </w:r>
      <w:r w:rsidR="0049435F">
        <w:t>’</w:t>
      </w:r>
      <w:r w:rsidR="0049435F" w:rsidRPr="00BC3ABE">
        <w:t xml:space="preserve">une </w:t>
      </w:r>
      <w:r w:rsidRPr="00BC3ABE">
        <w:t>reine est à une femme ».</w:t>
      </w:r>
    </w:p>
    <w:p w14:paraId="552E1E40" w14:textId="29C3AB23" w:rsidR="00846FD8" w:rsidRPr="00846FD8" w:rsidRDefault="00846FD8" w:rsidP="00E44AC1">
      <w:pPr>
        <w:pStyle w:val="Retrait"/>
      </w:pPr>
      <w:r>
        <w:t>Pourtant, les chercheurs n’avaient pas encodé eux-mêmes cette relation : ils avaient simplement appliqué une procédure d’entraînement à des réseaux de neurones sur un grand corpus de textes, et le réseau de neurones avait trouvé *de lui-même* ces relations</w:t>
      </w:r>
      <w:r w:rsidR="0049435F">
        <w:t xml:space="preserve">. </w:t>
      </w:r>
      <w:r>
        <w:t xml:space="preserve">Ce fut </w:t>
      </w:r>
      <w:r w:rsidR="00093AFA">
        <w:t>une</w:t>
      </w:r>
      <w:r>
        <w:t xml:space="preserve"> démonstration</w:t>
      </w:r>
      <w:r w:rsidR="00093AFA">
        <w:t xml:space="preserve"> éclatante</w:t>
      </w:r>
      <w:r>
        <w:t xml:space="preserve"> que les réseaux de neurones pourraient *comprendre* des textes.</w:t>
      </w:r>
    </w:p>
    <w:p w14:paraId="3BEB23DD" w14:textId="77777777" w:rsidR="00E561EB" w:rsidRPr="00BC3ABE" w:rsidRDefault="00E561EB" w:rsidP="00650F7C">
      <w:pPr>
        <w:rPr>
          <w:color w:val="000000" w:themeColor="text1"/>
        </w:rPr>
      </w:pPr>
      <w:r w:rsidRPr="00BC3ABE">
        <w:rPr>
          <w:color w:val="000000" w:themeColor="text1"/>
        </w:rPr>
        <w:t>Cependant,</w:t>
      </w:r>
      <w:r w:rsidRPr="00BC3ABE">
        <w:t xml:space="preserve"> les réseaux de neurones profonds de cette époque ne sont pas encore capables de prendre en compte des interactions dynamiques entre les différentes variables données en entrée</w:t>
      </w:r>
      <w:r w:rsidRPr="00BC3ABE">
        <w:rPr>
          <w:color w:val="000000" w:themeColor="text1"/>
        </w:rPr>
        <w:t xml:space="preserve"> (ici les variables d’entrée sont les mots</w:t>
      </w:r>
      <w:r w:rsidRPr="00BC3ABE">
        <w:rPr>
          <w:rStyle w:val="Hyperlink2"/>
          <w:rFonts w:cs="Times New Roman"/>
          <w:color w:val="000000" w:themeColor="text1"/>
          <w:sz w:val="26"/>
          <w:szCs w:val="26"/>
        </w:rPr>
        <w:t xml:space="preserve"> </w:t>
      </w:r>
      <w:r w:rsidRPr="00650F7C">
        <w:t>d’une phrase</w:t>
      </w:r>
      <w:r w:rsidRPr="00BC3ABE">
        <w:rPr>
          <w:color w:val="000000" w:themeColor="text1"/>
        </w:rPr>
        <w:t>).</w:t>
      </w:r>
    </w:p>
    <w:p w14:paraId="46CB9A39" w14:textId="1FA211C4" w:rsidR="00E561EB" w:rsidRPr="00BC3ABE" w:rsidRDefault="00E561EB" w:rsidP="00650F7C">
      <w:r w:rsidRPr="00BC3ABE">
        <w:rPr>
          <w:color w:val="000000" w:themeColor="text1"/>
        </w:rPr>
        <w:t>Cette limitation structurelle se révèle rédhibitoire pour traiter efficacement des textes. Donnons-en un exemple</w:t>
      </w:r>
      <w:r w:rsidRPr="00BC3ABE">
        <w:rPr>
          <w:rStyle w:val="Hyperlink2"/>
          <w:rFonts w:cs="Times New Roman"/>
          <w:color w:val="000000" w:themeColor="text1"/>
        </w:rPr>
        <w:t>.</w:t>
      </w:r>
      <w:r w:rsidRPr="00BC3ABE">
        <w:rPr>
          <w:spacing w:val="-1"/>
        </w:rPr>
        <w:t xml:space="preserve"> </w:t>
      </w:r>
      <w:r w:rsidRPr="00BC3ABE">
        <w:t>Dans</w:t>
      </w:r>
      <w:r w:rsidRPr="00BC3ABE">
        <w:rPr>
          <w:spacing w:val="-1"/>
        </w:rPr>
        <w:t xml:space="preserve"> </w:t>
      </w:r>
      <w:r w:rsidRPr="00BC3ABE">
        <w:t>les</w:t>
      </w:r>
      <w:r w:rsidRPr="00BC3ABE">
        <w:rPr>
          <w:spacing w:val="-1"/>
        </w:rPr>
        <w:t xml:space="preserve"> </w:t>
      </w:r>
      <w:r w:rsidRPr="00BC3ABE">
        <w:t>tâches</w:t>
      </w:r>
      <w:r w:rsidRPr="00BC3ABE">
        <w:rPr>
          <w:spacing w:val="-1"/>
        </w:rPr>
        <w:t xml:space="preserve"> </w:t>
      </w:r>
      <w:r w:rsidRPr="00BC3ABE">
        <w:t>de</w:t>
      </w:r>
      <w:r w:rsidRPr="00BC3ABE">
        <w:rPr>
          <w:spacing w:val="-1"/>
        </w:rPr>
        <w:t xml:space="preserve"> </w:t>
      </w:r>
      <w:r w:rsidRPr="00BC3ABE">
        <w:t>traduction,</w:t>
      </w:r>
      <w:r w:rsidRPr="00BC3ABE">
        <w:rPr>
          <w:spacing w:val="-1"/>
        </w:rPr>
        <w:t xml:space="preserve"> </w:t>
      </w:r>
      <w:r w:rsidRPr="00BC3ABE">
        <w:t>les</w:t>
      </w:r>
      <w:r w:rsidRPr="00BC3ABE">
        <w:rPr>
          <w:spacing w:val="-1"/>
        </w:rPr>
        <w:t xml:space="preserve"> </w:t>
      </w:r>
      <w:r w:rsidRPr="00BC3ABE">
        <w:t>ordres</w:t>
      </w:r>
      <w:r w:rsidRPr="00BC3ABE">
        <w:rPr>
          <w:spacing w:val="-1"/>
        </w:rPr>
        <w:t xml:space="preserve"> </w:t>
      </w:r>
      <w:r w:rsidRPr="00BC3ABE">
        <w:t>des</w:t>
      </w:r>
      <w:r w:rsidRPr="00BC3ABE">
        <w:rPr>
          <w:spacing w:val="-1"/>
        </w:rPr>
        <w:t xml:space="preserve"> </w:t>
      </w:r>
      <w:r w:rsidRPr="00BC3ABE">
        <w:t>mots</w:t>
      </w:r>
      <w:r w:rsidRPr="00BC3ABE">
        <w:rPr>
          <w:spacing w:val="-1"/>
        </w:rPr>
        <w:t xml:space="preserve"> </w:t>
      </w:r>
      <w:r w:rsidRPr="00BC3ABE">
        <w:t>peuvent</w:t>
      </w:r>
      <w:r w:rsidRPr="00BC3ABE">
        <w:rPr>
          <w:spacing w:val="-1"/>
        </w:rPr>
        <w:t xml:space="preserve"> </w:t>
      </w:r>
      <w:r w:rsidRPr="00BC3ABE">
        <w:t>changer du tout au tout, par exemple du français vers l’allemand où le verbe est rejeté à la fin des propositions relatives</w:t>
      </w:r>
      <w:r w:rsidRPr="00BC3ABE">
        <w:rPr>
          <w:rStyle w:val="FootnoteReference"/>
          <w:rFonts w:ascii="Times New Roman" w:hAnsi="Times New Roman" w:cs="Times New Roman"/>
        </w:rPr>
        <w:footnoteReference w:id="29"/>
      </w:r>
      <w:r w:rsidRPr="00BC3ABE">
        <w:t>.</w:t>
      </w:r>
      <w:r w:rsidRPr="00BC3ABE">
        <w:rPr>
          <w:color w:val="000000" w:themeColor="text1"/>
        </w:rPr>
        <w:t xml:space="preserve"> </w:t>
      </w:r>
      <w:r w:rsidRPr="00BC3ABE">
        <w:t xml:space="preserve">Or le réseau de neurones que nous avons décrit jusqu’à présent traite ses entrées uniquement en fonction de leur position (pour s’en convaincre, revoir la structure </w:t>
      </w:r>
      <w:r w:rsidRPr="00BC3ABE">
        <w:lastRenderedPageBreak/>
        <w:t xml:space="preserve">du neurone sur la </w:t>
      </w:r>
      <w:r w:rsidRPr="00650F7C">
        <w:rPr>
          <w:highlight w:val="yellow"/>
        </w:rPr>
        <w:t>figure</w:t>
      </w:r>
      <w:r w:rsidR="009A3A70" w:rsidRPr="00650F7C">
        <w:rPr>
          <w:color w:val="000000" w:themeColor="text1"/>
          <w:highlight w:val="yellow"/>
        </w:rPr>
        <w:t> </w:t>
      </w:r>
      <w:r w:rsidRPr="00650F7C">
        <w:rPr>
          <w:highlight w:val="yellow"/>
        </w:rPr>
        <w:t>3)</w:t>
      </w:r>
      <w:r w:rsidRPr="00BC3ABE">
        <w:t> : le mot en position 2 sera toujours traité de la même manière, qu’il soit un verbe ou un pronom</w:t>
      </w:r>
      <w:r w:rsidRPr="00BC3ABE">
        <w:rPr>
          <w:color w:val="000000" w:themeColor="text1"/>
        </w:rPr>
        <w:t>. Ainsi, il reste impossible d’accorder le verbe à son sujet, à moins que sujet et verbe se trouvent toujours à la même position</w:t>
      </w:r>
      <w:r w:rsidRPr="00BC3ABE">
        <w:t>.</w:t>
      </w:r>
    </w:p>
    <w:p w14:paraId="0BE84B63" w14:textId="52892C20" w:rsidR="00114470" w:rsidRPr="00BC3ABE" w:rsidRDefault="00E561EB" w:rsidP="00650F7C">
      <w:bookmarkStart w:id="502" w:name="_bookmark32"/>
      <w:bookmarkEnd w:id="502"/>
      <w:r w:rsidRPr="00BC3ABE">
        <w:t xml:space="preserve">La solution </w:t>
      </w:r>
      <w:r w:rsidRPr="00BC3ABE">
        <w:rPr>
          <w:color w:val="000000" w:themeColor="text1"/>
        </w:rPr>
        <w:t>arrive</w:t>
      </w:r>
      <w:r w:rsidRPr="00BC3ABE">
        <w:t xml:space="preserve"> en 2015 avec l’arrivée d’un nouveau composant, qu’on appelle «</w:t>
      </w:r>
      <w:r w:rsidRPr="00BC3ABE">
        <w:rPr>
          <w:spacing w:val="-3"/>
        </w:rPr>
        <w:t> </w:t>
      </w:r>
      <w:r w:rsidRPr="00BC3ABE">
        <w:t xml:space="preserve">couche </w:t>
      </w:r>
      <w:r w:rsidR="00114470" w:rsidRPr="00BC3ABE">
        <w:rPr>
          <w:color w:val="000000" w:themeColor="text1"/>
        </w:rPr>
        <w:t>d’</w:t>
      </w:r>
      <w:r w:rsidR="00114470">
        <w:rPr>
          <w:color w:val="000000" w:themeColor="text1"/>
        </w:rPr>
        <w:t>a</w:t>
      </w:r>
      <w:r w:rsidR="00114470" w:rsidRPr="00BC3ABE">
        <w:rPr>
          <w:color w:val="000000" w:themeColor="text1"/>
        </w:rPr>
        <w:t>ttention </w:t>
      </w:r>
      <w:r w:rsidRPr="00BC3ABE">
        <w:rPr>
          <w:color w:val="000000" w:themeColor="text1"/>
        </w:rPr>
        <w:t>» (</w:t>
      </w:r>
      <w:r w:rsidRPr="00BC3ABE">
        <w:rPr>
          <w:i/>
          <w:iCs/>
        </w:rPr>
        <w:t>attention layer</w:t>
      </w:r>
      <w:r w:rsidRPr="00BC3ABE">
        <w:t xml:space="preserve"> en anglais), conçu dans le laboratoire de Yoshua Bengio</w:t>
      </w:r>
      <w:bookmarkStart w:id="503" w:name="_bookmark34"/>
      <w:bookmarkEnd w:id="503"/>
      <w:r w:rsidR="00114470" w:rsidRPr="00BC3ABE">
        <w:rPr>
          <w:rStyle w:val="EndnoteReference"/>
          <w:rFonts w:ascii="Times New Roman" w:hAnsi="Times New Roman" w:cs="Times New Roman"/>
        </w:rPr>
        <w:endnoteReference w:id="10"/>
      </w:r>
      <w:r w:rsidR="00114470" w:rsidRPr="00BC3ABE">
        <w:t xml:space="preserve">. La couche d’attention est trop complexe pour être traitée ici, mais </w:t>
      </w:r>
      <w:r w:rsidR="00114470" w:rsidRPr="00BC3ABE">
        <w:rPr>
          <w:color w:val="000000" w:themeColor="text1"/>
        </w:rPr>
        <w:t>disons seulement qu’il</w:t>
      </w:r>
      <w:r w:rsidR="00114470" w:rsidRPr="00BC3ABE">
        <w:t xml:space="preserve"> s’agit d’une structure spécifique utilisable dans n’importe quel réseau de neurone pour traiter les entrées de manière dynamique. Cela permet par exemple</w:t>
      </w:r>
      <w:r w:rsidR="00114470" w:rsidRPr="00BC3ABE">
        <w:rPr>
          <w:color w:val="000000" w:themeColor="text1"/>
        </w:rPr>
        <w:t>, en traitement de texte,</w:t>
      </w:r>
      <w:r w:rsidR="00114470" w:rsidRPr="00BC3ABE">
        <w:t xml:space="preserve"> de transmettre efficacement l’information «</w:t>
      </w:r>
      <w:r w:rsidR="00114470" w:rsidRPr="00BC3ABE">
        <w:rPr>
          <w:spacing w:val="-5"/>
        </w:rPr>
        <w:t> </w:t>
      </w:r>
      <w:r w:rsidR="00114470" w:rsidRPr="00BC3ABE">
        <w:t>genre féminin</w:t>
      </w:r>
      <w:r w:rsidR="00114470" w:rsidRPr="00BC3ABE">
        <w:rPr>
          <w:spacing w:val="-5"/>
        </w:rPr>
        <w:t> </w:t>
      </w:r>
      <w:r w:rsidR="00114470" w:rsidRPr="00BC3ABE">
        <w:t>» entre un sujet et son verbe pour faire correctement l’accord, même s’ils sont situés à des emplacements imprévisibles.</w:t>
      </w:r>
    </w:p>
    <w:p w14:paraId="69A0BDCC" w14:textId="7994ED13" w:rsidR="00E561EB" w:rsidRPr="00BC3ABE" w:rsidRDefault="00114470" w:rsidP="00650F7C">
      <w:r w:rsidRPr="00BC3ABE">
        <w:t>Cette invention géniale n’est pas remarquée tout de suite, mais en 2017, coup de tonnerre : des chercheurs de Google publient un article intitulé « </w:t>
      </w:r>
      <w:r w:rsidRPr="00650F7C">
        <w:t>Attention is all you need</w:t>
      </w:r>
      <w:bookmarkStart w:id="505" w:name="_bookmark33"/>
      <w:bookmarkEnd w:id="505"/>
      <w:r w:rsidRPr="00BC3ABE">
        <w:rPr>
          <w:rStyle w:val="EndnoteReference"/>
          <w:rFonts w:ascii="Times New Roman" w:hAnsi="Times New Roman" w:cs="Times New Roman"/>
        </w:rPr>
        <w:endnoteReference w:id="11"/>
      </w:r>
      <w:r w:rsidRPr="005875CC">
        <w:t> </w:t>
      </w:r>
      <w:r w:rsidR="00E561EB" w:rsidRPr="005875CC">
        <w:t>»</w:t>
      </w:r>
      <w:r w:rsidR="00E561EB" w:rsidRPr="00BC3ABE">
        <w:rPr>
          <w:rStyle w:val="Hyperlink2"/>
          <w:rFonts w:cs="Times New Roman"/>
          <w:color w:val="000000" w:themeColor="text1"/>
        </w:rPr>
        <w:t xml:space="preserve"> </w:t>
      </w:r>
      <w:r w:rsidR="00E561EB" w:rsidRPr="00650F7C">
        <w:t>(« Tout</w:t>
      </w:r>
      <w:r w:rsidR="00E561EB" w:rsidRPr="003127FE">
        <w:t xml:space="preserve"> ce </w:t>
      </w:r>
      <w:r w:rsidR="00E561EB" w:rsidRPr="00650F7C">
        <w:t>qu’il</w:t>
      </w:r>
      <w:r w:rsidR="00E561EB" w:rsidRPr="003127FE">
        <w:t xml:space="preserve"> vous </w:t>
      </w:r>
      <w:r w:rsidR="00E561EB" w:rsidRPr="00650F7C">
        <w:t xml:space="preserve">faut, c’est de </w:t>
      </w:r>
      <w:r w:rsidRPr="00650F7C">
        <w:t>l’</w:t>
      </w:r>
      <w:r>
        <w:t>a</w:t>
      </w:r>
      <w:r w:rsidRPr="00650F7C">
        <w:t>ttention </w:t>
      </w:r>
      <w:r w:rsidR="00E561EB" w:rsidRPr="003127FE">
        <w:t>»)</w:t>
      </w:r>
      <w:r w:rsidR="00E561EB" w:rsidRPr="00BC3ABE">
        <w:t xml:space="preserve"> où ils utilisent cette </w:t>
      </w:r>
      <w:r w:rsidRPr="00650F7C">
        <w:rPr>
          <w:i/>
        </w:rPr>
        <w:t>attention</w:t>
      </w:r>
      <w:r w:rsidRPr="00BC3ABE">
        <w:t xml:space="preserve"> </w:t>
      </w:r>
      <w:r w:rsidR="00E561EB" w:rsidRPr="00BC3ABE">
        <w:t>comme pièce maîtresse d’une nouvelle architecture de modèle nommée Transformers. L’architecture Transformers bat les meilleurs modèles de son temps sur de nombreux tests, tout en étant cent fois moins coûteuse à entraîner !</w:t>
      </w:r>
    </w:p>
    <w:p w14:paraId="0F9E0614" w14:textId="6BB06AD5" w:rsidR="00267AA3" w:rsidRPr="00BC3ABE" w:rsidRDefault="00E561EB" w:rsidP="00650F7C">
      <w:r w:rsidRPr="00BC3ABE">
        <w:t xml:space="preserve">L’importance de cette invention est capitale : l’article </w:t>
      </w:r>
      <w:r w:rsidR="00114470">
        <w:t>« </w:t>
      </w:r>
      <w:r w:rsidRPr="00650F7C">
        <w:t xml:space="preserve">Attention is </w:t>
      </w:r>
      <w:r w:rsidR="00114470" w:rsidRPr="003127FE">
        <w:t>all you need</w:t>
      </w:r>
      <w:r w:rsidR="00114470" w:rsidRPr="0080673A">
        <w:t> »</w:t>
      </w:r>
      <w:r w:rsidRPr="00BC3ABE">
        <w:t xml:space="preserve"> a été cité en </w:t>
      </w:r>
      <w:del w:id="506" w:author="Microsoft Office User" w:date="2025-07-28T04:31:00Z">
        <w:r w:rsidRPr="00BC3ABE" w:rsidDel="00CA0820">
          <w:delText>ses quelques années d’existence</w:delText>
        </w:r>
      </w:del>
      <w:ins w:id="507" w:author="Microsoft Office User" w:date="2025-07-28T04:31:00Z">
        <w:r w:rsidR="00CA0820">
          <w:t>quelques année</w:t>
        </w:r>
      </w:ins>
      <w:ins w:id="508" w:author="Microsoft Office User" w:date="2025-07-28T04:32:00Z">
        <w:r w:rsidR="00CA0820">
          <w:t>s</w:t>
        </w:r>
      </w:ins>
      <w:r w:rsidRPr="00BC3ABE">
        <w:t xml:space="preserve"> </w:t>
      </w:r>
      <w:del w:id="509" w:author="Microsoft Office User" w:date="2025-07-28T04:32:00Z">
        <w:r w:rsidRPr="00BC3ABE" w:rsidDel="000D6990">
          <w:delText xml:space="preserve">dans </w:delText>
        </w:r>
      </w:del>
      <w:ins w:id="510" w:author="Microsoft Office User" w:date="2025-07-28T04:32:00Z">
        <w:r w:rsidR="000D6990">
          <w:t>par</w:t>
        </w:r>
        <w:r w:rsidR="000D6990" w:rsidRPr="00BC3ABE">
          <w:t xml:space="preserve"> </w:t>
        </w:r>
      </w:ins>
      <w:r w:rsidRPr="00BC3ABE">
        <w:t>plus de cent mille articles scientifiques, soit presque autant que l’ensemble du travail d’un immense scientifique comme Stephen Hawking, et il a posé les bases de la plus grande révolution de l’IA.</w:t>
      </w:r>
    </w:p>
    <w:p w14:paraId="0F4D9E20" w14:textId="1836C75B" w:rsidR="00E561EB" w:rsidRPr="00BC3ABE" w:rsidRDefault="00E561EB" w:rsidP="00E44AC1">
      <w:pPr>
        <w:pStyle w:val="Heading3"/>
        <w:spacing w:line="276" w:lineRule="auto"/>
        <w:rPr>
          <w:rFonts w:ascii="Times New Roman" w:hAnsi="Times New Roman" w:cs="Times New Roman"/>
        </w:rPr>
      </w:pPr>
      <w:bookmarkStart w:id="511" w:name="_Toc16"/>
      <w:bookmarkStart w:id="512" w:name="_Toc201332055"/>
      <w:r w:rsidRPr="00BC3ABE">
        <w:rPr>
          <w:rFonts w:ascii="Times New Roman" w:hAnsi="Times New Roman" w:cs="Times New Roman"/>
        </w:rPr>
        <w:t>La</w:t>
      </w:r>
      <w:r w:rsidRPr="00BC3ABE">
        <w:rPr>
          <w:rFonts w:ascii="Times New Roman" w:hAnsi="Times New Roman" w:cs="Times New Roman"/>
          <w:spacing w:val="-3"/>
        </w:rPr>
        <w:t xml:space="preserve"> </w:t>
      </w:r>
      <w:r w:rsidRPr="00BC3ABE">
        <w:rPr>
          <w:rFonts w:ascii="Times New Roman" w:hAnsi="Times New Roman" w:cs="Times New Roman"/>
        </w:rPr>
        <w:t>machine</w:t>
      </w:r>
      <w:r w:rsidRPr="00BC3ABE">
        <w:rPr>
          <w:rFonts w:ascii="Times New Roman" w:hAnsi="Times New Roman" w:cs="Times New Roman"/>
          <w:spacing w:val="-2"/>
        </w:rPr>
        <w:t xml:space="preserve"> </w:t>
      </w:r>
      <w:r w:rsidRPr="00BC3ABE">
        <w:rPr>
          <w:rFonts w:ascii="Times New Roman" w:hAnsi="Times New Roman" w:cs="Times New Roman"/>
        </w:rPr>
        <w:t>parle</w:t>
      </w:r>
      <w:r w:rsidRPr="00BC3ABE">
        <w:rPr>
          <w:rFonts w:ascii="Times New Roman" w:hAnsi="Times New Roman" w:cs="Times New Roman"/>
          <w:spacing w:val="-2"/>
        </w:rPr>
        <w:t> </w:t>
      </w:r>
      <w:r w:rsidRPr="00BC3ABE">
        <w:rPr>
          <w:rFonts w:ascii="Times New Roman" w:hAnsi="Times New Roman" w:cs="Times New Roman"/>
        </w:rPr>
        <w:t>:</w:t>
      </w:r>
      <w:r w:rsidRPr="00BC3ABE">
        <w:rPr>
          <w:rFonts w:ascii="Times New Roman" w:hAnsi="Times New Roman" w:cs="Times New Roman"/>
          <w:spacing w:val="-2"/>
        </w:rPr>
        <w:t xml:space="preserve"> </w:t>
      </w:r>
      <w:r w:rsidRPr="00BC3ABE">
        <w:rPr>
          <w:rFonts w:ascii="Times New Roman" w:hAnsi="Times New Roman" w:cs="Times New Roman"/>
        </w:rPr>
        <w:t>l’architecture</w:t>
      </w:r>
      <w:r w:rsidRPr="00BC3ABE">
        <w:rPr>
          <w:rFonts w:ascii="Times New Roman" w:hAnsi="Times New Roman" w:cs="Times New Roman"/>
          <w:spacing w:val="-2"/>
        </w:rPr>
        <w:t xml:space="preserve"> </w:t>
      </w:r>
      <w:del w:id="513" w:author="Microsoft Office User" w:date="2025-07-28T04:28:00Z">
        <w:r w:rsidRPr="00BC3ABE" w:rsidDel="00155F25">
          <w:rPr>
            <w:rFonts w:ascii="Times New Roman" w:hAnsi="Times New Roman" w:cs="Times New Roman"/>
            <w:spacing w:val="-2"/>
          </w:rPr>
          <w:delText>Decoder</w:delText>
        </w:r>
      </w:del>
      <w:bookmarkEnd w:id="511"/>
      <w:bookmarkEnd w:id="512"/>
      <w:ins w:id="514" w:author="Microsoft Office User" w:date="2025-07-28T04:28:00Z">
        <w:r w:rsidR="00155F25">
          <w:rPr>
            <w:rFonts w:ascii="Times New Roman" w:hAnsi="Times New Roman" w:cs="Times New Roman"/>
            <w:spacing w:val="-2"/>
          </w:rPr>
          <w:t>Décodeur</w:t>
        </w:r>
      </w:ins>
    </w:p>
    <w:p w14:paraId="2FB7F104" w14:textId="0A0175AC" w:rsidR="00E561EB" w:rsidRPr="00BC3ABE" w:rsidRDefault="00E561EB" w:rsidP="00650F7C">
      <w:pPr>
        <w:rPr>
          <w:rFonts w:eastAsia="Times New Roman"/>
          <w:color w:val="000000" w:themeColor="text1"/>
          <w:lang w:eastAsia="fr-FR"/>
        </w:rPr>
      </w:pPr>
      <w:r w:rsidRPr="00BC3ABE">
        <w:t xml:space="preserve">Les modèles de langage </w:t>
      </w:r>
      <w:r w:rsidRPr="00BC3ABE">
        <w:rPr>
          <w:color w:val="000000" w:themeColor="text1"/>
        </w:rPr>
        <w:t>les plus avancés</w:t>
      </w:r>
      <w:r w:rsidRPr="00BC3ABE">
        <w:t xml:space="preserve"> sont construits sur l’architecture </w:t>
      </w:r>
      <w:del w:id="515" w:author="Microsoft Office User" w:date="2025-07-28T04:28:00Z">
        <w:r w:rsidRPr="00BC3ABE" w:rsidDel="00155F25">
          <w:delText>Decoder</w:delText>
        </w:r>
      </w:del>
      <w:ins w:id="516" w:author="Microsoft Office User" w:date="2025-07-28T04:29:00Z">
        <w:r w:rsidR="0056640D">
          <w:t>Decoder</w:t>
        </w:r>
      </w:ins>
      <w:r w:rsidRPr="00BC3ABE">
        <w:t xml:space="preserve"> (francisé en Décodeur), qui est une variante de Transformers capable de générer des textes.</w:t>
      </w:r>
    </w:p>
    <w:p w14:paraId="3EA5F38E" w14:textId="77777777" w:rsidR="00E561EB" w:rsidRPr="00BC3ABE" w:rsidRDefault="00E561EB" w:rsidP="00650F7C">
      <w:r w:rsidRPr="00BC3ABE">
        <w:t>Ces modèles peuvent donner l’impression de générer des idées entières, mais en réalité, ils ne font qu’ajouter un morceau de mot à la suite d’un texte donné en entrée, en choisissant bien ce morceau de mot pour qu’il corresponde à une suite probable pour le texte.</w:t>
      </w:r>
    </w:p>
    <w:p w14:paraId="7F7D64E6" w14:textId="66A3F585" w:rsidR="00E561EB" w:rsidRPr="00BC3ABE" w:rsidRDefault="00E561EB" w:rsidP="00650F7C">
      <w:r w:rsidRPr="00BC3ABE">
        <w:rPr>
          <w:color w:val="000000" w:themeColor="text1"/>
        </w:rPr>
        <w:t>Examinons</w:t>
      </w:r>
      <w:r w:rsidRPr="00BC3ABE">
        <w:t xml:space="preserve"> ce processus en détail. La génération de texte part toujours d’une phrase initiale </w:t>
      </w:r>
      <w:ins w:id="517" w:author="Microsoft Office User" w:date="2025-07-28T05:26:00Z">
        <w:r w:rsidR="000525B5">
          <w:t xml:space="preserve">d’instructions </w:t>
        </w:r>
      </w:ins>
      <w:r w:rsidRPr="00BC3ABE">
        <w:t xml:space="preserve">dictée par l’utilisateur, qu’on appelle un </w:t>
      </w:r>
      <w:r w:rsidRPr="00BC3ABE">
        <w:rPr>
          <w:i/>
        </w:rPr>
        <w:t>prompt</w:t>
      </w:r>
      <w:r w:rsidRPr="00BC3ABE">
        <w:t xml:space="preserve"> </w:t>
      </w:r>
      <w:r w:rsidRPr="00650F7C">
        <w:t>(</w:t>
      </w:r>
      <w:r w:rsidRPr="00650F7C">
        <w:rPr>
          <w:color w:val="000000" w:themeColor="text1"/>
        </w:rPr>
        <w:t xml:space="preserve">de l’anglais, </w:t>
      </w:r>
      <w:r w:rsidR="00DE0E08">
        <w:rPr>
          <w:color w:val="000000" w:themeColor="text1"/>
        </w:rPr>
        <w:t xml:space="preserve">on </w:t>
      </w:r>
      <w:r w:rsidRPr="00650F7C">
        <w:rPr>
          <w:color w:val="000000" w:themeColor="text1"/>
        </w:rPr>
        <w:t>prononce toutes les lettres)</w:t>
      </w:r>
      <w:r w:rsidRPr="005875CC">
        <w:rPr>
          <w:color w:val="000000" w:themeColor="text1"/>
          <w:highlight w:val="yellow"/>
        </w:rPr>
        <w:t>.</w:t>
      </w:r>
      <w:r w:rsidRPr="00BC3ABE">
        <w:t xml:space="preserve"> Cela correspond souvent à une question de </w:t>
      </w:r>
      <w:r w:rsidRPr="00BC3ABE">
        <w:rPr>
          <w:spacing w:val="-2"/>
        </w:rPr>
        <w:t>l’utilisateur.</w:t>
      </w:r>
    </w:p>
    <w:p w14:paraId="0894D55A" w14:textId="128726AA" w:rsidR="00E561EB" w:rsidRPr="00321552" w:rsidRDefault="00E561EB" w:rsidP="00321552">
      <w:pPr>
        <w:rPr>
          <w:lang w:val="en-FR"/>
          <w:rPrChange w:id="518" w:author="Microsoft Office User" w:date="2025-07-28T05:24:00Z">
            <w:rPr/>
          </w:rPrChange>
        </w:rPr>
      </w:pPr>
      <w:r w:rsidRPr="00BC3ABE">
        <w:t xml:space="preserve">Pour générer sa réponse, le Décodeur représente la phrase par une liste de vecteurs qui représentent le sens de ses mots successifs. </w:t>
      </w:r>
      <w:ins w:id="519" w:author="Microsoft Office User" w:date="2025-07-28T05:23:00Z">
        <w:r w:rsidR="00321552" w:rsidRPr="00321552">
          <w:rPr>
            <w:lang w:val="en-FR"/>
          </w:rPr>
          <w:t xml:space="preserve">Plus précisément, chaque mot sera découpé en unités plus petites, appelées </w:t>
        </w:r>
        <w:r w:rsidR="00321552" w:rsidRPr="00BC3ABE">
          <w:t>«</w:t>
        </w:r>
        <w:r w:rsidR="00321552" w:rsidRPr="00BC3ABE">
          <w:rPr>
            <w:spacing w:val="-1"/>
          </w:rPr>
          <w:t> </w:t>
        </w:r>
        <w:r w:rsidR="00321552" w:rsidRPr="00BC3ABE">
          <w:t>sous-mots</w:t>
        </w:r>
        <w:r w:rsidR="00321552" w:rsidRPr="00BC3ABE">
          <w:rPr>
            <w:rStyle w:val="FootnoteReference"/>
            <w:rFonts w:ascii="Times New Roman" w:hAnsi="Times New Roman" w:cs="Times New Roman"/>
          </w:rPr>
          <w:footnoteReference w:id="30"/>
        </w:r>
        <w:r w:rsidR="00321552" w:rsidRPr="00BC3ABE">
          <w:rPr>
            <w:color w:val="000000" w:themeColor="text1"/>
          </w:rPr>
          <w:t> »</w:t>
        </w:r>
        <w:r w:rsidR="00321552" w:rsidRPr="00BC3ABE">
          <w:t xml:space="preserve"> (en anglais </w:t>
        </w:r>
        <w:r w:rsidR="00321552" w:rsidRPr="00650F7C">
          <w:rPr>
            <w:i/>
          </w:rPr>
          <w:t>tokens</w:t>
        </w:r>
        <w:r w:rsidR="00321552" w:rsidRPr="00BC3ABE">
          <w:t>)</w:t>
        </w:r>
        <w:r w:rsidR="00321552">
          <w:t xml:space="preserve">, </w:t>
        </w:r>
        <w:r w:rsidR="00321552" w:rsidRPr="00321552">
          <w:rPr>
            <w:lang w:val="en-FR"/>
          </w:rPr>
          <w:t xml:space="preserve">qui correspondent à </w:t>
        </w:r>
        <w:r w:rsidR="00321552">
          <w:t>|</w:t>
        </w:r>
        <w:r w:rsidR="00321552" w:rsidRPr="00321552">
          <w:rPr>
            <w:lang w:val="en-FR"/>
          </w:rPr>
          <w:t>des</w:t>
        </w:r>
        <w:r w:rsidR="00321552">
          <w:t>|</w:t>
        </w:r>
        <w:r w:rsidR="00321552" w:rsidRPr="00321552">
          <w:rPr>
            <w:lang w:val="en-FR"/>
          </w:rPr>
          <w:t xml:space="preserve"> seg</w:t>
        </w:r>
        <w:r w:rsidR="00321552">
          <w:t>|</w:t>
        </w:r>
        <w:r w:rsidR="00321552" w:rsidRPr="00321552">
          <w:rPr>
            <w:lang w:val="en-FR"/>
          </w:rPr>
          <w:t>m</w:t>
        </w:r>
        <w:r w:rsidR="00321552">
          <w:t>|</w:t>
        </w:r>
        <w:r w:rsidR="00321552" w:rsidRPr="00321552">
          <w:rPr>
            <w:lang w:val="en-FR"/>
          </w:rPr>
          <w:t>ent</w:t>
        </w:r>
        <w:r w:rsidR="00321552">
          <w:t>|</w:t>
        </w:r>
        <w:r w:rsidR="00321552" w:rsidRPr="00321552">
          <w:rPr>
            <w:lang w:val="en-FR"/>
          </w:rPr>
          <w:t>s</w:t>
        </w:r>
      </w:ins>
      <w:ins w:id="522" w:author="Microsoft Office User" w:date="2025-07-28T05:24:00Z">
        <w:r w:rsidR="00321552">
          <w:t>|</w:t>
        </w:r>
      </w:ins>
      <w:ins w:id="523" w:author="Microsoft Office User" w:date="2025-07-28T05:23:00Z">
        <w:r w:rsidR="00321552" w:rsidRPr="00321552">
          <w:rPr>
            <w:lang w:val="en-FR"/>
          </w:rPr>
          <w:t xml:space="preserve"> de</w:t>
        </w:r>
      </w:ins>
      <w:ins w:id="524" w:author="Microsoft Office User" w:date="2025-07-28T05:24:00Z">
        <w:r w:rsidR="00321552">
          <w:t>|</w:t>
        </w:r>
      </w:ins>
      <w:ins w:id="525" w:author="Microsoft Office User" w:date="2025-07-28T05:23:00Z">
        <w:r w:rsidR="00321552" w:rsidRPr="00321552">
          <w:rPr>
            <w:lang w:val="en-FR"/>
          </w:rPr>
          <w:t xml:space="preserve"> mots</w:t>
        </w:r>
      </w:ins>
      <w:ins w:id="526" w:author="Microsoft Office User" w:date="2025-07-28T05:24:00Z">
        <w:r w:rsidR="00321552">
          <w:t>|</w:t>
        </w:r>
      </w:ins>
      <w:ins w:id="527" w:author="Microsoft Office User" w:date="2025-07-28T05:23:00Z">
        <w:r w:rsidR="00321552" w:rsidRPr="00321552">
          <w:rPr>
            <w:lang w:val="en-FR"/>
          </w:rPr>
          <w:t xml:space="preserve"> fré</w:t>
        </w:r>
      </w:ins>
      <w:ins w:id="528" w:author="Microsoft Office User" w:date="2025-07-28T05:24:00Z">
        <w:r w:rsidR="00321552">
          <w:t>|</w:t>
        </w:r>
      </w:ins>
      <w:ins w:id="529" w:author="Microsoft Office User" w:date="2025-07-28T05:23:00Z">
        <w:r w:rsidR="00321552" w:rsidRPr="00321552">
          <w:rPr>
            <w:lang w:val="en-FR"/>
          </w:rPr>
          <w:t>qu</w:t>
        </w:r>
      </w:ins>
      <w:ins w:id="530" w:author="Microsoft Office User" w:date="2025-07-28T05:24:00Z">
        <w:r w:rsidR="00321552">
          <w:t>|</w:t>
        </w:r>
      </w:ins>
      <w:ins w:id="531" w:author="Microsoft Office User" w:date="2025-07-28T05:23:00Z">
        <w:r w:rsidR="00321552" w:rsidRPr="00321552">
          <w:rPr>
            <w:lang w:val="en-FR"/>
          </w:rPr>
          <w:t>emm</w:t>
        </w:r>
      </w:ins>
      <w:ins w:id="532" w:author="Microsoft Office User" w:date="2025-07-28T05:24:00Z">
        <w:r w:rsidR="00321552">
          <w:t>|</w:t>
        </w:r>
      </w:ins>
      <w:ins w:id="533" w:author="Microsoft Office User" w:date="2025-07-28T05:23:00Z">
        <w:r w:rsidR="00321552" w:rsidRPr="00321552">
          <w:rPr>
            <w:lang w:val="en-FR"/>
          </w:rPr>
          <w:t>ent</w:t>
        </w:r>
      </w:ins>
      <w:ins w:id="534" w:author="Microsoft Office User" w:date="2025-07-28T05:24:00Z">
        <w:r w:rsidR="00321552">
          <w:t>|</w:t>
        </w:r>
      </w:ins>
      <w:ins w:id="535" w:author="Microsoft Office User" w:date="2025-07-28T05:23:00Z">
        <w:r w:rsidR="00321552" w:rsidRPr="00321552">
          <w:rPr>
            <w:lang w:val="en-FR"/>
          </w:rPr>
          <w:t xml:space="preserve"> ren</w:t>
        </w:r>
      </w:ins>
      <w:ins w:id="536" w:author="Microsoft Office User" w:date="2025-07-28T05:24:00Z">
        <w:r w:rsidR="00321552">
          <w:t>|</w:t>
        </w:r>
      </w:ins>
      <w:ins w:id="537" w:author="Microsoft Office User" w:date="2025-07-28T05:23:00Z">
        <w:r w:rsidR="00321552" w:rsidRPr="00321552">
          <w:rPr>
            <w:lang w:val="en-FR"/>
          </w:rPr>
          <w:t>contr</w:t>
        </w:r>
      </w:ins>
      <w:ins w:id="538" w:author="Microsoft Office User" w:date="2025-07-28T05:24:00Z">
        <w:r w:rsidR="00321552">
          <w:t>|</w:t>
        </w:r>
      </w:ins>
      <w:ins w:id="539" w:author="Microsoft Office User" w:date="2025-07-28T05:23:00Z">
        <w:r w:rsidR="00321552" w:rsidRPr="00321552">
          <w:rPr>
            <w:lang w:val="en-FR"/>
          </w:rPr>
          <w:t>és</w:t>
        </w:r>
      </w:ins>
      <w:ins w:id="540" w:author="Microsoft Office User" w:date="2025-07-28T05:24:00Z">
        <w:r w:rsidR="00321552">
          <w:t>|</w:t>
        </w:r>
      </w:ins>
      <w:ins w:id="541" w:author="Microsoft Office User" w:date="2025-07-28T05:23:00Z">
        <w:r w:rsidR="00321552" w:rsidRPr="00321552">
          <w:rPr>
            <w:lang w:val="en-FR"/>
          </w:rPr>
          <w:t>.</w:t>
        </w:r>
      </w:ins>
      <w:ins w:id="542" w:author="Microsoft Office User" w:date="2025-07-28T05:24:00Z">
        <w:r w:rsidR="00321552">
          <w:t xml:space="preserve"> Ce découpage se fait selon des règles arbitraires qui dépendent du modèle Décodeur en question. </w:t>
        </w:r>
      </w:ins>
      <w:del w:id="543" w:author="Microsoft Office User" w:date="2025-07-28T05:23:00Z">
        <w:r w:rsidRPr="00BC3ABE" w:rsidDel="00321552">
          <w:delText>Plus précisément, on n’aura pas exactement un vecteur par mot : on préfère découper la phrase en morceaux de mots qu’on appelle des «</w:delText>
        </w:r>
        <w:r w:rsidRPr="00BC3ABE" w:rsidDel="00321552">
          <w:rPr>
            <w:spacing w:val="-1"/>
          </w:rPr>
          <w:delText> </w:delText>
        </w:r>
        <w:r w:rsidRPr="00BC3ABE" w:rsidDel="00321552">
          <w:delText>sous-mots</w:delText>
        </w:r>
        <w:bookmarkStart w:id="544" w:name="_bookmark35"/>
        <w:bookmarkEnd w:id="544"/>
        <w:r w:rsidRPr="00BC3ABE" w:rsidDel="00321552">
          <w:rPr>
            <w:rStyle w:val="FootnoteReference"/>
            <w:rFonts w:ascii="Times New Roman" w:hAnsi="Times New Roman" w:cs="Times New Roman"/>
          </w:rPr>
          <w:footnoteReference w:id="31"/>
        </w:r>
        <w:r w:rsidRPr="00BC3ABE" w:rsidDel="00321552">
          <w:rPr>
            <w:color w:val="000000" w:themeColor="text1"/>
          </w:rPr>
          <w:delText> »</w:delText>
        </w:r>
        <w:r w:rsidRPr="00BC3ABE" w:rsidDel="00321552">
          <w:delText xml:space="preserve"> (en anglais </w:delText>
        </w:r>
        <w:r w:rsidRPr="00650F7C" w:rsidDel="00321552">
          <w:rPr>
            <w:i/>
          </w:rPr>
          <w:delText>tokens</w:delText>
        </w:r>
        <w:r w:rsidRPr="00BC3ABE" w:rsidDel="00321552">
          <w:delText>), qui|</w:delText>
        </w:r>
        <w:r w:rsidRPr="00BC3ABE" w:rsidDel="00321552">
          <w:rPr>
            <w:spacing w:val="40"/>
          </w:rPr>
          <w:delText xml:space="preserve"> </w:delText>
        </w:r>
        <w:r w:rsidRPr="00BC3ABE" w:rsidDel="00321552">
          <w:delText>sont|</w:delText>
        </w:r>
        <w:r w:rsidRPr="00BC3ABE" w:rsidDel="00321552">
          <w:rPr>
            <w:spacing w:val="40"/>
          </w:rPr>
          <w:delText xml:space="preserve"> </w:delText>
        </w:r>
        <w:r w:rsidRPr="00BC3ABE" w:rsidDel="00321552">
          <w:delText>une|</w:delText>
        </w:r>
        <w:r w:rsidRPr="00BC3ABE" w:rsidDel="00321552">
          <w:rPr>
            <w:spacing w:val="40"/>
          </w:rPr>
          <w:delText xml:space="preserve"> </w:delText>
        </w:r>
        <w:r w:rsidRPr="00BC3ABE" w:rsidDel="00321552">
          <w:delText>sub|divis|ion|</w:delText>
        </w:r>
        <w:r w:rsidRPr="00BC3ABE" w:rsidDel="00321552">
          <w:rPr>
            <w:spacing w:val="40"/>
          </w:rPr>
          <w:delText xml:space="preserve"> </w:delText>
        </w:r>
        <w:r w:rsidRPr="00BC3ABE" w:rsidDel="00321552">
          <w:delText>des|</w:delText>
        </w:r>
        <w:r w:rsidRPr="00BC3ABE" w:rsidDel="00321552">
          <w:rPr>
            <w:spacing w:val="40"/>
          </w:rPr>
          <w:delText xml:space="preserve"> </w:delText>
        </w:r>
        <w:r w:rsidRPr="00BC3ABE" w:rsidDel="00321552">
          <w:delText>mots|</w:delText>
        </w:r>
        <w:r w:rsidRPr="00BC3ABE" w:rsidDel="00321552">
          <w:rPr>
            <w:spacing w:val="40"/>
          </w:rPr>
          <w:delText xml:space="preserve"> </w:delText>
        </w:r>
        <w:r w:rsidRPr="00BC3ABE" w:rsidDel="00321552">
          <w:delText>en|</w:delText>
        </w:r>
        <w:r w:rsidRPr="00BC3ABE" w:rsidDel="00321552">
          <w:rPr>
            <w:spacing w:val="40"/>
          </w:rPr>
          <w:delText xml:space="preserve"> </w:delText>
        </w:r>
        <w:r w:rsidRPr="00BC3ABE" w:rsidDel="00321552">
          <w:delText>plus|</w:delText>
        </w:r>
        <w:r w:rsidRPr="00BC3ABE" w:rsidDel="00321552">
          <w:rPr>
            <w:spacing w:val="40"/>
          </w:rPr>
          <w:delText xml:space="preserve"> </w:delText>
        </w:r>
        <w:r w:rsidRPr="00BC3ABE" w:rsidDel="00321552">
          <w:delText>petit|es|</w:delText>
        </w:r>
        <w:r w:rsidRPr="00BC3ABE" w:rsidDel="00321552">
          <w:rPr>
            <w:spacing w:val="40"/>
          </w:rPr>
          <w:delText xml:space="preserve"> </w:delText>
        </w:r>
        <w:r w:rsidRPr="00BC3ABE" w:rsidDel="00321552">
          <w:delText xml:space="preserve">unit|és. </w:delText>
        </w:r>
      </w:del>
      <w:del w:id="547" w:author="Microsoft Office User" w:date="2025-07-28T05:25:00Z">
        <w:r w:rsidRPr="00BC3ABE" w:rsidDel="0076504F">
          <w:delText>Cette</w:delText>
        </w:r>
      </w:del>
      <w:ins w:id="548" w:author="Microsoft Office User" w:date="2025-07-28T05:25:00Z">
        <w:r w:rsidR="0076504F">
          <w:t>La</w:t>
        </w:r>
      </w:ins>
      <w:r w:rsidRPr="00BC3ABE">
        <w:t xml:space="preserve"> subdivision</w:t>
      </w:r>
      <w:r w:rsidRPr="00BC3ABE">
        <w:rPr>
          <w:color w:val="000000" w:themeColor="text1"/>
        </w:rPr>
        <w:t xml:space="preserve"> en </w:t>
      </w:r>
      <w:del w:id="549" w:author="Microsoft Office User" w:date="2025-07-28T05:25:00Z">
        <w:r w:rsidRPr="00BC3ABE" w:rsidDel="00392EAF">
          <w:rPr>
            <w:color w:val="000000" w:themeColor="text1"/>
          </w:rPr>
          <w:delText>morceaux plus petits que les</w:delText>
        </w:r>
      </w:del>
      <w:ins w:id="550" w:author="Microsoft Office User" w:date="2025-07-28T05:25:00Z">
        <w:r w:rsidR="00392EAF">
          <w:rPr>
            <w:color w:val="000000" w:themeColor="text1"/>
          </w:rPr>
          <w:t>segments de</w:t>
        </w:r>
      </w:ins>
      <w:r w:rsidRPr="00BC3ABE">
        <w:rPr>
          <w:color w:val="000000" w:themeColor="text1"/>
        </w:rPr>
        <w:t xml:space="preserve"> mots</w:t>
      </w:r>
      <w:r w:rsidRPr="00BC3ABE">
        <w:t xml:space="preserve"> apporte plus de</w:t>
      </w:r>
      <w:r w:rsidRPr="00BC3ABE">
        <w:rPr>
          <w:spacing w:val="40"/>
        </w:rPr>
        <w:t xml:space="preserve"> </w:t>
      </w:r>
      <w:r w:rsidRPr="00BC3ABE">
        <w:t xml:space="preserve">finesse au traitement du texte, car elle permet de prendre en compte </w:t>
      </w:r>
      <w:r w:rsidRPr="00BC3ABE">
        <w:lastRenderedPageBreak/>
        <w:t xml:space="preserve">des similitudes entre le sens de différents morceaux de mots. Par exemple, le suffixe </w:t>
      </w:r>
      <w:r w:rsidR="00093AFA">
        <w:t>« </w:t>
      </w:r>
      <w:r w:rsidR="00741105">
        <w:rPr>
          <w:spacing w:val="-2"/>
        </w:rPr>
        <w:t>-</w:t>
      </w:r>
      <w:r w:rsidRPr="00650F7C">
        <w:t>tion</w:t>
      </w:r>
      <w:r w:rsidR="00093AFA">
        <w:t> »</w:t>
      </w:r>
      <w:r w:rsidRPr="00BC3ABE">
        <w:t xml:space="preserve"> indique en français une action ou le résultat de cette action. Considérer</w:t>
      </w:r>
      <w:r w:rsidRPr="00BC3ABE">
        <w:rPr>
          <w:spacing w:val="33"/>
        </w:rPr>
        <w:t xml:space="preserve"> </w:t>
      </w:r>
      <w:r w:rsidR="00093AFA">
        <w:rPr>
          <w:spacing w:val="33"/>
        </w:rPr>
        <w:t>« </w:t>
      </w:r>
      <w:r w:rsidR="00741105">
        <w:t>-</w:t>
      </w:r>
      <w:r w:rsidRPr="00650F7C">
        <w:t>tion</w:t>
      </w:r>
      <w:r w:rsidR="00093AFA">
        <w:t> »</w:t>
      </w:r>
      <w:r w:rsidRPr="003127FE">
        <w:rPr>
          <w:spacing w:val="34"/>
        </w:rPr>
        <w:t xml:space="preserve"> </w:t>
      </w:r>
      <w:r w:rsidRPr="0080673A">
        <w:t>comme</w:t>
      </w:r>
      <w:r w:rsidRPr="0080673A">
        <w:rPr>
          <w:spacing w:val="33"/>
        </w:rPr>
        <w:t xml:space="preserve"> </w:t>
      </w:r>
      <w:r w:rsidRPr="00192D9D">
        <w:t>une</w:t>
      </w:r>
      <w:r w:rsidRPr="00650F7C">
        <w:rPr>
          <w:spacing w:val="34"/>
        </w:rPr>
        <w:t xml:space="preserve"> </w:t>
      </w:r>
      <w:r w:rsidRPr="00650F7C">
        <w:t>unité</w:t>
      </w:r>
      <w:r w:rsidRPr="00650F7C">
        <w:rPr>
          <w:spacing w:val="34"/>
        </w:rPr>
        <w:t xml:space="preserve"> </w:t>
      </w:r>
      <w:r w:rsidRPr="00650F7C">
        <w:t>propre</w:t>
      </w:r>
      <w:r w:rsidRPr="00650F7C">
        <w:rPr>
          <w:spacing w:val="34"/>
        </w:rPr>
        <w:t xml:space="preserve"> </w:t>
      </w:r>
      <w:r w:rsidRPr="00650F7C">
        <w:t>permettra</w:t>
      </w:r>
      <w:r w:rsidRPr="00650F7C">
        <w:rPr>
          <w:spacing w:val="34"/>
        </w:rPr>
        <w:t xml:space="preserve"> </w:t>
      </w:r>
      <w:r w:rsidRPr="00650F7C">
        <w:t>au</w:t>
      </w:r>
      <w:r w:rsidRPr="00650F7C">
        <w:rPr>
          <w:spacing w:val="34"/>
        </w:rPr>
        <w:t xml:space="preserve"> </w:t>
      </w:r>
      <w:r w:rsidRPr="00650F7C">
        <w:t>modèle</w:t>
      </w:r>
      <w:r w:rsidRPr="00650F7C">
        <w:rPr>
          <w:spacing w:val="34"/>
        </w:rPr>
        <w:t xml:space="preserve"> </w:t>
      </w:r>
      <w:r w:rsidRPr="00650F7C">
        <w:t>de</w:t>
      </w:r>
      <w:r w:rsidRPr="00650F7C">
        <w:rPr>
          <w:spacing w:val="34"/>
        </w:rPr>
        <w:t xml:space="preserve"> </w:t>
      </w:r>
      <w:r w:rsidRPr="00650F7C">
        <w:rPr>
          <w:spacing w:val="-2"/>
        </w:rPr>
        <w:t xml:space="preserve">mieux </w:t>
      </w:r>
      <w:r w:rsidRPr="00650F7C">
        <w:t>*reconnaître* le concept associé, quel que soit le</w:t>
      </w:r>
      <w:r w:rsidR="00093AFA">
        <w:t xml:space="preserve"> mot</w:t>
      </w:r>
      <w:r w:rsidRPr="00650F7C">
        <w:t xml:space="preserve"> </w:t>
      </w:r>
      <w:r w:rsidRPr="00BC3ABE">
        <w:t>en présence, même s’il s’agit d’un néologisme inconnu du modèle.</w:t>
      </w:r>
    </w:p>
    <w:p w14:paraId="600C9411" w14:textId="69F961FA" w:rsidR="00E561EB" w:rsidRPr="00BC3ABE" w:rsidRDefault="006071FF" w:rsidP="00E44A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hAnsi="Times New Roman" w:cs="Times New Roman"/>
          <w:color w:val="000000" w:themeColor="text1"/>
          <w:sz w:val="26"/>
          <w:szCs w:val="26"/>
        </w:rPr>
      </w:pPr>
      <w:r w:rsidRPr="006071FF">
        <w:rPr>
          <w:noProof/>
        </w:rPr>
        <w:t xml:space="preserve"> </w:t>
      </w:r>
      <w:r w:rsidRPr="006071FF">
        <w:rPr>
          <w:noProof/>
        </w:rPr>
        <w:drawing>
          <wp:inline distT="0" distB="0" distL="0" distR="0" wp14:anchorId="1FAD1B7D" wp14:editId="75386231">
            <wp:extent cx="5847080" cy="3307715"/>
            <wp:effectExtent l="0" t="0" r="0" b="0"/>
            <wp:docPr id="36298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85587" name=""/>
                    <pic:cNvPicPr/>
                  </pic:nvPicPr>
                  <pic:blipFill>
                    <a:blip r:embed="rId25"/>
                    <a:stretch>
                      <a:fillRect/>
                    </a:stretch>
                  </pic:blipFill>
                  <pic:spPr>
                    <a:xfrm>
                      <a:off x="0" y="0"/>
                      <a:ext cx="5847080" cy="3307715"/>
                    </a:xfrm>
                    <a:prstGeom prst="rect">
                      <a:avLst/>
                    </a:prstGeom>
                  </pic:spPr>
                </pic:pic>
              </a:graphicData>
            </a:graphic>
          </wp:inline>
        </w:drawing>
      </w:r>
    </w:p>
    <w:p w14:paraId="5D994A3C" w14:textId="4CBC6FE7" w:rsidR="00E561EB" w:rsidRPr="00650F7C" w:rsidRDefault="00E561EB" w:rsidP="00650F7C">
      <w:pPr>
        <w:pStyle w:val="LGD"/>
        <w:rPr>
          <w:b/>
        </w:rPr>
      </w:pPr>
      <w:r w:rsidRPr="00650F7C">
        <w:rPr>
          <w:b/>
          <w:highlight w:val="yellow"/>
        </w:rPr>
        <w:t>Figure</w:t>
      </w:r>
      <w:r w:rsidRPr="00650F7C">
        <w:rPr>
          <w:b/>
          <w:color w:val="000000" w:themeColor="text1"/>
          <w:highlight w:val="yellow"/>
        </w:rPr>
        <w:t xml:space="preserve"> </w:t>
      </w:r>
      <w:ins w:id="551" w:author="Héloïse Mahé" w:date="2025-07-25T17:22:00Z">
        <w:r w:rsidR="00105E09">
          <w:rPr>
            <w:b/>
            <w:highlight w:val="yellow"/>
          </w:rPr>
          <w:t>8.</w:t>
        </w:r>
      </w:ins>
      <w:del w:id="552" w:author="Héloïse Mahé" w:date="2025-07-25T17:22:00Z">
        <w:r w:rsidRPr="00650F7C" w:rsidDel="00105E09">
          <w:rPr>
            <w:b/>
            <w:highlight w:val="yellow"/>
          </w:rPr>
          <w:delText>6</w:delText>
        </w:r>
        <w:r w:rsidRPr="00650F7C" w:rsidDel="00105E09">
          <w:rPr>
            <w:b/>
            <w:spacing w:val="-2"/>
          </w:rPr>
          <w:delText> </w:delText>
        </w:r>
        <w:r w:rsidRPr="00650F7C" w:rsidDel="00105E09">
          <w:rPr>
            <w:b/>
          </w:rPr>
          <w:delText>:</w:delText>
        </w:r>
      </w:del>
      <w:r w:rsidRPr="00650F7C">
        <w:rPr>
          <w:b/>
          <w:spacing w:val="-1"/>
        </w:rPr>
        <w:t xml:space="preserve"> </w:t>
      </w:r>
      <w:ins w:id="553" w:author="Héloïse Mahé" w:date="2025-07-25T17:22:00Z">
        <w:r w:rsidR="00105E09">
          <w:rPr>
            <w:b/>
          </w:rPr>
          <w:t>F</w:t>
        </w:r>
      </w:ins>
      <w:del w:id="554" w:author="Héloïse Mahé" w:date="2025-07-25T17:22:00Z">
        <w:r w:rsidRPr="00650F7C" w:rsidDel="00105E09">
          <w:rPr>
            <w:b/>
          </w:rPr>
          <w:delText>f</w:delText>
        </w:r>
      </w:del>
      <w:r w:rsidRPr="00650F7C">
        <w:rPr>
          <w:b/>
        </w:rPr>
        <w:t>onctionnement</w:t>
      </w:r>
      <w:r w:rsidRPr="00650F7C">
        <w:rPr>
          <w:b/>
          <w:spacing w:val="-2"/>
        </w:rPr>
        <w:t xml:space="preserve"> </w:t>
      </w:r>
      <w:r w:rsidRPr="00650F7C">
        <w:rPr>
          <w:b/>
        </w:rPr>
        <w:t>de</w:t>
      </w:r>
      <w:r w:rsidRPr="00650F7C">
        <w:rPr>
          <w:b/>
          <w:spacing w:val="-1"/>
        </w:rPr>
        <w:t xml:space="preserve"> </w:t>
      </w:r>
      <w:r w:rsidRPr="00650F7C">
        <w:rPr>
          <w:b/>
        </w:rPr>
        <w:t>la</w:t>
      </w:r>
      <w:r w:rsidRPr="00650F7C">
        <w:rPr>
          <w:b/>
          <w:spacing w:val="-2"/>
        </w:rPr>
        <w:t xml:space="preserve"> </w:t>
      </w:r>
      <w:r w:rsidRPr="00650F7C">
        <w:rPr>
          <w:b/>
        </w:rPr>
        <w:t>génération</w:t>
      </w:r>
      <w:r w:rsidRPr="00650F7C">
        <w:rPr>
          <w:b/>
          <w:spacing w:val="-1"/>
        </w:rPr>
        <w:t xml:space="preserve"> </w:t>
      </w:r>
      <w:r w:rsidRPr="00650F7C">
        <w:rPr>
          <w:b/>
        </w:rPr>
        <w:t>de</w:t>
      </w:r>
      <w:r w:rsidRPr="00650F7C">
        <w:rPr>
          <w:b/>
          <w:spacing w:val="-2"/>
        </w:rPr>
        <w:t xml:space="preserve"> </w:t>
      </w:r>
      <w:r w:rsidRPr="00650F7C">
        <w:rPr>
          <w:b/>
        </w:rPr>
        <w:t>texte</w:t>
      </w:r>
      <w:r w:rsidRPr="00650F7C">
        <w:rPr>
          <w:b/>
          <w:spacing w:val="-1"/>
        </w:rPr>
        <w:t xml:space="preserve"> </w:t>
      </w:r>
      <w:r w:rsidRPr="00650F7C">
        <w:rPr>
          <w:b/>
        </w:rPr>
        <w:t>par</w:t>
      </w:r>
      <w:r w:rsidRPr="00650F7C">
        <w:rPr>
          <w:b/>
          <w:spacing w:val="-2"/>
        </w:rPr>
        <w:t xml:space="preserve"> </w:t>
      </w:r>
      <w:r w:rsidRPr="00650F7C">
        <w:rPr>
          <w:b/>
        </w:rPr>
        <w:t>un</w:t>
      </w:r>
      <w:r w:rsidRPr="00650F7C">
        <w:rPr>
          <w:b/>
          <w:spacing w:val="-1"/>
        </w:rPr>
        <w:t xml:space="preserve"> </w:t>
      </w:r>
      <w:del w:id="555" w:author="Microsoft Office User" w:date="2025-07-28T04:28:00Z">
        <w:r w:rsidRPr="00650F7C" w:rsidDel="00155F25">
          <w:rPr>
            <w:b/>
            <w:spacing w:val="-2"/>
          </w:rPr>
          <w:delText>Decoder</w:delText>
        </w:r>
      </w:del>
      <w:ins w:id="556" w:author="Microsoft Office User" w:date="2025-07-28T04:28:00Z">
        <w:r w:rsidR="00155F25">
          <w:rPr>
            <w:b/>
            <w:spacing w:val="-2"/>
          </w:rPr>
          <w:t>Décodeur</w:t>
        </w:r>
      </w:ins>
      <w:r w:rsidRPr="00650F7C">
        <w:rPr>
          <w:b/>
          <w:spacing w:val="-2"/>
        </w:rPr>
        <w:t>.</w:t>
      </w:r>
      <w:r w:rsidR="00B34E88">
        <w:rPr>
          <w:b/>
          <w:spacing w:val="-2"/>
        </w:rPr>
        <w:t xml:space="preserve"> La génération s’arrêt</w:t>
      </w:r>
      <w:del w:id="557" w:author="Microsoft Office User" w:date="2025-07-27T14:46:00Z">
        <w:r w:rsidR="00B34E88" w:rsidDel="00B82E3F">
          <w:rPr>
            <w:b/>
            <w:spacing w:val="-2"/>
          </w:rPr>
          <w:delText>t</w:delText>
        </w:r>
      </w:del>
      <w:r w:rsidR="00B34E88">
        <w:rPr>
          <w:b/>
          <w:spacing w:val="-2"/>
        </w:rPr>
        <w:t>e une fois le sous-mot « &lt;fin&gt; » généré.</w:t>
      </w:r>
    </w:p>
    <w:p w14:paraId="5CC1B583" w14:textId="6DEE3CFF" w:rsidR="00E561EB" w:rsidRPr="00BC3ABE" w:rsidRDefault="00E561EB" w:rsidP="00650F7C">
      <w:r w:rsidRPr="00BC3ABE">
        <w:t>Prenons un exemple</w:t>
      </w:r>
      <w:ins w:id="558" w:author="Microsoft Office User" w:date="2025-07-27T23:29:00Z">
        <w:r w:rsidR="00692EF9">
          <w:t xml:space="preserve">, illustré </w:t>
        </w:r>
        <w:r w:rsidR="00692EF9" w:rsidRPr="00692EF9">
          <w:rPr>
            <w:highlight w:val="green"/>
            <w:rPrChange w:id="559" w:author="Microsoft Office User" w:date="2025-07-27T23:29:00Z">
              <w:rPr/>
            </w:rPrChange>
          </w:rPr>
          <w:t>figure 8</w:t>
        </w:r>
      </w:ins>
      <w:r w:rsidRPr="00BC3ABE">
        <w:t xml:space="preserve">. Supposons qu’on donne en entrée le </w:t>
      </w:r>
      <w:r w:rsidRPr="00BC3ABE">
        <w:rPr>
          <w:color w:val="000000" w:themeColor="text1"/>
        </w:rPr>
        <w:t>texte</w:t>
      </w:r>
      <w:r w:rsidRPr="00BC3ABE">
        <w:t xml:space="preserve"> </w:t>
      </w:r>
      <w:r w:rsidRPr="00650F7C">
        <w:t>«</w:t>
      </w:r>
      <w:r w:rsidRPr="00650F7C">
        <w:rPr>
          <w:spacing w:val="-3"/>
        </w:rPr>
        <w:t> </w:t>
      </w:r>
      <w:r w:rsidRPr="00650F7C">
        <w:t>Comment vas-tu ?</w:t>
      </w:r>
      <w:r w:rsidRPr="00650F7C">
        <w:rPr>
          <w:spacing w:val="-2"/>
        </w:rPr>
        <w:t> </w:t>
      </w:r>
      <w:r w:rsidRPr="00650F7C">
        <w:t>»</w:t>
      </w:r>
      <w:r w:rsidRPr="003127FE">
        <w:t>.</w:t>
      </w:r>
      <w:r w:rsidRPr="00BC3ABE">
        <w:t xml:space="preserve"> L’algorithme consulte d’abord son dictionnaire de sous-mots français (mettons qu’il contienne N sous-mots), et découpe la phrase en sous-mots de son dictionnaire pour </w:t>
      </w:r>
      <w:r w:rsidRPr="003127FE">
        <w:t>obtenir</w:t>
      </w:r>
      <w:r w:rsidR="009227DD">
        <w:t xml:space="preserve"> : </w:t>
      </w:r>
      <w:r w:rsidRPr="00650F7C">
        <w:t>« Com|ment| vas|-|tu</w:t>
      </w:r>
      <w:del w:id="560" w:author="Microsoft Office User" w:date="2025-07-28T05:25:00Z">
        <w:r w:rsidRPr="00650F7C" w:rsidDel="00EF7D02">
          <w:delText xml:space="preserve"> </w:delText>
        </w:r>
      </w:del>
      <w:r w:rsidRPr="00650F7C">
        <w:t>|?| »</w:t>
      </w:r>
      <w:r w:rsidRPr="0080673A">
        <w:t xml:space="preserve"> Chacun de ces </w:t>
      </w:r>
      <w:r w:rsidR="009227DD">
        <w:t>sept</w:t>
      </w:r>
      <w:r w:rsidR="009227DD" w:rsidRPr="003127FE">
        <w:t xml:space="preserve"> </w:t>
      </w:r>
      <w:r w:rsidRPr="0080673A">
        <w:t>sous-mots est ensuite transformé en un vecteur qui représente</w:t>
      </w:r>
      <w:r w:rsidRPr="00BC3ABE">
        <w:t xml:space="preserve"> son sens, comme</w:t>
      </w:r>
      <w:r w:rsidRPr="00BC3ABE">
        <w:rPr>
          <w:spacing w:val="40"/>
        </w:rPr>
        <w:t xml:space="preserve"> </w:t>
      </w:r>
      <w:r w:rsidRPr="00BC3ABE">
        <w:t>nous</w:t>
      </w:r>
      <w:r w:rsidRPr="00BC3ABE">
        <w:rPr>
          <w:spacing w:val="67"/>
          <w:w w:val="150"/>
        </w:rPr>
        <w:t xml:space="preserve"> </w:t>
      </w:r>
      <w:r w:rsidRPr="00BC3ABE">
        <w:t>l’avions</w:t>
      </w:r>
      <w:r w:rsidRPr="00BC3ABE">
        <w:rPr>
          <w:spacing w:val="67"/>
          <w:w w:val="150"/>
        </w:rPr>
        <w:t xml:space="preserve"> </w:t>
      </w:r>
      <w:r w:rsidRPr="00BC3ABE">
        <w:t>fait</w:t>
      </w:r>
      <w:r w:rsidRPr="00BC3ABE">
        <w:rPr>
          <w:spacing w:val="68"/>
          <w:w w:val="150"/>
        </w:rPr>
        <w:t xml:space="preserve"> </w:t>
      </w:r>
      <w:r w:rsidRPr="00BC3ABE">
        <w:t>plus</w:t>
      </w:r>
      <w:r w:rsidRPr="00BC3ABE">
        <w:rPr>
          <w:spacing w:val="67"/>
          <w:w w:val="150"/>
        </w:rPr>
        <w:t xml:space="preserve"> </w:t>
      </w:r>
      <w:r w:rsidRPr="00BC3ABE">
        <w:t>haut</w:t>
      </w:r>
      <w:r w:rsidRPr="00BC3ABE">
        <w:rPr>
          <w:spacing w:val="68"/>
          <w:w w:val="150"/>
        </w:rPr>
        <w:t xml:space="preserve"> </w:t>
      </w:r>
      <w:r w:rsidRPr="00BC3ABE">
        <w:t>en</w:t>
      </w:r>
      <w:r w:rsidRPr="00BC3ABE">
        <w:rPr>
          <w:spacing w:val="67"/>
          <w:w w:val="150"/>
        </w:rPr>
        <w:t xml:space="preserve"> </w:t>
      </w:r>
      <w:r w:rsidRPr="00BC3ABE">
        <w:t>encodant</w:t>
      </w:r>
      <w:r w:rsidRPr="00BC3ABE">
        <w:rPr>
          <w:spacing w:val="68"/>
          <w:w w:val="150"/>
        </w:rPr>
        <w:t xml:space="preserve"> </w:t>
      </w:r>
      <w:r w:rsidRPr="00BC3ABE">
        <w:t>le</w:t>
      </w:r>
      <w:r w:rsidRPr="00BC3ABE">
        <w:rPr>
          <w:spacing w:val="67"/>
          <w:w w:val="150"/>
        </w:rPr>
        <w:t xml:space="preserve"> </w:t>
      </w:r>
      <w:r w:rsidRPr="00BC3ABE">
        <w:t>sens</w:t>
      </w:r>
      <w:r w:rsidRPr="00BC3ABE">
        <w:rPr>
          <w:spacing w:val="68"/>
          <w:w w:val="150"/>
        </w:rPr>
        <w:t xml:space="preserve"> </w:t>
      </w:r>
      <w:r w:rsidRPr="00BC3ABE">
        <w:t>des</w:t>
      </w:r>
      <w:r w:rsidRPr="00BC3ABE">
        <w:rPr>
          <w:spacing w:val="67"/>
          <w:w w:val="150"/>
        </w:rPr>
        <w:t xml:space="preserve"> </w:t>
      </w:r>
      <w:r w:rsidRPr="00BC3ABE">
        <w:t>mots</w:t>
      </w:r>
      <w:r w:rsidRPr="00BC3ABE">
        <w:rPr>
          <w:spacing w:val="68"/>
          <w:w w:val="150"/>
        </w:rPr>
        <w:t xml:space="preserve"> </w:t>
      </w:r>
      <w:r w:rsidRPr="00BC3ABE">
        <w:t>«</w:t>
      </w:r>
      <w:r w:rsidRPr="00BC3ABE">
        <w:rPr>
          <w:spacing w:val="-2"/>
        </w:rPr>
        <w:t> </w:t>
      </w:r>
      <w:r w:rsidRPr="00BC3ABE">
        <w:t>chiot</w:t>
      </w:r>
      <w:r w:rsidRPr="00BC3ABE">
        <w:rPr>
          <w:spacing w:val="-1"/>
        </w:rPr>
        <w:t> </w:t>
      </w:r>
      <w:r w:rsidRPr="00BC3ABE">
        <w:t>»</w:t>
      </w:r>
      <w:r w:rsidRPr="00BC3ABE">
        <w:rPr>
          <w:spacing w:val="68"/>
          <w:w w:val="150"/>
        </w:rPr>
        <w:t xml:space="preserve"> </w:t>
      </w:r>
      <w:r w:rsidRPr="00BC3ABE">
        <w:rPr>
          <w:spacing w:val="-5"/>
        </w:rPr>
        <w:t xml:space="preserve">et </w:t>
      </w:r>
      <w:r w:rsidRPr="00BC3ABE">
        <w:t>«</w:t>
      </w:r>
      <w:r w:rsidRPr="00BC3ABE">
        <w:rPr>
          <w:spacing w:val="-2"/>
        </w:rPr>
        <w:t> </w:t>
      </w:r>
      <w:r w:rsidRPr="00BC3ABE">
        <w:t>doyenne</w:t>
      </w:r>
      <w:r w:rsidRPr="00BC3ABE">
        <w:rPr>
          <w:spacing w:val="-3"/>
        </w:rPr>
        <w:t> </w:t>
      </w:r>
      <w:r w:rsidRPr="00BC3ABE">
        <w:t xml:space="preserve">». Ainsi, il obtient une liste de </w:t>
      </w:r>
      <w:r w:rsidR="003127FE">
        <w:t>sept</w:t>
      </w:r>
      <w:r w:rsidR="003127FE" w:rsidRPr="00BC3ABE">
        <w:t xml:space="preserve"> </w:t>
      </w:r>
      <w:r w:rsidRPr="00BC3ABE">
        <w:t xml:space="preserve">vecteurs </w:t>
      </w:r>
      <w:r w:rsidRPr="00BC3ABE">
        <w:rPr>
          <w:color w:val="000000" w:themeColor="text1"/>
        </w:rPr>
        <w:t>inintelligibles</w:t>
      </w:r>
      <w:r w:rsidRPr="00BC3ABE">
        <w:t xml:space="preserve"> pour nous humains, mais bien plus facile à traiter pour le réseau que nos mots. </w:t>
      </w:r>
      <w:del w:id="561" w:author="Microsoft Office User" w:date="2025-07-28T04:33:00Z">
        <w:r w:rsidRPr="00BC3ABE" w:rsidDel="00B95A4C">
          <w:delText>Alors, la</w:delText>
        </w:r>
      </w:del>
      <w:ins w:id="562" w:author="Microsoft Office User" w:date="2025-07-28T04:33:00Z">
        <w:r w:rsidR="00B95A4C">
          <w:t>La</w:t>
        </w:r>
      </w:ins>
      <w:r w:rsidRPr="00BC3ABE">
        <w:t xml:space="preserve"> complétion</w:t>
      </w:r>
      <w:ins w:id="563" w:author="Microsoft Office User" w:date="2025-07-28T04:33:00Z">
        <w:r w:rsidR="00B95A4C">
          <w:t xml:space="preserve"> de texte</w:t>
        </w:r>
      </w:ins>
      <w:r w:rsidRPr="00BC3ABE">
        <w:t xml:space="preserve"> peut </w:t>
      </w:r>
      <w:del w:id="564" w:author="Microsoft Office User" w:date="2025-07-28T04:33:00Z">
        <w:r w:rsidRPr="00BC3ABE" w:rsidDel="00B95A4C">
          <w:rPr>
            <w:color w:val="000000" w:themeColor="text1"/>
          </w:rPr>
          <w:delText>compléter</w:delText>
        </w:r>
      </w:del>
      <w:ins w:id="565" w:author="Microsoft Office User" w:date="2025-07-28T04:33:00Z">
        <w:r w:rsidR="00B95A4C">
          <w:rPr>
            <w:color w:val="000000" w:themeColor="text1"/>
          </w:rPr>
          <w:t>alors commencer</w:t>
        </w:r>
      </w:ins>
      <w:r w:rsidRPr="00BC3ABE">
        <w:rPr>
          <w:color w:val="000000" w:themeColor="text1"/>
        </w:rPr>
        <w:t xml:space="preserve">. </w:t>
      </w:r>
      <w:r w:rsidRPr="00BC3ABE">
        <w:t>L’algorithme procède sous-mot par sous-mot</w:t>
      </w:r>
      <w:r w:rsidR="00741105">
        <w:t>.</w:t>
      </w:r>
    </w:p>
    <w:p w14:paraId="0E5D5B01" w14:textId="36ECF6FA" w:rsidR="00E561EB" w:rsidRPr="00390A5C" w:rsidRDefault="00E561EB" w:rsidP="00390A5C">
      <w:pPr>
        <w:rPr>
          <w:color w:val="000000" w:themeColor="text1"/>
          <w:lang w:val="en-FR"/>
          <w:rPrChange w:id="566" w:author="Microsoft Office User" w:date="2025-07-28T04:34:00Z">
            <w:rPr/>
          </w:rPrChange>
        </w:rPr>
      </w:pPr>
      <w:r w:rsidRPr="00BC3ABE">
        <w:rPr>
          <w:color w:val="000000" w:themeColor="text1"/>
        </w:rPr>
        <w:t>Les</w:t>
      </w:r>
      <w:r w:rsidRPr="00BC3ABE">
        <w:t xml:space="preserve"> vecteurs des sous-mots sont donnés en entrée à notre réseau de neurones de type Transformers. On a </w:t>
      </w:r>
      <w:del w:id="567" w:author="Microsoft Office User" w:date="2025-07-28T05:25:00Z">
        <w:r w:rsidRPr="00BC3ABE" w:rsidDel="00066142">
          <w:delText>dimensionné la</w:delText>
        </w:r>
      </w:del>
      <w:ins w:id="568" w:author="Microsoft Office User" w:date="2025-07-28T05:25:00Z">
        <w:r w:rsidR="00066142">
          <w:t>doté la</w:t>
        </w:r>
      </w:ins>
      <w:r w:rsidRPr="00BC3ABE">
        <w:t xml:space="preserve"> dernière couche du réseau </w:t>
      </w:r>
      <w:del w:id="569" w:author="Microsoft Office User" w:date="2025-07-28T05:25:00Z">
        <w:r w:rsidRPr="00BC3ABE" w:rsidDel="00066142">
          <w:delText>pour avoir</w:delText>
        </w:r>
      </w:del>
      <w:ins w:id="570" w:author="Microsoft Office User" w:date="2025-07-28T05:25:00Z">
        <w:r w:rsidR="00066142">
          <w:t>de</w:t>
        </w:r>
      </w:ins>
      <w:r w:rsidRPr="00BC3ABE">
        <w:t xml:space="preserve"> N neurones, avec N la taille de notre dictionnaire de</w:t>
      </w:r>
      <w:r w:rsidRPr="00BC3ABE">
        <w:rPr>
          <w:spacing w:val="65"/>
        </w:rPr>
        <w:t xml:space="preserve"> </w:t>
      </w:r>
      <w:r w:rsidRPr="00BC3ABE">
        <w:t>sous-mots</w:t>
      </w:r>
      <w:r w:rsidRPr="00BC3ABE">
        <w:rPr>
          <w:spacing w:val="65"/>
        </w:rPr>
        <w:t xml:space="preserve"> </w:t>
      </w:r>
      <w:r w:rsidRPr="00BC3ABE">
        <w:t>(qu’on</w:t>
      </w:r>
      <w:r w:rsidRPr="00BC3ABE">
        <w:rPr>
          <w:spacing w:val="65"/>
        </w:rPr>
        <w:t xml:space="preserve"> </w:t>
      </w:r>
      <w:r w:rsidRPr="00BC3ABE">
        <w:t>appelle</w:t>
      </w:r>
      <w:r w:rsidRPr="00BC3ABE">
        <w:rPr>
          <w:spacing w:val="65"/>
        </w:rPr>
        <w:t xml:space="preserve"> </w:t>
      </w:r>
      <w:r w:rsidRPr="00BC3ABE">
        <w:t>le</w:t>
      </w:r>
      <w:r w:rsidRPr="00BC3ABE">
        <w:rPr>
          <w:spacing w:val="65"/>
        </w:rPr>
        <w:t xml:space="preserve"> </w:t>
      </w:r>
      <w:r w:rsidRPr="00BC3ABE">
        <w:t>vocabulaire)</w:t>
      </w:r>
      <w:r w:rsidRPr="00BC3ABE">
        <w:rPr>
          <w:spacing w:val="65"/>
        </w:rPr>
        <w:t> </w:t>
      </w:r>
      <w:r w:rsidRPr="00BC3ABE">
        <w:t>:</w:t>
      </w:r>
      <w:r w:rsidRPr="00BC3ABE">
        <w:rPr>
          <w:spacing w:val="65"/>
        </w:rPr>
        <w:t xml:space="preserve"> </w:t>
      </w:r>
      <w:ins w:id="571" w:author="Microsoft Office User" w:date="2025-07-28T04:34:00Z">
        <w:r w:rsidR="00EB7731">
          <w:rPr>
            <w:color w:val="000000" w:themeColor="text1"/>
          </w:rPr>
          <w:t>parmi ces neurones de sortie, celui qui s’active</w:t>
        </w:r>
        <w:r w:rsidR="00390A5C" w:rsidRPr="00390A5C">
          <w:rPr>
            <w:color w:val="000000" w:themeColor="text1"/>
            <w:lang w:val="en-FR"/>
          </w:rPr>
          <w:t xml:space="preserve"> avec le signal le plus fort correspond au sous-mot sélectionné dans le vocabulaire</w:t>
        </w:r>
      </w:ins>
      <w:del w:id="572" w:author="Microsoft Office User" w:date="2025-07-28T04:34:00Z">
        <w:r w:rsidR="00741105" w:rsidRPr="00BC3ABE" w:rsidDel="00390A5C">
          <w:rPr>
            <w:color w:val="000000" w:themeColor="text1"/>
          </w:rPr>
          <w:delText>quan</w:delText>
        </w:r>
        <w:r w:rsidR="00741105" w:rsidDel="00390A5C">
          <w:rPr>
            <w:color w:val="000000" w:themeColor="text1"/>
          </w:rPr>
          <w:delText>t</w:delText>
        </w:r>
        <w:r w:rsidR="00741105" w:rsidRPr="00BC3ABE" w:rsidDel="00390A5C">
          <w:rPr>
            <w:spacing w:val="65"/>
          </w:rPr>
          <w:delText xml:space="preserve"> </w:delText>
        </w:r>
        <w:r w:rsidRPr="00BC3ABE" w:rsidDel="00390A5C">
          <w:delText>à</w:delText>
        </w:r>
        <w:r w:rsidRPr="00BC3ABE" w:rsidDel="00390A5C">
          <w:rPr>
            <w:spacing w:val="65"/>
          </w:rPr>
          <w:delText xml:space="preserve"> </w:delText>
        </w:r>
        <w:r w:rsidRPr="00BC3ABE" w:rsidDel="00390A5C">
          <w:delText>la</w:delText>
        </w:r>
        <w:r w:rsidRPr="00BC3ABE" w:rsidDel="00390A5C">
          <w:rPr>
            <w:spacing w:val="65"/>
          </w:rPr>
          <w:delText xml:space="preserve"> </w:delText>
        </w:r>
        <w:r w:rsidRPr="00BC3ABE" w:rsidDel="00390A5C">
          <w:delText>sortie</w:delText>
        </w:r>
        <w:r w:rsidRPr="00BC3ABE" w:rsidDel="00390A5C">
          <w:rPr>
            <w:spacing w:val="65"/>
          </w:rPr>
          <w:delText xml:space="preserve"> </w:delText>
        </w:r>
        <w:r w:rsidRPr="00BC3ABE" w:rsidDel="00390A5C">
          <w:delText xml:space="preserve">du réseau, c’est le neurone </w:delText>
        </w:r>
        <w:r w:rsidRPr="00BC3ABE" w:rsidDel="00390A5C">
          <w:rPr>
            <w:color w:val="000000" w:themeColor="text1"/>
          </w:rPr>
          <w:delText xml:space="preserve">numéro i </w:delText>
        </w:r>
        <w:r w:rsidRPr="00BC3ABE" w:rsidDel="00390A5C">
          <w:delText>de cette dernière couche qui a le plus fort signal de sortie, cela signifie que le sous-mot choisi est le i-ème sous-mot du vocabulaire</w:delText>
        </w:r>
      </w:del>
      <w:r w:rsidRPr="00BC3ABE">
        <w:t>.</w:t>
      </w:r>
    </w:p>
    <w:p w14:paraId="2E78E4DF" w14:textId="77777777" w:rsidR="00E561EB" w:rsidRPr="00BC3ABE" w:rsidRDefault="00E561EB" w:rsidP="00650F7C">
      <w:pPr>
        <w:rPr>
          <w:i/>
        </w:rPr>
      </w:pPr>
      <w:r w:rsidRPr="00BC3ABE">
        <w:t>L’algorithme reprend son dictionnaire</w:t>
      </w:r>
      <w:r w:rsidRPr="00BC3ABE">
        <w:rPr>
          <w:spacing w:val="69"/>
        </w:rPr>
        <w:t> </w:t>
      </w:r>
      <w:r w:rsidRPr="00BC3ABE">
        <w:t xml:space="preserve">: le sous-mot numéro i, c’est </w:t>
      </w:r>
      <w:r w:rsidRPr="00650F7C">
        <w:t>« Je »</w:t>
      </w:r>
      <w:r w:rsidRPr="003127FE">
        <w:t xml:space="preserve">. Il ajoute alors le sous-mot </w:t>
      </w:r>
      <w:r w:rsidRPr="00650F7C">
        <w:t>« Je »</w:t>
      </w:r>
      <w:r w:rsidRPr="003127FE">
        <w:t xml:space="preserve"> </w:t>
      </w:r>
      <w:r w:rsidRPr="00BC3ABE">
        <w:t xml:space="preserve">à la suite des sous-mots du </w:t>
      </w:r>
      <w:r w:rsidRPr="00BC3ABE">
        <w:rPr>
          <w:i/>
        </w:rPr>
        <w:t>prompt</w:t>
      </w:r>
      <w:r w:rsidRPr="00BC3ABE">
        <w:t xml:space="preserve"> initial.</w:t>
      </w:r>
    </w:p>
    <w:p w14:paraId="6EF0F8A1" w14:textId="77777777" w:rsidR="00E561EB" w:rsidRPr="003E66DC" w:rsidRDefault="00E561EB" w:rsidP="00650F7C">
      <w:r w:rsidRPr="003E66DC">
        <w:lastRenderedPageBreak/>
        <w:t>« Com|ment| vas|-|tu |?| Je »</w:t>
      </w:r>
    </w:p>
    <w:p w14:paraId="2D7F2C7B" w14:textId="6A6D47AA" w:rsidR="00E561EB" w:rsidRPr="007D642C" w:rsidRDefault="00E561EB" w:rsidP="00650F7C">
      <w:pPr>
        <w:rPr>
          <w:color w:val="000000" w:themeColor="text1"/>
        </w:rPr>
      </w:pPr>
      <w:r w:rsidRPr="00BC3ABE">
        <w:t xml:space="preserve">Voilà un pas de complétion effectué. L’algorithme </w:t>
      </w:r>
      <w:r w:rsidRPr="00BC3ABE">
        <w:rPr>
          <w:color w:val="000000" w:themeColor="text1"/>
        </w:rPr>
        <w:t>répète alors</w:t>
      </w:r>
      <w:r w:rsidRPr="00BC3ABE">
        <w:t xml:space="preserve"> tout le processus </w:t>
      </w:r>
      <w:r w:rsidRPr="00BC3ABE">
        <w:rPr>
          <w:color w:val="000000" w:themeColor="text1"/>
        </w:rPr>
        <w:t>décrit</w:t>
      </w:r>
      <w:r w:rsidRPr="00BC3ABE">
        <w:t xml:space="preserve"> ci-dessus</w:t>
      </w:r>
      <w:r w:rsidRPr="00BC3ABE">
        <w:rPr>
          <w:color w:val="000000" w:themeColor="text1"/>
        </w:rPr>
        <w:t>,</w:t>
      </w:r>
      <w:r w:rsidRPr="00BC3ABE">
        <w:t xml:space="preserve"> en </w:t>
      </w:r>
      <w:r w:rsidRPr="00BC3ABE">
        <w:rPr>
          <w:color w:val="000000" w:themeColor="text1"/>
        </w:rPr>
        <w:t>prenant</w:t>
      </w:r>
      <w:r w:rsidRPr="00BC3ABE">
        <w:t xml:space="preserve"> cette fois en entrée le </w:t>
      </w:r>
      <w:r w:rsidRPr="00650F7C">
        <w:rPr>
          <w:i/>
        </w:rPr>
        <w:t>prompt</w:t>
      </w:r>
      <w:r w:rsidRPr="00BC3ABE">
        <w:rPr>
          <w:spacing w:val="14"/>
        </w:rPr>
        <w:t xml:space="preserve"> </w:t>
      </w:r>
      <w:r w:rsidRPr="00BC3ABE">
        <w:t>initial</w:t>
      </w:r>
      <w:r w:rsidRPr="00BC3ABE">
        <w:rPr>
          <w:spacing w:val="15"/>
        </w:rPr>
        <w:t xml:space="preserve"> </w:t>
      </w:r>
      <w:r w:rsidRPr="00BC3ABE">
        <w:t>complété</w:t>
      </w:r>
      <w:r w:rsidRPr="00BC3ABE">
        <w:rPr>
          <w:spacing w:val="15"/>
        </w:rPr>
        <w:t xml:space="preserve"> </w:t>
      </w:r>
      <w:r w:rsidRPr="00BC3ABE">
        <w:t>du</w:t>
      </w:r>
      <w:r w:rsidRPr="00BC3ABE">
        <w:rPr>
          <w:spacing w:val="15"/>
        </w:rPr>
        <w:t xml:space="preserve"> </w:t>
      </w:r>
      <w:r w:rsidRPr="00BC3ABE">
        <w:t>sous-</w:t>
      </w:r>
      <w:r w:rsidRPr="003127FE">
        <w:t>mot</w:t>
      </w:r>
      <w:r w:rsidRPr="007D642C">
        <w:rPr>
          <w:color w:val="000000" w:themeColor="text1"/>
        </w:rPr>
        <w:t> </w:t>
      </w:r>
      <w:r w:rsidRPr="00650F7C">
        <w:t>«</w:t>
      </w:r>
      <w:r w:rsidRPr="00650F7C">
        <w:rPr>
          <w:spacing w:val="-1"/>
        </w:rPr>
        <w:t> </w:t>
      </w:r>
      <w:r w:rsidRPr="00650F7C">
        <w:t>Je</w:t>
      </w:r>
      <w:r w:rsidRPr="00650F7C">
        <w:rPr>
          <w:spacing w:val="-1"/>
        </w:rPr>
        <w:t> </w:t>
      </w:r>
      <w:r w:rsidRPr="00650F7C">
        <w:t>»</w:t>
      </w:r>
      <w:r w:rsidRPr="003127FE">
        <w:t>,</w:t>
      </w:r>
      <w:r w:rsidRPr="007D642C">
        <w:rPr>
          <w:spacing w:val="15"/>
        </w:rPr>
        <w:t xml:space="preserve"> </w:t>
      </w:r>
      <w:r w:rsidRPr="007D642C">
        <w:t>qui</w:t>
      </w:r>
      <w:r w:rsidRPr="007D642C">
        <w:rPr>
          <w:spacing w:val="15"/>
        </w:rPr>
        <w:t xml:space="preserve"> </w:t>
      </w:r>
      <w:r w:rsidRPr="007D642C">
        <w:t>compte</w:t>
      </w:r>
      <w:r w:rsidRPr="007D642C">
        <w:rPr>
          <w:spacing w:val="15"/>
        </w:rPr>
        <w:t xml:space="preserve"> </w:t>
      </w:r>
      <w:r w:rsidRPr="007D642C">
        <w:t>dès</w:t>
      </w:r>
      <w:r w:rsidRPr="007D642C">
        <w:rPr>
          <w:spacing w:val="15"/>
        </w:rPr>
        <w:t xml:space="preserve"> </w:t>
      </w:r>
      <w:r w:rsidRPr="007D642C">
        <w:t>lors</w:t>
      </w:r>
      <w:r w:rsidRPr="007D642C">
        <w:rPr>
          <w:spacing w:val="15"/>
        </w:rPr>
        <w:t xml:space="preserve"> </w:t>
      </w:r>
      <w:r w:rsidR="007D642C">
        <w:t>huit</w:t>
      </w:r>
      <w:r w:rsidR="007D642C" w:rsidRPr="003127FE">
        <w:rPr>
          <w:spacing w:val="15"/>
        </w:rPr>
        <w:t xml:space="preserve"> </w:t>
      </w:r>
      <w:r w:rsidRPr="007D642C">
        <w:t>sous-mots</w:t>
      </w:r>
      <w:r w:rsidRPr="007D642C">
        <w:rPr>
          <w:spacing w:val="15"/>
        </w:rPr>
        <w:t> </w:t>
      </w:r>
      <w:r w:rsidRPr="007D642C">
        <w:rPr>
          <w:spacing w:val="-10"/>
        </w:rPr>
        <w:t>:</w:t>
      </w:r>
      <w:r w:rsidRPr="007D642C">
        <w:t xml:space="preserve"> « Com|me|nt|</w:t>
      </w:r>
      <w:r w:rsidRPr="00650F7C">
        <w:rPr>
          <w:spacing w:val="37"/>
        </w:rPr>
        <w:t xml:space="preserve"> </w:t>
      </w:r>
      <w:r w:rsidRPr="00650F7C">
        <w:t>vas|-|tu</w:t>
      </w:r>
      <w:r w:rsidRPr="00650F7C">
        <w:rPr>
          <w:spacing w:val="37"/>
        </w:rPr>
        <w:t xml:space="preserve"> </w:t>
      </w:r>
      <w:r w:rsidRPr="00650F7C">
        <w:t>|?|</w:t>
      </w:r>
      <w:r w:rsidRPr="00650F7C">
        <w:rPr>
          <w:color w:val="000000" w:themeColor="text1"/>
        </w:rPr>
        <w:t> </w:t>
      </w:r>
      <w:r w:rsidRPr="00650F7C">
        <w:t>Je</w:t>
      </w:r>
      <w:r w:rsidRPr="00650F7C">
        <w:rPr>
          <w:spacing w:val="37"/>
        </w:rPr>
        <w:t> </w:t>
      </w:r>
      <w:r w:rsidRPr="00650F7C">
        <w:t>»</w:t>
      </w:r>
      <w:r w:rsidRPr="003127FE">
        <w:t>.</w:t>
      </w:r>
      <w:r w:rsidRPr="007D642C">
        <w:rPr>
          <w:spacing w:val="37"/>
        </w:rPr>
        <w:t xml:space="preserve"> </w:t>
      </w:r>
      <w:r w:rsidRPr="007D642C">
        <w:rPr>
          <w:color w:val="000000" w:themeColor="text1"/>
        </w:rPr>
        <w:t>L’opération se</w:t>
      </w:r>
      <w:r w:rsidRPr="007D642C">
        <w:rPr>
          <w:spacing w:val="37"/>
        </w:rPr>
        <w:t xml:space="preserve"> </w:t>
      </w:r>
      <w:r w:rsidRPr="007D642C">
        <w:t>répète</w:t>
      </w:r>
      <w:r w:rsidRPr="007D642C">
        <w:rPr>
          <w:spacing w:val="37"/>
        </w:rPr>
        <w:t xml:space="preserve"> </w:t>
      </w:r>
      <w:r w:rsidRPr="007D642C">
        <w:t>pas</w:t>
      </w:r>
      <w:r w:rsidRPr="007D642C">
        <w:rPr>
          <w:spacing w:val="37"/>
        </w:rPr>
        <w:t xml:space="preserve"> </w:t>
      </w:r>
      <w:r w:rsidRPr="007D642C">
        <w:t>à</w:t>
      </w:r>
      <w:r w:rsidRPr="007D642C">
        <w:rPr>
          <w:spacing w:val="37"/>
        </w:rPr>
        <w:t xml:space="preserve"> </w:t>
      </w:r>
      <w:r w:rsidRPr="007D642C">
        <w:t>pas, en</w:t>
      </w:r>
      <w:r w:rsidRPr="007D642C">
        <w:rPr>
          <w:spacing w:val="45"/>
        </w:rPr>
        <w:t xml:space="preserve"> </w:t>
      </w:r>
      <w:r w:rsidRPr="007D642C">
        <w:t>ajoutant</w:t>
      </w:r>
      <w:r w:rsidRPr="007D642C">
        <w:rPr>
          <w:spacing w:val="47"/>
        </w:rPr>
        <w:t xml:space="preserve"> </w:t>
      </w:r>
      <w:r w:rsidRPr="007D642C">
        <w:t>à</w:t>
      </w:r>
      <w:r w:rsidRPr="007D642C">
        <w:rPr>
          <w:spacing w:val="47"/>
        </w:rPr>
        <w:t xml:space="preserve"> </w:t>
      </w:r>
      <w:r w:rsidRPr="007D642C">
        <w:t>chaque</w:t>
      </w:r>
      <w:r w:rsidRPr="007D642C">
        <w:rPr>
          <w:spacing w:val="47"/>
        </w:rPr>
        <w:t xml:space="preserve"> </w:t>
      </w:r>
      <w:r w:rsidRPr="007D642C">
        <w:t>fois</w:t>
      </w:r>
      <w:r w:rsidRPr="007D642C">
        <w:rPr>
          <w:spacing w:val="47"/>
        </w:rPr>
        <w:t xml:space="preserve"> </w:t>
      </w:r>
      <w:r w:rsidRPr="007D642C">
        <w:t>à</w:t>
      </w:r>
      <w:r w:rsidRPr="007D642C">
        <w:rPr>
          <w:spacing w:val="47"/>
        </w:rPr>
        <w:t xml:space="preserve"> </w:t>
      </w:r>
      <w:r w:rsidRPr="007D642C">
        <w:rPr>
          <w:color w:val="000000" w:themeColor="text1"/>
        </w:rPr>
        <w:t>l’entrée</w:t>
      </w:r>
      <w:r w:rsidRPr="007D642C">
        <w:rPr>
          <w:spacing w:val="47"/>
        </w:rPr>
        <w:t xml:space="preserve"> </w:t>
      </w:r>
      <w:r w:rsidRPr="007D642C">
        <w:t>les</w:t>
      </w:r>
      <w:r w:rsidRPr="007D642C">
        <w:rPr>
          <w:spacing w:val="47"/>
        </w:rPr>
        <w:t xml:space="preserve"> </w:t>
      </w:r>
      <w:r w:rsidRPr="007D642C">
        <w:t>complétions</w:t>
      </w:r>
      <w:r w:rsidRPr="007D642C">
        <w:rPr>
          <w:spacing w:val="47"/>
        </w:rPr>
        <w:t xml:space="preserve"> </w:t>
      </w:r>
      <w:r w:rsidRPr="007D642C">
        <w:t>des</w:t>
      </w:r>
      <w:r w:rsidRPr="007D642C">
        <w:rPr>
          <w:spacing w:val="47"/>
        </w:rPr>
        <w:t xml:space="preserve"> </w:t>
      </w:r>
      <w:r w:rsidRPr="007D642C">
        <w:t>pas</w:t>
      </w:r>
      <w:r w:rsidRPr="007D642C">
        <w:rPr>
          <w:spacing w:val="47"/>
        </w:rPr>
        <w:t xml:space="preserve"> </w:t>
      </w:r>
      <w:r w:rsidRPr="007D642C">
        <w:rPr>
          <w:spacing w:val="-2"/>
        </w:rPr>
        <w:t>précédents.</w:t>
      </w:r>
      <w:r w:rsidRPr="007D642C">
        <w:t xml:space="preserve"> «</w:t>
      </w:r>
      <w:r w:rsidRPr="00650F7C">
        <w:rPr>
          <w:spacing w:val="-2"/>
        </w:rPr>
        <w:t> </w:t>
      </w:r>
      <w:r w:rsidRPr="00650F7C">
        <w:t>Je</w:t>
      </w:r>
      <w:r w:rsidRPr="00650F7C">
        <w:rPr>
          <w:spacing w:val="-2"/>
        </w:rPr>
        <w:t> </w:t>
      </w:r>
      <w:r w:rsidRPr="00650F7C">
        <w:t>»</w:t>
      </w:r>
      <w:r w:rsidRPr="003127FE">
        <w:t>,</w:t>
      </w:r>
      <w:r w:rsidRPr="007D642C">
        <w:rPr>
          <w:spacing w:val="40"/>
        </w:rPr>
        <w:t xml:space="preserve"> </w:t>
      </w:r>
      <w:r w:rsidRPr="007D642C">
        <w:t>puis</w:t>
      </w:r>
      <w:r w:rsidRPr="007D642C">
        <w:rPr>
          <w:spacing w:val="40"/>
        </w:rPr>
        <w:t xml:space="preserve"> </w:t>
      </w:r>
      <w:r w:rsidRPr="00650F7C">
        <w:t>«</w:t>
      </w:r>
      <w:r w:rsidRPr="00650F7C">
        <w:rPr>
          <w:spacing w:val="-2"/>
        </w:rPr>
        <w:t> </w:t>
      </w:r>
      <w:r w:rsidRPr="00650F7C">
        <w:t>vais</w:t>
      </w:r>
      <w:r w:rsidRPr="00650F7C">
        <w:rPr>
          <w:spacing w:val="-3"/>
        </w:rPr>
        <w:t> </w:t>
      </w:r>
      <w:r w:rsidRPr="00650F7C">
        <w:t>»</w:t>
      </w:r>
      <w:r w:rsidRPr="003127FE">
        <w:t>,</w:t>
      </w:r>
      <w:r w:rsidRPr="007D642C">
        <w:rPr>
          <w:spacing w:val="40"/>
        </w:rPr>
        <w:t xml:space="preserve"> </w:t>
      </w:r>
      <w:r w:rsidRPr="007D642C">
        <w:t>puis</w:t>
      </w:r>
      <w:r w:rsidRPr="007D642C">
        <w:rPr>
          <w:spacing w:val="40"/>
        </w:rPr>
        <w:t xml:space="preserve"> </w:t>
      </w:r>
      <w:r w:rsidRPr="00650F7C">
        <w:t>«</w:t>
      </w:r>
      <w:r w:rsidRPr="00650F7C">
        <w:rPr>
          <w:spacing w:val="-2"/>
        </w:rPr>
        <w:t> </w:t>
      </w:r>
      <w:r w:rsidRPr="00650F7C">
        <w:t>bien</w:t>
      </w:r>
      <w:r w:rsidRPr="00650F7C">
        <w:rPr>
          <w:spacing w:val="-2"/>
        </w:rPr>
        <w:t> </w:t>
      </w:r>
      <w:r w:rsidRPr="00650F7C">
        <w:t>»</w:t>
      </w:r>
      <w:r w:rsidRPr="003127FE">
        <w:t>.</w:t>
      </w:r>
      <w:r w:rsidRPr="007D642C">
        <w:rPr>
          <w:color w:val="000000" w:themeColor="text1"/>
        </w:rPr>
        <w:t xml:space="preserve"> La phrase est</w:t>
      </w:r>
      <w:r w:rsidRPr="007D642C">
        <w:rPr>
          <w:spacing w:val="40"/>
        </w:rPr>
        <w:t xml:space="preserve"> </w:t>
      </w:r>
      <w:r w:rsidRPr="007D642C">
        <w:t>ainsi</w:t>
      </w:r>
      <w:r w:rsidRPr="007D642C">
        <w:rPr>
          <w:spacing w:val="40"/>
        </w:rPr>
        <w:t xml:space="preserve"> </w:t>
      </w:r>
      <w:r w:rsidRPr="007D642C">
        <w:rPr>
          <w:color w:val="000000" w:themeColor="text1"/>
        </w:rPr>
        <w:t>complétée</w:t>
      </w:r>
      <w:r w:rsidRPr="007D642C">
        <w:rPr>
          <w:spacing w:val="40"/>
        </w:rPr>
        <w:t xml:space="preserve"> </w:t>
      </w:r>
      <w:r w:rsidRPr="007D642C">
        <w:t>sous-mot</w:t>
      </w:r>
      <w:r w:rsidRPr="007D642C">
        <w:rPr>
          <w:spacing w:val="40"/>
        </w:rPr>
        <w:t xml:space="preserve"> </w:t>
      </w:r>
      <w:r w:rsidRPr="007D642C">
        <w:t>par sous-mot, jusqu’à ce que son dernier sous-mot généré soit le sous-mot spécifique « &lt;fin&gt; »</w:t>
      </w:r>
      <w:r w:rsidRPr="003127FE">
        <w:t xml:space="preserve"> qui marque la fin de la complétion</w:t>
      </w:r>
      <w:bookmarkStart w:id="573" w:name="_bookmark36"/>
      <w:bookmarkEnd w:id="573"/>
      <w:r w:rsidRPr="003127FE">
        <w:rPr>
          <w:rStyle w:val="FootnoteReference"/>
          <w:rFonts w:ascii="Times New Roman" w:hAnsi="Times New Roman" w:cs="Times New Roman"/>
          <w:sz w:val="26"/>
          <w:szCs w:val="26"/>
        </w:rPr>
        <w:footnoteReference w:id="32"/>
      </w:r>
      <w:r w:rsidRPr="003127FE">
        <w:t xml:space="preserve">. </w:t>
      </w:r>
      <w:r w:rsidRPr="007D642C">
        <w:rPr>
          <w:color w:val="000000" w:themeColor="text1"/>
        </w:rPr>
        <w:t>Celle-ci est</w:t>
      </w:r>
      <w:r w:rsidRPr="007D642C">
        <w:rPr>
          <w:spacing w:val="47"/>
        </w:rPr>
        <w:t xml:space="preserve"> </w:t>
      </w:r>
      <w:r w:rsidRPr="00650F7C">
        <w:t>«</w:t>
      </w:r>
      <w:r w:rsidRPr="00650F7C">
        <w:rPr>
          <w:spacing w:val="4"/>
        </w:rPr>
        <w:t> </w:t>
      </w:r>
      <w:r w:rsidRPr="00650F7C">
        <w:t>Com|ment|</w:t>
      </w:r>
      <w:r w:rsidRPr="00650F7C">
        <w:rPr>
          <w:spacing w:val="48"/>
        </w:rPr>
        <w:t xml:space="preserve"> </w:t>
      </w:r>
      <w:r w:rsidRPr="00650F7C">
        <w:t>vas|-</w:t>
      </w:r>
      <w:r w:rsidRPr="00650F7C">
        <w:rPr>
          <w:spacing w:val="-5"/>
        </w:rPr>
        <w:t>|tu</w:t>
      </w:r>
      <w:r w:rsidRPr="00650F7C">
        <w:t xml:space="preserve"> |?|</w:t>
      </w:r>
      <w:r w:rsidRPr="00650F7C">
        <w:rPr>
          <w:color w:val="000000" w:themeColor="text1"/>
        </w:rPr>
        <w:t> </w:t>
      </w:r>
      <w:r w:rsidRPr="00650F7C">
        <w:t>Je | vais| bien|.| Et |to</w:t>
      </w:r>
      <w:del w:id="574" w:author="Microsoft Office User" w:date="2025-07-28T04:27:00Z">
        <w:r w:rsidRPr="00650F7C" w:rsidDel="00E45CFF">
          <w:delText>|</w:delText>
        </w:r>
      </w:del>
      <w:r w:rsidRPr="00650F7C">
        <w:t>i | ? | &lt;fin</w:t>
      </w:r>
      <w:r w:rsidRPr="00650F7C">
        <w:rPr>
          <w:color w:val="000000" w:themeColor="text1"/>
        </w:rPr>
        <w:t>&gt;»</w:t>
      </w:r>
      <w:r w:rsidRPr="003127FE">
        <w:rPr>
          <w:color w:val="000000" w:themeColor="text1"/>
        </w:rPr>
        <w:t>.</w:t>
      </w:r>
    </w:p>
    <w:p w14:paraId="02DA250F" w14:textId="64284908" w:rsidR="00E561EB" w:rsidRPr="00BC3ABE" w:rsidRDefault="00E561EB" w:rsidP="00650F7C">
      <w:pPr>
        <w:rPr>
          <w:i/>
        </w:rPr>
      </w:pPr>
      <w:r w:rsidRPr="00BC3ABE">
        <w:rPr>
          <w:color w:val="000000" w:themeColor="text1"/>
        </w:rPr>
        <w:t xml:space="preserve">L’algorithme s’arrête alors, </w:t>
      </w:r>
      <w:r w:rsidRPr="00BC3ABE">
        <w:t xml:space="preserve">il supprime les séparations entre sous-mots, le </w:t>
      </w:r>
      <w:r w:rsidRPr="00650F7C">
        <w:rPr>
          <w:i/>
        </w:rPr>
        <w:t>prompt</w:t>
      </w:r>
      <w:r w:rsidRPr="00BC3ABE">
        <w:t xml:space="preserve"> d’entrée et le sous-mot «</w:t>
      </w:r>
      <w:r w:rsidRPr="00BC3ABE">
        <w:rPr>
          <w:spacing w:val="-1"/>
        </w:rPr>
        <w:t> </w:t>
      </w:r>
      <w:r w:rsidRPr="00BC3ABE">
        <w:t>&lt;fin&gt;</w:t>
      </w:r>
      <w:r w:rsidRPr="00BC3ABE">
        <w:rPr>
          <w:spacing w:val="-1"/>
        </w:rPr>
        <w:t> </w:t>
      </w:r>
      <w:r w:rsidRPr="00BC3ABE">
        <w:t xml:space="preserve">», pour renvoyer simplement en sortie : </w:t>
      </w:r>
      <w:r w:rsidRPr="00650F7C">
        <w:t>« Je vais bien. Et toi</w:t>
      </w:r>
      <w:del w:id="575" w:author="Microsoft Office User" w:date="2025-07-27T23:29:00Z">
        <w:r w:rsidRPr="00650F7C" w:rsidDel="00692EF9">
          <w:rPr>
            <w:rStyle w:val="FootnoteReference"/>
            <w:rFonts w:ascii="Times New Roman" w:hAnsi="Times New Roman" w:cs="Times New Roman"/>
          </w:rPr>
          <w:footnoteReference w:id="33"/>
        </w:r>
      </w:del>
      <w:r w:rsidRPr="00650F7C">
        <w:rPr>
          <w:color w:val="000000" w:themeColor="text1"/>
        </w:rPr>
        <w:t> ? </w:t>
      </w:r>
      <w:r w:rsidRPr="003127FE">
        <w:rPr>
          <w:iCs/>
          <w:color w:val="000000" w:themeColor="text1"/>
        </w:rPr>
        <w:t>»</w:t>
      </w:r>
    </w:p>
    <w:p w14:paraId="05CC50AC" w14:textId="7D633E10" w:rsidR="00E561EB" w:rsidRPr="00BC3ABE" w:rsidRDefault="00E561EB" w:rsidP="00650F7C">
      <w:r w:rsidRPr="00BC3ABE">
        <w:t xml:space="preserve">Comment cet algorithme a-t-il </w:t>
      </w:r>
      <w:r w:rsidRPr="00BC3ABE">
        <w:rPr>
          <w:color w:val="000000" w:themeColor="text1"/>
        </w:rPr>
        <w:t>déterminé</w:t>
      </w:r>
      <w:r w:rsidRPr="00BC3ABE">
        <w:t xml:space="preserve"> à chaque étape un sous-mot qui permettait une complétion cohérente ? </w:t>
      </w:r>
      <w:r w:rsidRPr="00BC3ABE">
        <w:rPr>
          <w:color w:val="000000" w:themeColor="text1"/>
        </w:rPr>
        <w:t>Considérons</w:t>
      </w:r>
      <w:r w:rsidRPr="00BC3ABE">
        <w:t xml:space="preserve"> ce premier sous-mot complété, </w:t>
      </w:r>
      <w:r w:rsidRPr="00650F7C">
        <w:t>«</w:t>
      </w:r>
      <w:r w:rsidRPr="00650F7C">
        <w:rPr>
          <w:spacing w:val="-4"/>
        </w:rPr>
        <w:t> </w:t>
      </w:r>
      <w:r w:rsidRPr="00650F7C">
        <w:t>Je</w:t>
      </w:r>
      <w:r w:rsidRPr="00650F7C">
        <w:rPr>
          <w:spacing w:val="-4"/>
        </w:rPr>
        <w:t> </w:t>
      </w:r>
      <w:r w:rsidRPr="00650F7C">
        <w:t>»</w:t>
      </w:r>
      <w:r w:rsidRPr="003127FE">
        <w:t xml:space="preserve">. Notre Transformer a été entraîné sur des milliards de lignes de texte (des livres, des sites </w:t>
      </w:r>
      <w:r w:rsidR="003127FE">
        <w:t>Internet</w:t>
      </w:r>
      <w:r w:rsidRPr="003127FE">
        <w:t xml:space="preserve">, des posts de forum). Ainsi, </w:t>
      </w:r>
      <w:r w:rsidRPr="0080673A">
        <w:rPr>
          <w:color w:val="000000" w:themeColor="text1"/>
        </w:rPr>
        <w:t>recevant</w:t>
      </w:r>
      <w:r w:rsidRPr="0080673A">
        <w:t xml:space="preserve"> en entrée une suite de sous-mots qui se finissait par un point d’interrogation, quelque part dans les profondeurs de son réseau de neurones, des neurones spécialisés dans la réponse aux questions se son</w:t>
      </w:r>
      <w:r w:rsidRPr="00192D9D">
        <w:t xml:space="preserve">t activés très fortement, </w:t>
      </w:r>
      <w:r w:rsidRPr="00650F7C">
        <w:rPr>
          <w:color w:val="000000" w:themeColor="text1"/>
        </w:rPr>
        <w:t>pour suggérer</w:t>
      </w:r>
      <w:r w:rsidRPr="00650F7C">
        <w:t xml:space="preserve"> qu’un point d’interrogation </w:t>
      </w:r>
      <w:r w:rsidRPr="00650F7C">
        <w:rPr>
          <w:color w:val="000000" w:themeColor="text1"/>
        </w:rPr>
        <w:t xml:space="preserve">entraîne le plus souvent un </w:t>
      </w:r>
      <w:r w:rsidRPr="00650F7C">
        <w:t>début de réponse.</w:t>
      </w:r>
      <w:r w:rsidRPr="00650F7C">
        <w:rPr>
          <w:spacing w:val="-8"/>
        </w:rPr>
        <w:t xml:space="preserve"> </w:t>
      </w:r>
      <w:r w:rsidRPr="00650F7C">
        <w:t>Ailleurs, la combinaison des sous-mots d’entrée «</w:t>
      </w:r>
      <w:r w:rsidRPr="00650F7C">
        <w:rPr>
          <w:spacing w:val="-3"/>
        </w:rPr>
        <w:t> </w:t>
      </w:r>
      <w:r w:rsidRPr="00650F7C">
        <w:t>vas</w:t>
      </w:r>
      <w:r w:rsidRPr="00650F7C">
        <w:rPr>
          <w:spacing w:val="-4"/>
        </w:rPr>
        <w:t> </w:t>
      </w:r>
      <w:r w:rsidRPr="00650F7C">
        <w:t>»</w:t>
      </w:r>
      <w:r w:rsidRPr="003127FE">
        <w:t xml:space="preserve"> et </w:t>
      </w:r>
      <w:r w:rsidRPr="00650F7C">
        <w:t>«</w:t>
      </w:r>
      <w:r w:rsidRPr="00650F7C">
        <w:rPr>
          <w:spacing w:val="-3"/>
        </w:rPr>
        <w:t> </w:t>
      </w:r>
      <w:r w:rsidRPr="00650F7C">
        <w:t>tu</w:t>
      </w:r>
      <w:r w:rsidRPr="00650F7C">
        <w:rPr>
          <w:spacing w:val="-3"/>
        </w:rPr>
        <w:t> </w:t>
      </w:r>
      <w:r w:rsidRPr="00650F7C">
        <w:t>»</w:t>
      </w:r>
      <w:r w:rsidRPr="003127FE">
        <w:t xml:space="preserve"> active </w:t>
      </w:r>
      <w:r w:rsidRPr="0080673A">
        <w:rPr>
          <w:color w:val="000000" w:themeColor="text1"/>
        </w:rPr>
        <w:t>d’autres</w:t>
      </w:r>
      <w:r w:rsidRPr="0080673A">
        <w:t xml:space="preserve"> neurones spécialisés dans le bien-être</w:t>
      </w:r>
      <w:r w:rsidRPr="00192D9D">
        <w:rPr>
          <w:color w:val="000000" w:themeColor="text1"/>
        </w:rPr>
        <w:t>,</w:t>
      </w:r>
      <w:r w:rsidRPr="00650F7C">
        <w:t xml:space="preserve"> et d’autres </w:t>
      </w:r>
      <w:r w:rsidRPr="00650F7C">
        <w:rPr>
          <w:color w:val="000000" w:themeColor="text1"/>
        </w:rPr>
        <w:t xml:space="preserve">encore </w:t>
      </w:r>
      <w:r w:rsidRPr="00650F7C">
        <w:t>spécialisés dans les conventions sociales.</w:t>
      </w:r>
      <w:r w:rsidRPr="00650F7C">
        <w:rPr>
          <w:spacing w:val="22"/>
        </w:rPr>
        <w:t xml:space="preserve"> </w:t>
      </w:r>
      <w:r w:rsidRPr="00650F7C">
        <w:t>C’est</w:t>
      </w:r>
      <w:r w:rsidRPr="00650F7C">
        <w:rPr>
          <w:spacing w:val="24"/>
        </w:rPr>
        <w:t xml:space="preserve"> </w:t>
      </w:r>
      <w:r w:rsidRPr="00650F7C">
        <w:t>la</w:t>
      </w:r>
      <w:r w:rsidRPr="00650F7C">
        <w:rPr>
          <w:spacing w:val="25"/>
        </w:rPr>
        <w:t xml:space="preserve"> </w:t>
      </w:r>
      <w:r w:rsidRPr="00650F7C">
        <w:t>combinaison</w:t>
      </w:r>
      <w:r w:rsidRPr="00650F7C">
        <w:rPr>
          <w:spacing w:val="24"/>
        </w:rPr>
        <w:t xml:space="preserve"> </w:t>
      </w:r>
      <w:r w:rsidRPr="00650F7C">
        <w:t>de</w:t>
      </w:r>
      <w:r w:rsidRPr="00650F7C">
        <w:rPr>
          <w:spacing w:val="25"/>
        </w:rPr>
        <w:t xml:space="preserve"> </w:t>
      </w:r>
      <w:r w:rsidRPr="00650F7C">
        <w:t>tous</w:t>
      </w:r>
      <w:r w:rsidRPr="00650F7C">
        <w:rPr>
          <w:spacing w:val="24"/>
        </w:rPr>
        <w:t xml:space="preserve"> </w:t>
      </w:r>
      <w:r w:rsidRPr="00650F7C">
        <w:t>ces</w:t>
      </w:r>
      <w:r w:rsidRPr="00BC3ABE">
        <w:rPr>
          <w:spacing w:val="24"/>
        </w:rPr>
        <w:t xml:space="preserve"> </w:t>
      </w:r>
      <w:r w:rsidRPr="00BC3ABE">
        <w:t>éléments</w:t>
      </w:r>
      <w:r w:rsidRPr="00BC3ABE">
        <w:rPr>
          <w:spacing w:val="25"/>
        </w:rPr>
        <w:t xml:space="preserve"> </w:t>
      </w:r>
      <w:r w:rsidRPr="00BC3ABE">
        <w:t>qui</w:t>
      </w:r>
      <w:r w:rsidRPr="00BC3ABE">
        <w:rPr>
          <w:spacing w:val="24"/>
        </w:rPr>
        <w:t xml:space="preserve"> </w:t>
      </w:r>
      <w:r w:rsidRPr="00BC3ABE">
        <w:rPr>
          <w:color w:val="000000" w:themeColor="text1"/>
        </w:rPr>
        <w:t>produit</w:t>
      </w:r>
      <w:r w:rsidRPr="00BC3ABE">
        <w:rPr>
          <w:spacing w:val="24"/>
        </w:rPr>
        <w:t xml:space="preserve"> </w:t>
      </w:r>
      <w:r w:rsidRPr="00BC3ABE">
        <w:t>une</w:t>
      </w:r>
      <w:r w:rsidRPr="00BC3ABE">
        <w:rPr>
          <w:spacing w:val="25"/>
        </w:rPr>
        <w:t xml:space="preserve"> </w:t>
      </w:r>
      <w:r w:rsidRPr="00BC3ABE">
        <w:rPr>
          <w:spacing w:val="-2"/>
        </w:rPr>
        <w:t>réponse cohérente.</w:t>
      </w:r>
    </w:p>
    <w:p w14:paraId="0A3F8E03" w14:textId="19253813" w:rsidR="00E561EB" w:rsidRPr="00BC3ABE" w:rsidRDefault="00E561EB" w:rsidP="00650F7C">
      <w:r w:rsidRPr="00BC3ABE">
        <w:t xml:space="preserve">Cet algorithme </w:t>
      </w:r>
      <w:r w:rsidRPr="00BC3ABE">
        <w:rPr>
          <w:color w:val="000000" w:themeColor="text1"/>
        </w:rPr>
        <w:t>de génération de texte génère</w:t>
      </w:r>
      <w:r w:rsidRPr="00BC3ABE">
        <w:t xml:space="preserve"> donc </w:t>
      </w:r>
      <w:r w:rsidRPr="00BC3ABE">
        <w:rPr>
          <w:color w:val="000000" w:themeColor="text1"/>
        </w:rPr>
        <w:t>sa</w:t>
      </w:r>
      <w:r w:rsidRPr="00BC3ABE">
        <w:t xml:space="preserve"> réponse sous-mot par sous-mot</w:t>
      </w:r>
      <w:r w:rsidRPr="00BC3ABE">
        <w:rPr>
          <w:color w:val="000000" w:themeColor="text1"/>
        </w:rPr>
        <w:t>,</w:t>
      </w:r>
      <w:r w:rsidRPr="00BC3ABE">
        <w:t xml:space="preserve"> en choisissant à chaque fois la complétion la plus *logique* de la phrase en cours. C’est sur cette base que fonctionnent les </w:t>
      </w:r>
      <w:r w:rsidRPr="005875CC">
        <w:rPr>
          <w:i/>
          <w:iCs/>
        </w:rPr>
        <w:t>chatbots</w:t>
      </w:r>
      <w:r w:rsidRPr="00BC3ABE">
        <w:t xml:space="preserve"> les plus connus comme ChatGPT</w:t>
      </w:r>
      <w:bookmarkStart w:id="578" w:name="_bookmark37"/>
      <w:bookmarkEnd w:id="578"/>
      <w:r w:rsidRPr="00BC3ABE">
        <w:rPr>
          <w:rStyle w:val="FootnoteReference"/>
          <w:rFonts w:ascii="Times New Roman" w:hAnsi="Times New Roman" w:cs="Times New Roman"/>
        </w:rPr>
        <w:footnoteReference w:id="34"/>
      </w:r>
      <w:r w:rsidR="00FD3EB7">
        <w:rPr>
          <w:color w:val="000000" w:themeColor="text1"/>
        </w:rPr>
        <w:t>.</w:t>
      </w:r>
      <w:r w:rsidRPr="00BC3ABE">
        <w:t xml:space="preserve"> Du fait de cette prédiction sous-mot par sous-mot, la réponse peut changer</w:t>
      </w:r>
      <w:r w:rsidRPr="00BC3ABE">
        <w:rPr>
          <w:spacing w:val="-5"/>
        </w:rPr>
        <w:t xml:space="preserve"> </w:t>
      </w:r>
      <w:del w:id="579" w:author="Microsoft Office User" w:date="2025-07-28T04:35:00Z">
        <w:r w:rsidRPr="00BC3ABE" w:rsidDel="00B84261">
          <w:delText>complètement</w:delText>
        </w:r>
        <w:r w:rsidRPr="00BC3ABE" w:rsidDel="00B84261">
          <w:rPr>
            <w:spacing w:val="-5"/>
          </w:rPr>
          <w:delText xml:space="preserve"> </w:delText>
        </w:r>
      </w:del>
      <w:ins w:id="580" w:author="Microsoft Office User" w:date="2025-07-28T04:35:00Z">
        <w:r w:rsidR="00B84261">
          <w:t>du tout au tout</w:t>
        </w:r>
        <w:r w:rsidR="00B84261" w:rsidRPr="00BC3ABE">
          <w:rPr>
            <w:spacing w:val="-5"/>
          </w:rPr>
          <w:t xml:space="preserve"> </w:t>
        </w:r>
      </w:ins>
      <w:r w:rsidRPr="00BC3ABE">
        <w:t>en</w:t>
      </w:r>
      <w:r w:rsidRPr="00BC3ABE">
        <w:rPr>
          <w:spacing w:val="-5"/>
        </w:rPr>
        <w:t xml:space="preserve"> </w:t>
      </w:r>
      <w:r w:rsidRPr="00BC3ABE">
        <w:t>fonction</w:t>
      </w:r>
      <w:r w:rsidRPr="00BC3ABE">
        <w:rPr>
          <w:spacing w:val="-5"/>
        </w:rPr>
        <w:t xml:space="preserve"> </w:t>
      </w:r>
      <w:r w:rsidRPr="00BC3ABE">
        <w:t>du</w:t>
      </w:r>
      <w:r w:rsidRPr="00BC3ABE">
        <w:rPr>
          <w:spacing w:val="-5"/>
        </w:rPr>
        <w:t xml:space="preserve"> </w:t>
      </w:r>
      <w:r w:rsidRPr="00650F7C">
        <w:rPr>
          <w:i/>
        </w:rPr>
        <w:t>prompt</w:t>
      </w:r>
      <w:r w:rsidRPr="00BC3ABE">
        <w:rPr>
          <w:spacing w:val="-5"/>
        </w:rPr>
        <w:t xml:space="preserve"> </w:t>
      </w:r>
      <w:r w:rsidRPr="00BC3ABE">
        <w:t>initial</w:t>
      </w:r>
      <w:ins w:id="581" w:author="Microsoft Office User" w:date="2025-07-28T04:35:00Z">
        <w:r w:rsidR="00B84261">
          <w:t xml:space="preserve">, </w:t>
        </w:r>
      </w:ins>
      <w:del w:id="582" w:author="Microsoft Office User" w:date="2025-07-28T04:35:00Z">
        <w:r w:rsidRPr="00BC3ABE" w:rsidDel="00B84261">
          <w:rPr>
            <w:color w:val="000000" w:themeColor="text1"/>
          </w:rPr>
          <w:delText>. De</w:delText>
        </w:r>
      </w:del>
      <w:ins w:id="583" w:author="Microsoft Office User" w:date="2025-07-28T04:35:00Z">
        <w:r w:rsidR="00B84261">
          <w:rPr>
            <w:color w:val="000000" w:themeColor="text1"/>
          </w:rPr>
          <w:t xml:space="preserve">même </w:t>
        </w:r>
        <w:r w:rsidR="005C06EB">
          <w:rPr>
            <w:color w:val="000000" w:themeColor="text1"/>
          </w:rPr>
          <w:t>dans le</w:t>
        </w:r>
        <w:r w:rsidR="00B84261">
          <w:rPr>
            <w:color w:val="000000" w:themeColor="text1"/>
          </w:rPr>
          <w:t xml:space="preserve"> cas de</w:t>
        </w:r>
      </w:ins>
      <w:r w:rsidRPr="00BC3ABE">
        <w:rPr>
          <w:spacing w:val="-5"/>
        </w:rPr>
        <w:t xml:space="preserve"> </w:t>
      </w:r>
      <w:r w:rsidRPr="00BC3ABE">
        <w:t>simples</w:t>
      </w:r>
      <w:r w:rsidRPr="00BC3ABE">
        <w:rPr>
          <w:spacing w:val="-5"/>
        </w:rPr>
        <w:t xml:space="preserve"> </w:t>
      </w:r>
      <w:r w:rsidRPr="00BC3ABE">
        <w:t>changements de formulation</w:t>
      </w:r>
      <w:del w:id="584" w:author="Microsoft Office User" w:date="2025-07-28T04:35:00Z">
        <w:r w:rsidRPr="00BC3ABE" w:rsidDel="00B84261">
          <w:delText>, ou l’ajout de quelques caractères au hasard en fin de phrase</w:delText>
        </w:r>
        <w:r w:rsidRPr="00BC3ABE" w:rsidDel="00B84261">
          <w:rPr>
            <w:color w:val="000000" w:themeColor="text1"/>
          </w:rPr>
          <w:delText>,</w:delText>
        </w:r>
        <w:r w:rsidRPr="00BC3ABE" w:rsidDel="00B84261">
          <w:delText xml:space="preserve"> peuvent </w:delText>
        </w:r>
        <w:r w:rsidRPr="00BC3ABE" w:rsidDel="00B84261">
          <w:rPr>
            <w:color w:val="000000" w:themeColor="text1"/>
          </w:rPr>
          <w:delText>faire changer</w:delText>
        </w:r>
        <w:r w:rsidRPr="00BC3ABE" w:rsidDel="00B84261">
          <w:delText xml:space="preserve"> la réponse du tout au tout</w:delText>
        </w:r>
      </w:del>
      <w:r w:rsidRPr="00BC3ABE">
        <w:t>.</w:t>
      </w:r>
    </w:p>
    <w:p w14:paraId="4337C40D" w14:textId="741DC9DB" w:rsidR="00E561EB" w:rsidRPr="00BC3ABE" w:rsidRDefault="00E561EB" w:rsidP="00E44AC1">
      <w:pPr>
        <w:pStyle w:val="Heading3"/>
        <w:spacing w:line="276" w:lineRule="auto"/>
        <w:jc w:val="both"/>
        <w:rPr>
          <w:rFonts w:ascii="Times New Roman" w:hAnsi="Times New Roman" w:cs="Times New Roman"/>
        </w:rPr>
      </w:pPr>
      <w:bookmarkStart w:id="585" w:name="_Toc193205403"/>
      <w:bookmarkStart w:id="586" w:name="_Toc17"/>
      <w:bookmarkStart w:id="587" w:name="_Toc201332056"/>
      <w:r w:rsidRPr="00BC3ABE">
        <w:rPr>
          <w:rFonts w:ascii="Times New Roman" w:hAnsi="Times New Roman" w:cs="Times New Roman"/>
        </w:rPr>
        <w:t>Avantages</w:t>
      </w:r>
      <w:r w:rsidRPr="00BC3ABE">
        <w:rPr>
          <w:rFonts w:ascii="Times New Roman" w:hAnsi="Times New Roman" w:cs="Times New Roman"/>
          <w:spacing w:val="-13"/>
        </w:rPr>
        <w:t xml:space="preserve"> </w:t>
      </w:r>
      <w:r w:rsidRPr="00BC3ABE">
        <w:rPr>
          <w:rFonts w:ascii="Times New Roman" w:hAnsi="Times New Roman" w:cs="Times New Roman"/>
        </w:rPr>
        <w:t>du</w:t>
      </w:r>
      <w:r w:rsidRPr="00BC3ABE">
        <w:rPr>
          <w:rFonts w:ascii="Times New Roman" w:hAnsi="Times New Roman" w:cs="Times New Roman"/>
          <w:spacing w:val="-12"/>
        </w:rPr>
        <w:t xml:space="preserve"> </w:t>
      </w:r>
      <w:del w:id="588" w:author="Microsoft Office User" w:date="2025-07-28T04:28:00Z">
        <w:r w:rsidRPr="00BC3ABE" w:rsidDel="00155F25">
          <w:rPr>
            <w:rFonts w:ascii="Times New Roman" w:hAnsi="Times New Roman" w:cs="Times New Roman"/>
          </w:rPr>
          <w:delText>Decoder</w:delText>
        </w:r>
      </w:del>
      <w:bookmarkEnd w:id="585"/>
      <w:bookmarkEnd w:id="586"/>
      <w:bookmarkEnd w:id="587"/>
      <w:ins w:id="589" w:author="Microsoft Office User" w:date="2025-07-28T04:28:00Z">
        <w:r w:rsidR="00155F25">
          <w:rPr>
            <w:rFonts w:ascii="Times New Roman" w:hAnsi="Times New Roman" w:cs="Times New Roman"/>
          </w:rPr>
          <w:t>Décodeur</w:t>
        </w:r>
      </w:ins>
    </w:p>
    <w:p w14:paraId="4D68EF6E" w14:textId="35D5C7B4" w:rsidR="00E561EB" w:rsidRPr="00BC3ABE" w:rsidRDefault="00E561EB" w:rsidP="00650F7C">
      <w:r w:rsidRPr="00BC3ABE">
        <w:t>Arrêtons</w:t>
      </w:r>
      <w:r w:rsidR="003127FE">
        <w:rPr>
          <w:spacing w:val="69"/>
          <w:w w:val="150"/>
        </w:rPr>
        <w:t>-</w:t>
      </w:r>
      <w:r w:rsidRPr="00BC3ABE">
        <w:t>nous</w:t>
      </w:r>
      <w:r w:rsidRPr="00BC3ABE">
        <w:rPr>
          <w:spacing w:val="72"/>
          <w:w w:val="150"/>
        </w:rPr>
        <w:t xml:space="preserve"> </w:t>
      </w:r>
      <w:r w:rsidRPr="00BC3ABE">
        <w:t>un</w:t>
      </w:r>
      <w:r w:rsidRPr="00BC3ABE">
        <w:rPr>
          <w:spacing w:val="72"/>
          <w:w w:val="150"/>
        </w:rPr>
        <w:t xml:space="preserve"> </w:t>
      </w:r>
      <w:r w:rsidRPr="00BC3ABE">
        <w:t>instant</w:t>
      </w:r>
      <w:r w:rsidRPr="00BC3ABE">
        <w:rPr>
          <w:spacing w:val="72"/>
          <w:w w:val="150"/>
        </w:rPr>
        <w:t xml:space="preserve"> </w:t>
      </w:r>
      <w:r w:rsidRPr="00BC3ABE">
        <w:t>sur</w:t>
      </w:r>
      <w:r w:rsidRPr="00BC3ABE">
        <w:rPr>
          <w:spacing w:val="72"/>
          <w:w w:val="150"/>
        </w:rPr>
        <w:t xml:space="preserve"> </w:t>
      </w:r>
      <w:r w:rsidRPr="00BC3ABE">
        <w:t>cette</w:t>
      </w:r>
      <w:r w:rsidRPr="00BC3ABE">
        <w:rPr>
          <w:spacing w:val="72"/>
          <w:w w:val="150"/>
        </w:rPr>
        <w:t xml:space="preserve"> </w:t>
      </w:r>
      <w:r w:rsidRPr="00BC3ABE">
        <w:t>méthode</w:t>
      </w:r>
      <w:r w:rsidRPr="00BC3ABE">
        <w:rPr>
          <w:spacing w:val="72"/>
          <w:w w:val="150"/>
        </w:rPr>
        <w:t xml:space="preserve"> </w:t>
      </w:r>
      <w:r w:rsidRPr="00BC3ABE">
        <w:t>de</w:t>
      </w:r>
      <w:r w:rsidRPr="00BC3ABE">
        <w:rPr>
          <w:spacing w:val="72"/>
          <w:w w:val="150"/>
        </w:rPr>
        <w:t xml:space="preserve"> </w:t>
      </w:r>
      <w:r w:rsidRPr="00BC3ABE">
        <w:t>génération</w:t>
      </w:r>
      <w:r w:rsidRPr="00BC3ABE">
        <w:rPr>
          <w:spacing w:val="72"/>
          <w:w w:val="150"/>
        </w:rPr>
        <w:t xml:space="preserve"> </w:t>
      </w:r>
      <w:r w:rsidRPr="00BC3ABE">
        <w:t>de</w:t>
      </w:r>
      <w:r w:rsidRPr="00BC3ABE">
        <w:rPr>
          <w:spacing w:val="72"/>
          <w:w w:val="150"/>
        </w:rPr>
        <w:t xml:space="preserve"> </w:t>
      </w:r>
      <w:r w:rsidRPr="00BC3ABE">
        <w:rPr>
          <w:spacing w:val="-2"/>
        </w:rPr>
        <w:t>texte</w:t>
      </w:r>
      <w:r w:rsidRPr="00BC3ABE">
        <w:rPr>
          <w:color w:val="000000" w:themeColor="text1"/>
        </w:rPr>
        <w:t xml:space="preserve"> </w:t>
      </w:r>
      <w:del w:id="590" w:author="Microsoft Office User" w:date="2025-07-28T04:28:00Z">
        <w:r w:rsidRPr="00BC3ABE" w:rsidDel="00155F25">
          <w:rPr>
            <w:color w:val="000000" w:themeColor="text1"/>
          </w:rPr>
          <w:delText>Decoder</w:delText>
        </w:r>
      </w:del>
      <w:ins w:id="591" w:author="Microsoft Office User" w:date="2025-07-28T04:28:00Z">
        <w:r w:rsidR="00155F25">
          <w:rPr>
            <w:color w:val="000000" w:themeColor="text1"/>
          </w:rPr>
          <w:t>Décodeur</w:t>
        </w:r>
      </w:ins>
      <w:r w:rsidRPr="00BC3ABE">
        <w:rPr>
          <w:color w:val="000000" w:themeColor="text1"/>
        </w:rPr>
        <w:t>. Elle semble</w:t>
      </w:r>
      <w:r w:rsidRPr="00BC3ABE">
        <w:t xml:space="preserve"> extrêmement limitée, car elle </w:t>
      </w:r>
      <w:r w:rsidRPr="00BC3ABE">
        <w:rPr>
          <w:color w:val="000000" w:themeColor="text1"/>
        </w:rPr>
        <w:t>réduit</w:t>
      </w:r>
      <w:r w:rsidRPr="00BC3ABE">
        <w:t xml:space="preserve"> toute la capacité de *raisonnement* des LLM </w:t>
      </w:r>
      <w:r w:rsidRPr="00BC3ABE">
        <w:rPr>
          <w:color w:val="000000" w:themeColor="text1"/>
        </w:rPr>
        <w:t>au choix du</w:t>
      </w:r>
      <w:r w:rsidRPr="00BC3ABE">
        <w:t xml:space="preserve"> sous-mot suivant le plus probable</w:t>
      </w:r>
      <w:r w:rsidR="009A3A70">
        <w:rPr>
          <w:color w:val="000000" w:themeColor="text1"/>
        </w:rPr>
        <w:t> </w:t>
      </w:r>
      <w:r w:rsidRPr="00BC3ABE">
        <w:t xml:space="preserve">! Ne </w:t>
      </w:r>
      <w:r w:rsidRPr="00BC3ABE">
        <w:rPr>
          <w:color w:val="000000" w:themeColor="text1"/>
        </w:rPr>
        <w:t>faudrait</w:t>
      </w:r>
      <w:r w:rsidRPr="00BC3ABE">
        <w:t xml:space="preserve">-il pas </w:t>
      </w:r>
      <w:r w:rsidRPr="00BC3ABE">
        <w:rPr>
          <w:color w:val="000000" w:themeColor="text1"/>
        </w:rPr>
        <w:t>lui préférer</w:t>
      </w:r>
      <w:r w:rsidRPr="00BC3ABE">
        <w:t xml:space="preserve"> une approche différente, par exemple </w:t>
      </w:r>
      <w:r w:rsidRPr="00BC3ABE">
        <w:rPr>
          <w:color w:val="000000" w:themeColor="text1"/>
        </w:rPr>
        <w:t>générer</w:t>
      </w:r>
      <w:r w:rsidRPr="00BC3ABE">
        <w:t xml:space="preserve"> des idées entières plutôt que </w:t>
      </w:r>
      <w:r w:rsidRPr="00BC3ABE">
        <w:rPr>
          <w:color w:val="000000" w:themeColor="text1"/>
        </w:rPr>
        <w:t xml:space="preserve">d’ajouter successivement </w:t>
      </w:r>
      <w:r w:rsidRPr="00BC3ABE">
        <w:t>des sous-mots individuels ?</w:t>
      </w:r>
    </w:p>
    <w:p w14:paraId="627E58AA" w14:textId="655B0281" w:rsidR="00E561EB" w:rsidRPr="00BC3ABE" w:rsidRDefault="00E561EB" w:rsidP="00650F7C">
      <w:r w:rsidRPr="00BC3ABE">
        <w:t>En</w:t>
      </w:r>
      <w:r w:rsidRPr="00BC3ABE">
        <w:rPr>
          <w:spacing w:val="-5"/>
        </w:rPr>
        <w:t xml:space="preserve"> </w:t>
      </w:r>
      <w:r w:rsidRPr="00BC3ABE">
        <w:t>réalité,</w:t>
      </w:r>
      <w:r w:rsidRPr="00BC3ABE">
        <w:rPr>
          <w:spacing w:val="-5"/>
        </w:rPr>
        <w:t xml:space="preserve"> </w:t>
      </w:r>
      <w:r w:rsidRPr="00BC3ABE">
        <w:t>le</w:t>
      </w:r>
      <w:r w:rsidRPr="00BC3ABE">
        <w:rPr>
          <w:spacing w:val="-5"/>
        </w:rPr>
        <w:t xml:space="preserve"> </w:t>
      </w:r>
      <w:del w:id="592" w:author="Microsoft Office User" w:date="2025-07-28T04:28:00Z">
        <w:r w:rsidRPr="00BC3ABE" w:rsidDel="00155F25">
          <w:rPr>
            <w:color w:val="000000" w:themeColor="text1"/>
          </w:rPr>
          <w:delText>Decoder</w:delText>
        </w:r>
      </w:del>
      <w:ins w:id="593" w:author="Microsoft Office User" w:date="2025-07-28T04:28:00Z">
        <w:r w:rsidR="00155F25">
          <w:rPr>
            <w:color w:val="000000" w:themeColor="text1"/>
          </w:rPr>
          <w:t>Décodeur</w:t>
        </w:r>
      </w:ins>
      <w:r w:rsidRPr="00BC3ABE">
        <w:rPr>
          <w:spacing w:val="-5"/>
        </w:rPr>
        <w:t xml:space="preserve"> </w:t>
      </w:r>
      <w:r w:rsidRPr="00BC3ABE">
        <w:t>a</w:t>
      </w:r>
      <w:r w:rsidRPr="00BC3ABE">
        <w:rPr>
          <w:spacing w:val="-5"/>
        </w:rPr>
        <w:t xml:space="preserve"> </w:t>
      </w:r>
      <w:r w:rsidRPr="00BC3ABE">
        <w:t>deux</w:t>
      </w:r>
      <w:r w:rsidRPr="00BC3ABE">
        <w:rPr>
          <w:spacing w:val="-5"/>
        </w:rPr>
        <w:t xml:space="preserve"> </w:t>
      </w:r>
      <w:r w:rsidRPr="00BC3ABE">
        <w:t>avantages</w:t>
      </w:r>
      <w:r w:rsidRPr="00BC3ABE">
        <w:rPr>
          <w:spacing w:val="-5"/>
        </w:rPr>
        <w:t xml:space="preserve"> </w:t>
      </w:r>
      <w:r w:rsidRPr="00BC3ABE">
        <w:rPr>
          <w:color w:val="000000" w:themeColor="text1"/>
        </w:rPr>
        <w:t>décisifs</w:t>
      </w:r>
      <w:r w:rsidR="003127FE">
        <w:t xml:space="preserve">. </w:t>
      </w:r>
      <w:r w:rsidRPr="00BC3ABE">
        <w:t>D’abord,</w:t>
      </w:r>
      <w:r w:rsidRPr="00BC3ABE">
        <w:rPr>
          <w:spacing w:val="-5"/>
        </w:rPr>
        <w:t xml:space="preserve"> </w:t>
      </w:r>
      <w:r w:rsidRPr="00BC3ABE">
        <w:t>cette</w:t>
      </w:r>
      <w:r w:rsidRPr="00BC3ABE">
        <w:rPr>
          <w:spacing w:val="-5"/>
        </w:rPr>
        <w:t xml:space="preserve"> </w:t>
      </w:r>
      <w:r w:rsidRPr="00BC3ABE">
        <w:t xml:space="preserve">architecture est polyvalente, permettant de résoudre des tâches très diverses en générant du texte, </w:t>
      </w:r>
      <w:r w:rsidR="003127FE">
        <w:t xml:space="preserve">et voici deux </w:t>
      </w:r>
      <w:r w:rsidR="003127FE">
        <w:lastRenderedPageBreak/>
        <w:t>exemples.</w:t>
      </w:r>
    </w:p>
    <w:p w14:paraId="4D63D974" w14:textId="295B695B" w:rsidR="003175A3" w:rsidRDefault="00E561EB" w:rsidP="00650F7C">
      <w:pPr>
        <w:pStyle w:val="ListParagraph"/>
      </w:pPr>
      <w:r w:rsidRPr="0049435F">
        <w:t xml:space="preserve">Pour une traduction, il suffit de donner en </w:t>
      </w:r>
      <w:r w:rsidRPr="00650F7C">
        <w:rPr>
          <w:i/>
        </w:rPr>
        <w:t>prompt</w:t>
      </w:r>
      <w:r w:rsidRPr="0049435F">
        <w:t xml:space="preserve"> le texte initial, auquel on ajoute l’instruction de traduction, par exemple</w:t>
      </w:r>
      <w:r w:rsidR="003127FE">
        <w:t> :</w:t>
      </w:r>
    </w:p>
    <w:p w14:paraId="55EFDA9E" w14:textId="3A6C192C" w:rsidR="003175A3" w:rsidRPr="003E66DC" w:rsidRDefault="003175A3" w:rsidP="003E66DC">
      <w:pPr>
        <w:pStyle w:val="INTERFACE"/>
      </w:pPr>
      <w:r w:rsidRPr="003E66DC">
        <w:t>« Traduis ce texte en espagnol : “Pourquoi voulez-vous que nous dissimulions l'émotion qui nous étreint tous, hommes et femmes, qui sommes ici, chez nous, dans Paris debout pour se libérer et qui a su le faire de ses mains ?” Traduction en espagnol : »</w:t>
      </w:r>
    </w:p>
    <w:p w14:paraId="241C6B4B" w14:textId="600E73B7" w:rsidR="00E561EB" w:rsidRPr="003127FE" w:rsidRDefault="00E561EB" w:rsidP="003E66DC">
      <w:r w:rsidRPr="00650F7C">
        <w:t>Le</w:t>
      </w:r>
      <w:r w:rsidRPr="0049435F">
        <w:t xml:space="preserve"> modèle génère </w:t>
      </w:r>
      <w:r w:rsidRPr="00650F7C">
        <w:t xml:space="preserve">alors </w:t>
      </w:r>
      <w:r w:rsidRPr="0049435F">
        <w:t xml:space="preserve">la complétion la plus probable de ce texte, qui est la traduction en espagnol, et il suffit </w:t>
      </w:r>
      <w:r w:rsidRPr="00650F7C">
        <w:t xml:space="preserve">à l’utilisateur </w:t>
      </w:r>
      <w:r w:rsidRPr="0049435F">
        <w:t>de récupérer le texte complété.</w:t>
      </w:r>
    </w:p>
    <w:p w14:paraId="39327A33" w14:textId="6FFADA15" w:rsidR="003175A3" w:rsidRDefault="00E561EB" w:rsidP="00650F7C">
      <w:pPr>
        <w:pStyle w:val="ListParagraph"/>
      </w:pPr>
      <w:r w:rsidRPr="003127FE">
        <w:t xml:space="preserve">Pour résoudre une opération arithmétique du type « 2 × 4 », </w:t>
      </w:r>
      <w:r w:rsidRPr="008A5BC5">
        <w:rPr>
          <w:color w:val="000000" w:themeColor="text1"/>
        </w:rPr>
        <w:t>il suffit de passer</w:t>
      </w:r>
      <w:r w:rsidRPr="008A5BC5">
        <w:t xml:space="preserve"> au </w:t>
      </w:r>
      <w:ins w:id="594" w:author="Microsoft Office User" w:date="2025-07-28T04:36:00Z">
        <w:r w:rsidR="00980413">
          <w:t>D</w:t>
        </w:r>
      </w:ins>
      <w:del w:id="595" w:author="Microsoft Office User" w:date="2025-07-28T04:36:00Z">
        <w:r w:rsidRPr="008A5BC5" w:rsidDel="00980413">
          <w:delText>d</w:delText>
        </w:r>
      </w:del>
      <w:r w:rsidRPr="008A5BC5">
        <w:t xml:space="preserve">écodeur ce </w:t>
      </w:r>
      <w:r w:rsidRPr="00650F7C">
        <w:rPr>
          <w:i/>
        </w:rPr>
        <w:t>prompt</w:t>
      </w:r>
      <w:r w:rsidRPr="003127FE">
        <w:rPr>
          <w:spacing w:val="40"/>
        </w:rPr>
        <w:t> </w:t>
      </w:r>
      <w:r w:rsidRPr="003127FE">
        <w:t>:</w:t>
      </w:r>
    </w:p>
    <w:p w14:paraId="61CD00BE" w14:textId="257A1F4E" w:rsidR="003175A3" w:rsidRDefault="00E561EB" w:rsidP="003E66DC">
      <w:pPr>
        <w:pStyle w:val="INTERFACE"/>
      </w:pPr>
      <w:r w:rsidRPr="003E66DC">
        <w:t>« Combien font 2 × 4 ? »</w:t>
      </w:r>
    </w:p>
    <w:p w14:paraId="3EFE3233" w14:textId="590FB56C" w:rsidR="003175A3" w:rsidRDefault="00E561EB" w:rsidP="003E66DC">
      <w:pPr>
        <w:pStyle w:val="INTERFACE"/>
      </w:pPr>
      <w:r w:rsidRPr="003E66DC">
        <w:t>Le modèle complète quelque chose comme</w:t>
      </w:r>
      <w:r w:rsidR="003175A3">
        <w:t> :</w:t>
      </w:r>
    </w:p>
    <w:p w14:paraId="05673A3C" w14:textId="4AAFD204" w:rsidR="003175A3" w:rsidRPr="003E66DC" w:rsidRDefault="00E561EB" w:rsidP="003E66DC">
      <w:pPr>
        <w:pStyle w:val="INTERFACE"/>
      </w:pPr>
      <w:r w:rsidRPr="003E66DC">
        <w:t>« Combien font 2 × 4 ? 2 fois 4 font 8.</w:t>
      </w:r>
      <w:r w:rsidR="003127FE" w:rsidRPr="003E66DC">
        <w:t xml:space="preserve"> </w:t>
      </w:r>
      <w:r w:rsidRPr="003E66DC">
        <w:t>&lt;fin&gt; ».</w:t>
      </w:r>
    </w:p>
    <w:p w14:paraId="714CE78C" w14:textId="5618BEDD" w:rsidR="00E561EB" w:rsidRPr="008A5BC5" w:rsidRDefault="00E561EB" w:rsidP="003E66DC">
      <w:r w:rsidRPr="003127FE">
        <w:rPr>
          <w:color w:val="000000" w:themeColor="text1"/>
        </w:rPr>
        <w:t>Une</w:t>
      </w:r>
      <w:r w:rsidRPr="003127FE">
        <w:t xml:space="preserve"> méthode d’extraction du type « extraire le dernier nombre du texte complété » </w:t>
      </w:r>
      <w:r w:rsidRPr="008A5BC5">
        <w:rPr>
          <w:color w:val="000000" w:themeColor="text1"/>
        </w:rPr>
        <w:t xml:space="preserve">permet alors d’en prélever </w:t>
      </w:r>
      <w:r w:rsidRPr="008A5BC5">
        <w:t>le résultat.</w:t>
      </w:r>
    </w:p>
    <w:p w14:paraId="2E5BD4C1" w14:textId="293BBCFC" w:rsidR="00E561EB" w:rsidRPr="00BC3ABE" w:rsidRDefault="00E561EB" w:rsidP="00650F7C">
      <w:r w:rsidRPr="00BC3ABE">
        <w:t xml:space="preserve">En </w:t>
      </w:r>
      <w:r w:rsidRPr="00BC3ABE">
        <w:rPr>
          <w:color w:val="000000" w:themeColor="text1"/>
        </w:rPr>
        <w:t>réalité</w:t>
      </w:r>
      <w:r w:rsidRPr="00BC3ABE">
        <w:t xml:space="preserve">, comme un </w:t>
      </w:r>
      <w:del w:id="596" w:author="Microsoft Office User" w:date="2025-07-28T04:28:00Z">
        <w:r w:rsidRPr="00BC3ABE" w:rsidDel="00155F25">
          <w:rPr>
            <w:color w:val="000000" w:themeColor="text1"/>
          </w:rPr>
          <w:delText>Decoder</w:delText>
        </w:r>
      </w:del>
      <w:ins w:id="597" w:author="Microsoft Office User" w:date="2025-07-28T04:28:00Z">
        <w:r w:rsidR="00155F25">
          <w:rPr>
            <w:color w:val="000000" w:themeColor="text1"/>
          </w:rPr>
          <w:t>Décodeur</w:t>
        </w:r>
      </w:ins>
      <w:r w:rsidRPr="00BC3ABE">
        <w:t xml:space="preserve"> peut générer n’importe quel type de texte, il peut théoriquement résoudre toutes les tâches que nous saurions résoudre </w:t>
      </w:r>
      <w:r w:rsidRPr="00BC3ABE">
        <w:rPr>
          <w:color w:val="000000" w:themeColor="text1"/>
        </w:rPr>
        <w:t xml:space="preserve">à l’écrit. Or, partant du principe </w:t>
      </w:r>
      <w:r w:rsidRPr="00BC3ABE">
        <w:t>que «</w:t>
      </w:r>
      <w:r w:rsidRPr="00BC3ABE">
        <w:rPr>
          <w:spacing w:val="-4"/>
        </w:rPr>
        <w:t> </w:t>
      </w:r>
      <w:r w:rsidRPr="00BC3ABE">
        <w:t>ce qui se conçoit bien s’énonce clairement</w:t>
      </w:r>
      <w:r w:rsidRPr="00BC3ABE">
        <w:rPr>
          <w:spacing w:val="-4"/>
        </w:rPr>
        <w:t> </w:t>
      </w:r>
      <w:r w:rsidRPr="00BC3ABE">
        <w:t xml:space="preserve">», </w:t>
      </w:r>
      <w:r w:rsidRPr="00BC3ABE">
        <w:rPr>
          <w:color w:val="000000" w:themeColor="text1"/>
        </w:rPr>
        <w:t>l’ensemble</w:t>
      </w:r>
      <w:r w:rsidRPr="00BC3ABE">
        <w:t xml:space="preserve"> de </w:t>
      </w:r>
      <w:r w:rsidRPr="00BC3ABE">
        <w:rPr>
          <w:color w:val="000000" w:themeColor="text1"/>
        </w:rPr>
        <w:t>nos problèmes devraient appartenir à cette catégorie des tâches énonçables.</w:t>
      </w:r>
      <w:r w:rsidRPr="00BC3ABE">
        <w:t xml:space="preserve"> Ainsi, au contraire de l’IA traditionnelle, où chaque modèle</w:t>
      </w:r>
      <w:r w:rsidRPr="00BC3ABE">
        <w:rPr>
          <w:spacing w:val="50"/>
        </w:rPr>
        <w:t xml:space="preserve"> </w:t>
      </w:r>
      <w:r w:rsidRPr="00BC3ABE">
        <w:t>était</w:t>
      </w:r>
      <w:r w:rsidRPr="00BC3ABE">
        <w:rPr>
          <w:spacing w:val="52"/>
        </w:rPr>
        <w:t xml:space="preserve"> </w:t>
      </w:r>
      <w:r w:rsidRPr="00BC3ABE">
        <w:t>limité</w:t>
      </w:r>
      <w:r w:rsidRPr="00BC3ABE">
        <w:rPr>
          <w:spacing w:val="52"/>
        </w:rPr>
        <w:t xml:space="preserve"> </w:t>
      </w:r>
      <w:r w:rsidRPr="00BC3ABE">
        <w:t>par</w:t>
      </w:r>
      <w:r w:rsidRPr="00BC3ABE">
        <w:rPr>
          <w:spacing w:val="52"/>
        </w:rPr>
        <w:t xml:space="preserve"> </w:t>
      </w:r>
      <w:r w:rsidRPr="00BC3ABE">
        <w:t>construction</w:t>
      </w:r>
      <w:r w:rsidRPr="00BC3ABE">
        <w:rPr>
          <w:spacing w:val="52"/>
        </w:rPr>
        <w:t xml:space="preserve"> </w:t>
      </w:r>
      <w:r w:rsidRPr="00BC3ABE">
        <w:t>à</w:t>
      </w:r>
      <w:r w:rsidRPr="00BC3ABE">
        <w:rPr>
          <w:spacing w:val="52"/>
        </w:rPr>
        <w:t xml:space="preserve"> </w:t>
      </w:r>
      <w:r w:rsidRPr="00BC3ABE">
        <w:t>un</w:t>
      </w:r>
      <w:r w:rsidRPr="00BC3ABE">
        <w:rPr>
          <w:spacing w:val="52"/>
        </w:rPr>
        <w:t xml:space="preserve"> </w:t>
      </w:r>
      <w:r w:rsidRPr="00BC3ABE">
        <w:t>seul</w:t>
      </w:r>
      <w:r w:rsidRPr="00BC3ABE">
        <w:rPr>
          <w:spacing w:val="52"/>
        </w:rPr>
        <w:t xml:space="preserve"> </w:t>
      </w:r>
      <w:r w:rsidRPr="00BC3ABE">
        <w:t>type</w:t>
      </w:r>
      <w:r w:rsidRPr="00BC3ABE">
        <w:rPr>
          <w:spacing w:val="52"/>
        </w:rPr>
        <w:t xml:space="preserve"> </w:t>
      </w:r>
      <w:r w:rsidRPr="00BC3ABE">
        <w:t>de</w:t>
      </w:r>
      <w:r w:rsidRPr="00BC3ABE">
        <w:rPr>
          <w:spacing w:val="52"/>
        </w:rPr>
        <w:t xml:space="preserve"> </w:t>
      </w:r>
      <w:r w:rsidRPr="00BC3ABE">
        <w:t>sortie,</w:t>
      </w:r>
      <w:r w:rsidRPr="00BC3ABE">
        <w:rPr>
          <w:spacing w:val="52"/>
        </w:rPr>
        <w:t xml:space="preserve"> </w:t>
      </w:r>
      <w:r w:rsidRPr="00BC3ABE">
        <w:t>par</w:t>
      </w:r>
      <w:r w:rsidRPr="00BC3ABE">
        <w:rPr>
          <w:spacing w:val="52"/>
        </w:rPr>
        <w:t xml:space="preserve"> </w:t>
      </w:r>
      <w:r w:rsidRPr="00BC3ABE">
        <w:rPr>
          <w:spacing w:val="-2"/>
        </w:rPr>
        <w:t xml:space="preserve">exemple </w:t>
      </w:r>
      <w:r w:rsidRPr="00BC3ABE">
        <w:t>«</w:t>
      </w:r>
      <w:r w:rsidRPr="00BC3ABE">
        <w:rPr>
          <w:spacing w:val="-3"/>
        </w:rPr>
        <w:t> </w:t>
      </w:r>
      <w:r w:rsidRPr="00BC3ABE">
        <w:t>l’animal</w:t>
      </w:r>
      <w:r w:rsidRPr="00BC3ABE">
        <w:rPr>
          <w:spacing w:val="37"/>
        </w:rPr>
        <w:t xml:space="preserve"> </w:t>
      </w:r>
      <w:r w:rsidRPr="00BC3ABE">
        <w:t>sur</w:t>
      </w:r>
      <w:r w:rsidRPr="00BC3ABE">
        <w:rPr>
          <w:spacing w:val="38"/>
        </w:rPr>
        <w:t xml:space="preserve"> </w:t>
      </w:r>
      <w:r w:rsidRPr="00BC3ABE">
        <w:t>la</w:t>
      </w:r>
      <w:r w:rsidRPr="00BC3ABE">
        <w:rPr>
          <w:spacing w:val="37"/>
        </w:rPr>
        <w:t xml:space="preserve"> </w:t>
      </w:r>
      <w:r w:rsidRPr="00BC3ABE">
        <w:t>photo</w:t>
      </w:r>
      <w:r w:rsidRPr="00BC3ABE">
        <w:rPr>
          <w:spacing w:val="38"/>
        </w:rPr>
        <w:t xml:space="preserve"> </w:t>
      </w:r>
      <w:r w:rsidRPr="00BC3ABE">
        <w:t>est</w:t>
      </w:r>
      <w:r w:rsidRPr="00BC3ABE">
        <w:rPr>
          <w:spacing w:val="37"/>
        </w:rPr>
        <w:t xml:space="preserve"> </w:t>
      </w:r>
      <w:r w:rsidRPr="00BC3ABE">
        <w:t>un</w:t>
      </w:r>
      <w:r w:rsidRPr="00BC3ABE">
        <w:rPr>
          <w:spacing w:val="37"/>
        </w:rPr>
        <w:t xml:space="preserve"> </w:t>
      </w:r>
      <w:r w:rsidRPr="00BC3ABE">
        <w:rPr>
          <w:i/>
        </w:rPr>
        <w:t>renard</w:t>
      </w:r>
      <w:r w:rsidRPr="00BC3ABE">
        <w:rPr>
          <w:spacing w:val="-1"/>
        </w:rPr>
        <w:t> </w:t>
      </w:r>
      <w:r w:rsidRPr="00BC3ABE">
        <w:t>»,</w:t>
      </w:r>
      <w:r w:rsidRPr="00BC3ABE">
        <w:rPr>
          <w:spacing w:val="37"/>
        </w:rPr>
        <w:t xml:space="preserve"> </w:t>
      </w:r>
      <w:r w:rsidRPr="00BC3ABE">
        <w:t>ou</w:t>
      </w:r>
      <w:r w:rsidRPr="00BC3ABE">
        <w:rPr>
          <w:spacing w:val="38"/>
        </w:rPr>
        <w:t xml:space="preserve"> </w:t>
      </w:r>
      <w:r w:rsidRPr="00BC3ABE">
        <w:t>«</w:t>
      </w:r>
      <w:r w:rsidRPr="00BC3ABE">
        <w:rPr>
          <w:spacing w:val="-1"/>
        </w:rPr>
        <w:t> </w:t>
      </w:r>
      <w:r w:rsidRPr="00BC3ABE">
        <w:t>la</w:t>
      </w:r>
      <w:r w:rsidRPr="00BC3ABE">
        <w:rPr>
          <w:spacing w:val="37"/>
        </w:rPr>
        <w:t xml:space="preserve"> </w:t>
      </w:r>
      <w:r w:rsidRPr="00BC3ABE">
        <w:t>probabilité</w:t>
      </w:r>
      <w:r w:rsidRPr="00BC3ABE">
        <w:rPr>
          <w:spacing w:val="38"/>
        </w:rPr>
        <w:t xml:space="preserve"> </w:t>
      </w:r>
      <w:r w:rsidRPr="00BC3ABE">
        <w:t>d’accident</w:t>
      </w:r>
      <w:r w:rsidRPr="00BC3ABE">
        <w:rPr>
          <w:spacing w:val="37"/>
        </w:rPr>
        <w:t xml:space="preserve"> </w:t>
      </w:r>
      <w:r w:rsidRPr="00BC3ABE">
        <w:t>est</w:t>
      </w:r>
      <w:r w:rsidRPr="00BC3ABE">
        <w:rPr>
          <w:spacing w:val="38"/>
        </w:rPr>
        <w:t xml:space="preserve"> </w:t>
      </w:r>
      <w:r w:rsidRPr="00BC3ABE">
        <w:rPr>
          <w:spacing w:val="-7"/>
        </w:rPr>
        <w:t xml:space="preserve">de </w:t>
      </w:r>
      <w:r w:rsidRPr="00BC3ABE">
        <w:rPr>
          <w:spacing w:val="10"/>
        </w:rPr>
        <w:t>0</w:t>
      </w:r>
      <w:r w:rsidR="003127FE">
        <w:rPr>
          <w:spacing w:val="10"/>
        </w:rPr>
        <w:t>,</w:t>
      </w:r>
      <w:r w:rsidRPr="00BC3ABE">
        <w:rPr>
          <w:spacing w:val="10"/>
        </w:rPr>
        <w:t>017</w:t>
      </w:r>
      <w:r w:rsidRPr="00BC3ABE">
        <w:rPr>
          <w:spacing w:val="27"/>
        </w:rPr>
        <w:t> </w:t>
      </w:r>
      <w:r w:rsidRPr="00BC3ABE">
        <w:t>»,</w:t>
      </w:r>
      <w:r w:rsidRPr="00BC3ABE">
        <w:rPr>
          <w:spacing w:val="39"/>
        </w:rPr>
        <w:t xml:space="preserve"> </w:t>
      </w:r>
      <w:r w:rsidRPr="00BC3ABE">
        <w:t>ces</w:t>
      </w:r>
      <w:r w:rsidRPr="00BC3ABE">
        <w:rPr>
          <w:spacing w:val="39"/>
        </w:rPr>
        <w:t xml:space="preserve"> </w:t>
      </w:r>
      <w:r w:rsidRPr="00BC3ABE">
        <w:rPr>
          <w:spacing w:val="11"/>
        </w:rPr>
        <w:t>modèles</w:t>
      </w:r>
      <w:r w:rsidRPr="00BC3ABE">
        <w:rPr>
          <w:spacing w:val="39"/>
        </w:rPr>
        <w:t xml:space="preserve"> </w:t>
      </w:r>
      <w:r w:rsidRPr="00BC3ABE">
        <w:rPr>
          <w:spacing w:val="9"/>
        </w:rPr>
        <w:t>sont</w:t>
      </w:r>
      <w:r w:rsidRPr="00BC3ABE">
        <w:rPr>
          <w:spacing w:val="39"/>
        </w:rPr>
        <w:t xml:space="preserve"> </w:t>
      </w:r>
      <w:r w:rsidRPr="00BC3ABE">
        <w:rPr>
          <w:spacing w:val="12"/>
        </w:rPr>
        <w:t>théoriquement</w:t>
      </w:r>
      <w:r w:rsidRPr="00BC3ABE">
        <w:rPr>
          <w:spacing w:val="40"/>
        </w:rPr>
        <w:t xml:space="preserve"> </w:t>
      </w:r>
      <w:r w:rsidRPr="00BC3ABE">
        <w:rPr>
          <w:spacing w:val="9"/>
        </w:rPr>
        <w:t>très</w:t>
      </w:r>
      <w:r w:rsidRPr="00BC3ABE">
        <w:rPr>
          <w:spacing w:val="39"/>
        </w:rPr>
        <w:t xml:space="preserve"> </w:t>
      </w:r>
      <w:r w:rsidRPr="00BC3ABE">
        <w:rPr>
          <w:spacing w:val="11"/>
        </w:rPr>
        <w:t>polyvalents</w:t>
      </w:r>
      <w:r w:rsidRPr="00BC3ABE">
        <w:rPr>
          <w:rStyle w:val="FootnoteReference"/>
          <w:rFonts w:ascii="Times New Roman" w:hAnsi="Times New Roman" w:cs="Times New Roman"/>
          <w:spacing w:val="11"/>
        </w:rPr>
        <w:footnoteReference w:id="35"/>
      </w:r>
      <w:r w:rsidRPr="00BC3ABE">
        <w:rPr>
          <w:color w:val="000000" w:themeColor="text1"/>
        </w:rPr>
        <w:t>.</w:t>
      </w:r>
    </w:p>
    <w:p w14:paraId="13FDC35D" w14:textId="73CDCFE8" w:rsidR="00E561EB" w:rsidRPr="00BC3ABE" w:rsidRDefault="00E561EB" w:rsidP="00650F7C">
      <w:r w:rsidRPr="00BC3ABE">
        <w:t xml:space="preserve">Le deuxième avantage, et le plus important, c’est que le </w:t>
      </w:r>
      <w:del w:id="599" w:author="Microsoft Office User" w:date="2025-07-28T04:28:00Z">
        <w:r w:rsidRPr="00BC3ABE" w:rsidDel="00155F25">
          <w:rPr>
            <w:color w:val="000000" w:themeColor="text1"/>
          </w:rPr>
          <w:delText>Decoder</w:delText>
        </w:r>
      </w:del>
      <w:ins w:id="600" w:author="Microsoft Office User" w:date="2025-07-28T04:28:00Z">
        <w:r w:rsidR="00155F25">
          <w:rPr>
            <w:color w:val="000000" w:themeColor="text1"/>
          </w:rPr>
          <w:t>Décodeur</w:t>
        </w:r>
      </w:ins>
      <w:r w:rsidRPr="00BC3ABE">
        <w:t xml:space="preserve"> peut prendre n’importe quel texte comme jeu de données d’entraînement, plutôt que de nécessiter, comme l’exemple de classification d’image mentionné plus haut, un jeu de données où chacun des exemples serait annoté manuellement. Prenez un livre ou un site web, donnez-lui en entrée les premiers mots, et</w:t>
      </w:r>
      <w:r w:rsidRPr="00BC3ABE">
        <w:rPr>
          <w:spacing w:val="40"/>
        </w:rPr>
        <w:t xml:space="preserve"> </w:t>
      </w:r>
      <w:r w:rsidRPr="00BC3ABE">
        <w:t xml:space="preserve">vous pouvez directement l’entraîner à compléter tout le reste du texte, sous-mot par sous-mot : </w:t>
      </w:r>
      <w:r w:rsidRPr="00650F7C">
        <w:t>à chaque sous-mot prédit, on compare ce sous-mot avec celui qu’il aurait fallu prédire, à savoir le sous-mot qui suit réellement le texte donné. Ensuite comme pour les réseaux de neurones décrits plus haut, on pénalise les connexions de neurones qui poussaient vers la mauvaise prédiction, et on récompense celles qui favorisaient la prédiction correcte</w:t>
      </w:r>
      <w:r w:rsidRPr="00650F7C">
        <w:rPr>
          <w:vertAlign w:val="superscript"/>
        </w:rPr>
        <w:footnoteReference w:id="36"/>
      </w:r>
      <w:r w:rsidRPr="00650F7C">
        <w:t>.</w:t>
      </w:r>
      <w:r w:rsidRPr="00BC3ABE">
        <w:t xml:space="preserve"> </w:t>
      </w:r>
      <w:bookmarkStart w:id="617" w:name="La_machine_parle"/>
      <w:r w:rsidRPr="00BC3ABE">
        <w:lastRenderedPageBreak/>
        <w:t>Ainsi</w:t>
      </w:r>
      <w:bookmarkEnd w:id="617"/>
      <w:r w:rsidRPr="00BC3ABE">
        <w:t>, ces modèles peuvent s’entraîner directement sur des bases de texte immenses tirées d’</w:t>
      </w:r>
      <w:r w:rsidR="003127FE">
        <w:t>Internet</w:t>
      </w:r>
      <w:r w:rsidRPr="00BC3ABE">
        <w:rPr>
          <w:color w:val="000000" w:themeColor="text1"/>
        </w:rPr>
        <w:t>.</w:t>
      </w:r>
    </w:p>
    <w:p w14:paraId="093C72B2" w14:textId="74C73AF8" w:rsidR="00E561EB" w:rsidRPr="00BC3ABE" w:rsidRDefault="00E561EB" w:rsidP="00650F7C">
      <w:r w:rsidRPr="00BC3ABE">
        <w:t>C’est pour ces deux raisons que cette architecture</w:t>
      </w:r>
      <w:r w:rsidR="003127FE">
        <w:t xml:space="preserve"> a rencontré</w:t>
      </w:r>
      <w:r w:rsidRPr="00BC3ABE">
        <w:t xml:space="preserve"> tant de succès, donnant naissance à </w:t>
      </w:r>
      <w:r w:rsidR="00093AFA">
        <w:t xml:space="preserve">la grande majorité des modèles de pointe aujourd’hui, comme </w:t>
      </w:r>
      <w:r w:rsidRPr="00BC3ABE">
        <w:t xml:space="preserve">la série </w:t>
      </w:r>
      <w:r w:rsidR="00093AFA">
        <w:t xml:space="preserve">de </w:t>
      </w:r>
      <w:ins w:id="618" w:author="Microsoft Office User" w:date="2025-07-25T05:17:00Z">
        <w:r w:rsidR="00ED1EB6">
          <w:t>m</w:t>
        </w:r>
      </w:ins>
      <w:r w:rsidR="00093AFA">
        <w:t xml:space="preserve">odèles </w:t>
      </w:r>
      <w:r w:rsidRPr="00BC3ABE">
        <w:t xml:space="preserve">GPT d’OpenAI, Claude d’Anthropic, </w:t>
      </w:r>
      <w:r w:rsidR="00093AFA">
        <w:t>ou Gemini de Google</w:t>
      </w:r>
      <w:r w:rsidRPr="00BC3ABE">
        <w:t>.</w:t>
      </w:r>
      <w:bookmarkStart w:id="619" w:name="_Toc18"/>
    </w:p>
    <w:p w14:paraId="6F08DB12" w14:textId="77777777" w:rsidR="00E561EB" w:rsidRPr="00BC3ABE" w:rsidRDefault="00E561EB" w:rsidP="00E44AC1">
      <w:pPr>
        <w:pStyle w:val="Heading3"/>
        <w:spacing w:line="276" w:lineRule="auto"/>
        <w:jc w:val="both"/>
        <w:rPr>
          <w:rFonts w:ascii="Times New Roman" w:hAnsi="Times New Roman" w:cs="Times New Roman"/>
        </w:rPr>
      </w:pPr>
      <w:bookmarkStart w:id="620" w:name="_Toc193205404"/>
      <w:bookmarkStart w:id="621" w:name="_Toc201332057"/>
      <w:r w:rsidRPr="00BC3ABE">
        <w:rPr>
          <w:rFonts w:ascii="Times New Roman" w:hAnsi="Times New Roman" w:cs="Times New Roman"/>
        </w:rPr>
        <w:t>Vers</w:t>
      </w:r>
      <w:r w:rsidRPr="00BC3ABE">
        <w:rPr>
          <w:rFonts w:ascii="Times New Roman" w:hAnsi="Times New Roman" w:cs="Times New Roman"/>
          <w:spacing w:val="-10"/>
        </w:rPr>
        <w:t xml:space="preserve"> </w:t>
      </w:r>
      <w:r w:rsidRPr="00BC3ABE">
        <w:rPr>
          <w:rFonts w:ascii="Times New Roman" w:hAnsi="Times New Roman" w:cs="Times New Roman"/>
        </w:rPr>
        <w:t>les</w:t>
      </w:r>
      <w:r w:rsidRPr="00BC3ABE">
        <w:rPr>
          <w:rFonts w:ascii="Times New Roman" w:hAnsi="Times New Roman" w:cs="Times New Roman"/>
          <w:spacing w:val="-9"/>
        </w:rPr>
        <w:t xml:space="preserve"> </w:t>
      </w:r>
      <w:r w:rsidRPr="00BC3ABE">
        <w:rPr>
          <w:rFonts w:ascii="Times New Roman" w:hAnsi="Times New Roman" w:cs="Times New Roman"/>
        </w:rPr>
        <w:t>Large</w:t>
      </w:r>
      <w:r w:rsidRPr="00BC3ABE">
        <w:rPr>
          <w:rFonts w:ascii="Times New Roman" w:hAnsi="Times New Roman" w:cs="Times New Roman"/>
          <w:spacing w:val="-8"/>
        </w:rPr>
        <w:t xml:space="preserve"> </w:t>
      </w:r>
      <w:r w:rsidRPr="00BC3ABE">
        <w:rPr>
          <w:rFonts w:ascii="Times New Roman" w:hAnsi="Times New Roman" w:cs="Times New Roman"/>
        </w:rPr>
        <w:t>Language</w:t>
      </w:r>
      <w:r w:rsidRPr="00BC3ABE">
        <w:rPr>
          <w:rFonts w:ascii="Times New Roman" w:hAnsi="Times New Roman" w:cs="Times New Roman"/>
          <w:spacing w:val="-8"/>
        </w:rPr>
        <w:t xml:space="preserve"> </w:t>
      </w:r>
      <w:r w:rsidRPr="00BC3ABE">
        <w:rPr>
          <w:rFonts w:ascii="Times New Roman" w:hAnsi="Times New Roman" w:cs="Times New Roman"/>
        </w:rPr>
        <w:t>Models</w:t>
      </w:r>
      <w:r w:rsidRPr="00BC3ABE">
        <w:rPr>
          <w:rFonts w:ascii="Times New Roman" w:hAnsi="Times New Roman" w:cs="Times New Roman"/>
          <w:spacing w:val="-9"/>
        </w:rPr>
        <w:t xml:space="preserve"> </w:t>
      </w:r>
      <w:r w:rsidRPr="00BC3ABE">
        <w:rPr>
          <w:rFonts w:ascii="Times New Roman" w:hAnsi="Times New Roman" w:cs="Times New Roman"/>
          <w:spacing w:val="-2"/>
        </w:rPr>
        <w:t>(LLMs)</w:t>
      </w:r>
      <w:bookmarkEnd w:id="619"/>
      <w:bookmarkEnd w:id="620"/>
      <w:bookmarkEnd w:id="621"/>
    </w:p>
    <w:p w14:paraId="41C93B86" w14:textId="7562895C" w:rsidR="00E561EB" w:rsidRPr="00BC3ABE" w:rsidRDefault="00E561EB" w:rsidP="00650F7C">
      <w:r w:rsidRPr="00BC3ABE">
        <w:t xml:space="preserve">Nous avons vu qu’en 2017, la publication de l’architecture Transformers, appuyée sur le composant </w:t>
      </w:r>
      <w:r w:rsidR="003127FE" w:rsidRPr="00BC3ABE">
        <w:t>d’</w:t>
      </w:r>
      <w:r w:rsidR="003127FE" w:rsidRPr="00650F7C">
        <w:rPr>
          <w:i/>
        </w:rPr>
        <w:t>attention</w:t>
      </w:r>
      <w:r w:rsidR="003127FE" w:rsidRPr="00BC3ABE">
        <w:t xml:space="preserve"> </w:t>
      </w:r>
      <w:r w:rsidRPr="00BC3ABE">
        <w:t>qui permet de traiter plus finement les textes</w:t>
      </w:r>
      <w:r w:rsidRPr="00BC3ABE">
        <w:rPr>
          <w:spacing w:val="59"/>
        </w:rPr>
        <w:t xml:space="preserve"> </w:t>
      </w:r>
      <w:r w:rsidRPr="00BC3ABE">
        <w:t>en</w:t>
      </w:r>
      <w:r w:rsidRPr="00BC3ABE">
        <w:rPr>
          <w:spacing w:val="62"/>
        </w:rPr>
        <w:t xml:space="preserve"> </w:t>
      </w:r>
      <w:r w:rsidRPr="00BC3ABE">
        <w:t>concentrant</w:t>
      </w:r>
      <w:r w:rsidRPr="00BC3ABE">
        <w:rPr>
          <w:spacing w:val="62"/>
        </w:rPr>
        <w:t xml:space="preserve"> </w:t>
      </w:r>
      <w:r w:rsidRPr="00BC3ABE">
        <w:t>plus</w:t>
      </w:r>
      <w:r w:rsidRPr="00BC3ABE">
        <w:rPr>
          <w:spacing w:val="61"/>
        </w:rPr>
        <w:t xml:space="preserve"> </w:t>
      </w:r>
      <w:r w:rsidRPr="00BC3ABE">
        <w:t>ou</w:t>
      </w:r>
      <w:r w:rsidRPr="00BC3ABE">
        <w:rPr>
          <w:spacing w:val="62"/>
        </w:rPr>
        <w:t xml:space="preserve"> </w:t>
      </w:r>
      <w:r w:rsidRPr="00BC3ABE">
        <w:t>moins</w:t>
      </w:r>
      <w:r w:rsidRPr="00BC3ABE">
        <w:rPr>
          <w:spacing w:val="62"/>
        </w:rPr>
        <w:t xml:space="preserve"> </w:t>
      </w:r>
      <w:r w:rsidRPr="00BC3ABE">
        <w:t>l’attention</w:t>
      </w:r>
      <w:r w:rsidRPr="00BC3ABE">
        <w:rPr>
          <w:spacing w:val="61"/>
        </w:rPr>
        <w:t xml:space="preserve"> </w:t>
      </w:r>
      <w:r w:rsidRPr="00BC3ABE">
        <w:t>du</w:t>
      </w:r>
      <w:r w:rsidRPr="00BC3ABE">
        <w:rPr>
          <w:spacing w:val="62"/>
        </w:rPr>
        <w:t xml:space="preserve"> </w:t>
      </w:r>
      <w:r w:rsidRPr="00BC3ABE">
        <w:t>modèle</w:t>
      </w:r>
      <w:r w:rsidRPr="00BC3ABE">
        <w:rPr>
          <w:spacing w:val="62"/>
        </w:rPr>
        <w:t xml:space="preserve"> </w:t>
      </w:r>
      <w:r w:rsidRPr="00BC3ABE">
        <w:t>sur</w:t>
      </w:r>
      <w:r w:rsidRPr="00BC3ABE">
        <w:rPr>
          <w:spacing w:val="62"/>
        </w:rPr>
        <w:t xml:space="preserve"> </w:t>
      </w:r>
      <w:r w:rsidRPr="00BC3ABE">
        <w:rPr>
          <w:spacing w:val="-2"/>
        </w:rPr>
        <w:t xml:space="preserve">différentes </w:t>
      </w:r>
      <w:r w:rsidRPr="00BC3ABE">
        <w:t>parties de la phrase, avait fait grand bruit. En octobre 2018, nouveau coup de tonnerre dans le monde de la recherche : d’autres chercheurs de Google publient BERT, un modèle construit selon l’architecture Transformers, qui obtient de meilleures performances que tous les modèles existants sur onze tâches différentes de traitement de texte. Battre un seul banc de test est déjà digne d’une publication : en battre onze est un exploit retentissant !</w:t>
      </w:r>
    </w:p>
    <w:p w14:paraId="5FFD526D" w14:textId="323D53DB" w:rsidR="00E561EB" w:rsidRPr="00BC3ABE" w:rsidRDefault="00E561EB" w:rsidP="00650F7C">
      <w:pPr>
        <w:rPr>
          <w:color w:val="000000" w:themeColor="text1"/>
        </w:rPr>
      </w:pPr>
      <w:r w:rsidRPr="00BC3ABE">
        <w:t xml:space="preserve">Comment les chercheurs l’ont-ils réalisé ? Ils ont utilisé l’architecture Transformers avec une seule modification importante : </w:t>
      </w:r>
      <w:r w:rsidRPr="00BC3ABE">
        <w:rPr>
          <w:color w:val="000000" w:themeColor="text1"/>
        </w:rPr>
        <w:t>ils ont utilisé</w:t>
      </w:r>
      <w:r w:rsidRPr="00BC3ABE">
        <w:rPr>
          <w:rStyle w:val="Hyperlink2"/>
          <w:rFonts w:cs="Times New Roman"/>
          <w:color w:val="000000" w:themeColor="text1"/>
        </w:rPr>
        <w:t xml:space="preserve"> </w:t>
      </w:r>
      <w:r w:rsidRPr="00BC3ABE">
        <w:t xml:space="preserve">24 couches de neurones empilées au lieu de 6, ce qui élève le nombre de paramètres du modèle (le nombre total de poids </w:t>
      </w:r>
      <w:r w:rsidRPr="00BC3ABE">
        <w:rPr>
          <w:color w:val="000000" w:themeColor="text1"/>
        </w:rPr>
        <w:t>de</w:t>
      </w:r>
      <w:r w:rsidRPr="00BC3ABE">
        <w:t xml:space="preserve"> connexions neurones) à 340</w:t>
      </w:r>
      <w:r w:rsidR="009A3A70">
        <w:rPr>
          <w:color w:val="000000" w:themeColor="text1"/>
        </w:rPr>
        <w:t> </w:t>
      </w:r>
      <w:r w:rsidRPr="00BC3ABE">
        <w:t>millions, un chiffre énorme pour l’époque.</w:t>
      </w:r>
      <w:r w:rsidR="009A3A70">
        <w:t xml:space="preserve"> </w:t>
      </w:r>
      <w:r w:rsidRPr="00BC3ABE">
        <w:t>Alors, ce serait la taille qui compte ?</w:t>
      </w:r>
    </w:p>
    <w:p w14:paraId="14501C22" w14:textId="2CF4B269" w:rsidR="00E561EB" w:rsidRPr="00BC3ABE" w:rsidRDefault="00E561EB" w:rsidP="00650F7C">
      <w:r w:rsidRPr="00BC3ABE">
        <w:t>C’est le début d’une ruée vers l’or : tout le monde veut utiliser l’architecture de BERT et l’agrandir encore. À mesure que les chercheurs entraînent des modèles de plus en plus grands, leurs performances continuent de s’améliorer. Ces modèles immenses sont appelés Large Language Models (LLMs), pour «</w:t>
      </w:r>
      <w:r w:rsidRPr="00BC3ABE">
        <w:rPr>
          <w:spacing w:val="-3"/>
        </w:rPr>
        <w:t> </w:t>
      </w:r>
      <w:r w:rsidRPr="00BC3ABE">
        <w:t>grands modèles de langage</w:t>
      </w:r>
      <w:r w:rsidRPr="00BC3ABE">
        <w:rPr>
          <w:spacing w:val="-3"/>
        </w:rPr>
        <w:t> </w:t>
      </w:r>
      <w:r w:rsidRPr="00BC3ABE">
        <w:t xml:space="preserve">». Et </w:t>
      </w:r>
      <w:del w:id="622" w:author="Microsoft Office User" w:date="2025-07-28T04:32:00Z">
        <w:r w:rsidRPr="00BC3ABE" w:rsidDel="009C6754">
          <w:delText xml:space="preserve">l’enfant </w:delText>
        </w:r>
      </w:del>
      <w:ins w:id="623" w:author="Microsoft Office User" w:date="2025-07-28T04:32:00Z">
        <w:r w:rsidR="009C6754">
          <w:t>le représentant</w:t>
        </w:r>
        <w:r w:rsidR="009C6754" w:rsidRPr="00BC3ABE">
          <w:t xml:space="preserve"> </w:t>
        </w:r>
      </w:ins>
      <w:r w:rsidRPr="00BC3ABE">
        <w:t>le plus célèbre de cette famille est ChatGPT.</w:t>
      </w:r>
    </w:p>
    <w:p w14:paraId="75DB20D0" w14:textId="1D0A2884" w:rsidR="00267AA3" w:rsidRPr="005875CC" w:rsidDel="00ED1EB6" w:rsidRDefault="00E561EB" w:rsidP="00650F7C">
      <w:pPr>
        <w:rPr>
          <w:del w:id="624" w:author="Microsoft Office User" w:date="2025-07-25T05:18:00Z"/>
          <w:rFonts w:ascii="Times New Roman" w:hAnsi="Times New Roman" w:cs="Times New Roman"/>
          <w:i/>
          <w:iCs/>
          <w:sz w:val="26"/>
          <w:szCs w:val="26"/>
        </w:rPr>
      </w:pPr>
      <w:del w:id="625" w:author="Microsoft Office User" w:date="2025-07-25T05:18:00Z">
        <w:r w:rsidRPr="00650F7C" w:rsidDel="00ED1EB6">
          <w:rPr>
            <w:color w:val="000000"/>
          </w:rPr>
          <w:delText>Félicitations</w:delText>
        </w:r>
        <w:r w:rsidRPr="00650F7C" w:rsidDel="00ED1EB6">
          <w:rPr>
            <w:b/>
            <w:color w:val="000000" w:themeColor="text1"/>
          </w:rPr>
          <w:delText> </w:delText>
        </w:r>
        <w:r w:rsidRPr="00650F7C" w:rsidDel="00ED1EB6">
          <w:delText>! Vous avez suivi l’ensemble de la construction des modèles d’IA modernes jusqu’à ChatGPT. Nous en avons fini pour la partie la plus technique.</w:delText>
        </w:r>
      </w:del>
    </w:p>
    <w:p w14:paraId="2416D5A0" w14:textId="25D7E56E" w:rsidR="003127FE" w:rsidRPr="00650F7C" w:rsidRDefault="003127FE" w:rsidP="00650F7C">
      <w:pPr>
        <w:pStyle w:val="Heading3"/>
      </w:pPr>
      <w:bookmarkStart w:id="626" w:name="_Toc201332058"/>
      <w:bookmarkStart w:id="627" w:name="_Toc193205405"/>
      <w:r w:rsidRPr="00650F7C">
        <w:t xml:space="preserve">L’histoire de </w:t>
      </w:r>
      <w:r>
        <w:t>l’intelligence artificielle, en bref</w:t>
      </w:r>
      <w:bookmarkEnd w:id="626"/>
    </w:p>
    <w:p w14:paraId="5D029FD9" w14:textId="77777777" w:rsidR="00ED1EB6" w:rsidRPr="005875CC" w:rsidRDefault="00ED1EB6" w:rsidP="00ED1EB6">
      <w:pPr>
        <w:rPr>
          <w:ins w:id="628" w:author="Microsoft Office User" w:date="2025-07-25T05:18:00Z"/>
          <w:rFonts w:ascii="Times New Roman" w:hAnsi="Times New Roman" w:cs="Times New Roman"/>
          <w:i/>
          <w:iCs/>
          <w:sz w:val="26"/>
          <w:szCs w:val="26"/>
        </w:rPr>
      </w:pPr>
      <w:bookmarkStart w:id="629" w:name="_bookmark39"/>
      <w:bookmarkEnd w:id="627"/>
      <w:bookmarkEnd w:id="629"/>
      <w:ins w:id="630" w:author="Microsoft Office User" w:date="2025-07-25T05:18:00Z">
        <w:r w:rsidRPr="00650F7C">
          <w:rPr>
            <w:color w:val="000000"/>
          </w:rPr>
          <w:t>Félicitations</w:t>
        </w:r>
        <w:r w:rsidRPr="00650F7C">
          <w:rPr>
            <w:b/>
            <w:color w:val="000000" w:themeColor="text1"/>
          </w:rPr>
          <w:t> </w:t>
        </w:r>
        <w:r w:rsidRPr="00650F7C">
          <w:t>! Vous avez suivi l’ensemble de la construction des modèles d’IA modernes jusqu’à ChatGPT. Nous en avons fini pour la partie la plus technique.</w:t>
        </w:r>
      </w:ins>
    </w:p>
    <w:p w14:paraId="5D929AE7" w14:textId="17A8625F" w:rsidR="00E561EB" w:rsidRPr="003127FE" w:rsidRDefault="00A35C3D" w:rsidP="003127FE">
      <w:ins w:id="631" w:author="Microsoft Office User" w:date="2025-07-28T04:32:00Z">
        <w:r>
          <w:t xml:space="preserve">Faisons un rappel succinct de ce que nous venons de voir. </w:t>
        </w:r>
      </w:ins>
      <w:r w:rsidR="00E561EB" w:rsidRPr="003127FE">
        <w:t xml:space="preserve">Au fil de cette brève histoire de l’intelligence artificielle, nous avons passé en revue les différents types d’objets qui la composent. Les algorithmes constituent la catégorie la plus large, englobant tout processus qui prend en entrée des variables, puis appliquent à ces variables une recette de cuisine prédéfinie afin de renvoyer à l’utilisateur un résultat qu’on appelle une sortie. Cette catégorie inclut </w:t>
      </w:r>
      <w:r w:rsidR="00E561EB" w:rsidRPr="003127FE">
        <w:lastRenderedPageBreak/>
        <w:t>l’intégralité de nos programmes informatiques.</w:t>
      </w:r>
    </w:p>
    <w:p w14:paraId="5C4D84A8" w14:textId="77777777" w:rsidR="00E561EB" w:rsidRPr="003127FE" w:rsidRDefault="00E561EB" w:rsidP="003127FE">
      <w:r w:rsidRPr="003127FE">
        <w:t xml:space="preserve">Les </w:t>
      </w:r>
      <w:r w:rsidRPr="003127FE">
        <w:rPr>
          <w:i/>
        </w:rPr>
        <w:t>réseaux de neurones</w:t>
      </w:r>
      <w:r w:rsidRPr="003127FE">
        <w:t>, apparus en 1950 en tentant de reproduire la structure des neurones humains, constituent une catégorie plus avancée d’algorithmes. Un tel réseau comporte plusieurs couches successives de neurones interconnectés. Il reçoit en entrée divers signaux, comme les pixels d’une photo, ou les paramètres d’un problème, et transmet ces signaux par ses connexions inter-neuronales, en les transformant à chaque neurone par des opérations mathématiques, jusqu’à obtenir le signal final dans ses neurones de sortie. Ensuite, en interprétant ces signaux de sortie, le réseau donne sa prédiction. La superposition de couches de neurones successives permet de combiner de pseudo-raisonnements élémentaires, également appelés heuristiques, pour résoudre un problème complexe.</w:t>
      </w:r>
    </w:p>
    <w:p w14:paraId="1404EBB3" w14:textId="10B296E9" w:rsidR="00E561EB" w:rsidRPr="00BC3ABE" w:rsidRDefault="00E561EB" w:rsidP="00650F7C">
      <w:r w:rsidRPr="00BC3ABE">
        <w:t>Cependant, devant la difficulté de régler les connexions</w:t>
      </w:r>
      <w:r w:rsidRPr="00BC3ABE">
        <w:rPr>
          <w:color w:val="000000" w:themeColor="text1"/>
        </w:rPr>
        <w:t>, les réseaux de</w:t>
      </w:r>
      <w:r w:rsidRPr="00BC3ABE">
        <w:rPr>
          <w:rStyle w:val="Hyperlink2"/>
          <w:rFonts w:cs="Times New Roman"/>
          <w:color w:val="000000" w:themeColor="text1"/>
        </w:rPr>
        <w:t xml:space="preserve"> </w:t>
      </w:r>
      <w:r w:rsidRPr="00BC3ABE">
        <w:t>neurones</w:t>
      </w:r>
      <w:r w:rsidRPr="00BC3ABE">
        <w:rPr>
          <w:color w:val="000000" w:themeColor="text1"/>
        </w:rPr>
        <w:t xml:space="preserve"> tombèrent</w:t>
      </w:r>
      <w:r w:rsidRPr="00BC3ABE">
        <w:t xml:space="preserve"> en désuétude, jusqu’à ce que la puissance de calcul, ayant </w:t>
      </w:r>
      <w:r w:rsidR="0048638E">
        <w:t>augmenté à un rythme exponentiel en vertu de la « loi de Moore »</w:t>
      </w:r>
      <w:r w:rsidRPr="00650F7C">
        <w:rPr>
          <w:color w:val="000000" w:themeColor="text1"/>
        </w:rPr>
        <w:t>,</w:t>
      </w:r>
      <w:r w:rsidRPr="00BC3ABE">
        <w:rPr>
          <w:color w:val="000000" w:themeColor="text1"/>
        </w:rPr>
        <w:t xml:space="preserve"> </w:t>
      </w:r>
      <w:r w:rsidRPr="00BC3ABE">
        <w:t xml:space="preserve">permette l’émergence d’une technique </w:t>
      </w:r>
      <w:del w:id="632" w:author="Microsoft Office User" w:date="2025-07-28T04:36:00Z">
        <w:r w:rsidRPr="00BC3ABE" w:rsidDel="009748D5">
          <w:delText>qui permette un</w:delText>
        </w:r>
      </w:del>
      <w:ins w:id="633" w:author="Microsoft Office User" w:date="2025-07-28T04:36:00Z">
        <w:r w:rsidR="009748D5">
          <w:t>de</w:t>
        </w:r>
      </w:ins>
      <w:r w:rsidRPr="00BC3ABE">
        <w:t xml:space="preserve"> réglage automatique du réseau.</w:t>
      </w:r>
    </w:p>
    <w:p w14:paraId="1BD2F2FE" w14:textId="77777777" w:rsidR="00E561EB" w:rsidRPr="00BC3ABE" w:rsidRDefault="00E561EB" w:rsidP="00650F7C">
      <w:r w:rsidRPr="00BC3ABE">
        <w:t xml:space="preserve">Cette technique s’appelle le </w:t>
      </w:r>
      <w:r w:rsidRPr="00BC3ABE">
        <w:rPr>
          <w:i/>
        </w:rPr>
        <w:t>deep learning</w:t>
      </w:r>
      <w:r w:rsidRPr="00BC3ABE">
        <w:t>, ou apprentissage profond</w:t>
      </w:r>
      <w:r w:rsidRPr="00BC3ABE">
        <w:rPr>
          <w:b/>
        </w:rPr>
        <w:t> </w:t>
      </w:r>
      <w:r w:rsidRPr="00BC3ABE">
        <w:t>: elle ajuste</w:t>
      </w:r>
      <w:r w:rsidRPr="00BC3ABE">
        <w:rPr>
          <w:spacing w:val="-5"/>
        </w:rPr>
        <w:t xml:space="preserve"> </w:t>
      </w:r>
      <w:r w:rsidRPr="00BC3ABE">
        <w:t>automatiquement</w:t>
      </w:r>
      <w:r w:rsidRPr="00BC3ABE">
        <w:rPr>
          <w:spacing w:val="-5"/>
        </w:rPr>
        <w:t xml:space="preserve"> </w:t>
      </w:r>
      <w:r w:rsidRPr="00BC3ABE">
        <w:t>les</w:t>
      </w:r>
      <w:r w:rsidRPr="00BC3ABE">
        <w:rPr>
          <w:spacing w:val="-5"/>
        </w:rPr>
        <w:t xml:space="preserve"> </w:t>
      </w:r>
      <w:r w:rsidRPr="00BC3ABE">
        <w:t>connexions</w:t>
      </w:r>
      <w:r w:rsidRPr="00BC3ABE">
        <w:rPr>
          <w:spacing w:val="-5"/>
        </w:rPr>
        <w:t xml:space="preserve"> </w:t>
      </w:r>
      <w:r w:rsidRPr="00BC3ABE">
        <w:t>internes</w:t>
      </w:r>
      <w:r w:rsidRPr="00BC3ABE">
        <w:rPr>
          <w:spacing w:val="-5"/>
        </w:rPr>
        <w:t xml:space="preserve"> </w:t>
      </w:r>
      <w:r w:rsidRPr="00BC3ABE">
        <w:t>du</w:t>
      </w:r>
      <w:r w:rsidRPr="00BC3ABE">
        <w:rPr>
          <w:spacing w:val="-5"/>
        </w:rPr>
        <w:t xml:space="preserve"> </w:t>
      </w:r>
      <w:r w:rsidRPr="00BC3ABE">
        <w:t>réseau</w:t>
      </w:r>
      <w:r w:rsidRPr="00BC3ABE">
        <w:rPr>
          <w:spacing w:val="-5"/>
        </w:rPr>
        <w:t xml:space="preserve"> </w:t>
      </w:r>
      <w:r w:rsidRPr="00BC3ABE">
        <w:t>afin</w:t>
      </w:r>
      <w:r w:rsidRPr="00BC3ABE">
        <w:rPr>
          <w:spacing w:val="-5"/>
        </w:rPr>
        <w:t xml:space="preserve"> </w:t>
      </w:r>
      <w:r w:rsidRPr="00BC3ABE">
        <w:t>d’améliorer</w:t>
      </w:r>
      <w:r w:rsidRPr="00BC3ABE">
        <w:rPr>
          <w:spacing w:val="-5"/>
        </w:rPr>
        <w:t xml:space="preserve"> </w:t>
      </w:r>
      <w:r w:rsidRPr="00BC3ABE">
        <w:t>ses prédictions sur un jeu de données dit «</w:t>
      </w:r>
      <w:r w:rsidRPr="00BC3ABE">
        <w:rPr>
          <w:spacing w:val="-3"/>
        </w:rPr>
        <w:t> </w:t>
      </w:r>
      <w:r w:rsidRPr="00BC3ABE">
        <w:t>d’entraînement</w:t>
      </w:r>
      <w:r w:rsidRPr="00BC3ABE">
        <w:rPr>
          <w:spacing w:val="-2"/>
        </w:rPr>
        <w:t> </w:t>
      </w:r>
      <w:r w:rsidRPr="00BC3ABE">
        <w:t>». Une fois que le modèle est assez performant sur son jeu</w:t>
      </w:r>
      <w:r w:rsidRPr="00BC3ABE">
        <w:rPr>
          <w:color w:val="000000" w:themeColor="text1"/>
        </w:rPr>
        <w:t xml:space="preserve"> de données d’entraînement</w:t>
      </w:r>
      <w:r w:rsidRPr="00BC3ABE">
        <w:t>, on arrête l’entraînement</w:t>
      </w:r>
      <w:r w:rsidRPr="00BC3ABE">
        <w:rPr>
          <w:color w:val="000000" w:themeColor="text1"/>
        </w:rPr>
        <w:t>,</w:t>
      </w:r>
      <w:r w:rsidRPr="00BC3ABE">
        <w:t xml:space="preserve"> et </w:t>
      </w:r>
      <w:r w:rsidRPr="00BC3ABE">
        <w:rPr>
          <w:color w:val="000000" w:themeColor="text1"/>
        </w:rPr>
        <w:t>le modèle est utilisable : on</w:t>
      </w:r>
      <w:r w:rsidRPr="00BC3ABE">
        <w:t xml:space="preserve"> peut passer à l’inférence, qui consiste à utiliser le modèle sur des cas concrets.</w:t>
      </w:r>
    </w:p>
    <w:p w14:paraId="2B9C707B" w14:textId="07018F97" w:rsidR="00E561EB" w:rsidRPr="00BC3ABE" w:rsidRDefault="00E561EB" w:rsidP="00650F7C">
      <w:r w:rsidRPr="00BC3ABE">
        <w:t>La</w:t>
      </w:r>
      <w:r w:rsidRPr="00BC3ABE">
        <w:rPr>
          <w:spacing w:val="47"/>
        </w:rPr>
        <w:t xml:space="preserve"> </w:t>
      </w:r>
      <w:r w:rsidRPr="00BC3ABE">
        <w:t>machine</w:t>
      </w:r>
      <w:r w:rsidRPr="00BC3ABE">
        <w:rPr>
          <w:spacing w:val="48"/>
        </w:rPr>
        <w:t xml:space="preserve"> </w:t>
      </w:r>
      <w:r w:rsidRPr="00BC3ABE">
        <w:t>était</w:t>
      </w:r>
      <w:r w:rsidRPr="00BC3ABE">
        <w:rPr>
          <w:spacing w:val="48"/>
        </w:rPr>
        <w:t xml:space="preserve"> </w:t>
      </w:r>
      <w:r w:rsidRPr="00BC3ABE">
        <w:t>désormais</w:t>
      </w:r>
      <w:r w:rsidRPr="00BC3ABE">
        <w:rPr>
          <w:spacing w:val="48"/>
        </w:rPr>
        <w:t xml:space="preserve"> </w:t>
      </w:r>
      <w:r w:rsidRPr="00BC3ABE">
        <w:t>capable</w:t>
      </w:r>
      <w:r w:rsidRPr="00BC3ABE">
        <w:rPr>
          <w:spacing w:val="48"/>
        </w:rPr>
        <w:t xml:space="preserve"> </w:t>
      </w:r>
      <w:r w:rsidRPr="00BC3ABE">
        <w:t>d’apprendre</w:t>
      </w:r>
      <w:r w:rsidRPr="00BC3ABE">
        <w:rPr>
          <w:spacing w:val="47"/>
        </w:rPr>
        <w:t> </w:t>
      </w:r>
      <w:r w:rsidRPr="00BC3ABE">
        <w:t>:</w:t>
      </w:r>
      <w:r w:rsidRPr="00BC3ABE">
        <w:rPr>
          <w:spacing w:val="48"/>
        </w:rPr>
        <w:t xml:space="preserve"> </w:t>
      </w:r>
      <w:r w:rsidRPr="00BC3ABE">
        <w:t>il</w:t>
      </w:r>
      <w:r w:rsidRPr="00BC3ABE">
        <w:rPr>
          <w:spacing w:val="48"/>
        </w:rPr>
        <w:t xml:space="preserve"> </w:t>
      </w:r>
      <w:r w:rsidRPr="00BC3ABE">
        <w:t>lui</w:t>
      </w:r>
      <w:r w:rsidRPr="00BC3ABE">
        <w:rPr>
          <w:spacing w:val="48"/>
        </w:rPr>
        <w:t xml:space="preserve"> </w:t>
      </w:r>
      <w:r w:rsidRPr="00BC3ABE">
        <w:t>restait</w:t>
      </w:r>
      <w:r w:rsidRPr="00BC3ABE">
        <w:rPr>
          <w:spacing w:val="48"/>
        </w:rPr>
        <w:t xml:space="preserve"> </w:t>
      </w:r>
      <w:r w:rsidRPr="00BC3ABE">
        <w:t>encore</w:t>
      </w:r>
      <w:r w:rsidRPr="00BC3ABE">
        <w:rPr>
          <w:spacing w:val="48"/>
        </w:rPr>
        <w:t xml:space="preserve"> </w:t>
      </w:r>
      <w:r w:rsidRPr="00BC3ABE">
        <w:rPr>
          <w:spacing w:val="-10"/>
        </w:rPr>
        <w:t xml:space="preserve">à </w:t>
      </w:r>
      <w:r w:rsidRPr="00BC3ABE">
        <w:t>pouvoir</w:t>
      </w:r>
      <w:r w:rsidRPr="00BC3ABE">
        <w:rPr>
          <w:spacing w:val="-1"/>
        </w:rPr>
        <w:t xml:space="preserve"> </w:t>
      </w:r>
      <w:r w:rsidRPr="00BC3ABE">
        <w:rPr>
          <w:spacing w:val="-2"/>
        </w:rPr>
        <w:t>parler</w:t>
      </w:r>
      <w:r w:rsidR="00737C4A">
        <w:t xml:space="preserve">. </w:t>
      </w:r>
      <w:r w:rsidRPr="00BC3ABE">
        <w:t>On trouva d’abord comment représenter chaque mot par un vecteur, c’est</w:t>
      </w:r>
      <w:r w:rsidR="009A3A70">
        <w:rPr>
          <w:color w:val="000000" w:themeColor="text1"/>
        </w:rPr>
        <w:t>-à-</w:t>
      </w:r>
      <w:r w:rsidRPr="00BC3ABE">
        <w:t>dire une liste de nombres qui quantifient le sens du mot dans un certain nombre de dimensions. Par exemple, «</w:t>
      </w:r>
      <w:r w:rsidRPr="00BC3ABE">
        <w:rPr>
          <w:spacing w:val="-5"/>
        </w:rPr>
        <w:t> </w:t>
      </w:r>
      <w:r w:rsidRPr="00BC3ABE">
        <w:t>chiot</w:t>
      </w:r>
      <w:r w:rsidRPr="00BC3ABE">
        <w:rPr>
          <w:spacing w:val="-5"/>
        </w:rPr>
        <w:t> </w:t>
      </w:r>
      <w:r w:rsidRPr="00BC3ABE">
        <w:t>» peut être représenté par un 1</w:t>
      </w:r>
      <w:r w:rsidR="00737C4A">
        <w:t>,</w:t>
      </w:r>
      <w:r w:rsidRPr="00BC3ABE">
        <w:t>0 dans la dimension «</w:t>
      </w:r>
      <w:r w:rsidRPr="00BC3ABE">
        <w:rPr>
          <w:spacing w:val="-3"/>
        </w:rPr>
        <w:t> </w:t>
      </w:r>
      <w:r w:rsidRPr="00BC3ABE">
        <w:t>animal</w:t>
      </w:r>
      <w:r w:rsidRPr="00BC3ABE">
        <w:rPr>
          <w:spacing w:val="-3"/>
        </w:rPr>
        <w:t> </w:t>
      </w:r>
      <w:r w:rsidRPr="00BC3ABE">
        <w:t>», seulement 0</w:t>
      </w:r>
      <w:r w:rsidR="00737C4A">
        <w:t>,</w:t>
      </w:r>
      <w:r w:rsidRPr="00BC3ABE">
        <w:t>1 dans la dimension «</w:t>
      </w:r>
      <w:r w:rsidRPr="00BC3ABE">
        <w:rPr>
          <w:spacing w:val="-3"/>
        </w:rPr>
        <w:t> </w:t>
      </w:r>
      <w:r w:rsidRPr="00BC3ABE">
        <w:t>âge</w:t>
      </w:r>
      <w:r w:rsidRPr="00BC3ABE">
        <w:rPr>
          <w:spacing w:val="-2"/>
        </w:rPr>
        <w:t> </w:t>
      </w:r>
      <w:r w:rsidRPr="00BC3ABE">
        <w:t>», etc</w:t>
      </w:r>
      <w:r w:rsidR="00737C4A">
        <w:t>.</w:t>
      </w:r>
      <w:r w:rsidR="00737C4A" w:rsidRPr="00BC3ABE">
        <w:t xml:space="preserve"> </w:t>
      </w:r>
      <w:r w:rsidR="00093AFA">
        <w:t>T</w:t>
      </w:r>
      <w:r w:rsidRPr="00BC3ABE">
        <w:t>ous ces chiffres ensemble forment un vecteur. Ainsi, on p</w:t>
      </w:r>
      <w:r w:rsidR="00737C4A">
        <w:t>e</w:t>
      </w:r>
      <w:r w:rsidRPr="00BC3ABE">
        <w:t>ut réaliser des opérations mathématiques sur les mots, et les faire passer comme des signaux dans les réseaux de neurones. Il restait à trouver le moyen d’accorder plus ou moins d’attention à certaines parties d’une phrase pour mieux la comprendre, ce</w:t>
      </w:r>
      <w:r w:rsidRPr="00BC3ABE">
        <w:rPr>
          <w:spacing w:val="54"/>
          <w:w w:val="150"/>
        </w:rPr>
        <w:t xml:space="preserve"> </w:t>
      </w:r>
      <w:r w:rsidRPr="00BC3ABE">
        <w:t>qui</w:t>
      </w:r>
      <w:r w:rsidRPr="00BC3ABE">
        <w:rPr>
          <w:spacing w:val="55"/>
          <w:w w:val="150"/>
        </w:rPr>
        <w:t xml:space="preserve"> </w:t>
      </w:r>
      <w:r w:rsidRPr="00BC3ABE">
        <w:t>fut</w:t>
      </w:r>
      <w:r w:rsidRPr="00BC3ABE">
        <w:rPr>
          <w:spacing w:val="55"/>
          <w:w w:val="150"/>
        </w:rPr>
        <w:t xml:space="preserve"> </w:t>
      </w:r>
      <w:r w:rsidRPr="00BC3ABE">
        <w:t>chose</w:t>
      </w:r>
      <w:r w:rsidRPr="00BC3ABE">
        <w:rPr>
          <w:spacing w:val="55"/>
          <w:w w:val="150"/>
        </w:rPr>
        <w:t xml:space="preserve"> </w:t>
      </w:r>
      <w:r w:rsidRPr="00BC3ABE">
        <w:t>faite</w:t>
      </w:r>
      <w:r w:rsidRPr="00BC3ABE">
        <w:rPr>
          <w:spacing w:val="55"/>
          <w:w w:val="150"/>
        </w:rPr>
        <w:t xml:space="preserve"> </w:t>
      </w:r>
      <w:r w:rsidRPr="00BC3ABE">
        <w:t>avec</w:t>
      </w:r>
      <w:r w:rsidRPr="00BC3ABE">
        <w:rPr>
          <w:spacing w:val="55"/>
          <w:w w:val="150"/>
        </w:rPr>
        <w:t xml:space="preserve"> </w:t>
      </w:r>
      <w:r w:rsidRPr="00BC3ABE">
        <w:t>la</w:t>
      </w:r>
      <w:r w:rsidRPr="00BC3ABE">
        <w:rPr>
          <w:spacing w:val="55"/>
          <w:w w:val="150"/>
        </w:rPr>
        <w:t xml:space="preserve"> </w:t>
      </w:r>
      <w:r w:rsidRPr="00BC3ABE">
        <w:t>création</w:t>
      </w:r>
      <w:r w:rsidRPr="00BC3ABE">
        <w:rPr>
          <w:spacing w:val="55"/>
          <w:w w:val="150"/>
        </w:rPr>
        <w:t xml:space="preserve"> </w:t>
      </w:r>
      <w:r w:rsidRPr="00BC3ABE">
        <w:t>d’un</w:t>
      </w:r>
      <w:r w:rsidRPr="00BC3ABE">
        <w:rPr>
          <w:spacing w:val="55"/>
          <w:w w:val="150"/>
        </w:rPr>
        <w:t xml:space="preserve"> </w:t>
      </w:r>
      <w:r w:rsidRPr="00BC3ABE">
        <w:t>composant</w:t>
      </w:r>
      <w:r w:rsidRPr="00BC3ABE">
        <w:rPr>
          <w:spacing w:val="55"/>
          <w:w w:val="150"/>
        </w:rPr>
        <w:t xml:space="preserve"> </w:t>
      </w:r>
      <w:r w:rsidRPr="00BC3ABE">
        <w:t>nouveau</w:t>
      </w:r>
      <w:r w:rsidR="00737C4A">
        <w:rPr>
          <w:spacing w:val="-2"/>
        </w:rPr>
        <w:t>,</w:t>
      </w:r>
      <w:r w:rsidR="00093AFA">
        <w:rPr>
          <w:spacing w:val="-2"/>
        </w:rPr>
        <w:t xml:space="preserve"> appelé</w:t>
      </w:r>
      <w:r w:rsidR="00737C4A">
        <w:rPr>
          <w:spacing w:val="-2"/>
        </w:rPr>
        <w:t xml:space="preserve"> </w:t>
      </w:r>
      <w:r w:rsidR="00093AFA">
        <w:rPr>
          <w:spacing w:val="-2"/>
        </w:rPr>
        <w:t>« </w:t>
      </w:r>
      <w:r w:rsidRPr="00BC3ABE">
        <w:rPr>
          <w:color w:val="000000" w:themeColor="text1"/>
        </w:rPr>
        <w:t>Attention</w:t>
      </w:r>
      <w:r w:rsidR="00093AFA">
        <w:rPr>
          <w:color w:val="000000" w:themeColor="text1"/>
        </w:rPr>
        <w:t> »</w:t>
      </w:r>
      <w:r w:rsidRPr="00BC3ABE">
        <w:t>, base d’une nouvelle architecture de réseaux de neurones qu’on appelle Transformers.</w:t>
      </w:r>
    </w:p>
    <w:p w14:paraId="2B93E39F" w14:textId="39ADF89C" w:rsidR="00E561EB" w:rsidRPr="00BC3ABE" w:rsidRDefault="00E561EB" w:rsidP="00650F7C">
      <w:r w:rsidRPr="00BC3ABE">
        <w:t xml:space="preserve">Sur cette architecture, plus précisément une variante appelée </w:t>
      </w:r>
      <w:del w:id="634" w:author="Microsoft Office User" w:date="2025-07-28T04:28:00Z">
        <w:r w:rsidRPr="00BC3ABE" w:rsidDel="00155F25">
          <w:delText>Decoder</w:delText>
        </w:r>
      </w:del>
      <w:ins w:id="635" w:author="Microsoft Office User" w:date="2025-07-28T04:28:00Z">
        <w:r w:rsidR="00155F25">
          <w:t>Décodeur</w:t>
        </w:r>
      </w:ins>
      <w:r w:rsidRPr="00BC3ABE">
        <w:t>, on construisit des modèles «</w:t>
      </w:r>
      <w:r w:rsidRPr="00BC3ABE">
        <w:rPr>
          <w:spacing w:val="-5"/>
        </w:rPr>
        <w:t> </w:t>
      </w:r>
      <w:r w:rsidRPr="00BC3ABE">
        <w:t>modèles de langage</w:t>
      </w:r>
      <w:r w:rsidRPr="00BC3ABE">
        <w:rPr>
          <w:spacing w:val="-4"/>
        </w:rPr>
        <w:t> </w:t>
      </w:r>
      <w:r w:rsidRPr="00BC3ABE">
        <w:t xml:space="preserve">» capables de générer sous-mot par sous-mot la complétion d’une phrase donnée en entrée (le </w:t>
      </w:r>
      <w:r w:rsidRPr="00650F7C">
        <w:rPr>
          <w:i/>
        </w:rPr>
        <w:t>prompt</w:t>
      </w:r>
      <w:r w:rsidRPr="00BC3ABE">
        <w:t>).</w:t>
      </w:r>
    </w:p>
    <w:p w14:paraId="6390026E" w14:textId="77777777" w:rsidR="00E561EB" w:rsidRPr="00BC3ABE" w:rsidRDefault="00E561EB" w:rsidP="00650F7C">
      <w:r w:rsidRPr="00BC3ABE">
        <w:t xml:space="preserve">Tout d’abord, ces modèles donnaient des complétions de texte souvent incohérentes, parfois mêmes illisibles. Mais la communauté scientifique découvrit vers 2019 qu’augmenter la taille des modèles et les entraîner </w:t>
      </w:r>
      <w:r w:rsidRPr="00BC3ABE">
        <w:rPr>
          <w:color w:val="000000" w:themeColor="text1"/>
        </w:rPr>
        <w:t>sur un</w:t>
      </w:r>
      <w:r w:rsidRPr="00BC3ABE">
        <w:t xml:space="preserve"> corpus assez g</w:t>
      </w:r>
      <w:bookmarkStart w:id="636" w:name="_bookmark40"/>
      <w:bookmarkEnd w:id="636"/>
      <w:r w:rsidRPr="00BC3ABE">
        <w:t>rand</w:t>
      </w:r>
      <w:r w:rsidRPr="00BC3ABE">
        <w:rPr>
          <w:rStyle w:val="FootnoteReference"/>
          <w:rFonts w:ascii="Times New Roman" w:hAnsi="Times New Roman" w:cs="Times New Roman"/>
        </w:rPr>
        <w:footnoteReference w:id="37"/>
      </w:r>
      <w:r w:rsidRPr="00BC3ABE">
        <w:t xml:space="preserve"> </w:t>
      </w:r>
      <w:bookmarkStart w:id="637" w:name="Resume"/>
      <w:r w:rsidRPr="00BC3ABE">
        <w:t>permettait</w:t>
      </w:r>
      <w:bookmarkEnd w:id="637"/>
      <w:r w:rsidRPr="00BC3ABE">
        <w:t xml:space="preserve"> d’augmenter leur performance dans différentes tâches du langage, même celles pour lesquelles on ne les avait pas </w:t>
      </w:r>
      <w:r w:rsidRPr="00BC3ABE">
        <w:lastRenderedPageBreak/>
        <w:t>particulièrement entraînés.</w:t>
      </w:r>
    </w:p>
    <w:p w14:paraId="4F434203" w14:textId="68C04DC1" w:rsidR="00267AA3" w:rsidRPr="00BC3ABE" w:rsidRDefault="00E561EB" w:rsidP="00650F7C">
      <w:r w:rsidRPr="00BC3ABE">
        <w:t>Cela semblait dire qu’on avait trouvé une recette générale pour l’intelligence artificielle : entraîner des modèles de langage toujours plus grands sur toujours plus de texte. Cette découverte</w:t>
      </w:r>
      <w:r w:rsidRPr="00BC3ABE">
        <w:rPr>
          <w:spacing w:val="-2"/>
        </w:rPr>
        <w:t xml:space="preserve"> </w:t>
      </w:r>
      <w:r w:rsidRPr="00BC3ABE">
        <w:rPr>
          <w:color w:val="000000" w:themeColor="text1"/>
        </w:rPr>
        <w:t>fut le départ d’une</w:t>
      </w:r>
      <w:r w:rsidRPr="00BC3ABE">
        <w:rPr>
          <w:spacing w:val="-2"/>
        </w:rPr>
        <w:t xml:space="preserve"> </w:t>
      </w:r>
      <w:r w:rsidRPr="00BC3ABE">
        <w:t>course</w:t>
      </w:r>
      <w:r w:rsidRPr="00BC3ABE">
        <w:rPr>
          <w:spacing w:val="-2"/>
        </w:rPr>
        <w:t xml:space="preserve"> </w:t>
      </w:r>
      <w:r w:rsidRPr="00BC3ABE">
        <w:t>mondiale</w:t>
      </w:r>
      <w:r w:rsidRPr="00BC3ABE">
        <w:rPr>
          <w:spacing w:val="-2"/>
        </w:rPr>
        <w:t xml:space="preserve"> </w:t>
      </w:r>
      <w:r w:rsidRPr="00BC3ABE">
        <w:t>à</w:t>
      </w:r>
      <w:r w:rsidRPr="00BC3ABE">
        <w:rPr>
          <w:spacing w:val="-2"/>
        </w:rPr>
        <w:t xml:space="preserve"> </w:t>
      </w:r>
      <w:r w:rsidRPr="00BC3ABE">
        <w:t>l’entraînement</w:t>
      </w:r>
      <w:r w:rsidRPr="00BC3ABE">
        <w:rPr>
          <w:spacing w:val="-2"/>
        </w:rPr>
        <w:t xml:space="preserve"> </w:t>
      </w:r>
      <w:r w:rsidRPr="00BC3ABE">
        <w:t>de</w:t>
      </w:r>
      <w:r w:rsidRPr="00BC3ABE">
        <w:rPr>
          <w:spacing w:val="-2"/>
        </w:rPr>
        <w:t xml:space="preserve"> </w:t>
      </w:r>
      <w:r w:rsidRPr="00BC3ABE">
        <w:t>modèles</w:t>
      </w:r>
      <w:r w:rsidRPr="00BC3ABE">
        <w:rPr>
          <w:spacing w:val="-2"/>
        </w:rPr>
        <w:t xml:space="preserve"> </w:t>
      </w:r>
      <w:r w:rsidRPr="00BC3ABE">
        <w:t>de</w:t>
      </w:r>
      <w:r w:rsidRPr="00BC3ABE">
        <w:rPr>
          <w:spacing w:val="-2"/>
        </w:rPr>
        <w:t xml:space="preserve"> </w:t>
      </w:r>
      <w:r w:rsidRPr="00BC3ABE">
        <w:t xml:space="preserve">plus en plus grands, donnant ainsi naissance aux </w:t>
      </w:r>
      <w:r w:rsidR="00737C4A" w:rsidRPr="00BC3ABE">
        <w:rPr>
          <w:i/>
        </w:rPr>
        <w:t>large language models</w:t>
      </w:r>
      <w:r w:rsidR="00737C4A" w:rsidRPr="00BC3ABE">
        <w:t xml:space="preserve"> </w:t>
      </w:r>
      <w:r w:rsidRPr="00BC3ABE">
        <w:t>(</w:t>
      </w:r>
      <w:r w:rsidR="00737C4A">
        <w:t>g</w:t>
      </w:r>
      <w:r w:rsidRPr="00BC3ABE">
        <w:t>rands modèles de langage) abrégés en LLM</w:t>
      </w:r>
      <w:r w:rsidRPr="00BC3ABE">
        <w:rPr>
          <w:rStyle w:val="FootnoteReference"/>
          <w:rFonts w:ascii="Times New Roman" w:hAnsi="Times New Roman" w:cs="Times New Roman"/>
        </w:rPr>
        <w:footnoteReference w:id="38"/>
      </w:r>
      <w:r w:rsidRPr="00BC3ABE">
        <w:t xml:space="preserve">, qui comptent aujourd’hui des milliards de connexions entre neurones. Ces modèles sont le fer de lance de l’essor que l’IA connaît aujourd’hui, et nous allons voir que leurs capacités déjà impressionnantes vont continuer de s’améliorer à un rythme </w:t>
      </w:r>
      <w:r w:rsidRPr="00BC3ABE">
        <w:rPr>
          <w:spacing w:val="-2"/>
        </w:rPr>
        <w:t>soutenu.</w:t>
      </w:r>
    </w:p>
    <w:p w14:paraId="67956625" w14:textId="77777777" w:rsidR="00E561EB" w:rsidRPr="00BC3ABE" w:rsidRDefault="00E561EB" w:rsidP="00E44AC1">
      <w:pPr>
        <w:pStyle w:val="Heading3"/>
        <w:spacing w:line="276" w:lineRule="auto"/>
        <w:jc w:val="both"/>
        <w:rPr>
          <w:rFonts w:ascii="Times New Roman" w:hAnsi="Times New Roman" w:cs="Times New Roman"/>
        </w:rPr>
      </w:pPr>
      <w:bookmarkStart w:id="638" w:name="_bookmark41"/>
      <w:bookmarkStart w:id="639" w:name="_Toc20"/>
      <w:bookmarkStart w:id="640" w:name="_Toc193205406"/>
      <w:bookmarkStart w:id="641" w:name="_Toc201332059"/>
      <w:bookmarkEnd w:id="638"/>
      <w:r w:rsidRPr="00BC3ABE">
        <w:rPr>
          <w:rFonts w:ascii="Times New Roman" w:hAnsi="Times New Roman" w:cs="Times New Roman"/>
        </w:rPr>
        <w:t>Et</w:t>
      </w:r>
      <w:r w:rsidRPr="00BC3ABE">
        <w:rPr>
          <w:rFonts w:ascii="Times New Roman" w:hAnsi="Times New Roman" w:cs="Times New Roman"/>
          <w:spacing w:val="-4"/>
        </w:rPr>
        <w:t xml:space="preserve"> </w:t>
      </w:r>
      <w:r w:rsidRPr="00BC3ABE">
        <w:rPr>
          <w:rFonts w:ascii="Times New Roman" w:hAnsi="Times New Roman" w:cs="Times New Roman"/>
        </w:rPr>
        <w:t>en</w:t>
      </w:r>
      <w:r w:rsidRPr="00BC3ABE">
        <w:rPr>
          <w:rFonts w:ascii="Times New Roman" w:hAnsi="Times New Roman" w:cs="Times New Roman"/>
          <w:spacing w:val="-2"/>
        </w:rPr>
        <w:t xml:space="preserve"> </w:t>
      </w:r>
      <w:r w:rsidRPr="00BC3ABE">
        <w:rPr>
          <w:rFonts w:ascii="Times New Roman" w:hAnsi="Times New Roman" w:cs="Times New Roman"/>
        </w:rPr>
        <w:t>dehors</w:t>
      </w:r>
      <w:r w:rsidRPr="00BC3ABE">
        <w:rPr>
          <w:rFonts w:ascii="Times New Roman" w:hAnsi="Times New Roman" w:cs="Times New Roman"/>
          <w:spacing w:val="-3"/>
        </w:rPr>
        <w:t xml:space="preserve"> </w:t>
      </w:r>
      <w:r w:rsidRPr="00BC3ABE">
        <w:rPr>
          <w:rFonts w:ascii="Times New Roman" w:hAnsi="Times New Roman" w:cs="Times New Roman"/>
        </w:rPr>
        <w:t>des</w:t>
      </w:r>
      <w:r w:rsidRPr="00BC3ABE">
        <w:rPr>
          <w:rFonts w:ascii="Times New Roman" w:hAnsi="Times New Roman" w:cs="Times New Roman"/>
          <w:spacing w:val="-2"/>
        </w:rPr>
        <w:t xml:space="preserve"> </w:t>
      </w:r>
      <w:r w:rsidRPr="00BC3ABE">
        <w:rPr>
          <w:rFonts w:ascii="Times New Roman" w:hAnsi="Times New Roman" w:cs="Times New Roman"/>
        </w:rPr>
        <w:t>réseaux</w:t>
      </w:r>
      <w:r w:rsidRPr="00BC3ABE">
        <w:rPr>
          <w:rFonts w:ascii="Times New Roman" w:hAnsi="Times New Roman" w:cs="Times New Roman"/>
          <w:spacing w:val="-2"/>
        </w:rPr>
        <w:t xml:space="preserve"> </w:t>
      </w:r>
      <w:r w:rsidRPr="00BC3ABE">
        <w:rPr>
          <w:rFonts w:ascii="Times New Roman" w:hAnsi="Times New Roman" w:cs="Times New Roman"/>
        </w:rPr>
        <w:t>de</w:t>
      </w:r>
      <w:r w:rsidRPr="00BC3ABE">
        <w:rPr>
          <w:rFonts w:ascii="Times New Roman" w:hAnsi="Times New Roman" w:cs="Times New Roman"/>
          <w:spacing w:val="-1"/>
        </w:rPr>
        <w:t xml:space="preserve"> </w:t>
      </w:r>
      <w:r w:rsidRPr="00BC3ABE">
        <w:rPr>
          <w:rFonts w:ascii="Times New Roman" w:hAnsi="Times New Roman" w:cs="Times New Roman"/>
        </w:rPr>
        <w:t>neurones</w:t>
      </w:r>
      <w:r w:rsidRPr="00BC3ABE">
        <w:rPr>
          <w:rFonts w:ascii="Times New Roman" w:hAnsi="Times New Roman" w:cs="Times New Roman"/>
          <w:spacing w:val="-2"/>
        </w:rPr>
        <w:t> </w:t>
      </w:r>
      <w:r w:rsidRPr="00BC3ABE">
        <w:rPr>
          <w:rFonts w:ascii="Times New Roman" w:hAnsi="Times New Roman" w:cs="Times New Roman"/>
          <w:spacing w:val="-10"/>
        </w:rPr>
        <w:t>?</w:t>
      </w:r>
      <w:bookmarkEnd w:id="639"/>
      <w:bookmarkEnd w:id="640"/>
      <w:bookmarkEnd w:id="641"/>
    </w:p>
    <w:p w14:paraId="7632850D" w14:textId="25057E74" w:rsidR="008C7CA4" w:rsidRDefault="00E561EB" w:rsidP="00650F7C">
      <w:pPr>
        <w:rPr>
          <w:sz w:val="56"/>
          <w:szCs w:val="56"/>
        </w:rPr>
      </w:pPr>
      <w:r w:rsidRPr="00650F7C">
        <w:t xml:space="preserve">Nous avons vu que les LLM constituent une sous-catégorie des réseaux de neurones, qui sont eux-mêmes une famille particulière de modèles d’intelligence artificielle. Mais en dehors des réseaux de neurones se trouvent bien d’autres algorithmes capables d’apprentissage, désignés par des noms </w:t>
      </w:r>
      <w:r w:rsidR="009A527F" w:rsidRPr="00650F7C">
        <w:t xml:space="preserve">plus ou moins </w:t>
      </w:r>
      <w:r w:rsidRPr="00650F7C">
        <w:t xml:space="preserve">barbares : Régression, Arbre de décision, </w:t>
      </w:r>
      <w:r w:rsidRPr="00B82E3F">
        <w:rPr>
          <w:i/>
          <w:iCs/>
          <w:rPrChange w:id="642" w:author="Microsoft Office User" w:date="2025-07-27T14:48:00Z">
            <w:rPr/>
          </w:rPrChange>
        </w:rPr>
        <w:t>Random Forest</w:t>
      </w:r>
      <w:r w:rsidRPr="00650F7C">
        <w:t xml:space="preserve">, </w:t>
      </w:r>
      <w:r w:rsidRPr="00B82E3F">
        <w:rPr>
          <w:i/>
          <w:iCs/>
          <w:rPrChange w:id="643" w:author="Microsoft Office User" w:date="2025-07-27T14:48:00Z">
            <w:rPr/>
          </w:rPrChange>
        </w:rPr>
        <w:t>XGBoost</w:t>
      </w:r>
      <w:del w:id="644" w:author="Microsoft Office User" w:date="2025-07-28T05:26:00Z">
        <w:r w:rsidRPr="00650F7C" w:rsidDel="00B97374">
          <w:delText xml:space="preserve">, </w:delText>
        </w:r>
        <w:r w:rsidRPr="00B82E3F" w:rsidDel="00B97374">
          <w:rPr>
            <w:i/>
            <w:iCs/>
            <w:rPrChange w:id="645" w:author="Microsoft Office User" w:date="2025-07-27T14:48:00Z">
              <w:rPr/>
            </w:rPrChange>
          </w:rPr>
          <w:delText>RNN</w:delText>
        </w:r>
        <w:r w:rsidRPr="00650F7C" w:rsidDel="00B97374">
          <w:delText xml:space="preserve">, </w:delText>
        </w:r>
        <w:r w:rsidRPr="00B82E3F" w:rsidDel="00B97374">
          <w:rPr>
            <w:i/>
            <w:iCs/>
            <w:rPrChange w:id="646" w:author="Microsoft Office User" w:date="2025-07-27T14:48:00Z">
              <w:rPr/>
            </w:rPrChange>
          </w:rPr>
          <w:delText>LSTM</w:delText>
        </w:r>
      </w:del>
      <w:del w:id="647" w:author="Microsoft Office User" w:date="2025-07-27T14:48:00Z">
        <w:r w:rsidRPr="00650F7C" w:rsidDel="00B82E3F">
          <w:delText xml:space="preserve">, </w:delText>
        </w:r>
        <w:r w:rsidRPr="00B82E3F" w:rsidDel="00B82E3F">
          <w:rPr>
            <w:i/>
            <w:iCs/>
            <w:rPrChange w:id="648" w:author="Microsoft Office User" w:date="2025-07-27T14:48:00Z">
              <w:rPr/>
            </w:rPrChange>
          </w:rPr>
          <w:delText>ARIMA</w:delText>
        </w:r>
      </w:del>
      <w:r w:rsidRPr="00650F7C">
        <w:t>. Sur de nombreux cas d’usage, l’un de ces algorithmes pourra être utile là où le LLM se révélerait inefficace. Par exemple, pour associer des séries de chiffres en entrée et en sortie, une simple régression linéaire comme celles qu’utilisent les économistes conviendra souvent mieux. Gardons donc à l’esprit que le monde de l’IA est vaste ; dans une boîte à outils d’ingénieur, les LLM sont loin d’être la solution à tous les problèmes. Dans la suite de cet ouvrage, on se concentrera néanmoins sur ce paradigme des LLM, car ces machines qui parlent font des progrès fulgurants sur de nombreux problèmes, et semblent appelées à devenir l’algorithme privilégié sur la majorité des tâches</w:t>
      </w:r>
      <w:r w:rsidR="00DE0E08">
        <w:rPr>
          <w:rFonts w:ascii="Times New Roman" w:hAnsi="Times New Roman" w:cs="Times New Roman"/>
        </w:rPr>
        <w:t>.</w:t>
      </w:r>
      <w:bookmarkStart w:id="649" w:name="_Toc193205408"/>
      <w:r w:rsidR="008C7CA4">
        <w:br w:type="page"/>
      </w:r>
    </w:p>
    <w:p w14:paraId="6329ABE7" w14:textId="77777777" w:rsidR="003E161F" w:rsidRPr="00BC3ABE" w:rsidRDefault="003E161F" w:rsidP="003E161F">
      <w:pPr>
        <w:pStyle w:val="Heading1"/>
        <w:spacing w:line="276" w:lineRule="auto"/>
        <w:rPr>
          <w:ins w:id="650" w:author="Microsoft Office User" w:date="2025-07-28T03:04:00Z"/>
        </w:rPr>
      </w:pPr>
      <w:bookmarkStart w:id="651" w:name="_Toc201332060"/>
      <w:ins w:id="652" w:author="Microsoft Office User" w:date="2025-07-28T03:04:00Z">
        <w:r>
          <w:lastRenderedPageBreak/>
          <w:t xml:space="preserve">Glossaire </w:t>
        </w:r>
        <w:commentRangeStart w:id="653"/>
        <w:r>
          <w:t>technique</w:t>
        </w:r>
        <w:commentRangeEnd w:id="653"/>
        <w:r>
          <w:rPr>
            <w:rStyle w:val="CommentReference"/>
            <w:rFonts w:ascii="Calibri Light" w:hAnsi="Calibri Light"/>
          </w:rPr>
          <w:commentReference w:id="653"/>
        </w:r>
      </w:ins>
    </w:p>
    <w:p w14:paraId="50B4AD9C" w14:textId="77777777" w:rsidR="003E161F" w:rsidRPr="00BC3ABE" w:rsidDel="004A6673" w:rsidRDefault="003E161F" w:rsidP="003E161F">
      <w:pPr>
        <w:rPr>
          <w:ins w:id="654" w:author="Microsoft Office User" w:date="2025-07-28T03:04:00Z"/>
          <w:rFonts w:ascii="Times New Roman" w:eastAsia="Times New Roman" w:hAnsi="Times New Roman" w:cs="Times New Roman"/>
          <w:color w:val="000000" w:themeColor="text1"/>
          <w:sz w:val="26"/>
          <w:szCs w:val="26"/>
          <w:lang w:eastAsia="fr-FR"/>
        </w:rPr>
      </w:pPr>
    </w:p>
    <w:p w14:paraId="3E751AB4" w14:textId="77777777" w:rsidR="003E161F" w:rsidRPr="00BC3ABE" w:rsidRDefault="003E161F" w:rsidP="003E161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ins w:id="655" w:author="Microsoft Office User" w:date="2025-07-28T03:04:00Z"/>
          <w:rFonts w:ascii="Times New Roman" w:hAnsi="Times New Roman" w:cs="Times New Roman"/>
          <w:color w:val="000000" w:themeColor="text1"/>
          <w:sz w:val="26"/>
          <w:szCs w:val="26"/>
        </w:rPr>
      </w:pPr>
      <w:commentRangeStart w:id="656"/>
      <w:commentRangeEnd w:id="656"/>
      <w:ins w:id="657" w:author="Microsoft Office User" w:date="2025-07-28T03:04:00Z">
        <w:r>
          <w:rPr>
            <w:rStyle w:val="CommentReference"/>
          </w:rPr>
          <w:commentReference w:id="656"/>
        </w:r>
        <w:r w:rsidRPr="00C16CFB">
          <w:rPr>
            <w:rFonts w:ascii="Times New Roman" w:hAnsi="Times New Roman" w:cs="Times New Roman"/>
            <w:noProof/>
            <w:color w:val="000000" w:themeColor="text1"/>
            <w:sz w:val="26"/>
            <w:szCs w:val="26"/>
          </w:rPr>
          <w:drawing>
            <wp:inline distT="0" distB="0" distL="0" distR="0" wp14:anchorId="073A02DF" wp14:editId="578CDA0F">
              <wp:extent cx="4633645" cy="4674406"/>
              <wp:effectExtent l="0" t="0" r="1905" b="0"/>
              <wp:docPr id="14059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12227" name=""/>
                      <pic:cNvPicPr/>
                    </pic:nvPicPr>
                    <pic:blipFill>
                      <a:blip r:embed="rId26"/>
                      <a:stretch>
                        <a:fillRect/>
                      </a:stretch>
                    </pic:blipFill>
                    <pic:spPr>
                      <a:xfrm>
                        <a:off x="0" y="0"/>
                        <a:ext cx="4646078" cy="4686948"/>
                      </a:xfrm>
                      <a:prstGeom prst="rect">
                        <a:avLst/>
                      </a:prstGeom>
                    </pic:spPr>
                  </pic:pic>
                </a:graphicData>
              </a:graphic>
            </wp:inline>
          </w:drawing>
        </w:r>
      </w:ins>
    </w:p>
    <w:p w14:paraId="2D8E4DD9" w14:textId="0D1D5F27" w:rsidR="003E161F" w:rsidRPr="003E66DC" w:rsidRDefault="003E161F" w:rsidP="003E161F">
      <w:pPr>
        <w:pStyle w:val="LGD"/>
        <w:rPr>
          <w:ins w:id="658" w:author="Microsoft Office User" w:date="2025-07-28T03:04:00Z"/>
          <w:b/>
          <w:bCs/>
          <w:i/>
          <w:iCs/>
        </w:rPr>
      </w:pPr>
      <w:ins w:id="659" w:author="Microsoft Office User" w:date="2025-07-28T03:04:00Z">
        <w:r w:rsidRPr="00872D79">
          <w:rPr>
            <w:b/>
            <w:highlight w:val="yellow"/>
          </w:rPr>
          <w:t>Figure</w:t>
        </w:r>
        <w:r w:rsidRPr="00872D79" w:rsidDel="004A6673">
          <w:rPr>
            <w:b/>
            <w:highlight w:val="yellow"/>
          </w:rPr>
          <w:t xml:space="preserve"> </w:t>
        </w:r>
        <w:r w:rsidRPr="00872D79">
          <w:rPr>
            <w:b/>
            <w:highlight w:val="yellow"/>
          </w:rPr>
          <w:t>X</w:t>
        </w:r>
        <w:r w:rsidRPr="00872D79" w:rsidDel="004A6673">
          <w:rPr>
            <w:b/>
            <w:highlight w:val="yellow"/>
          </w:rPr>
          <w:t>1</w:t>
        </w:r>
        <w:r w:rsidRPr="00872D79">
          <w:rPr>
            <w:b/>
            <w:highlight w:val="yellow"/>
          </w:rPr>
          <w:t>.</w:t>
        </w:r>
        <w:r w:rsidRPr="00872D79">
          <w:rPr>
            <w:b/>
          </w:rPr>
          <w:t xml:space="preserve"> Typologie des algorithmes d’intelligence artificielle.</w:t>
        </w:r>
      </w:ins>
    </w:p>
    <w:p w14:paraId="474D4B3C" w14:textId="00A274A3" w:rsidR="003E161F" w:rsidDel="004A6673" w:rsidRDefault="003E161F" w:rsidP="003E161F">
      <w:pPr>
        <w:rPr>
          <w:ins w:id="660" w:author="Microsoft Office User" w:date="2025-07-28T03:04:00Z"/>
        </w:rPr>
      </w:pPr>
      <w:ins w:id="661" w:author="Microsoft Office User" w:date="2025-07-28T03:04:00Z">
        <w:r w:rsidRPr="00872D79">
          <w:rPr>
            <w:b/>
            <w:bCs/>
            <w:iCs/>
          </w:rPr>
          <w:t>Algorithme </w:t>
        </w:r>
        <w:r w:rsidRPr="00872D79">
          <w:rPr>
            <w:b/>
            <w:bCs/>
          </w:rPr>
          <w:t>:</w:t>
        </w:r>
        <w:r w:rsidRPr="00011A2C">
          <w:rPr>
            <w:b/>
          </w:rPr>
          <w:t xml:space="preserve"> </w:t>
        </w:r>
        <w:r w:rsidRPr="00011A2C">
          <w:t>p</w:t>
        </w:r>
        <w:r w:rsidRPr="00BC3ABE">
          <w:t>rocédure prédéfinie, suite d’étapes successives pour calculer une certaine sortie en fonction d’entrées variables</w:t>
        </w:r>
        <w:r>
          <w:t>.</w:t>
        </w:r>
        <w:r w:rsidRPr="00BC3ABE">
          <w:t xml:space="preserve"> Une recette de cuisine est un exemple d’algorithme, dont les entrées sont les ingrédients, et l’application des étapes de la recette </w:t>
        </w:r>
      </w:ins>
      <w:ins w:id="662" w:author="Microsoft Office User" w:date="2025-07-28T05:09:00Z">
        <w:r w:rsidR="00A33BFE">
          <w:t>aboutit à</w:t>
        </w:r>
        <w:r w:rsidR="000C77E1">
          <w:t xml:space="preserve"> la sortie :</w:t>
        </w:r>
        <w:r w:rsidR="00B72A82">
          <w:t xml:space="preserve"> le</w:t>
        </w:r>
      </w:ins>
      <w:ins w:id="663" w:author="Microsoft Office User" w:date="2025-07-28T03:04:00Z">
        <w:r w:rsidRPr="00BC3ABE">
          <w:t xml:space="preserve"> plat cuisiné.</w:t>
        </w:r>
      </w:ins>
    </w:p>
    <w:p w14:paraId="7B4C089F" w14:textId="77777777" w:rsidR="003E161F" w:rsidRPr="00BC3ABE" w:rsidRDefault="003E161F" w:rsidP="003E161F">
      <w:pPr>
        <w:rPr>
          <w:ins w:id="664" w:author="Microsoft Office User" w:date="2025-07-28T03:04:00Z"/>
        </w:rPr>
      </w:pPr>
    </w:p>
    <w:p w14:paraId="2EF3B512" w14:textId="77777777" w:rsidR="003E161F" w:rsidDel="004A6673" w:rsidRDefault="003E161F" w:rsidP="003E161F">
      <w:pPr>
        <w:tabs>
          <w:tab w:val="left" w:pos="360"/>
          <w:tab w:val="left" w:pos="720"/>
          <w:tab w:val="left" w:pos="1080"/>
          <w:tab w:val="left" w:pos="1440"/>
          <w:tab w:val="left" w:pos="1800"/>
          <w:tab w:val="left" w:pos="2160"/>
          <w:tab w:val="left" w:pos="2880"/>
          <w:tab w:val="left" w:pos="3600"/>
          <w:tab w:val="left" w:pos="4320"/>
        </w:tabs>
        <w:ind w:firstLine="360"/>
        <w:rPr>
          <w:ins w:id="665" w:author="Microsoft Office User" w:date="2025-07-28T03:04:00Z"/>
        </w:rPr>
      </w:pPr>
      <w:ins w:id="666" w:author="Microsoft Office User" w:date="2025-07-28T03:04:00Z">
        <w:r w:rsidRPr="00872D79">
          <w:rPr>
            <w:b/>
          </w:rPr>
          <w:t>Intelligence artificielle (IA) :</w:t>
        </w:r>
        <w:r w:rsidRPr="00BC3ABE">
          <w:rPr>
            <w:b/>
          </w:rPr>
          <w:t xml:space="preserve"> </w:t>
        </w:r>
        <w:r w:rsidRPr="00BC3ABE">
          <w:t>terme assez vague regroupant les algorithmes capables de résoudre des problèmes comme s’ils étaient doués d’intelligence. Certaines entreprises abusent de ce terme d’IA pour mieux vendre leurs produits qui ne fonctionnent qu’à partir d’algorithmes primaires. Au contraire, d’autres algorithmes plus avancés méritent mieux ce titre, car ils sont réellement capables de résoudre des tâches difficiles.</w:t>
        </w:r>
      </w:ins>
    </w:p>
    <w:p w14:paraId="56765060" w14:textId="77777777" w:rsidR="003E161F" w:rsidRPr="00BC3ABE" w:rsidRDefault="003E161F" w:rsidP="003E161F">
      <w:pPr>
        <w:tabs>
          <w:tab w:val="left" w:pos="360"/>
          <w:tab w:val="left" w:pos="720"/>
          <w:tab w:val="left" w:pos="1080"/>
          <w:tab w:val="left" w:pos="1440"/>
          <w:tab w:val="left" w:pos="1800"/>
          <w:tab w:val="left" w:pos="2160"/>
          <w:tab w:val="left" w:pos="2880"/>
          <w:tab w:val="left" w:pos="3600"/>
          <w:tab w:val="left" w:pos="4320"/>
        </w:tabs>
        <w:ind w:firstLine="360"/>
        <w:rPr>
          <w:ins w:id="667" w:author="Microsoft Office User" w:date="2025-07-28T03:04:00Z"/>
        </w:rPr>
      </w:pPr>
    </w:p>
    <w:p w14:paraId="13F64EBD" w14:textId="77777777" w:rsidR="003E161F" w:rsidRPr="00BC3ABE" w:rsidRDefault="003E161F" w:rsidP="003E161F">
      <w:pPr>
        <w:rPr>
          <w:ins w:id="668" w:author="Microsoft Office User" w:date="2025-07-28T03:04:00Z"/>
          <w:b/>
        </w:rPr>
      </w:pPr>
      <w:ins w:id="669" w:author="Microsoft Office User" w:date="2025-07-28T03:04:00Z">
        <w:r w:rsidRPr="00872D79">
          <w:rPr>
            <w:b/>
          </w:rPr>
          <w:t>Modèle :</w:t>
        </w:r>
        <w:r w:rsidRPr="00BC3ABE">
          <w:rPr>
            <w:b/>
          </w:rPr>
          <w:t xml:space="preserve"> </w:t>
        </w:r>
        <w:r w:rsidRPr="00BC3ABE">
          <w:t>souvent, un algorithme d’intelligence artificielle est appelé modèle, pour abréger.</w:t>
        </w:r>
      </w:ins>
    </w:p>
    <w:p w14:paraId="6B3776A8" w14:textId="2FE43693" w:rsidR="003E161F" w:rsidRPr="00BC3ABE" w:rsidRDefault="003E161F" w:rsidP="003E161F">
      <w:pPr>
        <w:rPr>
          <w:ins w:id="670" w:author="Microsoft Office User" w:date="2025-07-28T03:04:00Z"/>
          <w:color w:val="000000" w:themeColor="text1"/>
        </w:rPr>
      </w:pPr>
      <w:ins w:id="671" w:author="Microsoft Office User" w:date="2025-07-28T03:04:00Z">
        <w:r w:rsidRPr="00872D79">
          <w:rPr>
            <w:b/>
          </w:rPr>
          <w:t xml:space="preserve">Chatbot ou </w:t>
        </w:r>
        <w:r w:rsidRPr="00872D79" w:rsidDel="004A6673">
          <w:rPr>
            <w:b/>
          </w:rPr>
          <w:t xml:space="preserve">Robot </w:t>
        </w:r>
        <w:r w:rsidRPr="00872D79">
          <w:rPr>
            <w:b/>
          </w:rPr>
          <w:t>conversationnel :</w:t>
        </w:r>
        <w:r w:rsidRPr="00BC3ABE">
          <w:rPr>
            <w:b/>
          </w:rPr>
          <w:t xml:space="preserve"> </w:t>
        </w:r>
        <w:r w:rsidRPr="00BC3ABE">
          <w:t xml:space="preserve">application permettant à l’utilisateur de dialoguer avec un modèle d’IA </w:t>
        </w:r>
      </w:ins>
      <w:ins w:id="672" w:author="Microsoft Office User" w:date="2025-07-28T05:08:00Z">
        <w:r w:rsidR="00643A0E">
          <w:t>par messages écrits</w:t>
        </w:r>
      </w:ins>
      <w:ins w:id="673" w:author="Microsoft Office User" w:date="2025-07-28T03:04:00Z">
        <w:r w:rsidRPr="00BC3ABE">
          <w:t>.</w:t>
        </w:r>
      </w:ins>
    </w:p>
    <w:p w14:paraId="49D00E9B" w14:textId="77777777" w:rsidR="003E161F" w:rsidRPr="00BC3ABE" w:rsidRDefault="003E161F" w:rsidP="003E161F">
      <w:pPr>
        <w:rPr>
          <w:ins w:id="674" w:author="Microsoft Office User" w:date="2025-07-28T03:04:00Z"/>
          <w:color w:val="000000" w:themeColor="text1"/>
        </w:rPr>
      </w:pPr>
      <w:ins w:id="675" w:author="Microsoft Office User" w:date="2025-07-28T03:04:00Z">
        <w:r w:rsidRPr="00872D79">
          <w:rPr>
            <w:b/>
            <w:bCs/>
            <w:iCs/>
            <w:color w:val="000000" w:themeColor="text1"/>
          </w:rPr>
          <w:t>Tâche ou problème </w:t>
        </w:r>
        <w:r w:rsidRPr="00872D79">
          <w:rPr>
            <w:b/>
            <w:bCs/>
            <w:color w:val="000000" w:themeColor="text1"/>
          </w:rPr>
          <w:t>:</w:t>
        </w:r>
        <w:r w:rsidRPr="004A6673">
          <w:rPr>
            <w:b/>
            <w:color w:val="000000" w:themeColor="text1"/>
          </w:rPr>
          <w:t xml:space="preserve"> </w:t>
        </w:r>
        <w:r w:rsidRPr="00BC3ABE">
          <w:rPr>
            <w:color w:val="000000" w:themeColor="text1"/>
          </w:rPr>
          <w:t>un domaine de compétence sur lequel on veut améliorer un algorithme (ou « modèle ») d’intelligence artificielle.</w:t>
        </w:r>
      </w:ins>
    </w:p>
    <w:p w14:paraId="4DCD28A6" w14:textId="2BD8FB43" w:rsidR="003E161F" w:rsidRPr="00BC3ABE" w:rsidRDefault="003E161F" w:rsidP="003E161F">
      <w:pPr>
        <w:rPr>
          <w:ins w:id="676" w:author="Microsoft Office User" w:date="2025-07-28T03:04:00Z"/>
          <w:color w:val="000000" w:themeColor="text1"/>
        </w:rPr>
      </w:pPr>
      <w:ins w:id="677" w:author="Microsoft Office User" w:date="2025-07-28T03:04:00Z">
        <w:r w:rsidRPr="00872D79">
          <w:rPr>
            <w:b/>
          </w:rPr>
          <w:t>Jeu de données :</w:t>
        </w:r>
        <w:r w:rsidRPr="00BC3ABE">
          <w:rPr>
            <w:b/>
          </w:rPr>
          <w:t xml:space="preserve"> </w:t>
        </w:r>
        <w:r w:rsidRPr="00BC3ABE">
          <w:t xml:space="preserve">ensemble d’exemples utilisés pour entraîner ou tester les modèles. S’ils sont « annotés », ils consistent en des paires contenant systématiquement une entrée et la réponse attendue. </w:t>
        </w:r>
        <w:r w:rsidRPr="00BC3ABE">
          <w:rPr>
            <w:color w:val="000000" w:themeColor="text1"/>
          </w:rPr>
          <w:t>Par exemple pour une tâche de reconnaissance d’animal sur une image, un jeu de données annoté pourrait être ce jeu de deux exemples : [entrée : « photo_2829.png », sortie : « chien »], [entrée : « photo_28</w:t>
        </w:r>
      </w:ins>
      <w:ins w:id="678" w:author="Microsoft Office User" w:date="2025-07-28T05:08:00Z">
        <w:r w:rsidR="0031164D">
          <w:rPr>
            <w:color w:val="000000" w:themeColor="text1"/>
          </w:rPr>
          <w:t>30</w:t>
        </w:r>
      </w:ins>
      <w:ins w:id="679" w:author="Microsoft Office User" w:date="2025-07-28T03:04:00Z">
        <w:r w:rsidRPr="00BC3ABE">
          <w:rPr>
            <w:color w:val="000000" w:themeColor="text1"/>
          </w:rPr>
          <w:t>.png », sortie : « chat »].</w:t>
        </w:r>
      </w:ins>
    </w:p>
    <w:p w14:paraId="529D4810" w14:textId="77777777" w:rsidR="003E161F" w:rsidRPr="00BC3ABE" w:rsidRDefault="003E161F" w:rsidP="003E161F">
      <w:pPr>
        <w:rPr>
          <w:ins w:id="680" w:author="Microsoft Office User" w:date="2025-07-28T03:04:00Z"/>
        </w:rPr>
      </w:pPr>
      <w:ins w:id="681" w:author="Microsoft Office User" w:date="2025-07-28T03:04:00Z">
        <w:r w:rsidRPr="00872D79">
          <w:rPr>
            <w:b/>
            <w:bCs/>
            <w:iCs/>
            <w:color w:val="000000" w:themeColor="text1"/>
          </w:rPr>
          <w:t>Banc de test</w:t>
        </w:r>
        <w:r w:rsidRPr="00872D79">
          <w:rPr>
            <w:b/>
            <w:color w:val="000000" w:themeColor="text1"/>
          </w:rPr>
          <w:t xml:space="preserve"> </w:t>
        </w:r>
        <w:r w:rsidRPr="00BC3ABE">
          <w:rPr>
            <w:color w:val="000000" w:themeColor="text1"/>
          </w:rPr>
          <w:t>(</w:t>
        </w:r>
        <w:r w:rsidRPr="00872D79">
          <w:rPr>
            <w:b/>
            <w:i/>
            <w:iCs/>
            <w:color w:val="000000" w:themeColor="text1"/>
          </w:rPr>
          <w:t>benchmark</w:t>
        </w:r>
        <w:r w:rsidRPr="00BC3ABE" w:rsidDel="004A6673">
          <w:t xml:space="preserve"> en anglais</w:t>
        </w:r>
        <w:r w:rsidRPr="00BC3ABE">
          <w:t>) : ensemble de questions posées à un modèle. Souvent, il prend aussi la forme d’un jeu de données contenant des paires formées d’une question et de la réponse attendue pour cette question. Pour obtenir le score du modèle, on calcule juste le pourcentage d’exemples pour lesquels la prédiction du modèle sur la question correspondait à la réponse attendue.</w:t>
        </w:r>
      </w:ins>
    </w:p>
    <w:p w14:paraId="76E26CE5" w14:textId="39901087" w:rsidR="003E161F" w:rsidRPr="00BC3ABE" w:rsidRDefault="003E161F" w:rsidP="003E161F">
      <w:pPr>
        <w:rPr>
          <w:ins w:id="682" w:author="Microsoft Office User" w:date="2025-07-28T03:04:00Z"/>
          <w:color w:val="000000" w:themeColor="text1"/>
        </w:rPr>
      </w:pPr>
      <w:ins w:id="683" w:author="Microsoft Office User" w:date="2025-07-28T03:04:00Z">
        <w:r w:rsidRPr="00872D79">
          <w:rPr>
            <w:b/>
            <w:bCs/>
            <w:iCs/>
            <w:color w:val="000000" w:themeColor="text1"/>
          </w:rPr>
          <w:t>Apprentissage (automatique)</w:t>
        </w:r>
        <w:r w:rsidRPr="004A6673">
          <w:rPr>
            <w:b/>
            <w:color w:val="000000" w:themeColor="text1"/>
          </w:rPr>
          <w:t> </w:t>
        </w:r>
        <w:r w:rsidRPr="004A6673">
          <w:rPr>
            <w:bCs/>
            <w:color w:val="000000" w:themeColor="text1"/>
          </w:rPr>
          <w:t>:</w:t>
        </w:r>
        <w:r w:rsidRPr="00BC3ABE">
          <w:rPr>
            <w:color w:val="000000" w:themeColor="text1"/>
          </w:rPr>
          <w:t xml:space="preserve"> aussi appelé « entraînement » ou </w:t>
        </w:r>
        <w:r w:rsidRPr="00A91447">
          <w:rPr>
            <w:i/>
            <w:iCs/>
            <w:color w:val="000000" w:themeColor="text1"/>
          </w:rPr>
          <w:t>machine learning</w:t>
        </w:r>
        <w:r w:rsidRPr="00BC3ABE">
          <w:rPr>
            <w:color w:val="000000" w:themeColor="text1"/>
          </w:rPr>
          <w:t xml:space="preserve"> en anglais, c’est la procédure par laquelle un algorithme d’intelligence artificielle ajuste automatiquement ses </w:t>
        </w:r>
      </w:ins>
      <w:ins w:id="684" w:author="Microsoft Office User" w:date="2025-07-28T05:09:00Z">
        <w:r w:rsidR="00D27572">
          <w:rPr>
            <w:color w:val="000000" w:themeColor="text1"/>
          </w:rPr>
          <w:t>paramètres</w:t>
        </w:r>
      </w:ins>
      <w:ins w:id="685" w:author="Microsoft Office User" w:date="2025-07-28T03:04:00Z">
        <w:r w:rsidRPr="00BC3ABE">
          <w:rPr>
            <w:color w:val="000000" w:themeColor="text1"/>
          </w:rPr>
          <w:t xml:space="preserve"> pour améliorer ses prédictions sur un jeu de données dit « d’entraînement ». Pour un réseau de neurones, ce réglage consiste à modifier les </w:t>
        </w:r>
        <w:r w:rsidRPr="00A91447">
          <w:rPr>
            <w:bCs/>
            <w:i/>
            <w:iCs/>
            <w:color w:val="000000" w:themeColor="text1"/>
          </w:rPr>
          <w:t>poids</w:t>
        </w:r>
        <w:r w:rsidRPr="00BC3ABE">
          <w:rPr>
            <w:color w:val="000000" w:themeColor="text1"/>
          </w:rPr>
          <w:t xml:space="preserve"> des connexions reliant ses neurones, le poids de chaque connexion étant un coefficient multiplicateur appliqué au signal qui transite par cette connexion.</w:t>
        </w:r>
      </w:ins>
    </w:p>
    <w:p w14:paraId="67787A49" w14:textId="504EC40D" w:rsidR="003E161F" w:rsidRPr="00BC3ABE" w:rsidRDefault="003E161F" w:rsidP="003E161F">
      <w:pPr>
        <w:rPr>
          <w:ins w:id="686" w:author="Microsoft Office User" w:date="2025-07-28T03:04:00Z"/>
          <w:color w:val="000000" w:themeColor="text1"/>
        </w:rPr>
      </w:pPr>
      <w:ins w:id="687" w:author="Microsoft Office User" w:date="2025-07-28T03:04:00Z">
        <w:r w:rsidRPr="00872D79">
          <w:rPr>
            <w:b/>
            <w:bCs/>
            <w:iCs/>
            <w:color w:val="000000" w:themeColor="text1"/>
          </w:rPr>
          <w:t>Inférence</w:t>
        </w:r>
        <w:r w:rsidRPr="00872D79">
          <w:rPr>
            <w:b/>
            <w:bCs/>
            <w:color w:val="000000" w:themeColor="text1"/>
          </w:rPr>
          <w:t> </w:t>
        </w:r>
        <w:r w:rsidRPr="004A6673">
          <w:rPr>
            <w:bCs/>
            <w:color w:val="000000" w:themeColor="text1"/>
          </w:rPr>
          <w:t>:</w:t>
        </w:r>
        <w:r w:rsidRPr="00BC3ABE">
          <w:rPr>
            <w:b/>
            <w:color w:val="000000" w:themeColor="text1"/>
          </w:rPr>
          <w:t xml:space="preserve"> </w:t>
        </w:r>
        <w:r w:rsidRPr="00BC3ABE">
          <w:rPr>
            <w:color w:val="000000" w:themeColor="text1"/>
          </w:rPr>
          <w:t>c’est la vocation du réseau de neurones : générer des sorties, qu’on appelle prédictions –</w:t>
        </w:r>
        <w:r>
          <w:rPr>
            <w:color w:val="000000" w:themeColor="text1"/>
          </w:rPr>
          <w:t> </w:t>
        </w:r>
        <w:r w:rsidRPr="00BC3ABE">
          <w:rPr>
            <w:color w:val="000000" w:themeColor="text1"/>
          </w:rPr>
          <w:t xml:space="preserve">ou complétions s’il s’agit d’un modèle de génération de texte. Exécuter cette inférence demande d’avoir d’abord réalisé l’étape préparatoire d’apprentissage (ou « entraînement »), faute de quoi les prédictions du modèle seront </w:t>
        </w:r>
      </w:ins>
      <w:ins w:id="688" w:author="Microsoft Office User" w:date="2025-07-28T05:10:00Z">
        <w:r w:rsidR="007B7B1B">
          <w:rPr>
            <w:color w:val="000000" w:themeColor="text1"/>
          </w:rPr>
          <w:t xml:space="preserve">aléatoires, donc </w:t>
        </w:r>
      </w:ins>
      <w:ins w:id="689" w:author="Microsoft Office User" w:date="2025-07-28T03:04:00Z">
        <w:r w:rsidRPr="00BC3ABE">
          <w:rPr>
            <w:color w:val="000000" w:themeColor="text1"/>
          </w:rPr>
          <w:t>inutiles. Contrairement à l’entraînement, qui peut durer des mois et coûter des millions pour les plus grands modèles, l’inférence dure au plus quelques secondes, et coûte quelques centimes.</w:t>
        </w:r>
      </w:ins>
    </w:p>
    <w:p w14:paraId="13F82E58" w14:textId="77777777" w:rsidR="003E161F" w:rsidRPr="00BC3ABE" w:rsidRDefault="003E161F" w:rsidP="003E161F">
      <w:pPr>
        <w:rPr>
          <w:ins w:id="690" w:author="Microsoft Office User" w:date="2025-07-28T03:04:00Z"/>
          <w:color w:val="000000" w:themeColor="text1"/>
        </w:rPr>
      </w:pPr>
      <w:ins w:id="691" w:author="Microsoft Office User" w:date="2025-07-28T03:04:00Z">
        <w:r w:rsidRPr="00872D79">
          <w:rPr>
            <w:b/>
          </w:rPr>
          <w:t>Heuristique </w:t>
        </w:r>
        <w:r w:rsidRPr="004A6673">
          <w:t>:</w:t>
        </w:r>
        <w:r w:rsidRPr="00BC3ABE">
          <w:rPr>
            <w:b/>
          </w:rPr>
          <w:t xml:space="preserve"> </w:t>
        </w:r>
        <w:r w:rsidRPr="00BC3ABE">
          <w:t>ébauche de raisonnement visant à obtenir rapidement</w:t>
        </w:r>
        <w:r w:rsidRPr="00BC3ABE">
          <w:rPr>
            <w:spacing w:val="40"/>
          </w:rPr>
          <w:t xml:space="preserve"> </w:t>
        </w:r>
        <w:r w:rsidRPr="00BC3ABE">
          <w:t xml:space="preserve">une solution efficace à un problème. </w:t>
        </w:r>
        <w:r w:rsidRPr="00BC3ABE">
          <w:rPr>
            <w:color w:val="000000" w:themeColor="text1"/>
          </w:rPr>
          <w:t>L’heuristique fonctionne souvent par assimilation, par exemple pour prédire le mouvement d’une pomme qu’on lâche au-dessus du vide : « </w:t>
        </w:r>
        <w:r w:rsidRPr="00BC3ABE" w:rsidDel="004A6673">
          <w:rPr>
            <w:color w:val="000000" w:themeColor="text1"/>
          </w:rPr>
          <w:t>l</w:t>
        </w:r>
        <w:r w:rsidRPr="00BC3ABE">
          <w:rPr>
            <w:color w:val="000000" w:themeColor="text1"/>
          </w:rPr>
          <w:t>es objets qu’on laisse en chute libre sur Terre tombent vers le sol, et cette pomme est en chute libre, donc elle va tomber vers le sol</w:t>
        </w:r>
        <w:r>
          <w:rPr>
            <w:color w:val="000000" w:themeColor="text1"/>
          </w:rPr>
          <w:t>.</w:t>
        </w:r>
        <w:r w:rsidRPr="00BC3ABE">
          <w:rPr>
            <w:color w:val="000000" w:themeColor="text1"/>
          </w:rPr>
          <w:t> »</w:t>
        </w:r>
        <w:r w:rsidRPr="00BC3ABE" w:rsidDel="004A6673">
          <w:rPr>
            <w:color w:val="000000" w:themeColor="text1"/>
          </w:rPr>
          <w:t>.</w:t>
        </w:r>
        <w:r w:rsidRPr="00BC3ABE">
          <w:rPr>
            <w:color w:val="000000" w:themeColor="text1"/>
          </w:rPr>
          <w:t xml:space="preserve"> Plusieurs heuristiques peuvent être combinées pour affiner les prédictions.</w:t>
        </w:r>
        <w:r w:rsidRPr="00BC3ABE">
          <w:t xml:space="preserve"> Les heuristiques sont une manière pragmatique de résoudre</w:t>
        </w:r>
        <w:r w:rsidRPr="00BC3ABE">
          <w:rPr>
            <w:spacing w:val="-1"/>
          </w:rPr>
          <w:t xml:space="preserve"> </w:t>
        </w:r>
        <w:r w:rsidRPr="00BC3ABE">
          <w:t>des</w:t>
        </w:r>
        <w:r w:rsidRPr="00BC3ABE">
          <w:rPr>
            <w:spacing w:val="-1"/>
          </w:rPr>
          <w:t xml:space="preserve"> </w:t>
        </w:r>
        <w:r w:rsidRPr="00BC3ABE">
          <w:t>problèmes</w:t>
        </w:r>
        <w:r w:rsidRPr="00BC3ABE">
          <w:rPr>
            <w:spacing w:val="-1"/>
          </w:rPr>
          <w:t xml:space="preserve"> </w:t>
        </w:r>
        <w:r w:rsidRPr="00BC3ABE">
          <w:t>lorsqu’on</w:t>
        </w:r>
        <w:r w:rsidRPr="00BC3ABE">
          <w:rPr>
            <w:spacing w:val="-1"/>
          </w:rPr>
          <w:t xml:space="preserve"> </w:t>
        </w:r>
        <w:r w:rsidRPr="00BC3ABE">
          <w:t>manque</w:t>
        </w:r>
        <w:r w:rsidRPr="00BC3ABE">
          <w:rPr>
            <w:spacing w:val="-1"/>
          </w:rPr>
          <w:t xml:space="preserve"> </w:t>
        </w:r>
        <w:r w:rsidRPr="00BC3ABE">
          <w:t>d’information</w:t>
        </w:r>
        <w:r w:rsidRPr="00BC3ABE">
          <w:rPr>
            <w:spacing w:val="-1"/>
          </w:rPr>
          <w:t xml:space="preserve"> </w:t>
        </w:r>
        <w:r w:rsidRPr="00BC3ABE">
          <w:t>ou</w:t>
        </w:r>
        <w:r w:rsidRPr="00BC3ABE">
          <w:rPr>
            <w:spacing w:val="-1"/>
          </w:rPr>
          <w:t xml:space="preserve"> </w:t>
        </w:r>
        <w:r w:rsidRPr="00BC3ABE">
          <w:t>qu’on</w:t>
        </w:r>
        <w:r w:rsidRPr="00BC3ABE">
          <w:rPr>
            <w:spacing w:val="-1"/>
          </w:rPr>
          <w:t xml:space="preserve"> </w:t>
        </w:r>
        <w:r w:rsidRPr="00BC3ABE">
          <w:t xml:space="preserve">veut décider rapidement : imprécises et parfois fausses, mais efficaces car rapides et vraies la plupart du temps. Les proverbes ou les morales de fables comme « Patience et longueur de temps font plus que force ni que rage » sont des exemples d’heuristiques. </w:t>
        </w:r>
        <w:r w:rsidRPr="00BC3ABE">
          <w:rPr>
            <w:color w:val="000000" w:themeColor="text1"/>
          </w:rPr>
          <w:t xml:space="preserve">En intelligence artificielle, quelques neurones interconnectés suffisent à </w:t>
        </w:r>
        <w:r w:rsidRPr="00BC3ABE">
          <w:rPr>
            <w:color w:val="000000" w:themeColor="text1"/>
          </w:rPr>
          <w:lastRenderedPageBreak/>
          <w:t>reproduire une heuristique simple, et le réseau de neurones tout entier fonctionne en combinant ces heuristiques simples pour construire des raisonnements plus complexes.</w:t>
        </w:r>
      </w:ins>
    </w:p>
    <w:p w14:paraId="3316A80E" w14:textId="220BE5E9" w:rsidR="003E161F" w:rsidRPr="00BC3ABE" w:rsidRDefault="003E161F" w:rsidP="003E161F">
      <w:pPr>
        <w:rPr>
          <w:ins w:id="692" w:author="Microsoft Office User" w:date="2025-07-28T03:04:00Z"/>
          <w:color w:val="000000" w:themeColor="text1"/>
        </w:rPr>
      </w:pPr>
      <w:ins w:id="693" w:author="Microsoft Office User" w:date="2025-07-28T03:04:00Z">
        <w:r w:rsidRPr="00872D79">
          <w:rPr>
            <w:b/>
            <w:bCs/>
            <w:iCs/>
            <w:color w:val="000000" w:themeColor="text1"/>
          </w:rPr>
          <w:t>Sous-mot</w:t>
        </w:r>
        <w:r w:rsidRPr="00BC3ABE">
          <w:rPr>
            <w:b/>
            <w:color w:val="000000" w:themeColor="text1"/>
          </w:rPr>
          <w:t xml:space="preserve"> </w:t>
        </w:r>
        <w:r w:rsidRPr="00BC3ABE">
          <w:rPr>
            <w:color w:val="000000" w:themeColor="text1"/>
          </w:rPr>
          <w:t xml:space="preserve">(anglais </w:t>
        </w:r>
        <w:r w:rsidRPr="00872D79">
          <w:rPr>
            <w:b/>
            <w:i/>
            <w:iCs/>
            <w:color w:val="000000" w:themeColor="text1"/>
          </w:rPr>
          <w:t>token</w:t>
        </w:r>
        <w:r w:rsidRPr="00BC3ABE">
          <w:rPr>
            <w:color w:val="000000" w:themeColor="text1"/>
          </w:rPr>
          <w:t>)</w:t>
        </w:r>
        <w:r w:rsidRPr="00BC3ABE">
          <w:rPr>
            <w:b/>
            <w:color w:val="000000" w:themeColor="text1"/>
          </w:rPr>
          <w:t> :</w:t>
        </w:r>
        <w:r w:rsidRPr="00BC3ABE">
          <w:rPr>
            <w:color w:val="000000" w:themeColor="text1"/>
          </w:rPr>
          <w:t xml:space="preserve"> Morceau de mot comptant une ou plusieurs lettres, qui est l’unité élémentaire en laquelle certains algorithmes de traitement de texte découpent les phrases avant de pouvoir les inférer</w:t>
        </w:r>
      </w:ins>
      <w:ins w:id="694" w:author="Microsoft Office User" w:date="2025-07-28T05:12:00Z">
        <w:r w:rsidR="003E5AA9">
          <w:rPr>
            <w:color w:val="000000" w:themeColor="text1"/>
          </w:rPr>
          <w:t>. Ce découpage est arbitraire et dépend du modèle en question.</w:t>
        </w:r>
      </w:ins>
      <w:ins w:id="695" w:author="Microsoft Office User" w:date="2025-07-28T03:04:00Z">
        <w:r w:rsidRPr="00BC3ABE">
          <w:rPr>
            <w:color w:val="000000" w:themeColor="text1"/>
          </w:rPr>
          <w:t xml:space="preserve"> «</w:t>
        </w:r>
        <w:r>
          <w:rPr>
            <w:color w:val="000000" w:themeColor="text1"/>
          </w:rPr>
          <w:t> V</w:t>
        </w:r>
        <w:r w:rsidRPr="00BC3ABE">
          <w:rPr>
            <w:color w:val="000000" w:themeColor="text1"/>
          </w:rPr>
          <w:t>oi| là | com|m|ent| un|e | ph|ra|se| pe|ut| ê|tre| dé|cou|pée|. »</w:t>
        </w:r>
      </w:ins>
    </w:p>
    <w:p w14:paraId="6933C23C" w14:textId="0B17519E" w:rsidR="00E561EB" w:rsidRPr="00BC3ABE" w:rsidRDefault="00E561EB" w:rsidP="00E44AC1">
      <w:pPr>
        <w:pStyle w:val="Heading1"/>
        <w:spacing w:line="276" w:lineRule="auto"/>
      </w:pPr>
      <w:r w:rsidRPr="00BC3ABE">
        <w:lastRenderedPageBreak/>
        <w:t>Partie</w:t>
      </w:r>
      <w:r w:rsidRPr="00BC3ABE">
        <w:rPr>
          <w:spacing w:val="-5"/>
        </w:rPr>
        <w:t> II</w:t>
      </w:r>
      <w:r w:rsidR="00DE0E08">
        <w:rPr>
          <w:spacing w:val="-3"/>
        </w:rPr>
        <w:t>.</w:t>
      </w:r>
      <w:bookmarkStart w:id="696" w:name="_Toc22"/>
      <w:r w:rsidRPr="00BC3ABE">
        <w:rPr>
          <w:spacing w:val="-3"/>
        </w:rPr>
        <w:t xml:space="preserve"> </w:t>
      </w:r>
      <w:r w:rsidRPr="00BC3ABE">
        <w:t>La</w:t>
      </w:r>
      <w:r w:rsidRPr="00BC3ABE">
        <w:rPr>
          <w:spacing w:val="-3"/>
        </w:rPr>
        <w:t xml:space="preserve"> </w:t>
      </w:r>
      <w:r w:rsidRPr="00BC3ABE">
        <w:t>course</w:t>
      </w:r>
      <w:r w:rsidRPr="00BC3ABE">
        <w:rPr>
          <w:spacing w:val="-3"/>
        </w:rPr>
        <w:t xml:space="preserve"> </w:t>
      </w:r>
      <w:r w:rsidRPr="00BC3ABE">
        <w:t>aux</w:t>
      </w:r>
      <w:r w:rsidRPr="00BC3ABE">
        <w:rPr>
          <w:spacing w:val="-2"/>
        </w:rPr>
        <w:t xml:space="preserve"> étoiles</w:t>
      </w:r>
      <w:bookmarkEnd w:id="649"/>
      <w:bookmarkEnd w:id="651"/>
      <w:bookmarkEnd w:id="696"/>
    </w:p>
    <w:p w14:paraId="01AF74DB" w14:textId="39B59CA9" w:rsidR="00E561EB" w:rsidRPr="00BC3ABE" w:rsidRDefault="00E561EB">
      <w:pPr>
        <w:pPrChange w:id="697" w:author="Héloïse Mahé" w:date="2025-07-25T17:34:00Z">
          <w:pPr>
            <w:shd w:val="clear" w:color="auto" w:fill="DAEEF3" w:themeFill="accent5" w:themeFillTint="33"/>
          </w:pPr>
        </w:pPrChange>
      </w:pPr>
      <w:r w:rsidRPr="00BC3ABE">
        <w:t xml:space="preserve">Les LLM, ces modèles d’IA modernes capables de générer des textes, obtiennent </w:t>
      </w:r>
      <w:del w:id="698" w:author="Microsoft Office User" w:date="2025-07-25T05:11:00Z">
        <w:r w:rsidRPr="00BC3ABE" w:rsidDel="00ED1EB6">
          <w:delText xml:space="preserve">parfois </w:delText>
        </w:r>
      </w:del>
      <w:r w:rsidRPr="00BC3ABE">
        <w:t>des résultats impressionnants, mais montrent aussi des limites évidentes. En somme, cette nouvelle intelligence bien différente de la nôtre</w:t>
      </w:r>
      <w:r w:rsidRPr="00BC3ABE">
        <w:rPr>
          <w:spacing w:val="54"/>
          <w:w w:val="150"/>
        </w:rPr>
        <w:t xml:space="preserve"> </w:t>
      </w:r>
      <w:r w:rsidRPr="00BC3ABE">
        <w:t>est</w:t>
      </w:r>
      <w:r w:rsidRPr="00BC3ABE">
        <w:rPr>
          <w:spacing w:val="55"/>
          <w:w w:val="150"/>
        </w:rPr>
        <w:t xml:space="preserve"> </w:t>
      </w:r>
      <w:r w:rsidRPr="00BC3ABE">
        <w:t>encore</w:t>
      </w:r>
      <w:r w:rsidRPr="00BC3ABE">
        <w:rPr>
          <w:spacing w:val="54"/>
          <w:w w:val="150"/>
        </w:rPr>
        <w:t xml:space="preserve"> </w:t>
      </w:r>
      <w:r w:rsidRPr="00BC3ABE">
        <w:t>en</w:t>
      </w:r>
      <w:r w:rsidRPr="00BC3ABE">
        <w:rPr>
          <w:spacing w:val="55"/>
          <w:w w:val="150"/>
        </w:rPr>
        <w:t xml:space="preserve"> </w:t>
      </w:r>
      <w:r w:rsidRPr="00BC3ABE">
        <w:t>enfance.</w:t>
      </w:r>
      <w:r w:rsidRPr="00BC3ABE">
        <w:rPr>
          <w:spacing w:val="54"/>
          <w:w w:val="150"/>
        </w:rPr>
        <w:t xml:space="preserve"> </w:t>
      </w:r>
      <w:r w:rsidRPr="00BC3ABE">
        <w:t>Comme</w:t>
      </w:r>
      <w:r w:rsidRPr="00BC3ABE">
        <w:rPr>
          <w:spacing w:val="55"/>
          <w:w w:val="150"/>
        </w:rPr>
        <w:t xml:space="preserve"> </w:t>
      </w:r>
      <w:r w:rsidRPr="00BC3ABE">
        <w:t>un</w:t>
      </w:r>
      <w:r w:rsidRPr="00BC3ABE">
        <w:rPr>
          <w:spacing w:val="55"/>
          <w:w w:val="150"/>
        </w:rPr>
        <w:t xml:space="preserve"> </w:t>
      </w:r>
      <w:r w:rsidRPr="00BC3ABE">
        <w:t>enfant,</w:t>
      </w:r>
      <w:r w:rsidRPr="00BC3ABE">
        <w:rPr>
          <w:spacing w:val="54"/>
          <w:w w:val="150"/>
        </w:rPr>
        <w:t xml:space="preserve"> </w:t>
      </w:r>
      <w:r w:rsidRPr="00BC3ABE">
        <w:t>elle</w:t>
      </w:r>
      <w:r w:rsidRPr="00BC3ABE">
        <w:rPr>
          <w:spacing w:val="55"/>
          <w:w w:val="150"/>
        </w:rPr>
        <w:t xml:space="preserve"> </w:t>
      </w:r>
      <w:r w:rsidRPr="00BC3ABE">
        <w:t>échoue</w:t>
      </w:r>
      <w:r w:rsidRPr="00BC3ABE">
        <w:rPr>
          <w:spacing w:val="54"/>
          <w:w w:val="150"/>
        </w:rPr>
        <w:t xml:space="preserve"> </w:t>
      </w:r>
      <w:r w:rsidRPr="00BC3ABE">
        <w:t>souvent,</w:t>
      </w:r>
      <w:ins w:id="699" w:author="Microsoft Office User" w:date="2025-07-28T05:13:00Z">
        <w:r w:rsidR="0075459F">
          <w:rPr>
            <w:spacing w:val="55"/>
            <w:w w:val="150"/>
          </w:rPr>
          <w:t xml:space="preserve"> </w:t>
        </w:r>
      </w:ins>
      <w:del w:id="700" w:author="Microsoft Office User" w:date="2025-07-28T05:13:00Z">
        <w:r w:rsidRPr="00BC3ABE" w:rsidDel="0075459F">
          <w:rPr>
            <w:spacing w:val="55"/>
            <w:w w:val="150"/>
          </w:rPr>
          <w:delText xml:space="preserve"> </w:delText>
        </w:r>
        <w:r w:rsidRPr="00BC3ABE" w:rsidDel="0075459F">
          <w:rPr>
            <w:spacing w:val="-5"/>
          </w:rPr>
          <w:delText xml:space="preserve">et </w:delText>
        </w:r>
        <w:r w:rsidRPr="00BC3ABE" w:rsidDel="0075459F">
          <w:delText xml:space="preserve">impressionne parfois, </w:delText>
        </w:r>
      </w:del>
      <w:r w:rsidRPr="00BC3ABE">
        <w:t xml:space="preserve">mais </w:t>
      </w:r>
      <w:del w:id="701" w:author="Microsoft Office User" w:date="2025-07-28T05:13:00Z">
        <w:r w:rsidRPr="00BC3ABE" w:rsidDel="0075459F">
          <w:delText>surtout, comme un enfant, elle progresse à toute vitesse</w:delText>
        </w:r>
      </w:del>
      <w:ins w:id="702" w:author="Microsoft Office User" w:date="2025-07-28T05:13:00Z">
        <w:r w:rsidR="0075459F">
          <w:t>fait de rapides progrès</w:t>
        </w:r>
      </w:ins>
      <w:r w:rsidRPr="00BC3ABE">
        <w:t>.</w:t>
      </w:r>
    </w:p>
    <w:p w14:paraId="0C21E839" w14:textId="4EE09710" w:rsidR="008C7CA4" w:rsidRPr="00BC3ABE" w:rsidRDefault="00E561EB">
      <w:pPr>
        <w:pPrChange w:id="703" w:author="Héloïse Mahé" w:date="2025-07-25T17:34:00Z">
          <w:pPr>
            <w:shd w:val="clear" w:color="auto" w:fill="DAEEF3" w:themeFill="accent5" w:themeFillTint="33"/>
          </w:pPr>
        </w:pPrChange>
      </w:pPr>
      <w:r w:rsidRPr="00BC3ABE">
        <w:rPr>
          <w:color w:val="000000" w:themeColor="text1"/>
        </w:rPr>
        <w:t>Il importe donc, pour analyser les capacités de</w:t>
      </w:r>
      <w:r w:rsidRPr="00BC3ABE">
        <w:t xml:space="preserve"> ces modèles, de ne pas s’arrêter à un cliché du présent, mais de considérer leur potentiel immense. Pour prédire leur évolution future, nous </w:t>
      </w:r>
      <w:r w:rsidRPr="00650F7C">
        <w:t>d</w:t>
      </w:r>
      <w:r w:rsidRPr="00BC3ABE">
        <w:t xml:space="preserve">evons </w:t>
      </w:r>
      <w:del w:id="704" w:author="Microsoft Office User" w:date="2025-07-28T05:12:00Z">
        <w:r w:rsidRPr="00BC3ABE" w:rsidDel="00AD1A4A">
          <w:delText xml:space="preserve">donc </w:delText>
        </w:r>
      </w:del>
      <w:r w:rsidRPr="00BC3ABE">
        <w:t>étudier la trajectoire de leur performance afin de l’extrapoler.</w:t>
      </w:r>
    </w:p>
    <w:p w14:paraId="24A46578" w14:textId="2E0E90C2" w:rsidR="00E561EB" w:rsidRPr="00AD6520" w:rsidRDefault="000B1E99" w:rsidP="00E44AC1">
      <w:pPr>
        <w:pStyle w:val="Heading2"/>
        <w:spacing w:line="276" w:lineRule="auto"/>
        <w:rPr>
          <w:sz w:val="56"/>
        </w:rPr>
      </w:pPr>
      <w:bookmarkStart w:id="705" w:name="_Toc193205409"/>
      <w:bookmarkStart w:id="706" w:name="_Toc201332061"/>
      <w:r>
        <w:rPr>
          <w:sz w:val="56"/>
        </w:rPr>
        <w:lastRenderedPageBreak/>
        <w:t xml:space="preserve">Chapitre 3. </w:t>
      </w:r>
      <w:bookmarkStart w:id="707" w:name="_bookmark42"/>
      <w:bookmarkEnd w:id="705"/>
      <w:bookmarkEnd w:id="706"/>
      <w:bookmarkEnd w:id="707"/>
      <w:r w:rsidR="00D42BBB">
        <w:rPr>
          <w:sz w:val="56"/>
        </w:rPr>
        <w:t>Vers une intelligence artificielle générale</w:t>
      </w:r>
    </w:p>
    <w:p w14:paraId="51D58216" w14:textId="5869F6F0" w:rsidR="00E561EB" w:rsidRPr="00BC3ABE" w:rsidRDefault="00E561EB" w:rsidP="00650F7C">
      <w:r w:rsidRPr="00BC3ABE">
        <w:t>En novembre 2022, la publication du chatbot ChatGPT étonn</w:t>
      </w:r>
      <w:ins w:id="708" w:author="Microsoft Office User" w:date="2025-07-28T05:14:00Z">
        <w:r w:rsidR="007C018A">
          <w:t>a</w:t>
        </w:r>
      </w:ins>
      <w:del w:id="709" w:author="Microsoft Office User" w:date="2025-07-28T05:14:00Z">
        <w:r w:rsidRPr="00BC3ABE" w:rsidDel="007C018A">
          <w:delText>e</w:delText>
        </w:r>
      </w:del>
      <w:r w:rsidRPr="00BC3ABE">
        <w:t xml:space="preserve"> le monde entier. Par cette application de messagerie interactive, l’entreprise américaine OpenAI rend</w:t>
      </w:r>
      <w:ins w:id="710" w:author="Microsoft Office User" w:date="2025-07-28T05:14:00Z">
        <w:r w:rsidR="007C018A">
          <w:t>ait</w:t>
        </w:r>
      </w:ins>
      <w:r w:rsidRPr="00BC3ABE">
        <w:t xml:space="preserve"> accessible </w:t>
      </w:r>
      <w:r w:rsidRPr="00BC3ABE">
        <w:rPr>
          <w:color w:val="000000" w:themeColor="text1"/>
        </w:rPr>
        <w:t xml:space="preserve">à </w:t>
      </w:r>
      <w:r w:rsidRPr="00BC3ABE">
        <w:t>tous ses LLM avancés. Cette application conn</w:t>
      </w:r>
      <w:ins w:id="711" w:author="Microsoft Office User" w:date="2025-07-28T05:14:00Z">
        <w:r w:rsidR="007C018A">
          <w:t>ut</w:t>
        </w:r>
      </w:ins>
      <w:del w:id="712" w:author="Microsoft Office User" w:date="2025-07-28T05:14:00Z">
        <w:r w:rsidRPr="00BC3ABE" w:rsidDel="007C018A">
          <w:delText>aît</w:delText>
        </w:r>
      </w:del>
      <w:r w:rsidRPr="00BC3ABE">
        <w:t xml:space="preserve"> un succès inouï, franchissant en deux mois le </w:t>
      </w:r>
      <w:r w:rsidRPr="00BC3ABE">
        <w:rPr>
          <w:color w:val="000000" w:themeColor="text1"/>
        </w:rPr>
        <w:t>seuil</w:t>
      </w:r>
      <w:r w:rsidRPr="00BC3ABE">
        <w:t xml:space="preserve"> des cent millions d’utilisateurs que Facebook avait mis plus de quatre ans à </w:t>
      </w:r>
      <w:r w:rsidRPr="00BC3ABE">
        <w:rPr>
          <w:color w:val="000000" w:themeColor="text1"/>
        </w:rPr>
        <w:t>atteindre. Au-delà de l’engouement du public</w:t>
      </w:r>
      <w:r w:rsidRPr="00090DD8">
        <w:rPr>
          <w:color w:val="000000" w:themeColor="text1"/>
        </w:rPr>
        <w:t xml:space="preserve">, </w:t>
      </w:r>
      <w:r w:rsidRPr="00090DD8">
        <w:rPr>
          <w:color w:val="000000" w:themeColor="text1"/>
          <w:rPrChange w:id="713" w:author="Héloïse Mahé" w:date="2025-07-25T17:35:00Z">
            <w:rPr>
              <w:color w:val="000000" w:themeColor="text1"/>
              <w:shd w:val="clear" w:color="auto" w:fill="DAEEF3" w:themeFill="accent5" w:themeFillTint="33"/>
            </w:rPr>
          </w:rPrChange>
        </w:rPr>
        <w:t>cet événement constitu</w:t>
      </w:r>
      <w:ins w:id="714" w:author="Microsoft Office User" w:date="2025-07-28T05:14:00Z">
        <w:r w:rsidR="007C018A">
          <w:rPr>
            <w:color w:val="000000" w:themeColor="text1"/>
          </w:rPr>
          <w:t>ait</w:t>
        </w:r>
      </w:ins>
      <w:del w:id="715" w:author="Microsoft Office User" w:date="2025-07-28T05:14:00Z">
        <w:r w:rsidRPr="00090DD8" w:rsidDel="007C018A">
          <w:rPr>
            <w:color w:val="000000" w:themeColor="text1"/>
            <w:rPrChange w:id="716" w:author="Héloïse Mahé" w:date="2025-07-25T17:35:00Z">
              <w:rPr>
                <w:color w:val="000000" w:themeColor="text1"/>
                <w:shd w:val="clear" w:color="auto" w:fill="DAEEF3" w:themeFill="accent5" w:themeFillTint="33"/>
              </w:rPr>
            </w:rPrChange>
          </w:rPr>
          <w:delText>e</w:delText>
        </w:r>
      </w:del>
      <w:r w:rsidRPr="00090DD8">
        <w:rPr>
          <w:color w:val="000000" w:themeColor="text1"/>
          <w:rPrChange w:id="717" w:author="Héloïse Mahé" w:date="2025-07-25T17:35:00Z">
            <w:rPr>
              <w:color w:val="000000" w:themeColor="text1"/>
              <w:shd w:val="clear" w:color="auto" w:fill="DAEEF3" w:themeFill="accent5" w:themeFillTint="33"/>
            </w:rPr>
          </w:rPrChange>
        </w:rPr>
        <w:t xml:space="preserve"> une véritable</w:t>
      </w:r>
      <w:r w:rsidRPr="00090DD8">
        <w:rPr>
          <w:spacing w:val="67"/>
          <w:rPrChange w:id="718" w:author="Héloïse Mahé" w:date="2025-07-25T17:35:00Z">
            <w:rPr>
              <w:spacing w:val="67"/>
              <w:shd w:val="clear" w:color="auto" w:fill="DAEEF3" w:themeFill="accent5" w:themeFillTint="33"/>
            </w:rPr>
          </w:rPrChange>
        </w:rPr>
        <w:t xml:space="preserve"> </w:t>
      </w:r>
      <w:r w:rsidRPr="00090DD8">
        <w:rPr>
          <w:rPrChange w:id="719" w:author="Héloïse Mahé" w:date="2025-07-25T17:35:00Z">
            <w:rPr>
              <w:shd w:val="clear" w:color="auto" w:fill="DAEEF3" w:themeFill="accent5" w:themeFillTint="33"/>
            </w:rPr>
          </w:rPrChange>
        </w:rPr>
        <w:t>révolution</w:t>
      </w:r>
      <w:r w:rsidRPr="00090DD8">
        <w:rPr>
          <w:spacing w:val="67"/>
          <w:rPrChange w:id="720" w:author="Héloïse Mahé" w:date="2025-07-25T17:35:00Z">
            <w:rPr>
              <w:spacing w:val="67"/>
              <w:shd w:val="clear" w:color="auto" w:fill="DAEEF3" w:themeFill="accent5" w:themeFillTint="33"/>
            </w:rPr>
          </w:rPrChange>
        </w:rPr>
        <w:t xml:space="preserve"> </w:t>
      </w:r>
      <w:r w:rsidRPr="00090DD8">
        <w:rPr>
          <w:rPrChange w:id="721" w:author="Héloïse Mahé" w:date="2025-07-25T17:35:00Z">
            <w:rPr>
              <w:shd w:val="clear" w:color="auto" w:fill="DAEEF3" w:themeFill="accent5" w:themeFillTint="33"/>
            </w:rPr>
          </w:rPrChange>
        </w:rPr>
        <w:t>copernicienne</w:t>
      </w:r>
      <w:r w:rsidRPr="00090DD8">
        <w:rPr>
          <w:spacing w:val="67"/>
          <w:rPrChange w:id="722" w:author="Héloïse Mahé" w:date="2025-07-25T17:35:00Z">
            <w:rPr>
              <w:spacing w:val="67"/>
              <w:shd w:val="clear" w:color="auto" w:fill="DAEEF3" w:themeFill="accent5" w:themeFillTint="33"/>
            </w:rPr>
          </w:rPrChange>
        </w:rPr>
        <w:t> </w:t>
      </w:r>
      <w:r w:rsidRPr="00090DD8">
        <w:rPr>
          <w:rPrChange w:id="723" w:author="Héloïse Mahé" w:date="2025-07-25T17:35:00Z">
            <w:rPr>
              <w:shd w:val="clear" w:color="auto" w:fill="DAEEF3" w:themeFill="accent5" w:themeFillTint="33"/>
            </w:rPr>
          </w:rPrChange>
        </w:rPr>
        <w:t>:</w:t>
      </w:r>
      <w:r w:rsidRPr="00090DD8">
        <w:rPr>
          <w:spacing w:val="67"/>
          <w:rPrChange w:id="724" w:author="Héloïse Mahé" w:date="2025-07-25T17:35:00Z">
            <w:rPr>
              <w:spacing w:val="67"/>
              <w:shd w:val="clear" w:color="auto" w:fill="DAEEF3" w:themeFill="accent5" w:themeFillTint="33"/>
            </w:rPr>
          </w:rPrChange>
        </w:rPr>
        <w:t xml:space="preserve"> </w:t>
      </w:r>
      <w:r w:rsidRPr="00090DD8">
        <w:rPr>
          <w:rPrChange w:id="725" w:author="Héloïse Mahé" w:date="2025-07-25T17:35:00Z">
            <w:rPr>
              <w:shd w:val="clear" w:color="auto" w:fill="DAEEF3" w:themeFill="accent5" w:themeFillTint="33"/>
            </w:rPr>
          </w:rPrChange>
        </w:rPr>
        <w:t>l’irruption</w:t>
      </w:r>
      <w:r w:rsidRPr="00090DD8">
        <w:rPr>
          <w:spacing w:val="67"/>
          <w:rPrChange w:id="726" w:author="Héloïse Mahé" w:date="2025-07-25T17:35:00Z">
            <w:rPr>
              <w:spacing w:val="67"/>
              <w:shd w:val="clear" w:color="auto" w:fill="DAEEF3" w:themeFill="accent5" w:themeFillTint="33"/>
            </w:rPr>
          </w:rPrChange>
        </w:rPr>
        <w:t xml:space="preserve"> </w:t>
      </w:r>
      <w:r w:rsidRPr="00090DD8">
        <w:rPr>
          <w:rPrChange w:id="727" w:author="Héloïse Mahé" w:date="2025-07-25T17:35:00Z">
            <w:rPr>
              <w:shd w:val="clear" w:color="auto" w:fill="DAEEF3" w:themeFill="accent5" w:themeFillTint="33"/>
            </w:rPr>
          </w:rPrChange>
        </w:rPr>
        <w:t>d’une *intelligence*</w:t>
      </w:r>
      <w:r w:rsidRPr="00090DD8">
        <w:rPr>
          <w:spacing w:val="-2"/>
          <w:rPrChange w:id="728" w:author="Héloïse Mahé" w:date="2025-07-25T17:35:00Z">
            <w:rPr>
              <w:spacing w:val="-2"/>
              <w:shd w:val="clear" w:color="auto" w:fill="DAEEF3" w:themeFill="accent5" w:themeFillTint="33"/>
            </w:rPr>
          </w:rPrChange>
        </w:rPr>
        <w:t xml:space="preserve"> </w:t>
      </w:r>
      <w:r w:rsidRPr="00090DD8">
        <w:rPr>
          <w:rPrChange w:id="729" w:author="Héloïse Mahé" w:date="2025-07-25T17:35:00Z">
            <w:rPr>
              <w:shd w:val="clear" w:color="auto" w:fill="DAEEF3" w:themeFill="accent5" w:themeFillTint="33"/>
            </w:rPr>
          </w:rPrChange>
        </w:rPr>
        <w:t>qui</w:t>
      </w:r>
      <w:r w:rsidRPr="00090DD8">
        <w:rPr>
          <w:spacing w:val="-2"/>
          <w:rPrChange w:id="730" w:author="Héloïse Mahé" w:date="2025-07-25T17:35:00Z">
            <w:rPr>
              <w:spacing w:val="-2"/>
              <w:shd w:val="clear" w:color="auto" w:fill="DAEEF3" w:themeFill="accent5" w:themeFillTint="33"/>
            </w:rPr>
          </w:rPrChange>
        </w:rPr>
        <w:t xml:space="preserve"> </w:t>
      </w:r>
      <w:del w:id="731" w:author="Microsoft Office User" w:date="2025-07-28T05:14:00Z">
        <w:r w:rsidRPr="00090DD8" w:rsidDel="007C018A">
          <w:rPr>
            <w:rPrChange w:id="732" w:author="Héloïse Mahé" w:date="2025-07-25T17:35:00Z">
              <w:rPr>
                <w:shd w:val="clear" w:color="auto" w:fill="DAEEF3" w:themeFill="accent5" w:themeFillTint="33"/>
              </w:rPr>
            </w:rPrChange>
          </w:rPr>
          <w:delText>n’est</w:delText>
        </w:r>
        <w:r w:rsidRPr="00090DD8" w:rsidDel="007C018A">
          <w:rPr>
            <w:spacing w:val="-2"/>
            <w:rPrChange w:id="733" w:author="Héloïse Mahé" w:date="2025-07-25T17:35:00Z">
              <w:rPr>
                <w:spacing w:val="-2"/>
                <w:shd w:val="clear" w:color="auto" w:fill="DAEEF3" w:themeFill="accent5" w:themeFillTint="33"/>
              </w:rPr>
            </w:rPrChange>
          </w:rPr>
          <w:delText xml:space="preserve"> </w:delText>
        </w:r>
      </w:del>
      <w:ins w:id="734" w:author="Microsoft Office User" w:date="2025-07-28T05:14:00Z">
        <w:r w:rsidR="007C018A">
          <w:t>n’était</w:t>
        </w:r>
        <w:r w:rsidR="007C018A" w:rsidRPr="00090DD8">
          <w:rPr>
            <w:spacing w:val="-2"/>
            <w:rPrChange w:id="735" w:author="Héloïse Mahé" w:date="2025-07-25T17:35:00Z">
              <w:rPr>
                <w:spacing w:val="-2"/>
                <w:shd w:val="clear" w:color="auto" w:fill="DAEEF3" w:themeFill="accent5" w:themeFillTint="33"/>
              </w:rPr>
            </w:rPrChange>
          </w:rPr>
          <w:t xml:space="preserve"> </w:t>
        </w:r>
      </w:ins>
      <w:r w:rsidRPr="00090DD8">
        <w:rPr>
          <w:rPrChange w:id="736" w:author="Héloïse Mahé" w:date="2025-07-25T17:35:00Z">
            <w:rPr>
              <w:shd w:val="clear" w:color="auto" w:fill="DAEEF3" w:themeFill="accent5" w:themeFillTint="33"/>
            </w:rPr>
          </w:rPrChange>
        </w:rPr>
        <w:t>pas</w:t>
      </w:r>
      <w:r w:rsidRPr="00090DD8">
        <w:rPr>
          <w:spacing w:val="-2"/>
          <w:rPrChange w:id="737" w:author="Héloïse Mahé" w:date="2025-07-25T17:35:00Z">
            <w:rPr>
              <w:spacing w:val="-2"/>
              <w:shd w:val="clear" w:color="auto" w:fill="DAEEF3" w:themeFill="accent5" w:themeFillTint="33"/>
            </w:rPr>
          </w:rPrChange>
        </w:rPr>
        <w:t xml:space="preserve"> humaine.</w:t>
      </w:r>
    </w:p>
    <w:p w14:paraId="06EC6980" w14:textId="77777777" w:rsidR="00E561EB" w:rsidRPr="00BC3ABE" w:rsidRDefault="00E561EB" w:rsidP="00E44AC1">
      <w:pPr>
        <w:pStyle w:val="Heading3"/>
        <w:spacing w:line="276" w:lineRule="auto"/>
        <w:jc w:val="both"/>
        <w:rPr>
          <w:rFonts w:ascii="Times New Roman" w:hAnsi="Times New Roman" w:cs="Times New Roman"/>
        </w:rPr>
      </w:pPr>
      <w:bookmarkStart w:id="738" w:name="_Toc24"/>
      <w:bookmarkStart w:id="739" w:name="_Toc193205410"/>
      <w:bookmarkStart w:id="740" w:name="_Toc201332062"/>
      <w:r w:rsidRPr="00BC3ABE">
        <w:rPr>
          <w:rFonts w:ascii="Times New Roman" w:hAnsi="Times New Roman" w:cs="Times New Roman"/>
        </w:rPr>
        <w:t>Un</w:t>
      </w:r>
      <w:r w:rsidRPr="00BC3ABE">
        <w:rPr>
          <w:rFonts w:ascii="Times New Roman" w:hAnsi="Times New Roman" w:cs="Times New Roman"/>
          <w:spacing w:val="-2"/>
        </w:rPr>
        <w:t xml:space="preserve"> </w:t>
      </w:r>
      <w:r w:rsidRPr="00BC3ABE">
        <w:rPr>
          <w:rFonts w:ascii="Times New Roman" w:hAnsi="Times New Roman" w:cs="Times New Roman"/>
        </w:rPr>
        <w:t>progrès</w:t>
      </w:r>
      <w:r w:rsidRPr="00BC3ABE">
        <w:rPr>
          <w:rFonts w:ascii="Times New Roman" w:hAnsi="Times New Roman" w:cs="Times New Roman"/>
          <w:spacing w:val="-1"/>
        </w:rPr>
        <w:t xml:space="preserve"> </w:t>
      </w:r>
      <w:r w:rsidRPr="00BC3ABE">
        <w:rPr>
          <w:rFonts w:ascii="Times New Roman" w:hAnsi="Times New Roman" w:cs="Times New Roman"/>
          <w:spacing w:val="-2"/>
        </w:rPr>
        <w:t>fulgurant</w:t>
      </w:r>
      <w:bookmarkEnd w:id="738"/>
      <w:bookmarkEnd w:id="739"/>
      <w:bookmarkEnd w:id="740"/>
    </w:p>
    <w:p w14:paraId="36980F5E" w14:textId="394AB926" w:rsidR="00E561EB" w:rsidRPr="00BC3ABE" w:rsidRDefault="00E561EB" w:rsidP="00650F7C">
      <w:r w:rsidRPr="00BC3ABE">
        <w:t xml:space="preserve">Quel progrès représentait ChatGPT en 2022 </w:t>
      </w:r>
      <w:r w:rsidR="00F41CD1">
        <w:t>en comparaison des</w:t>
      </w:r>
      <w:r w:rsidRPr="00BC3ABE">
        <w:t xml:space="preserve"> balbutiements des LLM trois ans plus tôt</w:t>
      </w:r>
      <w:r w:rsidR="009A3A70">
        <w:rPr>
          <w:color w:val="000000" w:themeColor="text1"/>
        </w:rPr>
        <w:t> </w:t>
      </w:r>
      <w:r w:rsidRPr="00BC3ABE">
        <w:t>! Et quel progrès depuis.</w:t>
      </w:r>
    </w:p>
    <w:p w14:paraId="1B012981" w14:textId="77777777" w:rsidR="004329A1" w:rsidRDefault="00E561EB" w:rsidP="00650F7C">
      <w:r w:rsidRPr="00BC3ABE">
        <w:rPr>
          <w:color w:val="000000" w:themeColor="text1"/>
        </w:rPr>
        <w:t>Considérons</w:t>
      </w:r>
      <w:r w:rsidRPr="00BC3ABE">
        <w:t xml:space="preserve"> par exemple cette instruction :</w:t>
      </w:r>
    </w:p>
    <w:p w14:paraId="5E29281F" w14:textId="091FA100" w:rsidR="004329A1" w:rsidRPr="004329A1" w:rsidRDefault="00E561EB" w:rsidP="003E66DC">
      <w:pPr>
        <w:pStyle w:val="INTERFACE"/>
      </w:pPr>
      <w:r w:rsidRPr="003E66DC">
        <w:t>« Génère un poème en 10 vers de douze pieds, avec des rimes alternées. Chaque vers doit contenir un chiffre croissant de 1 à 10 : le premier contient « un », le deuxième un « deux », etc. »</w:t>
      </w:r>
    </w:p>
    <w:p w14:paraId="02926803" w14:textId="2AB1F35C" w:rsidR="00E561EB" w:rsidRPr="00BC3ABE" w:rsidRDefault="004329A1" w:rsidP="00650F7C">
      <w:r>
        <w:t>E</w:t>
      </w:r>
      <w:r w:rsidR="00E561EB" w:rsidRPr="00BC3ABE">
        <w:t xml:space="preserve">t </w:t>
      </w:r>
      <w:r w:rsidR="00E561EB" w:rsidRPr="00BC3ABE">
        <w:rPr>
          <w:color w:val="000000" w:themeColor="text1"/>
        </w:rPr>
        <w:t>prenons quelques modèles emblématiques</w:t>
      </w:r>
      <w:r w:rsidR="00E561EB" w:rsidRPr="00BC3ABE">
        <w:rPr>
          <w:rStyle w:val="Hyperlink2"/>
          <w:rFonts w:cs="Times New Roman"/>
          <w:color w:val="000000" w:themeColor="text1"/>
        </w:rPr>
        <w:t xml:space="preserve"> de </w:t>
      </w:r>
      <w:r w:rsidR="00E561EB" w:rsidRPr="00BC3ABE">
        <w:rPr>
          <w:color w:val="000000" w:themeColor="text1"/>
        </w:rPr>
        <w:t>leur époque, issus de la famille GPT (Generative Pretrained Transformer) produite par OpenAI :</w:t>
      </w:r>
    </w:p>
    <w:p w14:paraId="45ACECEB" w14:textId="6457E75A" w:rsidR="00E561EB" w:rsidRPr="00BC3ABE" w:rsidRDefault="008A5BC5" w:rsidP="00650F7C">
      <w:r>
        <w:t>– </w:t>
      </w:r>
      <w:r w:rsidR="00E561EB" w:rsidRPr="00BC3ABE">
        <w:t>GPT-2</w:t>
      </w:r>
      <w:r w:rsidR="00E561EB" w:rsidRPr="00BC3ABE">
        <w:rPr>
          <w:spacing w:val="40"/>
        </w:rPr>
        <w:t xml:space="preserve"> </w:t>
      </w:r>
      <w:r w:rsidR="00E561EB" w:rsidRPr="00BC3ABE">
        <w:t>(2019)</w:t>
      </w:r>
      <w:r w:rsidR="00E561EB" w:rsidRPr="00BC3ABE">
        <w:rPr>
          <w:spacing w:val="40"/>
        </w:rPr>
        <w:t xml:space="preserve"> </w:t>
      </w:r>
      <w:r w:rsidR="00E561EB" w:rsidRPr="00BC3ABE">
        <w:t>n’est</w:t>
      </w:r>
      <w:r w:rsidR="00E561EB" w:rsidRPr="00BC3ABE">
        <w:rPr>
          <w:spacing w:val="40"/>
        </w:rPr>
        <w:t xml:space="preserve"> </w:t>
      </w:r>
      <w:r w:rsidR="00E561EB" w:rsidRPr="00BC3ABE">
        <w:t>même</w:t>
      </w:r>
      <w:r w:rsidR="00E561EB" w:rsidRPr="00BC3ABE">
        <w:rPr>
          <w:spacing w:val="40"/>
        </w:rPr>
        <w:t xml:space="preserve"> </w:t>
      </w:r>
      <w:r w:rsidR="00E561EB" w:rsidRPr="00BC3ABE">
        <w:t>pas</w:t>
      </w:r>
      <w:r w:rsidR="00E561EB" w:rsidRPr="00BC3ABE">
        <w:rPr>
          <w:spacing w:val="40"/>
        </w:rPr>
        <w:t xml:space="preserve"> </w:t>
      </w:r>
      <w:r w:rsidR="00E561EB" w:rsidRPr="00BC3ABE">
        <w:rPr>
          <w:color w:val="000000" w:themeColor="text1"/>
        </w:rPr>
        <w:t>en mesure</w:t>
      </w:r>
      <w:r w:rsidR="00E561EB" w:rsidRPr="00BC3ABE">
        <w:rPr>
          <w:spacing w:val="40"/>
        </w:rPr>
        <w:t xml:space="preserve"> </w:t>
      </w:r>
      <w:r w:rsidR="00E561EB" w:rsidRPr="00BC3ABE">
        <w:t>de</w:t>
      </w:r>
      <w:r w:rsidR="00E561EB" w:rsidRPr="00BC3ABE">
        <w:rPr>
          <w:spacing w:val="40"/>
        </w:rPr>
        <w:t xml:space="preserve"> </w:t>
      </w:r>
      <w:r w:rsidR="00E561EB" w:rsidRPr="00BC3ABE">
        <w:rPr>
          <w:color w:val="000000" w:themeColor="text1"/>
        </w:rPr>
        <w:t>générer</w:t>
      </w:r>
      <w:r w:rsidR="00E561EB" w:rsidRPr="00BC3ABE">
        <w:rPr>
          <w:spacing w:val="40"/>
        </w:rPr>
        <w:t xml:space="preserve"> </w:t>
      </w:r>
      <w:r w:rsidR="00E561EB" w:rsidRPr="00BC3ABE">
        <w:t>une</w:t>
      </w:r>
      <w:r w:rsidR="00E561EB" w:rsidRPr="00BC3ABE">
        <w:rPr>
          <w:spacing w:val="40"/>
        </w:rPr>
        <w:t xml:space="preserve"> </w:t>
      </w:r>
      <w:r w:rsidR="00E561EB" w:rsidRPr="00BC3ABE">
        <w:t>phrase</w:t>
      </w:r>
      <w:r w:rsidR="00E561EB" w:rsidRPr="00BC3ABE">
        <w:rPr>
          <w:spacing w:val="40"/>
        </w:rPr>
        <w:t xml:space="preserve"> </w:t>
      </w:r>
      <w:r w:rsidR="00E561EB" w:rsidRPr="00BC3ABE">
        <w:rPr>
          <w:color w:val="000000" w:themeColor="text1"/>
        </w:rPr>
        <w:t>correcte. Sur</w:t>
      </w:r>
      <w:r w:rsidR="00E561EB" w:rsidRPr="00BC3ABE">
        <w:t xml:space="preserve"> plusieurs essais, le modèle donne une complétion apparemment insensée, ou</w:t>
      </w:r>
      <w:r w:rsidR="00E561EB" w:rsidRPr="00BC3ABE">
        <w:rPr>
          <w:spacing w:val="40"/>
        </w:rPr>
        <w:t xml:space="preserve"> </w:t>
      </w:r>
      <w:r w:rsidR="00E561EB" w:rsidRPr="00BC3ABE">
        <w:t>répète</w:t>
      </w:r>
      <w:r w:rsidR="00E561EB" w:rsidRPr="00BC3ABE">
        <w:rPr>
          <w:spacing w:val="40"/>
        </w:rPr>
        <w:t xml:space="preserve"> </w:t>
      </w:r>
      <w:r w:rsidR="00E561EB" w:rsidRPr="00BC3ABE">
        <w:t>les</w:t>
      </w:r>
      <w:r w:rsidR="00E561EB" w:rsidRPr="00BC3ABE">
        <w:rPr>
          <w:spacing w:val="40"/>
        </w:rPr>
        <w:t xml:space="preserve"> </w:t>
      </w:r>
      <w:r w:rsidR="00E561EB" w:rsidRPr="00BC3ABE">
        <w:t>instructions</w:t>
      </w:r>
      <w:r w:rsidR="00E561EB" w:rsidRPr="00BC3ABE">
        <w:rPr>
          <w:spacing w:val="40"/>
        </w:rPr>
        <w:t xml:space="preserve"> </w:t>
      </w:r>
      <w:r w:rsidR="00E561EB" w:rsidRPr="00BC3ABE">
        <w:t>indéfiniment.</w:t>
      </w:r>
      <w:r w:rsidR="00E561EB" w:rsidRPr="00BC3ABE">
        <w:rPr>
          <w:spacing w:val="40"/>
        </w:rPr>
        <w:t xml:space="preserve"> </w:t>
      </w:r>
      <w:r w:rsidR="00E561EB" w:rsidRPr="00BC3ABE">
        <w:t>En</w:t>
      </w:r>
      <w:r w:rsidR="00E561EB" w:rsidRPr="00BC3ABE">
        <w:rPr>
          <w:spacing w:val="40"/>
        </w:rPr>
        <w:t xml:space="preserve"> </w:t>
      </w:r>
      <w:r w:rsidR="00E561EB" w:rsidRPr="00BC3ABE">
        <w:t>général,</w:t>
      </w:r>
      <w:r w:rsidR="00E561EB" w:rsidRPr="00BC3ABE">
        <w:rPr>
          <w:spacing w:val="40"/>
        </w:rPr>
        <w:t xml:space="preserve"> </w:t>
      </w:r>
      <w:r w:rsidR="00E561EB" w:rsidRPr="00BC3ABE">
        <w:t>il</w:t>
      </w:r>
      <w:r w:rsidR="00E561EB" w:rsidRPr="00BC3ABE">
        <w:rPr>
          <w:spacing w:val="40"/>
        </w:rPr>
        <w:t xml:space="preserve"> </w:t>
      </w:r>
      <w:r w:rsidR="00E561EB" w:rsidRPr="00BC3ABE">
        <w:rPr>
          <w:color w:val="000000" w:themeColor="text1"/>
        </w:rPr>
        <w:t>est nécessaire de précompléter</w:t>
      </w:r>
      <w:r w:rsidR="00E561EB" w:rsidRPr="00BC3ABE">
        <w:rPr>
          <w:spacing w:val="40"/>
        </w:rPr>
        <w:t xml:space="preserve"> </w:t>
      </w:r>
      <w:r w:rsidR="00E561EB" w:rsidRPr="00BC3ABE">
        <w:t>la réponse</w:t>
      </w:r>
      <w:r w:rsidR="00E561EB" w:rsidRPr="00BC3ABE">
        <w:rPr>
          <w:spacing w:val="34"/>
        </w:rPr>
        <w:t xml:space="preserve"> </w:t>
      </w:r>
      <w:r w:rsidR="00E561EB" w:rsidRPr="00BC3ABE">
        <w:rPr>
          <w:color w:val="000000" w:themeColor="text1"/>
        </w:rPr>
        <w:t xml:space="preserve">attendue (par exemple ici, d’ajouter « Poème : » à la fin du </w:t>
      </w:r>
      <w:r w:rsidR="00E561EB" w:rsidRPr="00650F7C">
        <w:rPr>
          <w:i/>
          <w:color w:val="000000" w:themeColor="text1"/>
        </w:rPr>
        <w:t>prompt</w:t>
      </w:r>
      <w:r w:rsidR="00E561EB" w:rsidRPr="00BC3ABE">
        <w:rPr>
          <w:color w:val="000000" w:themeColor="text1"/>
        </w:rPr>
        <w:t>)</w:t>
      </w:r>
      <w:r w:rsidR="00E561EB" w:rsidRPr="00BC3ABE">
        <w:rPr>
          <w:spacing w:val="35"/>
        </w:rPr>
        <w:t xml:space="preserve"> </w:t>
      </w:r>
      <w:r w:rsidR="00E561EB" w:rsidRPr="00BC3ABE">
        <w:t>pour</w:t>
      </w:r>
      <w:r w:rsidR="00E561EB" w:rsidRPr="00BC3ABE">
        <w:rPr>
          <w:spacing w:val="34"/>
        </w:rPr>
        <w:t xml:space="preserve"> </w:t>
      </w:r>
      <w:r w:rsidR="00E561EB" w:rsidRPr="00BC3ABE">
        <w:t>parvenir</w:t>
      </w:r>
      <w:r w:rsidR="00E561EB" w:rsidRPr="00BC3ABE">
        <w:rPr>
          <w:spacing w:val="35"/>
        </w:rPr>
        <w:t xml:space="preserve"> </w:t>
      </w:r>
      <w:r w:rsidR="00E561EB" w:rsidRPr="00BC3ABE">
        <w:t>à</w:t>
      </w:r>
      <w:r w:rsidR="00E561EB" w:rsidRPr="00BC3ABE">
        <w:rPr>
          <w:spacing w:val="34"/>
        </w:rPr>
        <w:t xml:space="preserve"> </w:t>
      </w:r>
      <w:r w:rsidR="00E561EB" w:rsidRPr="00BC3ABE">
        <w:t>générer</w:t>
      </w:r>
      <w:r w:rsidR="00E561EB" w:rsidRPr="00BC3ABE">
        <w:rPr>
          <w:spacing w:val="35"/>
        </w:rPr>
        <w:t xml:space="preserve"> </w:t>
      </w:r>
      <w:r w:rsidR="00E561EB" w:rsidRPr="00BC3ABE">
        <w:t>des</w:t>
      </w:r>
      <w:r w:rsidR="00E561EB" w:rsidRPr="00BC3ABE">
        <w:rPr>
          <w:spacing w:val="34"/>
        </w:rPr>
        <w:t xml:space="preserve"> </w:t>
      </w:r>
      <w:r w:rsidR="00E561EB" w:rsidRPr="00BC3ABE">
        <w:rPr>
          <w:color w:val="000000" w:themeColor="text1"/>
        </w:rPr>
        <w:t>courtes</w:t>
      </w:r>
      <w:r w:rsidR="00E561EB" w:rsidRPr="00BC3ABE">
        <w:rPr>
          <w:spacing w:val="35"/>
        </w:rPr>
        <w:t xml:space="preserve"> </w:t>
      </w:r>
      <w:r w:rsidR="00E561EB" w:rsidRPr="00BC3ABE">
        <w:rPr>
          <w:spacing w:val="-2"/>
        </w:rPr>
        <w:t>séquences</w:t>
      </w:r>
      <w:r w:rsidR="00E561EB" w:rsidRPr="00BC3ABE">
        <w:t xml:space="preserve"> </w:t>
      </w:r>
      <w:r w:rsidR="00E561EB" w:rsidRPr="00BC3ABE">
        <w:rPr>
          <w:spacing w:val="-2"/>
        </w:rPr>
        <w:t>cohérentes.</w:t>
      </w:r>
    </w:p>
    <w:p w14:paraId="1609C533" w14:textId="1B535C83" w:rsidR="00E561EB" w:rsidRPr="00BC3ABE" w:rsidRDefault="008A5BC5" w:rsidP="00650F7C">
      <w:r>
        <w:t>– </w:t>
      </w:r>
      <w:r w:rsidR="00E561EB" w:rsidRPr="00BC3ABE">
        <w:t>GPT-3</w:t>
      </w:r>
      <w:r w:rsidR="00E561EB" w:rsidRPr="00BC3ABE">
        <w:rPr>
          <w:spacing w:val="-7"/>
        </w:rPr>
        <w:t xml:space="preserve"> </w:t>
      </w:r>
      <w:r w:rsidR="00E561EB" w:rsidRPr="00BC3ABE">
        <w:t>(2020)</w:t>
      </w:r>
      <w:r w:rsidR="00E561EB" w:rsidRPr="00BC3ABE">
        <w:rPr>
          <w:spacing w:val="-4"/>
        </w:rPr>
        <w:t xml:space="preserve"> </w:t>
      </w:r>
      <w:r w:rsidR="00E561EB" w:rsidRPr="00BC3ABE">
        <w:t>répète</w:t>
      </w:r>
      <w:r w:rsidR="00E561EB" w:rsidRPr="00BC3ABE">
        <w:rPr>
          <w:spacing w:val="-5"/>
        </w:rPr>
        <w:t xml:space="preserve"> </w:t>
      </w:r>
      <w:r w:rsidR="00E561EB" w:rsidRPr="00BC3ABE">
        <w:t>en</w:t>
      </w:r>
      <w:r w:rsidR="00E561EB" w:rsidRPr="00BC3ABE">
        <w:rPr>
          <w:spacing w:val="-4"/>
        </w:rPr>
        <w:t xml:space="preserve"> </w:t>
      </w:r>
      <w:r w:rsidR="00E561EB" w:rsidRPr="00BC3ABE">
        <w:rPr>
          <w:spacing w:val="-2"/>
        </w:rPr>
        <w:t>boucle :</w:t>
      </w:r>
    </w:p>
    <w:p w14:paraId="7555C044" w14:textId="77777777" w:rsidR="00E561EB" w:rsidRPr="00BC3ABE" w:rsidRDefault="00E561EB" w:rsidP="003175A3">
      <w:pPr>
        <w:pStyle w:val="INTERFACE"/>
      </w:pPr>
      <w:r w:rsidRPr="00BC3ABE">
        <w:rPr>
          <w:color w:val="000000"/>
        </w:rPr>
        <w:t>« R</w:t>
      </w:r>
      <w:r w:rsidRPr="00BC3ABE">
        <w:t>ésultat :</w:t>
      </w:r>
    </w:p>
    <w:p w14:paraId="75BDE464" w14:textId="1B77995C" w:rsidR="00E561EB" w:rsidRPr="00BC3ABE" w:rsidRDefault="00E561EB" w:rsidP="003175A3">
      <w:pPr>
        <w:pStyle w:val="INTERFACE"/>
        <w:rPr>
          <w:rFonts w:eastAsia="Times New Roman"/>
          <w:lang w:eastAsia="fr-FR"/>
        </w:rPr>
      </w:pPr>
      <w:r w:rsidRPr="00BC3ABE">
        <w:t>Un deux trois quatre cinq six sept huit neuf dix</w:t>
      </w:r>
    </w:p>
    <w:p w14:paraId="10EFBB8E" w14:textId="564327ED" w:rsidR="00E561EB" w:rsidRPr="00BC3ABE" w:rsidRDefault="00E561EB" w:rsidP="003175A3">
      <w:pPr>
        <w:pStyle w:val="INTERFACE"/>
      </w:pPr>
      <w:r w:rsidRPr="00BC3ABE">
        <w:t>Un deux trois quatre cinq six sept huit neuf dix</w:t>
      </w:r>
    </w:p>
    <w:p w14:paraId="4F8ABE24" w14:textId="07D1EB50" w:rsidR="00E561EB" w:rsidRPr="00BC3ABE" w:rsidRDefault="00E561EB" w:rsidP="003175A3">
      <w:pPr>
        <w:pStyle w:val="INTERFACE"/>
      </w:pPr>
      <w:r w:rsidRPr="00BC3ABE">
        <w:t>Résultat : »</w:t>
      </w:r>
    </w:p>
    <w:p w14:paraId="4965069D" w14:textId="1B3D1C34" w:rsidR="00E561EB" w:rsidRPr="00BC3ABE" w:rsidRDefault="000B1E99" w:rsidP="00650F7C">
      <w:pPr>
        <w:rPr>
          <w:rFonts w:ascii="Times New Roman" w:hAnsi="Times New Roman" w:cs="Times New Roman"/>
          <w:color w:val="000000" w:themeColor="text1"/>
          <w:sz w:val="26"/>
          <w:szCs w:val="26"/>
        </w:rPr>
      </w:pPr>
      <w:r>
        <w:t>– </w:t>
      </w:r>
      <w:r w:rsidR="00E561EB" w:rsidRPr="00BC3ABE">
        <w:t>Un modèle récent équivalent au GPT-3.5 de 2022, Mistral-7B, répond en anglais, avec une complétion assez incohérente, mais qui ressemble à un poème et ajoute bien des chiffres :</w:t>
      </w:r>
    </w:p>
    <w:p w14:paraId="43BB8C7A" w14:textId="77777777" w:rsidR="00E561EB" w:rsidRPr="00AD6520" w:rsidRDefault="00E561EB" w:rsidP="003175A3">
      <w:pPr>
        <w:pStyle w:val="INTERFACE"/>
        <w:rPr>
          <w:lang w:val="en-US"/>
          <w14:textOutline w14:w="12700" w14:cap="flat" w14:cmpd="sng" w14:algn="ctr">
            <w14:noFill/>
            <w14:prstDash w14:val="solid"/>
            <w14:miter w14:lim="400000"/>
          </w14:textOutline>
        </w:rPr>
      </w:pPr>
      <w:r w:rsidRPr="00AD6520">
        <w:rPr>
          <w:lang w:val="en-US"/>
        </w:rPr>
        <w:t>Beneath the moon's soft, silver-kissed glade, (1)</w:t>
      </w:r>
    </w:p>
    <w:p w14:paraId="0D08FD30" w14:textId="695F9034" w:rsidR="00E561EB" w:rsidRPr="00AD6520" w:rsidRDefault="00E561EB" w:rsidP="003175A3">
      <w:pPr>
        <w:pStyle w:val="INTERFACE"/>
        <w:rPr>
          <w:lang w:val="en-US"/>
        </w:rPr>
      </w:pPr>
      <w:r w:rsidRPr="005875CC">
        <w:rPr>
          <w:color w:val="000000" w:themeColor="text1"/>
          <w:highlight w:val="yellow"/>
          <w:lang w:val="en-US"/>
        </w:rPr>
        <w:t>Un</w:t>
      </w:r>
      <w:r w:rsidRPr="00AD6520">
        <w:rPr>
          <w:highlight w:val="yellow"/>
          <w:lang w:val="en-US"/>
        </w:rPr>
        <w:t xml:space="preserve"> wandering</w:t>
      </w:r>
      <w:r w:rsidRPr="00AD6520">
        <w:rPr>
          <w:lang w:val="en-US"/>
        </w:rPr>
        <w:t xml:space="preserve"> stream their tracks shall make, (1, un)</w:t>
      </w:r>
    </w:p>
    <w:p w14:paraId="2CE5DE40" w14:textId="77777777" w:rsidR="00E561EB" w:rsidRPr="00AD6520" w:rsidRDefault="00E561EB" w:rsidP="003175A3">
      <w:pPr>
        <w:pStyle w:val="INTERFACE"/>
        <w:rPr>
          <w:lang w:val="en-US"/>
        </w:rPr>
      </w:pPr>
      <w:r w:rsidRPr="00AD6520">
        <w:rPr>
          <w:lang w:val="en-US"/>
        </w:rPr>
        <w:t>Two silent whispers through the shade, (2)</w:t>
      </w:r>
    </w:p>
    <w:p w14:paraId="098BFF7E" w14:textId="77777777" w:rsidR="00E561EB" w:rsidRPr="00AD6520" w:rsidRDefault="00E561EB" w:rsidP="003175A3">
      <w:pPr>
        <w:pStyle w:val="INTERFACE"/>
        <w:rPr>
          <w:lang w:val="en-US"/>
        </w:rPr>
      </w:pPr>
      <w:r w:rsidRPr="00AD6520">
        <w:rPr>
          <w:lang w:val="en-US"/>
        </w:rPr>
        <w:t>Deeper it flows, a secret lake, (2, deux)</w:t>
      </w:r>
    </w:p>
    <w:p w14:paraId="5AD527C3" w14:textId="77777777" w:rsidR="00E561EB" w:rsidRPr="00BC3ABE" w:rsidRDefault="00E561EB" w:rsidP="003175A3">
      <w:pPr>
        <w:pStyle w:val="INTERFACE"/>
      </w:pPr>
      <w:r w:rsidRPr="00AD6520">
        <w:rPr>
          <w:lang w:val="en-US"/>
        </w:rPr>
        <w:lastRenderedPageBreak/>
        <w:t xml:space="preserve">Where three companions' tales are made. </w:t>
      </w:r>
      <w:r w:rsidRPr="00BC3ABE">
        <w:t>(3)</w:t>
      </w:r>
    </w:p>
    <w:p w14:paraId="0501F72F" w14:textId="126FBCF4" w:rsidR="00E561EB" w:rsidRPr="00BC3ABE" w:rsidRDefault="00E561EB" w:rsidP="00650F7C">
      <w:pPr>
        <w:ind w:left="2368"/>
        <w:rPr>
          <w:rFonts w:ascii="Times New Roman" w:hAnsi="Times New Roman" w:cs="Times New Roman"/>
          <w:color w:val="000000" w:themeColor="text1"/>
          <w:sz w:val="26"/>
          <w:szCs w:val="26"/>
        </w:rPr>
      </w:pPr>
      <w:r w:rsidRPr="00BC3ABE">
        <w:rPr>
          <w:rFonts w:ascii="Times New Roman" w:hAnsi="Times New Roman" w:cs="Times New Roman"/>
          <w:sz w:val="26"/>
          <w:szCs w:val="26"/>
        </w:rPr>
        <w:t>…</w:t>
      </w:r>
    </w:p>
    <w:p w14:paraId="07CFE5C6" w14:textId="63B089BF" w:rsidR="00E561EB" w:rsidRPr="00BC3ABE" w:rsidRDefault="000B1E99" w:rsidP="00650F7C">
      <w:pPr>
        <w:rPr>
          <w:rFonts w:ascii="Times New Roman" w:hAnsi="Times New Roman" w:cs="Times New Roman"/>
          <w:color w:val="000000" w:themeColor="text1"/>
          <w:sz w:val="26"/>
          <w:szCs w:val="26"/>
        </w:rPr>
      </w:pPr>
      <w:r>
        <w:t>– </w:t>
      </w:r>
      <w:r w:rsidR="00E561EB" w:rsidRPr="00BC3ABE">
        <w:t>GPT-4 (2023) donne une complétion bien meilleure quoique d’un style surjoué, mais il manque les douze pieds :</w:t>
      </w:r>
    </w:p>
    <w:p w14:paraId="2E1C9F94" w14:textId="77777777" w:rsidR="003175A3" w:rsidRDefault="00E561EB" w:rsidP="003175A3">
      <w:pPr>
        <w:pStyle w:val="INTERFACE"/>
      </w:pPr>
      <w:r w:rsidRPr="00BC3ABE">
        <w:t>Sous un ciel éclatant, un seul rêve se dessine,</w:t>
      </w:r>
    </w:p>
    <w:p w14:paraId="2186E530" w14:textId="06A14B91" w:rsidR="003175A3" w:rsidRDefault="00E561EB" w:rsidP="003175A3">
      <w:pPr>
        <w:pStyle w:val="INTERFACE"/>
      </w:pPr>
      <w:r w:rsidRPr="00BC3ABE">
        <w:t>Deux étoiles brillent haut, leur éclat nous fascine.</w:t>
      </w:r>
    </w:p>
    <w:p w14:paraId="2E2A966B" w14:textId="74DCB1B8" w:rsidR="003175A3" w:rsidRDefault="00E561EB" w:rsidP="003175A3">
      <w:pPr>
        <w:pStyle w:val="INTERFACE"/>
      </w:pPr>
      <w:r w:rsidRPr="00BC3ABE">
        <w:t>Trois lunes dans la nuit apportent leur clarté,</w:t>
      </w:r>
    </w:p>
    <w:p w14:paraId="5403A927" w14:textId="519ADAF3" w:rsidR="00E561EB" w:rsidRPr="00BC3ABE" w:rsidRDefault="00E561EB" w:rsidP="003175A3">
      <w:pPr>
        <w:pStyle w:val="INTERFACE"/>
      </w:pPr>
      <w:r w:rsidRPr="00BC3ABE">
        <w:t>Quatre vents les emportent vers l’éternité.</w:t>
      </w:r>
    </w:p>
    <w:p w14:paraId="54DF2023" w14:textId="77777777" w:rsidR="003175A3" w:rsidRDefault="00E561EB" w:rsidP="003175A3">
      <w:pPr>
        <w:pStyle w:val="INTERFACE"/>
      </w:pPr>
      <w:r w:rsidRPr="00BC3ABE">
        <w:t>Cinq rivières s’écoulent, douces mélodies,</w:t>
      </w:r>
    </w:p>
    <w:p w14:paraId="60FA8FE4" w14:textId="5A1A119A" w:rsidR="003175A3" w:rsidRDefault="00E561EB" w:rsidP="003175A3">
      <w:pPr>
        <w:pStyle w:val="INTERFACE"/>
      </w:pPr>
      <w:r w:rsidRPr="00BC3ABE">
        <w:t xml:space="preserve">Six montagnes </w:t>
      </w:r>
      <w:r w:rsidR="000B1E99" w:rsidRPr="00BC3ABE">
        <w:t>s</w:t>
      </w:r>
      <w:r w:rsidR="000B1E99">
        <w:t>’</w:t>
      </w:r>
      <w:r w:rsidR="000B1E99" w:rsidRPr="00BC3ABE">
        <w:t>élèvent</w:t>
      </w:r>
      <w:r w:rsidRPr="00BC3ABE">
        <w:t>, gardiennes des vies.</w:t>
      </w:r>
    </w:p>
    <w:p w14:paraId="48B29AB0" w14:textId="77FD279A" w:rsidR="003175A3" w:rsidRDefault="00E561EB" w:rsidP="003175A3">
      <w:pPr>
        <w:pStyle w:val="INTERFACE"/>
      </w:pPr>
      <w:r w:rsidRPr="00BC3ABE">
        <w:t xml:space="preserve">Sept merveilles </w:t>
      </w:r>
      <w:r w:rsidR="000B1E99" w:rsidRPr="00BC3ABE">
        <w:t>s</w:t>
      </w:r>
      <w:r w:rsidR="000B1E99">
        <w:t>’</w:t>
      </w:r>
      <w:r w:rsidR="000B1E99" w:rsidRPr="00BC3ABE">
        <w:t xml:space="preserve">offrent </w:t>
      </w:r>
      <w:r w:rsidRPr="00BC3ABE">
        <w:t>à nos yeux ébahis,</w:t>
      </w:r>
    </w:p>
    <w:p w14:paraId="20828654" w14:textId="071BE1E6" w:rsidR="003175A3" w:rsidRDefault="00E561EB" w:rsidP="003175A3">
      <w:pPr>
        <w:pStyle w:val="INTERFACE"/>
      </w:pPr>
      <w:r w:rsidRPr="00BC3ABE">
        <w:t>Huit éclairs illuminent les cieux assombris.</w:t>
      </w:r>
    </w:p>
    <w:p w14:paraId="4A6815F6" w14:textId="77777777" w:rsidR="003175A3" w:rsidRDefault="00E561EB" w:rsidP="003175A3">
      <w:pPr>
        <w:pStyle w:val="INTERFACE"/>
      </w:pPr>
      <w:r w:rsidRPr="00BC3ABE">
        <w:t>Neuf âmes se rejoignent dans un chant sacré,</w:t>
      </w:r>
    </w:p>
    <w:p w14:paraId="092E303C" w14:textId="0650D889" w:rsidR="00E561EB" w:rsidRPr="00BC3ABE" w:rsidRDefault="00E561EB" w:rsidP="003175A3">
      <w:pPr>
        <w:pStyle w:val="INTERFACE"/>
      </w:pPr>
      <w:r w:rsidRPr="00BC3ABE">
        <w:t xml:space="preserve">Dix espoirs s'envolent vers </w:t>
      </w:r>
      <w:r w:rsidR="000B1E99" w:rsidRPr="00BC3ABE">
        <w:t>l</w:t>
      </w:r>
      <w:r w:rsidR="000B1E99">
        <w:t>’</w:t>
      </w:r>
      <w:r w:rsidR="000B1E99" w:rsidRPr="00BC3ABE">
        <w:t xml:space="preserve">avenir </w:t>
      </w:r>
      <w:r w:rsidRPr="00BC3ABE">
        <w:t>doré.</w:t>
      </w:r>
    </w:p>
    <w:p w14:paraId="47D2D909" w14:textId="2CE26E15" w:rsidR="00E561EB" w:rsidRPr="00BC3ABE" w:rsidRDefault="000B1E99" w:rsidP="00650F7C">
      <w:r>
        <w:t>– </w:t>
      </w:r>
      <w:r w:rsidR="00E561EB" w:rsidRPr="00BC3ABE">
        <w:t>Enfin, Claude-</w:t>
      </w:r>
      <w:r w:rsidR="006071FF">
        <w:t>4</w:t>
      </w:r>
      <w:r w:rsidR="00E561EB" w:rsidRPr="00BC3ABE">
        <w:t>-Sonnet, sorti en 202</w:t>
      </w:r>
      <w:r w:rsidR="006071FF">
        <w:t>5</w:t>
      </w:r>
      <w:r w:rsidR="00E561EB" w:rsidRPr="00BC3ABE">
        <w:t>, donne un résultat satisfaisan</w:t>
      </w:r>
      <w:r w:rsidR="00E561EB" w:rsidRPr="00090DD8">
        <w:t>t,</w:t>
      </w:r>
      <w:r w:rsidR="00E561EB" w:rsidRPr="00090DD8">
        <w:rPr>
          <w:spacing w:val="40"/>
        </w:rPr>
        <w:t xml:space="preserve"> </w:t>
      </w:r>
      <w:r w:rsidR="00E561EB" w:rsidRPr="00090DD8">
        <w:rPr>
          <w:rPrChange w:id="741" w:author="Héloïse Mahé" w:date="2025-07-25T17:36:00Z">
            <w:rPr>
              <w:highlight w:val="yellow"/>
            </w:rPr>
          </w:rPrChange>
        </w:rPr>
        <w:t>avec</w:t>
      </w:r>
      <w:r w:rsidR="00E561EB" w:rsidRPr="00090DD8">
        <w:rPr>
          <w:spacing w:val="40"/>
          <w:rPrChange w:id="742" w:author="Héloïse Mahé" w:date="2025-07-25T17:36:00Z">
            <w:rPr>
              <w:spacing w:val="40"/>
              <w:highlight w:val="yellow"/>
            </w:rPr>
          </w:rPrChange>
        </w:rPr>
        <w:t xml:space="preserve"> </w:t>
      </w:r>
      <w:r w:rsidR="00E561EB" w:rsidRPr="00090DD8">
        <w:rPr>
          <w:rPrChange w:id="743" w:author="Héloïse Mahé" w:date="2025-07-25T17:36:00Z">
            <w:rPr>
              <w:highlight w:val="yellow"/>
            </w:rPr>
          </w:rPrChange>
        </w:rPr>
        <w:t>des</w:t>
      </w:r>
      <w:r w:rsidR="00E561EB" w:rsidRPr="00090DD8">
        <w:rPr>
          <w:spacing w:val="40"/>
          <w:rPrChange w:id="744" w:author="Héloïse Mahé" w:date="2025-07-25T17:36:00Z">
            <w:rPr>
              <w:spacing w:val="40"/>
              <w:highlight w:val="yellow"/>
            </w:rPr>
          </w:rPrChange>
        </w:rPr>
        <w:t xml:space="preserve"> </w:t>
      </w:r>
      <w:r w:rsidR="00E561EB" w:rsidRPr="00090DD8">
        <w:rPr>
          <w:rPrChange w:id="745" w:author="Héloïse Mahé" w:date="2025-07-25T17:36:00Z">
            <w:rPr>
              <w:highlight w:val="yellow"/>
            </w:rPr>
          </w:rPrChange>
        </w:rPr>
        <w:t>alexandrins</w:t>
      </w:r>
      <w:r w:rsidR="00E561EB" w:rsidRPr="00090DD8">
        <w:rPr>
          <w:spacing w:val="40"/>
          <w:rPrChange w:id="746" w:author="Héloïse Mahé" w:date="2025-07-25T17:36:00Z">
            <w:rPr>
              <w:spacing w:val="40"/>
              <w:highlight w:val="yellow"/>
            </w:rPr>
          </w:rPrChange>
        </w:rPr>
        <w:t xml:space="preserve"> </w:t>
      </w:r>
      <w:r w:rsidR="00E561EB" w:rsidRPr="00090DD8">
        <w:rPr>
          <w:rPrChange w:id="747" w:author="Héloïse Mahé" w:date="2025-07-25T17:36:00Z">
            <w:rPr>
              <w:highlight w:val="yellow"/>
            </w:rPr>
          </w:rPrChange>
        </w:rPr>
        <w:t>presque</w:t>
      </w:r>
      <w:r w:rsidR="00E561EB" w:rsidRPr="00090DD8">
        <w:rPr>
          <w:spacing w:val="40"/>
          <w:rPrChange w:id="748" w:author="Héloïse Mahé" w:date="2025-07-25T17:36:00Z">
            <w:rPr>
              <w:spacing w:val="40"/>
              <w:highlight w:val="yellow"/>
            </w:rPr>
          </w:rPrChange>
        </w:rPr>
        <w:t xml:space="preserve"> </w:t>
      </w:r>
      <w:r w:rsidR="00E561EB" w:rsidRPr="00090DD8">
        <w:rPr>
          <w:rPrChange w:id="749" w:author="Héloïse Mahé" w:date="2025-07-25T17:36:00Z">
            <w:rPr>
              <w:highlight w:val="yellow"/>
            </w:rPr>
          </w:rPrChange>
        </w:rPr>
        <w:t>c</w:t>
      </w:r>
      <w:ins w:id="750" w:author="Héloïse Mahé" w:date="2025-07-25T17:36:00Z">
        <w:r w:rsidR="00090DD8">
          <w:t>orrects.</w:t>
        </w:r>
      </w:ins>
      <w:del w:id="751" w:author="Héloïse Mahé" w:date="2025-07-25T17:36:00Z">
        <w:r w:rsidR="00E561EB" w:rsidRPr="00090DD8" w:rsidDel="00090DD8">
          <w:rPr>
            <w:rPrChange w:id="752" w:author="Héloïse Mahé" w:date="2025-07-25T17:36:00Z">
              <w:rPr>
                <w:highlight w:val="yellow"/>
              </w:rPr>
            </w:rPrChange>
          </w:rPr>
          <w:delText>orrects</w:delText>
        </w:r>
        <w:r w:rsidR="00E561EB" w:rsidRPr="00090DD8" w:rsidDel="00090DD8">
          <w:rPr>
            <w:spacing w:val="40"/>
            <w:rPrChange w:id="753" w:author="Héloïse Mahé" w:date="2025-07-25T17:36:00Z">
              <w:rPr>
                <w:spacing w:val="40"/>
                <w:highlight w:val="yellow"/>
              </w:rPr>
            </w:rPrChange>
          </w:rPr>
          <w:delText xml:space="preserve"> </w:delText>
        </w:r>
        <w:r w:rsidR="00E561EB" w:rsidRPr="00090DD8" w:rsidDel="00090DD8">
          <w:rPr>
            <w:rPrChange w:id="754" w:author="Héloïse Mahé" w:date="2025-07-25T17:36:00Z">
              <w:rPr>
                <w:highlight w:val="yellow"/>
              </w:rPr>
            </w:rPrChange>
          </w:rPr>
          <w:delText>(à l’exception du</w:delText>
        </w:r>
        <w:r w:rsidR="00E561EB" w:rsidRPr="00090DD8" w:rsidDel="00090DD8">
          <w:rPr>
            <w:spacing w:val="40"/>
            <w:rPrChange w:id="755" w:author="Héloïse Mahé" w:date="2025-07-25T17:36:00Z">
              <w:rPr>
                <w:spacing w:val="40"/>
                <w:highlight w:val="yellow"/>
              </w:rPr>
            </w:rPrChange>
          </w:rPr>
          <w:delText xml:space="preserve"> </w:delText>
        </w:r>
        <w:r w:rsidR="00E561EB" w:rsidRPr="00090DD8" w:rsidDel="00090DD8">
          <w:rPr>
            <w:rPrChange w:id="756" w:author="Héloïse Mahé" w:date="2025-07-25T17:36:00Z">
              <w:rPr>
                <w:highlight w:val="yellow"/>
              </w:rPr>
            </w:rPrChange>
          </w:rPr>
          <w:delText xml:space="preserve">deuxième </w:delText>
        </w:r>
        <w:commentRangeStart w:id="757"/>
        <w:commentRangeStart w:id="758"/>
        <w:r w:rsidR="00E561EB" w:rsidRPr="00090DD8" w:rsidDel="00090DD8">
          <w:rPr>
            <w:rPrChange w:id="759" w:author="Héloïse Mahé" w:date="2025-07-25T17:36:00Z">
              <w:rPr>
                <w:highlight w:val="yellow"/>
              </w:rPr>
            </w:rPrChange>
          </w:rPr>
          <w:delText>ver</w:delText>
        </w:r>
      </w:del>
      <w:ins w:id="760" w:author="Microsoft Office User" w:date="2025-07-25T03:18:00Z">
        <w:del w:id="761" w:author="Héloïse Mahé" w:date="2025-07-25T17:36:00Z">
          <w:r w:rsidR="0072101B" w:rsidDel="00090DD8">
            <w:rPr>
              <w:highlight w:val="yellow"/>
            </w:rPr>
            <w:delText> :</w:delText>
          </w:r>
          <w:r w:rsidR="0072101B" w:rsidRPr="00650F7C" w:rsidDel="00090DD8">
            <w:rPr>
              <w:highlight w:val="yellow"/>
            </w:rPr>
            <w:delText xml:space="preserve"> </w:delText>
          </w:r>
        </w:del>
      </w:ins>
      <w:del w:id="762" w:author="Microsoft Office User" w:date="2025-07-25T03:18:00Z">
        <w:r w:rsidR="00E561EB" w:rsidRPr="00650F7C" w:rsidDel="0072101B">
          <w:rPr>
            <w:highlight w:val="yellow"/>
          </w:rPr>
          <w:delText>s</w:delText>
        </w:r>
        <w:commentRangeEnd w:id="757"/>
        <w:r w:rsidRPr="00650F7C" w:rsidDel="0072101B">
          <w:rPr>
            <w:rStyle w:val="CommentReference"/>
            <w:highlight w:val="yellow"/>
          </w:rPr>
          <w:commentReference w:id="757"/>
        </w:r>
        <w:commentRangeEnd w:id="758"/>
        <w:r w:rsidR="0072101B" w:rsidDel="0072101B">
          <w:rPr>
            <w:rStyle w:val="CommentReference"/>
          </w:rPr>
          <w:commentReference w:id="758"/>
        </w:r>
        <w:r w:rsidR="00E561EB" w:rsidRPr="00650F7C" w:rsidDel="0072101B">
          <w:rPr>
            <w:highlight w:val="yellow"/>
          </w:rPr>
          <w:delText>)</w:delText>
        </w:r>
        <w:r w:rsidR="00E561EB" w:rsidRPr="00BC3ABE" w:rsidDel="0072101B">
          <w:delText> :</w:delText>
        </w:r>
      </w:del>
    </w:p>
    <w:p w14:paraId="7EDCFDC4" w14:textId="77777777" w:rsidR="00E561EB" w:rsidRPr="00BC3ABE" w:rsidRDefault="00E561EB" w:rsidP="00090DD8">
      <w:pPr>
        <w:pStyle w:val="INTERFACE"/>
      </w:pPr>
      <w:r w:rsidRPr="00BC3ABE">
        <w:t>Un seul oiseau s'envole au cœur du jour naissant,</w:t>
      </w:r>
    </w:p>
    <w:p w14:paraId="7F003DB0" w14:textId="77777777" w:rsidR="00E561EB" w:rsidRPr="00BC3ABE" w:rsidRDefault="00E561EB" w:rsidP="003175A3">
      <w:pPr>
        <w:pStyle w:val="INTERFACE"/>
      </w:pPr>
      <w:r w:rsidRPr="00BC3ABE">
        <w:t>Deux grands aigles planent au-dessus des montagnes,</w:t>
      </w:r>
    </w:p>
    <w:p w14:paraId="474B81F2" w14:textId="77777777" w:rsidR="00E561EB" w:rsidRPr="00BC3ABE" w:rsidRDefault="00E561EB" w:rsidP="003175A3">
      <w:pPr>
        <w:pStyle w:val="INTERFACE"/>
      </w:pPr>
      <w:r w:rsidRPr="00BC3ABE">
        <w:t>Trois</w:t>
      </w:r>
      <w:r w:rsidRPr="00BC3ABE">
        <w:rPr>
          <w:spacing w:val="-11"/>
        </w:rPr>
        <w:t xml:space="preserve"> </w:t>
      </w:r>
      <w:r w:rsidRPr="00BC3ABE">
        <w:t>vieux</w:t>
      </w:r>
      <w:r w:rsidRPr="00BC3ABE">
        <w:rPr>
          <w:spacing w:val="-11"/>
        </w:rPr>
        <w:t xml:space="preserve"> </w:t>
      </w:r>
      <w:r w:rsidRPr="00BC3ABE">
        <w:t>bergers</w:t>
      </w:r>
      <w:r w:rsidRPr="00BC3ABE">
        <w:rPr>
          <w:spacing w:val="-11"/>
        </w:rPr>
        <w:t xml:space="preserve"> </w:t>
      </w:r>
      <w:r w:rsidRPr="00BC3ABE">
        <w:t>marchaient</w:t>
      </w:r>
      <w:r w:rsidRPr="00BC3ABE">
        <w:rPr>
          <w:spacing w:val="-11"/>
        </w:rPr>
        <w:t xml:space="preserve"> </w:t>
      </w:r>
      <w:r w:rsidRPr="00BC3ABE">
        <w:t>sur</w:t>
      </w:r>
      <w:r w:rsidRPr="00BC3ABE">
        <w:rPr>
          <w:spacing w:val="-11"/>
        </w:rPr>
        <w:t xml:space="preserve"> </w:t>
      </w:r>
      <w:r w:rsidRPr="00BC3ABE">
        <w:t>les</w:t>
      </w:r>
      <w:r w:rsidRPr="00BC3ABE">
        <w:rPr>
          <w:spacing w:val="-11"/>
        </w:rPr>
        <w:t xml:space="preserve"> </w:t>
      </w:r>
      <w:r w:rsidRPr="00BC3ABE">
        <w:t>chemins</w:t>
      </w:r>
      <w:r w:rsidRPr="00BC3ABE">
        <w:rPr>
          <w:spacing w:val="-11"/>
        </w:rPr>
        <w:t xml:space="preserve"> </w:t>
      </w:r>
      <w:r w:rsidRPr="00BC3ABE">
        <w:t>pesants</w:t>
      </w:r>
      <w:del w:id="763" w:author="Héloïse Mahé" w:date="2025-07-25T17:36:00Z">
        <w:r w:rsidRPr="00BC3ABE" w:rsidDel="00090DD8">
          <w:delText>,</w:delText>
        </w:r>
      </w:del>
    </w:p>
    <w:p w14:paraId="7D5D1F4B" w14:textId="5C1FC055" w:rsidR="009F6570" w:rsidRPr="00BC3ABE" w:rsidRDefault="00E561EB" w:rsidP="003175A3">
      <w:pPr>
        <w:pStyle w:val="INTERFACE"/>
      </w:pPr>
      <w:r w:rsidRPr="00BC3ABE">
        <w:t>Quatre saisons passaient dans nos vertes campagnes.</w:t>
      </w:r>
    </w:p>
    <w:p w14:paraId="3FD9F882" w14:textId="77777777" w:rsidR="00E561EB" w:rsidRPr="00BC3ABE" w:rsidRDefault="00E561EB" w:rsidP="003175A3">
      <w:pPr>
        <w:pStyle w:val="INTERFACE"/>
      </w:pPr>
      <w:r w:rsidRPr="00BC3ABE">
        <w:t>Cinq</w:t>
      </w:r>
      <w:r w:rsidRPr="00BC3ABE">
        <w:rPr>
          <w:spacing w:val="-6"/>
        </w:rPr>
        <w:t xml:space="preserve"> </w:t>
      </w:r>
      <w:r w:rsidRPr="00BC3ABE">
        <w:t>loups</w:t>
      </w:r>
      <w:r w:rsidRPr="00BC3ABE">
        <w:rPr>
          <w:spacing w:val="-6"/>
        </w:rPr>
        <w:t xml:space="preserve"> </w:t>
      </w:r>
      <w:r w:rsidRPr="00BC3ABE">
        <w:t>hurlaient</w:t>
      </w:r>
      <w:r w:rsidRPr="00BC3ABE">
        <w:rPr>
          <w:spacing w:val="-6"/>
        </w:rPr>
        <w:t xml:space="preserve"> </w:t>
      </w:r>
      <w:r w:rsidRPr="00BC3ABE">
        <w:t>au</w:t>
      </w:r>
      <w:r w:rsidRPr="00BC3ABE">
        <w:rPr>
          <w:spacing w:val="-6"/>
        </w:rPr>
        <w:t xml:space="preserve"> </w:t>
      </w:r>
      <w:r w:rsidRPr="00BC3ABE">
        <w:t>loin</w:t>
      </w:r>
      <w:r w:rsidRPr="00BC3ABE">
        <w:rPr>
          <w:spacing w:val="-6"/>
        </w:rPr>
        <w:t xml:space="preserve"> </w:t>
      </w:r>
      <w:r w:rsidRPr="00BC3ABE">
        <w:t>sous</w:t>
      </w:r>
      <w:r w:rsidRPr="00BC3ABE">
        <w:rPr>
          <w:spacing w:val="-6"/>
        </w:rPr>
        <w:t xml:space="preserve"> </w:t>
      </w:r>
      <w:r w:rsidRPr="00BC3ABE">
        <w:t>la</w:t>
      </w:r>
      <w:r w:rsidRPr="00BC3ABE">
        <w:rPr>
          <w:spacing w:val="-6"/>
        </w:rPr>
        <w:t xml:space="preserve"> </w:t>
      </w:r>
      <w:r w:rsidRPr="00BC3ABE">
        <w:t>lune</w:t>
      </w:r>
      <w:r w:rsidRPr="00BC3ABE">
        <w:rPr>
          <w:spacing w:val="-6"/>
        </w:rPr>
        <w:t xml:space="preserve"> </w:t>
      </w:r>
      <w:r w:rsidRPr="00BC3ABE">
        <w:t>d'argent,</w:t>
      </w:r>
    </w:p>
    <w:p w14:paraId="281F5FBB" w14:textId="77777777" w:rsidR="00E561EB" w:rsidRPr="00BC3ABE" w:rsidRDefault="00E561EB" w:rsidP="003175A3">
      <w:pPr>
        <w:pStyle w:val="INTERFACE"/>
      </w:pPr>
      <w:r w:rsidRPr="00BC3ABE">
        <w:t>Six fleurs se sont fanées au jardin de mon âme,</w:t>
      </w:r>
    </w:p>
    <w:p w14:paraId="78868817" w14:textId="49225EF6" w:rsidR="009F6570" w:rsidRPr="00650F7C" w:rsidRDefault="00E561EB" w:rsidP="003175A3">
      <w:pPr>
        <w:pStyle w:val="INTERFACE"/>
        <w:rPr>
          <w:spacing w:val="-2"/>
        </w:rPr>
      </w:pPr>
      <w:r w:rsidRPr="00BC3ABE">
        <w:t>Sept</w:t>
      </w:r>
      <w:r w:rsidRPr="00BC3ABE">
        <w:rPr>
          <w:spacing w:val="-1"/>
        </w:rPr>
        <w:t xml:space="preserve"> </w:t>
      </w:r>
      <w:r w:rsidRPr="00BC3ABE">
        <w:t>jours</w:t>
      </w:r>
      <w:r w:rsidRPr="00BC3ABE">
        <w:rPr>
          <w:spacing w:val="-1"/>
        </w:rPr>
        <w:t xml:space="preserve"> </w:t>
      </w:r>
      <w:r w:rsidRPr="00BC3ABE">
        <w:t>ont</w:t>
      </w:r>
      <w:r w:rsidRPr="00BC3ABE">
        <w:rPr>
          <w:spacing w:val="-1"/>
        </w:rPr>
        <w:t xml:space="preserve"> </w:t>
      </w:r>
      <w:r w:rsidRPr="00BC3ABE">
        <w:t>épuisé le</w:t>
      </w:r>
      <w:r w:rsidRPr="00BC3ABE">
        <w:rPr>
          <w:spacing w:val="-1"/>
        </w:rPr>
        <w:t xml:space="preserve"> </w:t>
      </w:r>
      <w:r w:rsidRPr="00BC3ABE">
        <w:t>sablier</w:t>
      </w:r>
      <w:r w:rsidRPr="00BC3ABE">
        <w:rPr>
          <w:spacing w:val="-1"/>
        </w:rPr>
        <w:t xml:space="preserve"> </w:t>
      </w:r>
      <w:r w:rsidRPr="00BC3ABE">
        <w:t xml:space="preserve">du </w:t>
      </w:r>
      <w:r w:rsidRPr="00BC3ABE">
        <w:rPr>
          <w:spacing w:val="-2"/>
        </w:rPr>
        <w:t>temps,</w:t>
      </w:r>
    </w:p>
    <w:p w14:paraId="11C01BB0" w14:textId="77777777" w:rsidR="00E561EB" w:rsidRPr="00BC3ABE" w:rsidRDefault="00E561EB" w:rsidP="003175A3">
      <w:pPr>
        <w:pStyle w:val="INTERFACE"/>
      </w:pPr>
      <w:r w:rsidRPr="00BC3ABE">
        <w:t>Huit</w:t>
      </w:r>
      <w:r w:rsidRPr="00BC3ABE">
        <w:rPr>
          <w:spacing w:val="-2"/>
        </w:rPr>
        <w:t xml:space="preserve"> </w:t>
      </w:r>
      <w:r w:rsidRPr="00BC3ABE">
        <w:t>cors</w:t>
      </w:r>
      <w:r w:rsidRPr="00BC3ABE">
        <w:rPr>
          <w:spacing w:val="-1"/>
        </w:rPr>
        <w:t xml:space="preserve"> </w:t>
      </w:r>
      <w:r w:rsidRPr="00BC3ABE">
        <w:t>sonnaient</w:t>
      </w:r>
      <w:r w:rsidRPr="00BC3ABE">
        <w:rPr>
          <w:spacing w:val="-1"/>
        </w:rPr>
        <w:t xml:space="preserve"> </w:t>
      </w:r>
      <w:r w:rsidRPr="00BC3ABE">
        <w:t>au</w:t>
      </w:r>
      <w:r w:rsidRPr="00BC3ABE">
        <w:rPr>
          <w:spacing w:val="-2"/>
        </w:rPr>
        <w:t xml:space="preserve"> </w:t>
      </w:r>
      <w:r w:rsidRPr="00BC3ABE">
        <w:t>loin</w:t>
      </w:r>
      <w:r w:rsidRPr="00BC3ABE">
        <w:rPr>
          <w:spacing w:val="-1"/>
        </w:rPr>
        <w:t xml:space="preserve"> </w:t>
      </w:r>
      <w:r w:rsidRPr="00BC3ABE">
        <w:t>leurs</w:t>
      </w:r>
      <w:r w:rsidRPr="00BC3ABE">
        <w:rPr>
          <w:spacing w:val="-1"/>
        </w:rPr>
        <w:t xml:space="preserve"> </w:t>
      </w:r>
      <w:r w:rsidRPr="00BC3ABE">
        <w:t>appels</w:t>
      </w:r>
      <w:r w:rsidRPr="00BC3ABE">
        <w:rPr>
          <w:spacing w:val="-2"/>
        </w:rPr>
        <w:t xml:space="preserve"> </w:t>
      </w:r>
      <w:r w:rsidRPr="00BC3ABE">
        <w:t>pleins</w:t>
      </w:r>
      <w:r w:rsidRPr="00BC3ABE">
        <w:rPr>
          <w:spacing w:val="-1"/>
        </w:rPr>
        <w:t xml:space="preserve"> </w:t>
      </w:r>
      <w:r w:rsidRPr="00BC3ABE">
        <w:t>de</w:t>
      </w:r>
      <w:r w:rsidRPr="00BC3ABE">
        <w:rPr>
          <w:spacing w:val="-1"/>
        </w:rPr>
        <w:t xml:space="preserve"> </w:t>
      </w:r>
      <w:r w:rsidRPr="00BC3ABE">
        <w:rPr>
          <w:spacing w:val="-2"/>
        </w:rPr>
        <w:t>flamme.</w:t>
      </w:r>
    </w:p>
    <w:p w14:paraId="11F2E0D8" w14:textId="77777777" w:rsidR="00E561EB" w:rsidRPr="00BC3ABE" w:rsidRDefault="00E561EB" w:rsidP="003175A3">
      <w:pPr>
        <w:pStyle w:val="INTERFACE"/>
      </w:pPr>
      <w:r w:rsidRPr="00BC3ABE">
        <w:t>Neuf</w:t>
      </w:r>
      <w:r w:rsidRPr="00BC3ABE">
        <w:rPr>
          <w:spacing w:val="-6"/>
        </w:rPr>
        <w:t xml:space="preserve"> </w:t>
      </w:r>
      <w:r w:rsidRPr="00BC3ABE">
        <w:t>coups</w:t>
      </w:r>
      <w:r w:rsidRPr="00BC3ABE">
        <w:rPr>
          <w:spacing w:val="-6"/>
        </w:rPr>
        <w:t xml:space="preserve"> </w:t>
      </w:r>
      <w:r w:rsidRPr="00BC3ABE">
        <w:t>frappaient</w:t>
      </w:r>
      <w:r w:rsidRPr="00BC3ABE">
        <w:rPr>
          <w:spacing w:val="-6"/>
        </w:rPr>
        <w:t xml:space="preserve"> </w:t>
      </w:r>
      <w:r w:rsidRPr="00BC3ABE">
        <w:t>minuit</w:t>
      </w:r>
      <w:r w:rsidRPr="00BC3ABE">
        <w:rPr>
          <w:spacing w:val="-6"/>
        </w:rPr>
        <w:t xml:space="preserve"> </w:t>
      </w:r>
      <w:r w:rsidRPr="00BC3ABE">
        <w:t>au</w:t>
      </w:r>
      <w:r w:rsidRPr="00BC3ABE">
        <w:rPr>
          <w:spacing w:val="-6"/>
        </w:rPr>
        <w:t xml:space="preserve"> </w:t>
      </w:r>
      <w:r w:rsidRPr="00BC3ABE">
        <w:t>clocher</w:t>
      </w:r>
      <w:r w:rsidRPr="00BC3ABE">
        <w:rPr>
          <w:spacing w:val="-6"/>
        </w:rPr>
        <w:t xml:space="preserve"> </w:t>
      </w:r>
      <w:r w:rsidRPr="00BC3ABE">
        <w:t>du</w:t>
      </w:r>
      <w:r w:rsidRPr="00BC3ABE">
        <w:rPr>
          <w:spacing w:val="-6"/>
        </w:rPr>
        <w:t xml:space="preserve"> </w:t>
      </w:r>
      <w:r w:rsidRPr="00BC3ABE">
        <w:t>village,</w:t>
      </w:r>
    </w:p>
    <w:p w14:paraId="2DA870E6" w14:textId="77777777" w:rsidR="00E561EB" w:rsidRPr="00BC3ABE" w:rsidRDefault="00E561EB" w:rsidP="003175A3">
      <w:pPr>
        <w:pStyle w:val="INTERFACE"/>
      </w:pPr>
      <w:r w:rsidRPr="00BC3ABE">
        <w:t>Dix ans se sont enfuis comme un simple mirage.</w:t>
      </w:r>
    </w:p>
    <w:p w14:paraId="31FFE466" w14:textId="354D75C1" w:rsidR="00E561EB" w:rsidRPr="00BC3ABE" w:rsidRDefault="00E561EB" w:rsidP="00E44AC1">
      <w:pPr>
        <w:tabs>
          <w:tab w:val="left" w:pos="360"/>
          <w:tab w:val="left" w:pos="720"/>
          <w:tab w:val="left" w:pos="1080"/>
          <w:tab w:val="left" w:pos="1440"/>
          <w:tab w:val="left" w:pos="1800"/>
          <w:tab w:val="left" w:pos="2160"/>
          <w:tab w:val="left" w:pos="2880"/>
          <w:tab w:val="left" w:pos="3600"/>
          <w:tab w:val="left" w:pos="4320"/>
        </w:tabs>
        <w:ind w:firstLine="360"/>
        <w:rPr>
          <w:rFonts w:ascii="Times New Roman" w:hAnsi="Times New Roman" w:cs="Times New Roman"/>
          <w:color w:val="000000" w:themeColor="text1"/>
          <w:sz w:val="26"/>
          <w:szCs w:val="26"/>
        </w:rPr>
      </w:pPr>
    </w:p>
    <w:p w14:paraId="40E9E36A" w14:textId="0DB9F7A2" w:rsidR="00E561EB" w:rsidRPr="00BC3ABE" w:rsidDel="003E66DC" w:rsidRDefault="00E561EB" w:rsidP="00650F7C">
      <w:pPr>
        <w:rPr>
          <w:del w:id="764" w:author="Microsoft Office User" w:date="2025-07-25T03:16:00Z"/>
        </w:rPr>
      </w:pPr>
      <w:r w:rsidRPr="00BC3ABE">
        <w:rPr>
          <w:color w:val="000000" w:themeColor="text1"/>
        </w:rPr>
        <w:t>Examinons</w:t>
      </w:r>
      <w:r w:rsidRPr="00BC3ABE">
        <w:t xml:space="preserve"> maintenant la génération d’image, </w:t>
      </w:r>
      <w:r w:rsidRPr="00BC3ABE">
        <w:rPr>
          <w:color w:val="000000" w:themeColor="text1"/>
        </w:rPr>
        <w:t>à partir de</w:t>
      </w:r>
      <w:r w:rsidRPr="00BC3ABE">
        <w:rPr>
          <w:rStyle w:val="Hyperlink2"/>
          <w:rFonts w:cs="Times New Roman"/>
          <w:color w:val="000000" w:themeColor="text1"/>
        </w:rPr>
        <w:t xml:space="preserve"> </w:t>
      </w:r>
      <w:r w:rsidRPr="00BC3ABE">
        <w:t xml:space="preserve">quelques modèles emblématiques de génération </w:t>
      </w:r>
      <w:commentRangeStart w:id="765"/>
      <w:r w:rsidRPr="00BC3ABE">
        <w:t>d’image</w:t>
      </w:r>
      <w:r w:rsidR="00B13F78">
        <w:t>s</w:t>
      </w:r>
      <w:commentRangeEnd w:id="765"/>
      <w:r w:rsidR="009F6570">
        <w:rPr>
          <w:rStyle w:val="CommentReference"/>
        </w:rPr>
        <w:commentReference w:id="765"/>
      </w:r>
      <w:r w:rsidRPr="00BC3ABE">
        <w:t>.</w:t>
      </w:r>
    </w:p>
    <w:p w14:paraId="3725EC1A" w14:textId="0031B2DF" w:rsidR="00E561EB" w:rsidRPr="00BC3ABE" w:rsidRDefault="00E561EB">
      <w:pPr>
        <w:rPr>
          <w:rFonts w:ascii="Times New Roman" w:hAnsi="Times New Roman" w:cs="Times New Roman"/>
          <w:color w:val="000000" w:themeColor="text1"/>
          <w:sz w:val="26"/>
          <w:szCs w:val="26"/>
        </w:rPr>
        <w:pPrChange w:id="766" w:author="Microsoft Office User" w:date="2025-07-25T03:16: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PrChange>
      </w:pPr>
      <w:commentRangeStart w:id="767"/>
      <w:del w:id="768" w:author="Microsoft Office User" w:date="2025-07-25T03:16:00Z">
        <w:r w:rsidRPr="00BC3ABE" w:rsidDel="003E66DC">
          <w:rPr>
            <w:rFonts w:ascii="Times New Roman" w:hAnsi="Times New Roman" w:cs="Times New Roman"/>
            <w:noProof/>
            <w:color w:val="000000" w:themeColor="text1"/>
            <w:sz w:val="26"/>
            <w:szCs w:val="26"/>
            <w:lang w:eastAsia="fr-FR"/>
          </w:rPr>
          <w:drawing>
            <wp:inline distT="0" distB="0" distL="0" distR="0" wp14:anchorId="525E028E" wp14:editId="0DA7C3EC">
              <wp:extent cx="5831840" cy="2312407"/>
              <wp:effectExtent l="0" t="0" r="0" b="0"/>
              <wp:docPr id="1032" name="Pasted_Graphic_4-1.png"/>
              <wp:cNvGraphicFramePr/>
              <a:graphic xmlns:a="http://schemas.openxmlformats.org/drawingml/2006/main">
                <a:graphicData uri="http://schemas.openxmlformats.org/drawingml/2006/picture">
                  <pic:pic xmlns:pic="http://schemas.openxmlformats.org/drawingml/2006/picture">
                    <pic:nvPicPr>
                      <pic:cNvPr id="1032" name="Pasted_Graphic_4-1.png"/>
                      <pic:cNvPicPr/>
                    </pic:nvPicPr>
                    <pic:blipFill>
                      <a:blip r:embed="rId27"/>
                      <a:stretch>
                        <a:fillRect/>
                      </a:stretch>
                    </pic:blipFill>
                    <pic:spPr>
                      <a:xfrm>
                        <a:off x="0" y="0"/>
                        <a:ext cx="5867623" cy="2326595"/>
                      </a:xfrm>
                      <a:prstGeom prst="rect">
                        <a:avLst/>
                      </a:prstGeom>
                    </pic:spPr>
                  </pic:pic>
                </a:graphicData>
              </a:graphic>
            </wp:inline>
          </w:drawing>
        </w:r>
      </w:del>
      <w:commentRangeEnd w:id="767"/>
      <w:r w:rsidR="009F6570">
        <w:rPr>
          <w:rStyle w:val="CommentReference"/>
        </w:rPr>
        <w:commentReference w:id="767"/>
      </w:r>
    </w:p>
    <w:p w14:paraId="503F68DB" w14:textId="7FF01151" w:rsidR="00376A4E" w:rsidRPr="00090DD8" w:rsidRDefault="00376A4E" w:rsidP="00650F7C">
      <w:pPr>
        <w:pStyle w:val="LGD"/>
        <w:rPr>
          <w:b/>
          <w:rPrChange w:id="769" w:author="Héloïse Mahé" w:date="2025-07-25T17:37:00Z">
            <w:rPr>
              <w:b/>
              <w:highlight w:val="yellow"/>
            </w:rPr>
          </w:rPrChange>
        </w:rPr>
      </w:pPr>
      <w:r w:rsidRPr="00090DD8">
        <w:rPr>
          <w:b/>
          <w:rPrChange w:id="770" w:author="Héloïse Mahé" w:date="2025-07-25T17:37:00Z">
            <w:rPr>
              <w:b/>
              <w:highlight w:val="yellow"/>
            </w:rPr>
          </w:rPrChange>
        </w:rPr>
        <w:t>Stable Diffusion 1 (</w:t>
      </w:r>
      <w:r w:rsidR="00864560" w:rsidRPr="00090DD8">
        <w:rPr>
          <w:b/>
          <w:rPrChange w:id="771" w:author="Héloïse Mahé" w:date="2025-07-25T17:37:00Z">
            <w:rPr>
              <w:b/>
              <w:highlight w:val="yellow"/>
            </w:rPr>
          </w:rPrChange>
        </w:rPr>
        <w:t>a</w:t>
      </w:r>
      <w:r w:rsidRPr="00090DD8">
        <w:rPr>
          <w:b/>
          <w:rPrChange w:id="772" w:author="Héloïse Mahé" w:date="2025-07-25T17:37:00Z">
            <w:rPr>
              <w:b/>
              <w:highlight w:val="yellow"/>
            </w:rPr>
          </w:rPrChange>
        </w:rPr>
        <w:t>oût 2022)</w:t>
      </w:r>
    </w:p>
    <w:p w14:paraId="202A78D6" w14:textId="1B295F9E" w:rsidR="00376A4E" w:rsidRPr="00090DD8" w:rsidRDefault="00376A4E" w:rsidP="00650F7C">
      <w:pPr>
        <w:pStyle w:val="LGD"/>
        <w:rPr>
          <w:b/>
          <w:rPrChange w:id="773" w:author="Héloïse Mahé" w:date="2025-07-25T17:37:00Z">
            <w:rPr>
              <w:b/>
              <w:highlight w:val="yellow"/>
            </w:rPr>
          </w:rPrChange>
        </w:rPr>
      </w:pPr>
      <w:r w:rsidRPr="00090DD8">
        <w:rPr>
          <w:b/>
          <w:noProof/>
        </w:rPr>
        <w:lastRenderedPageBreak/>
        <w:drawing>
          <wp:inline distT="0" distB="0" distL="0" distR="0" wp14:anchorId="1D45F735" wp14:editId="2E81BCA9">
            <wp:extent cx="1167441" cy="1170137"/>
            <wp:effectExtent l="0" t="0" r="1270" b="0"/>
            <wp:docPr id="16909213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21321" name="Picture 16909213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76624" cy="1179342"/>
                    </a:xfrm>
                    <a:prstGeom prst="rect">
                      <a:avLst/>
                    </a:prstGeom>
                  </pic:spPr>
                </pic:pic>
              </a:graphicData>
            </a:graphic>
          </wp:inline>
        </w:drawing>
      </w:r>
    </w:p>
    <w:p w14:paraId="35447A1D" w14:textId="238E20FE" w:rsidR="00376A4E" w:rsidRPr="00090DD8" w:rsidRDefault="00376A4E" w:rsidP="00650F7C">
      <w:pPr>
        <w:pStyle w:val="LGD"/>
        <w:rPr>
          <w:b/>
          <w:rPrChange w:id="774" w:author="Héloïse Mahé" w:date="2025-07-25T17:37:00Z">
            <w:rPr>
              <w:b/>
              <w:highlight w:val="yellow"/>
            </w:rPr>
          </w:rPrChange>
        </w:rPr>
      </w:pPr>
      <w:r w:rsidRPr="00090DD8">
        <w:rPr>
          <w:b/>
          <w:rPrChange w:id="775" w:author="Héloïse Mahé" w:date="2025-07-25T17:37:00Z">
            <w:rPr>
              <w:b/>
              <w:highlight w:val="yellow"/>
            </w:rPr>
          </w:rPrChange>
        </w:rPr>
        <w:t>Stable Diffusion 2 (</w:t>
      </w:r>
      <w:r w:rsidR="00864560" w:rsidRPr="00090DD8">
        <w:rPr>
          <w:b/>
          <w:rPrChange w:id="776" w:author="Héloïse Mahé" w:date="2025-07-25T17:37:00Z">
            <w:rPr>
              <w:b/>
              <w:highlight w:val="yellow"/>
            </w:rPr>
          </w:rPrChange>
        </w:rPr>
        <w:t>n</w:t>
      </w:r>
      <w:r w:rsidRPr="00090DD8">
        <w:rPr>
          <w:b/>
          <w:rPrChange w:id="777" w:author="Héloïse Mahé" w:date="2025-07-25T17:37:00Z">
            <w:rPr>
              <w:b/>
              <w:highlight w:val="yellow"/>
            </w:rPr>
          </w:rPrChange>
        </w:rPr>
        <w:t>ovembre 2022)</w:t>
      </w:r>
    </w:p>
    <w:p w14:paraId="33D3A1BC" w14:textId="0810D111" w:rsidR="00376A4E" w:rsidRPr="00090DD8" w:rsidRDefault="00376A4E" w:rsidP="00650F7C">
      <w:pPr>
        <w:pStyle w:val="LGD"/>
        <w:rPr>
          <w:b/>
          <w:rPrChange w:id="778" w:author="Héloïse Mahé" w:date="2025-07-25T17:37:00Z">
            <w:rPr>
              <w:b/>
              <w:highlight w:val="yellow"/>
            </w:rPr>
          </w:rPrChange>
        </w:rPr>
      </w:pPr>
      <w:r w:rsidRPr="00090DD8">
        <w:rPr>
          <w:b/>
          <w:noProof/>
        </w:rPr>
        <w:drawing>
          <wp:inline distT="0" distB="0" distL="0" distR="0" wp14:anchorId="08312E9A" wp14:editId="1924A95B">
            <wp:extent cx="1196196" cy="1196196"/>
            <wp:effectExtent l="0" t="0" r="0" b="0"/>
            <wp:docPr id="2974829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82970" name="Picture 2974829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08095" cy="1208095"/>
                    </a:xfrm>
                    <a:prstGeom prst="rect">
                      <a:avLst/>
                    </a:prstGeom>
                  </pic:spPr>
                </pic:pic>
              </a:graphicData>
            </a:graphic>
          </wp:inline>
        </w:drawing>
      </w:r>
    </w:p>
    <w:p w14:paraId="407B0F3B" w14:textId="0F75FF1A" w:rsidR="00376A4E" w:rsidRPr="00090DD8" w:rsidRDefault="00376A4E" w:rsidP="00650F7C">
      <w:pPr>
        <w:pStyle w:val="LGD"/>
        <w:rPr>
          <w:b/>
          <w:rPrChange w:id="779" w:author="Héloïse Mahé" w:date="2025-07-25T17:37:00Z">
            <w:rPr>
              <w:b/>
              <w:highlight w:val="yellow"/>
            </w:rPr>
          </w:rPrChange>
        </w:rPr>
      </w:pPr>
      <w:r w:rsidRPr="00090DD8">
        <w:rPr>
          <w:b/>
          <w:rPrChange w:id="780" w:author="Héloïse Mahé" w:date="2025-07-25T17:37:00Z">
            <w:rPr>
              <w:b/>
              <w:highlight w:val="yellow"/>
            </w:rPr>
          </w:rPrChange>
        </w:rPr>
        <w:t>Stable Diffusion XL (</w:t>
      </w:r>
      <w:r w:rsidR="00864560" w:rsidRPr="00090DD8">
        <w:rPr>
          <w:b/>
          <w:rPrChange w:id="781" w:author="Héloïse Mahé" w:date="2025-07-25T17:37:00Z">
            <w:rPr>
              <w:b/>
              <w:highlight w:val="yellow"/>
            </w:rPr>
          </w:rPrChange>
        </w:rPr>
        <w:t>j</w:t>
      </w:r>
      <w:r w:rsidRPr="00090DD8">
        <w:rPr>
          <w:b/>
          <w:rPrChange w:id="782" w:author="Héloïse Mahé" w:date="2025-07-25T17:37:00Z">
            <w:rPr>
              <w:b/>
              <w:highlight w:val="yellow"/>
            </w:rPr>
          </w:rPrChange>
        </w:rPr>
        <w:t>uillet 2023)</w:t>
      </w:r>
    </w:p>
    <w:p w14:paraId="37BDFA63" w14:textId="040B9E78" w:rsidR="00376A4E" w:rsidRPr="00090DD8" w:rsidRDefault="00376A4E" w:rsidP="00650F7C">
      <w:pPr>
        <w:pStyle w:val="LGD"/>
        <w:rPr>
          <w:b/>
          <w:rPrChange w:id="783" w:author="Héloïse Mahé" w:date="2025-07-25T17:37:00Z">
            <w:rPr>
              <w:b/>
              <w:highlight w:val="yellow"/>
            </w:rPr>
          </w:rPrChange>
        </w:rPr>
      </w:pPr>
      <w:r w:rsidRPr="00090DD8">
        <w:rPr>
          <w:b/>
          <w:noProof/>
        </w:rPr>
        <w:drawing>
          <wp:inline distT="0" distB="0" distL="0" distR="0" wp14:anchorId="4CCB2301" wp14:editId="1E616321">
            <wp:extent cx="1247955" cy="1247955"/>
            <wp:effectExtent l="0" t="0" r="0" b="0"/>
            <wp:docPr id="3485062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06226" name="Picture 3485062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56869" cy="1256869"/>
                    </a:xfrm>
                    <a:prstGeom prst="rect">
                      <a:avLst/>
                    </a:prstGeom>
                  </pic:spPr>
                </pic:pic>
              </a:graphicData>
            </a:graphic>
          </wp:inline>
        </w:drawing>
      </w:r>
    </w:p>
    <w:p w14:paraId="7D800136" w14:textId="729B4D54" w:rsidR="00376A4E" w:rsidRPr="00090DD8" w:rsidRDefault="00376A4E" w:rsidP="00650F7C">
      <w:pPr>
        <w:pStyle w:val="LGD"/>
        <w:rPr>
          <w:b/>
          <w:rPrChange w:id="784" w:author="Héloïse Mahé" w:date="2025-07-25T17:37:00Z">
            <w:rPr>
              <w:b/>
              <w:highlight w:val="yellow"/>
            </w:rPr>
          </w:rPrChange>
        </w:rPr>
      </w:pPr>
      <w:r w:rsidRPr="00090DD8">
        <w:rPr>
          <w:b/>
          <w:rPrChange w:id="785" w:author="Héloïse Mahé" w:date="2025-07-25T17:37:00Z">
            <w:rPr>
              <w:b/>
              <w:highlight w:val="yellow"/>
            </w:rPr>
          </w:rPrChange>
        </w:rPr>
        <w:t>FLUX.1-dev (</w:t>
      </w:r>
      <w:r w:rsidR="00864560" w:rsidRPr="00090DD8">
        <w:rPr>
          <w:b/>
          <w:rPrChange w:id="786" w:author="Héloïse Mahé" w:date="2025-07-25T17:37:00Z">
            <w:rPr>
              <w:b/>
              <w:highlight w:val="yellow"/>
            </w:rPr>
          </w:rPrChange>
        </w:rPr>
        <w:t>a</w:t>
      </w:r>
      <w:r w:rsidRPr="00090DD8">
        <w:rPr>
          <w:b/>
          <w:rPrChange w:id="787" w:author="Héloïse Mahé" w:date="2025-07-25T17:37:00Z">
            <w:rPr>
              <w:b/>
              <w:highlight w:val="yellow"/>
            </w:rPr>
          </w:rPrChange>
        </w:rPr>
        <w:t>oût 2024)</w:t>
      </w:r>
    </w:p>
    <w:p w14:paraId="1C35613D" w14:textId="31811E83" w:rsidR="00376A4E" w:rsidRDefault="00864560" w:rsidP="00650F7C">
      <w:pPr>
        <w:pStyle w:val="LGD"/>
        <w:rPr>
          <w:b/>
          <w:highlight w:val="yellow"/>
        </w:rPr>
      </w:pPr>
      <w:r>
        <w:rPr>
          <w:b/>
          <w:noProof/>
        </w:rPr>
        <w:drawing>
          <wp:inline distT="0" distB="0" distL="0" distR="0" wp14:anchorId="417C51C5" wp14:editId="29F40518">
            <wp:extent cx="1408981" cy="1408981"/>
            <wp:effectExtent l="0" t="0" r="1270" b="1270"/>
            <wp:docPr id="14390214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21492" name="Picture 143902149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25084" cy="1425084"/>
                    </a:xfrm>
                    <a:prstGeom prst="rect">
                      <a:avLst/>
                    </a:prstGeom>
                  </pic:spPr>
                </pic:pic>
              </a:graphicData>
            </a:graphic>
          </wp:inline>
        </w:drawing>
      </w:r>
    </w:p>
    <w:p w14:paraId="44DF815B" w14:textId="4139AB35" w:rsidR="00E561EB" w:rsidRPr="00650F7C" w:rsidRDefault="00E561EB" w:rsidP="00650F7C">
      <w:pPr>
        <w:pStyle w:val="LGD"/>
        <w:rPr>
          <w:b/>
        </w:rPr>
      </w:pPr>
      <w:r w:rsidRPr="00090DD8">
        <w:rPr>
          <w:b/>
          <w:rPrChange w:id="788" w:author="Héloïse Mahé" w:date="2025-07-25T17:37:00Z">
            <w:rPr>
              <w:b/>
              <w:highlight w:val="yellow"/>
            </w:rPr>
          </w:rPrChange>
        </w:rPr>
        <w:t>Figure</w:t>
      </w:r>
      <w:r w:rsidRPr="00090DD8">
        <w:rPr>
          <w:b/>
          <w:color w:val="000000" w:themeColor="text1"/>
          <w:rPrChange w:id="789" w:author="Héloïse Mahé" w:date="2025-07-25T17:37:00Z">
            <w:rPr>
              <w:b/>
              <w:color w:val="000000" w:themeColor="text1"/>
              <w:highlight w:val="yellow"/>
            </w:rPr>
          </w:rPrChange>
        </w:rPr>
        <w:t xml:space="preserve"> </w:t>
      </w:r>
      <w:ins w:id="790" w:author="Héloïse Mahé" w:date="2025-07-25T17:37:00Z">
        <w:r w:rsidR="00090DD8">
          <w:rPr>
            <w:b/>
          </w:rPr>
          <w:t>9</w:t>
        </w:r>
      </w:ins>
      <w:del w:id="791" w:author="Héloïse Mahé" w:date="2025-07-25T17:37:00Z">
        <w:r w:rsidRPr="00090DD8" w:rsidDel="00090DD8">
          <w:rPr>
            <w:b/>
            <w:rPrChange w:id="792" w:author="Héloïse Mahé" w:date="2025-07-25T17:37:00Z">
              <w:rPr>
                <w:b/>
                <w:highlight w:val="yellow"/>
              </w:rPr>
            </w:rPrChange>
          </w:rPr>
          <w:delText>7</w:delText>
        </w:r>
      </w:del>
      <w:ins w:id="793" w:author="Héloïse Mahé" w:date="2025-07-25T17:37:00Z">
        <w:r w:rsidR="00090DD8" w:rsidRPr="00090DD8">
          <w:rPr>
            <w:b/>
          </w:rPr>
          <w:t>.</w:t>
        </w:r>
      </w:ins>
      <w:del w:id="794" w:author="Héloïse Mahé" w:date="2025-07-25T17:37:00Z">
        <w:r w:rsidRPr="00090DD8" w:rsidDel="00090DD8">
          <w:rPr>
            <w:b/>
          </w:rPr>
          <w:delText> :</w:delText>
        </w:r>
      </w:del>
      <w:r w:rsidRPr="00650F7C">
        <w:rPr>
          <w:b/>
        </w:rPr>
        <w:t xml:space="preserve"> L’évolution des modèles d’images au fil</w:t>
      </w:r>
      <w:ins w:id="795" w:author="Héloïse Mahé" w:date="2025-07-25T17:37:00Z">
        <w:r w:rsidR="00090DD8">
          <w:rPr>
            <w:b/>
          </w:rPr>
          <w:t xml:space="preserve"> d</w:t>
        </w:r>
      </w:ins>
      <w:del w:id="796" w:author="Microsoft Office User" w:date="2025-07-25T03:16:00Z">
        <w:r w:rsidRPr="00650F7C" w:rsidDel="003E66DC">
          <w:rPr>
            <w:b/>
          </w:rPr>
          <w:delText xml:space="preserve"> d</w:delText>
        </w:r>
      </w:del>
      <w:r w:rsidRPr="00650F7C">
        <w:rPr>
          <w:b/>
        </w:rPr>
        <w:t xml:space="preserve">u temps, pour le même </w:t>
      </w:r>
      <w:r w:rsidRPr="00650F7C">
        <w:rPr>
          <w:b/>
          <w:i/>
        </w:rPr>
        <w:t>prompt</w:t>
      </w:r>
      <w:r w:rsidRPr="00650F7C">
        <w:rPr>
          <w:b/>
        </w:rPr>
        <w:t xml:space="preserve"> (en anglais)</w:t>
      </w:r>
      <w:r w:rsidR="009F6570">
        <w:rPr>
          <w:b/>
        </w:rPr>
        <w:t xml:space="preserve"> : </w:t>
      </w:r>
      <w:r w:rsidR="00864560">
        <w:rPr>
          <w:b/>
        </w:rPr>
        <w:t>« </w:t>
      </w:r>
      <w:r w:rsidR="00864560">
        <w:t>U</w:t>
      </w:r>
      <w:r w:rsidR="009F6570">
        <w:t xml:space="preserve">n astronaute à cheval dans un tunnel, les sabots du cheval </w:t>
      </w:r>
      <w:r w:rsidR="009F6570">
        <w:lastRenderedPageBreak/>
        <w:t xml:space="preserve">faisant éclabousser l’eau. L’astronaute </w:t>
      </w:r>
      <w:del w:id="797" w:author="Microsoft Office User" w:date="2025-07-27T15:15:00Z">
        <w:r w:rsidR="009F6570" w:rsidDel="00C82744">
          <w:delText xml:space="preserve">agite </w:delText>
        </w:r>
      </w:del>
      <w:ins w:id="798" w:author="Microsoft Office User" w:date="2025-07-27T15:15:00Z">
        <w:r w:rsidR="00C82744">
          <w:t>brandit</w:t>
        </w:r>
        <w:r w:rsidR="00C82744">
          <w:t xml:space="preserve"> </w:t>
        </w:r>
      </w:ins>
      <w:r w:rsidR="009F6570">
        <w:t>un drapeau français</w:t>
      </w:r>
      <w:r w:rsidR="00864560">
        <w:t> »</w:t>
      </w:r>
      <w:r w:rsidR="009F6570">
        <w:t>.</w:t>
      </w:r>
    </w:p>
    <w:p w14:paraId="43E6792F" w14:textId="34DD03C6" w:rsidR="00E561EB" w:rsidRPr="000B1E99" w:rsidRDefault="00E561EB" w:rsidP="006071FF">
      <w:r w:rsidRPr="00BC3ABE">
        <w:t xml:space="preserve">Les générations d’image et de texte montrent une progression similaire, </w:t>
      </w:r>
      <w:r w:rsidRPr="00BC3ABE">
        <w:rPr>
          <w:color w:val="000000" w:themeColor="text1"/>
        </w:rPr>
        <w:t xml:space="preserve">ayant </w:t>
      </w:r>
      <w:r w:rsidR="00C156B4">
        <w:rPr>
          <w:color w:val="000000" w:themeColor="text1"/>
        </w:rPr>
        <w:t xml:space="preserve">atteint </w:t>
      </w:r>
      <w:r w:rsidRPr="00BC3ABE">
        <w:t xml:space="preserve">dans le même ordre quelques </w:t>
      </w:r>
      <w:r w:rsidRPr="00BC3ABE">
        <w:rPr>
          <w:color w:val="000000" w:themeColor="text1"/>
        </w:rPr>
        <w:t>caractéristiques essentielles</w:t>
      </w:r>
      <w:r w:rsidR="00633A11">
        <w:rPr>
          <w:color w:val="000000" w:themeColor="text1"/>
        </w:rPr>
        <w:t xml:space="preserve">. </w:t>
      </w:r>
      <w:r w:rsidRPr="003127FE">
        <w:rPr>
          <w:color w:val="000000" w:themeColor="text1"/>
        </w:rPr>
        <w:t>Il s’agissait d’abord de produire</w:t>
      </w:r>
      <w:r w:rsidRPr="000B1E99">
        <w:t xml:space="preserve"> un contenu lisible</w:t>
      </w:r>
      <w:r w:rsidRPr="000B1E99">
        <w:rPr>
          <w:color w:val="000000" w:themeColor="text1"/>
        </w:rPr>
        <w:t xml:space="preserve">, image ou </w:t>
      </w:r>
      <w:r w:rsidRPr="008A5BC5">
        <w:t>texte, qu’un lecteur puisse y trouver des éléments qui aient du sens.</w:t>
      </w:r>
      <w:r w:rsidR="00633A11">
        <w:rPr>
          <w:color w:val="000000" w:themeColor="text1"/>
        </w:rPr>
        <w:t xml:space="preserve"> </w:t>
      </w:r>
      <w:r w:rsidRPr="00650F7C">
        <w:rPr>
          <w:color w:val="000000" w:themeColor="text1"/>
        </w:rPr>
        <w:t>Puis ce</w:t>
      </w:r>
      <w:r w:rsidRPr="003127FE">
        <w:t xml:space="preserve"> contenu </w:t>
      </w:r>
      <w:r w:rsidRPr="00650F7C">
        <w:rPr>
          <w:color w:val="000000" w:themeColor="text1"/>
        </w:rPr>
        <w:t xml:space="preserve">est devenu plus </w:t>
      </w:r>
      <w:r w:rsidRPr="003127FE">
        <w:t xml:space="preserve">cohérent : </w:t>
      </w:r>
      <w:r w:rsidRPr="00650F7C">
        <w:rPr>
          <w:color w:val="000000" w:themeColor="text1"/>
        </w:rPr>
        <w:t>les textes ont donné</w:t>
      </w:r>
      <w:r w:rsidRPr="003127FE">
        <w:t xml:space="preserve"> une </w:t>
      </w:r>
      <w:r w:rsidRPr="00650F7C">
        <w:rPr>
          <w:color w:val="000000" w:themeColor="text1"/>
        </w:rPr>
        <w:t xml:space="preserve">suite d’idées concordantes, les images montraient des </w:t>
      </w:r>
      <w:r w:rsidRPr="003127FE">
        <w:t xml:space="preserve">éléments </w:t>
      </w:r>
      <w:r w:rsidRPr="00650F7C">
        <w:rPr>
          <w:color w:val="000000" w:themeColor="text1"/>
        </w:rPr>
        <w:t>logiques</w:t>
      </w:r>
      <w:r w:rsidRPr="003127FE">
        <w:t xml:space="preserve">. </w:t>
      </w:r>
      <w:r w:rsidRPr="00650F7C">
        <w:rPr>
          <w:color w:val="000000" w:themeColor="text1"/>
        </w:rPr>
        <w:t xml:space="preserve">Les générations d’IA sont devenues de plus en plus difficiles à </w:t>
      </w:r>
      <w:del w:id="799" w:author="Microsoft Office User" w:date="2025-07-28T05:16:00Z">
        <w:r w:rsidRPr="00650F7C" w:rsidDel="00574E61">
          <w:rPr>
            <w:color w:val="000000" w:themeColor="text1"/>
          </w:rPr>
          <w:delText>détecter</w:delText>
        </w:r>
      </w:del>
      <w:ins w:id="800" w:author="Microsoft Office User" w:date="2025-07-28T05:16:00Z">
        <w:r w:rsidR="00574E61">
          <w:rPr>
            <w:color w:val="000000" w:themeColor="text1"/>
          </w:rPr>
          <w:t>distinguer</w:t>
        </w:r>
        <w:r w:rsidR="0035260C">
          <w:rPr>
            <w:color w:val="000000" w:themeColor="text1"/>
          </w:rPr>
          <w:t xml:space="preserve"> : les </w:t>
        </w:r>
      </w:ins>
      <w:del w:id="801" w:author="Microsoft Office User" w:date="2025-07-28T05:16:00Z">
        <w:r w:rsidRPr="00650F7C" w:rsidDel="0035260C">
          <w:rPr>
            <w:color w:val="000000" w:themeColor="text1"/>
          </w:rPr>
          <w:delText xml:space="preserve">. Les </w:delText>
        </w:r>
      </w:del>
      <w:r w:rsidRPr="00650F7C">
        <w:rPr>
          <w:color w:val="000000" w:themeColor="text1"/>
        </w:rPr>
        <w:t>textes ressemblaient à ceux écrits par des humains, les images à de vraies photos.</w:t>
      </w:r>
    </w:p>
    <w:p w14:paraId="7BC3DF01" w14:textId="0F28AB2A" w:rsidR="00E561EB" w:rsidRPr="00BC3ABE" w:rsidRDefault="00E561EB" w:rsidP="00650F7C">
      <w:r w:rsidRPr="00BC3ABE">
        <w:t xml:space="preserve">Rappelons-nous maintenant que les LLM sont nés en 2019, </w:t>
      </w:r>
      <w:r w:rsidR="006071FF">
        <w:t>six ans</w:t>
      </w:r>
      <w:r w:rsidRPr="00BC3ABE">
        <w:rPr>
          <w:spacing w:val="-3"/>
        </w:rPr>
        <w:t xml:space="preserve"> </w:t>
      </w:r>
      <w:r w:rsidRPr="00BC3ABE">
        <w:t>avant</w:t>
      </w:r>
      <w:r w:rsidRPr="00BC3ABE">
        <w:rPr>
          <w:spacing w:val="-3"/>
        </w:rPr>
        <w:t xml:space="preserve"> </w:t>
      </w:r>
      <w:r w:rsidRPr="00BC3ABE">
        <w:t>la</w:t>
      </w:r>
      <w:r w:rsidRPr="00BC3ABE">
        <w:rPr>
          <w:spacing w:val="-3"/>
        </w:rPr>
        <w:t xml:space="preserve"> </w:t>
      </w:r>
      <w:r w:rsidRPr="00BC3ABE">
        <w:t>rédaction</w:t>
      </w:r>
      <w:r w:rsidRPr="00BC3ABE">
        <w:rPr>
          <w:spacing w:val="-3"/>
        </w:rPr>
        <w:t xml:space="preserve"> </w:t>
      </w:r>
      <w:r w:rsidRPr="00BC3ABE">
        <w:t>de</w:t>
      </w:r>
      <w:r w:rsidRPr="00BC3ABE">
        <w:rPr>
          <w:spacing w:val="-3"/>
        </w:rPr>
        <w:t xml:space="preserve"> </w:t>
      </w:r>
      <w:r w:rsidRPr="00BC3ABE">
        <w:t>ces</w:t>
      </w:r>
      <w:r w:rsidRPr="00BC3ABE">
        <w:rPr>
          <w:spacing w:val="-3"/>
        </w:rPr>
        <w:t xml:space="preserve"> </w:t>
      </w:r>
      <w:r w:rsidRPr="00BC3ABE">
        <w:t>lignes.</w:t>
      </w:r>
      <w:r w:rsidRPr="00BC3ABE">
        <w:rPr>
          <w:spacing w:val="40"/>
        </w:rPr>
        <w:t xml:space="preserve"> </w:t>
      </w:r>
      <w:r w:rsidRPr="00BC3ABE">
        <w:t>Un</w:t>
      </w:r>
      <w:r w:rsidRPr="00BC3ABE">
        <w:rPr>
          <w:spacing w:val="-3"/>
        </w:rPr>
        <w:t xml:space="preserve"> </w:t>
      </w:r>
      <w:r w:rsidRPr="00BC3ABE">
        <w:t>enfant</w:t>
      </w:r>
      <w:r w:rsidRPr="00BC3ABE">
        <w:rPr>
          <w:spacing w:val="-3"/>
        </w:rPr>
        <w:t xml:space="preserve"> </w:t>
      </w:r>
      <w:r w:rsidRPr="00BC3ABE">
        <w:t>qui</w:t>
      </w:r>
      <w:r w:rsidRPr="00BC3ABE">
        <w:rPr>
          <w:spacing w:val="-3"/>
        </w:rPr>
        <w:t xml:space="preserve"> </w:t>
      </w:r>
      <w:r w:rsidRPr="00BC3ABE">
        <w:t>aurait</w:t>
      </w:r>
      <w:r w:rsidRPr="00BC3ABE">
        <w:rPr>
          <w:spacing w:val="-3"/>
        </w:rPr>
        <w:t xml:space="preserve"> </w:t>
      </w:r>
      <w:r w:rsidRPr="00BC3ABE">
        <w:t>accompli</w:t>
      </w:r>
      <w:r w:rsidRPr="00BC3ABE">
        <w:rPr>
          <w:spacing w:val="-3"/>
        </w:rPr>
        <w:t xml:space="preserve"> </w:t>
      </w:r>
      <w:r w:rsidRPr="00BC3ABE">
        <w:t>de</w:t>
      </w:r>
      <w:r w:rsidRPr="00BC3ABE">
        <w:rPr>
          <w:spacing w:val="-3"/>
        </w:rPr>
        <w:t xml:space="preserve"> </w:t>
      </w:r>
      <w:r w:rsidRPr="00BC3ABE">
        <w:t xml:space="preserve">tels progrès durant ses premières années de vie serait considéré comme un </w:t>
      </w:r>
      <w:r w:rsidRPr="00BC3ABE">
        <w:rPr>
          <w:spacing w:val="-2"/>
          <w:w w:val="105"/>
        </w:rPr>
        <w:t>g</w:t>
      </w:r>
      <w:bookmarkStart w:id="802" w:name="_bookmark43"/>
      <w:bookmarkEnd w:id="802"/>
      <w:r w:rsidRPr="00BC3ABE">
        <w:rPr>
          <w:spacing w:val="-2"/>
          <w:w w:val="105"/>
        </w:rPr>
        <w:t>énie</w:t>
      </w:r>
      <w:ins w:id="803" w:author="Microsoft Office User" w:date="2025-07-28T05:17:00Z">
        <w:r w:rsidR="003E75BD">
          <w:rPr>
            <w:spacing w:val="-2"/>
            <w:w w:val="105"/>
          </w:rPr>
          <w:t xml:space="preserve"> précoce</w:t>
        </w:r>
      </w:ins>
      <w:r w:rsidRPr="00BC3ABE">
        <w:rPr>
          <w:rStyle w:val="FootnoteReference"/>
          <w:rFonts w:ascii="Times New Roman" w:hAnsi="Times New Roman" w:cs="Times New Roman"/>
          <w:spacing w:val="-2"/>
          <w:w w:val="105"/>
        </w:rPr>
        <w:footnoteReference w:id="39"/>
      </w:r>
      <w:r w:rsidRPr="00BC3ABE">
        <w:rPr>
          <w:spacing w:val="-2"/>
          <w:w w:val="105"/>
        </w:rPr>
        <w:t>.</w:t>
      </w:r>
    </w:p>
    <w:p w14:paraId="244F2EE3" w14:textId="77777777" w:rsidR="00E561EB" w:rsidRPr="00BC3ABE" w:rsidRDefault="00E561EB" w:rsidP="00E44AC1">
      <w:pPr>
        <w:pStyle w:val="Heading3"/>
        <w:spacing w:line="276" w:lineRule="auto"/>
        <w:jc w:val="both"/>
        <w:rPr>
          <w:rFonts w:ascii="Times New Roman" w:hAnsi="Times New Roman" w:cs="Times New Roman"/>
        </w:rPr>
      </w:pPr>
      <w:bookmarkStart w:id="804" w:name="_Toc25"/>
      <w:bookmarkStart w:id="805" w:name="_Toc193205411"/>
      <w:bookmarkStart w:id="806" w:name="_Toc201332063"/>
      <w:r w:rsidRPr="00BC3ABE">
        <w:rPr>
          <w:rFonts w:ascii="Times New Roman" w:hAnsi="Times New Roman" w:cs="Times New Roman"/>
        </w:rPr>
        <w:t>Une</w:t>
      </w:r>
      <w:r w:rsidRPr="00BC3ABE">
        <w:rPr>
          <w:rFonts w:ascii="Times New Roman" w:hAnsi="Times New Roman" w:cs="Times New Roman"/>
          <w:spacing w:val="-6"/>
        </w:rPr>
        <w:t xml:space="preserve"> </w:t>
      </w:r>
      <w:r w:rsidRPr="00BC3ABE">
        <w:rPr>
          <w:rFonts w:ascii="Times New Roman" w:hAnsi="Times New Roman" w:cs="Times New Roman"/>
        </w:rPr>
        <w:t>intelligence</w:t>
      </w:r>
      <w:r w:rsidRPr="00BC3ABE">
        <w:rPr>
          <w:rFonts w:ascii="Times New Roman" w:hAnsi="Times New Roman" w:cs="Times New Roman"/>
          <w:spacing w:val="-3"/>
        </w:rPr>
        <w:t xml:space="preserve"> </w:t>
      </w:r>
      <w:r w:rsidRPr="00BC3ABE">
        <w:rPr>
          <w:rFonts w:ascii="Times New Roman" w:hAnsi="Times New Roman" w:cs="Times New Roman"/>
        </w:rPr>
        <w:t>qui</w:t>
      </w:r>
      <w:r w:rsidRPr="00BC3ABE">
        <w:rPr>
          <w:rFonts w:ascii="Times New Roman" w:hAnsi="Times New Roman" w:cs="Times New Roman"/>
          <w:spacing w:val="-3"/>
        </w:rPr>
        <w:t xml:space="preserve"> </w:t>
      </w:r>
      <w:r w:rsidRPr="00BC3ABE">
        <w:rPr>
          <w:rFonts w:ascii="Times New Roman" w:hAnsi="Times New Roman" w:cs="Times New Roman"/>
        </w:rPr>
        <w:t>nous</w:t>
      </w:r>
      <w:r w:rsidRPr="00BC3ABE">
        <w:rPr>
          <w:rFonts w:ascii="Times New Roman" w:hAnsi="Times New Roman" w:cs="Times New Roman"/>
          <w:spacing w:val="-3"/>
        </w:rPr>
        <w:t xml:space="preserve"> </w:t>
      </w:r>
      <w:r w:rsidRPr="00BC3ABE">
        <w:rPr>
          <w:rFonts w:ascii="Times New Roman" w:hAnsi="Times New Roman" w:cs="Times New Roman"/>
        </w:rPr>
        <w:t>surpasse</w:t>
      </w:r>
      <w:r w:rsidRPr="00BC3ABE">
        <w:rPr>
          <w:rFonts w:ascii="Times New Roman" w:hAnsi="Times New Roman" w:cs="Times New Roman"/>
          <w:spacing w:val="-4"/>
        </w:rPr>
        <w:t xml:space="preserve"> </w:t>
      </w:r>
      <w:r w:rsidRPr="00BC3ABE">
        <w:rPr>
          <w:rFonts w:ascii="Times New Roman" w:hAnsi="Times New Roman" w:cs="Times New Roman"/>
        </w:rPr>
        <w:t>dans</w:t>
      </w:r>
      <w:r w:rsidRPr="00BC3ABE">
        <w:rPr>
          <w:rFonts w:ascii="Times New Roman" w:hAnsi="Times New Roman" w:cs="Times New Roman"/>
          <w:spacing w:val="-3"/>
        </w:rPr>
        <w:t xml:space="preserve"> </w:t>
      </w:r>
      <w:r w:rsidRPr="00BC3ABE">
        <w:rPr>
          <w:rFonts w:ascii="Times New Roman" w:hAnsi="Times New Roman" w:cs="Times New Roman"/>
        </w:rPr>
        <w:t>de</w:t>
      </w:r>
      <w:r w:rsidRPr="00BC3ABE">
        <w:rPr>
          <w:rFonts w:ascii="Times New Roman" w:hAnsi="Times New Roman" w:cs="Times New Roman"/>
          <w:spacing w:val="-3"/>
        </w:rPr>
        <w:t xml:space="preserve"> </w:t>
      </w:r>
      <w:r w:rsidRPr="00BC3ABE">
        <w:rPr>
          <w:rFonts w:ascii="Times New Roman" w:hAnsi="Times New Roman" w:cs="Times New Roman"/>
        </w:rPr>
        <w:t>nombreux</w:t>
      </w:r>
      <w:r w:rsidRPr="00BC3ABE">
        <w:rPr>
          <w:rFonts w:ascii="Times New Roman" w:hAnsi="Times New Roman" w:cs="Times New Roman"/>
          <w:spacing w:val="-3"/>
        </w:rPr>
        <w:t xml:space="preserve"> </w:t>
      </w:r>
      <w:r w:rsidRPr="00BC3ABE">
        <w:rPr>
          <w:rFonts w:ascii="Times New Roman" w:hAnsi="Times New Roman" w:cs="Times New Roman"/>
          <w:spacing w:val="-2"/>
        </w:rPr>
        <w:t>domaines</w:t>
      </w:r>
      <w:bookmarkEnd w:id="804"/>
      <w:bookmarkEnd w:id="805"/>
      <w:r w:rsidRPr="00BC3ABE">
        <w:rPr>
          <w:rFonts w:ascii="Times New Roman" w:hAnsi="Times New Roman" w:cs="Times New Roman"/>
        </w:rPr>
        <w:t>…</w:t>
      </w:r>
      <w:bookmarkEnd w:id="806"/>
    </w:p>
    <w:p w14:paraId="0CC68852" w14:textId="77777777" w:rsidR="00E561EB" w:rsidRPr="00BC3ABE" w:rsidRDefault="00E561EB" w:rsidP="00650F7C">
      <w:r w:rsidRPr="00BC3ABE">
        <w:t>Comment</w:t>
      </w:r>
      <w:r w:rsidRPr="00BC3ABE">
        <w:rPr>
          <w:spacing w:val="-4"/>
        </w:rPr>
        <w:t xml:space="preserve"> </w:t>
      </w:r>
      <w:r w:rsidRPr="00BC3ABE">
        <w:t>jauger</w:t>
      </w:r>
      <w:r w:rsidRPr="00BC3ABE">
        <w:rPr>
          <w:spacing w:val="-1"/>
        </w:rPr>
        <w:t xml:space="preserve"> </w:t>
      </w:r>
      <w:r w:rsidRPr="00BC3ABE">
        <w:t>la</w:t>
      </w:r>
      <w:r w:rsidRPr="00BC3ABE">
        <w:rPr>
          <w:spacing w:val="-1"/>
        </w:rPr>
        <w:t xml:space="preserve"> </w:t>
      </w:r>
      <w:r w:rsidRPr="00BC3ABE">
        <w:t>compétence</w:t>
      </w:r>
      <w:r w:rsidRPr="00BC3ABE">
        <w:rPr>
          <w:spacing w:val="-1"/>
        </w:rPr>
        <w:t xml:space="preserve"> </w:t>
      </w:r>
      <w:r w:rsidRPr="00BC3ABE">
        <w:t>réelle</w:t>
      </w:r>
      <w:r w:rsidRPr="00BC3ABE">
        <w:rPr>
          <w:spacing w:val="-2"/>
        </w:rPr>
        <w:t xml:space="preserve"> </w:t>
      </w:r>
      <w:r w:rsidRPr="00BC3ABE">
        <w:t>de</w:t>
      </w:r>
      <w:r w:rsidRPr="00BC3ABE">
        <w:rPr>
          <w:spacing w:val="-1"/>
        </w:rPr>
        <w:t xml:space="preserve"> </w:t>
      </w:r>
      <w:r w:rsidRPr="00BC3ABE">
        <w:t>ces</w:t>
      </w:r>
      <w:r w:rsidRPr="00BC3ABE">
        <w:rPr>
          <w:spacing w:val="-1"/>
        </w:rPr>
        <w:t xml:space="preserve"> </w:t>
      </w:r>
      <w:r w:rsidRPr="00BC3ABE">
        <w:t>modèles</w:t>
      </w:r>
      <w:r w:rsidRPr="00BC3ABE">
        <w:rPr>
          <w:spacing w:val="-1"/>
        </w:rPr>
        <w:t> </w:t>
      </w:r>
      <w:r w:rsidRPr="00BC3ABE">
        <w:rPr>
          <w:spacing w:val="-10"/>
        </w:rPr>
        <w:t>?</w:t>
      </w:r>
      <w:r w:rsidRPr="00BC3ABE">
        <w:t xml:space="preserve"> Le test d’intelligence le plus connu </w:t>
      </w:r>
      <w:r w:rsidRPr="00BC3ABE">
        <w:rPr>
          <w:color w:val="000000" w:themeColor="text1"/>
        </w:rPr>
        <w:t>pour</w:t>
      </w:r>
      <w:r w:rsidRPr="00BC3ABE">
        <w:rPr>
          <w:rStyle w:val="Hyperlink2"/>
          <w:rFonts w:cs="Times New Roman"/>
          <w:color w:val="000000" w:themeColor="text1"/>
        </w:rPr>
        <w:t xml:space="preserve"> </w:t>
      </w:r>
      <w:r w:rsidRPr="00BC3ABE">
        <w:t xml:space="preserve">une machine est </w:t>
      </w:r>
      <w:r w:rsidRPr="00BC3ABE">
        <w:rPr>
          <w:color w:val="000000" w:themeColor="text1"/>
        </w:rPr>
        <w:t>appelé test</w:t>
      </w:r>
      <w:r w:rsidRPr="00BC3ABE">
        <w:t xml:space="preserve"> de Turing, d’après </w:t>
      </w:r>
      <w:r w:rsidRPr="00BC3ABE">
        <w:rPr>
          <w:color w:val="000000" w:themeColor="text1"/>
        </w:rPr>
        <w:t>le</w:t>
      </w:r>
      <w:r w:rsidRPr="00BC3ABE">
        <w:t xml:space="preserve"> mathématicien de Bletchley Park qui </w:t>
      </w:r>
      <w:r w:rsidRPr="00BC3ABE">
        <w:rPr>
          <w:color w:val="000000" w:themeColor="text1"/>
        </w:rPr>
        <w:t>l’avait proposé sous le nom de</w:t>
      </w:r>
      <w:r w:rsidRPr="00BC3ABE">
        <w:rPr>
          <w:rStyle w:val="Hyperlink2"/>
          <w:rFonts w:cs="Times New Roman"/>
          <w:color w:val="000000" w:themeColor="text1"/>
        </w:rPr>
        <w:t xml:space="preserve"> </w:t>
      </w:r>
      <w:r w:rsidRPr="00BC3ABE">
        <w:rPr>
          <w:i/>
        </w:rPr>
        <w:t>jeu d’imitation</w:t>
      </w:r>
      <w:r w:rsidRPr="00BC3ABE">
        <w:t>.</w:t>
      </w:r>
    </w:p>
    <w:p w14:paraId="7CF247A4" w14:textId="40FB1F15" w:rsidR="00CB6283" w:rsidRPr="00BC3ABE" w:rsidRDefault="00E561EB" w:rsidP="00650F7C">
      <w:pPr>
        <w:rPr>
          <w:spacing w:val="-2"/>
        </w:rPr>
      </w:pPr>
      <w:r w:rsidRPr="00BC3ABE">
        <w:t xml:space="preserve">Ce test </w:t>
      </w:r>
      <w:r w:rsidRPr="00650F7C">
        <w:t>évalue en effet la capacité de la machine</w:t>
      </w:r>
      <w:r w:rsidRPr="00BC3ABE">
        <w:t xml:space="preserve"> </w:t>
      </w:r>
      <w:r w:rsidRPr="00BC3ABE">
        <w:rPr>
          <w:color w:val="000000" w:themeColor="text1"/>
        </w:rPr>
        <w:t>à</w:t>
      </w:r>
      <w:r w:rsidRPr="00BC3ABE">
        <w:t xml:space="preserve"> imiter l’homme</w:t>
      </w:r>
      <w:r w:rsidRPr="00BC3ABE">
        <w:rPr>
          <w:rStyle w:val="Hyperlink2"/>
          <w:rFonts w:cs="Times New Roman"/>
          <w:color w:val="000000" w:themeColor="text1"/>
        </w:rPr>
        <w:t xml:space="preserve">. </w:t>
      </w:r>
      <w:r w:rsidRPr="00BC3ABE">
        <w:rPr>
          <w:color w:val="000000" w:themeColor="text1"/>
        </w:rPr>
        <w:t>Un</w:t>
      </w:r>
      <w:r w:rsidRPr="00BC3ABE">
        <w:t xml:space="preserve"> interrogateur </w:t>
      </w:r>
      <w:r w:rsidRPr="00BC3ABE">
        <w:rPr>
          <w:color w:val="000000" w:themeColor="text1"/>
        </w:rPr>
        <w:t xml:space="preserve">est placé </w:t>
      </w:r>
      <w:r w:rsidRPr="00BC3ABE">
        <w:t xml:space="preserve">dans une salle </w:t>
      </w:r>
      <w:r w:rsidRPr="00BC3ABE">
        <w:rPr>
          <w:color w:val="000000" w:themeColor="text1"/>
        </w:rPr>
        <w:t>face à</w:t>
      </w:r>
      <w:r w:rsidRPr="00BC3ABE">
        <w:t xml:space="preserve"> deux interlocuteurs cachés derrière un paravent. L’interrogateur sait que ses interlocuteurs sont une machine et un humain, mais </w:t>
      </w:r>
      <w:r w:rsidRPr="00BC3ABE">
        <w:rPr>
          <w:color w:val="000000" w:themeColor="text1"/>
        </w:rPr>
        <w:t>ignore la position de chacun. Il peut interroger</w:t>
      </w:r>
      <w:r w:rsidRPr="00BC3ABE">
        <w:t xml:space="preserve"> ses deux interlocuteurs par des messages écrits pour démasquer la machine. </w:t>
      </w:r>
      <w:r w:rsidRPr="00BC3ABE">
        <w:rPr>
          <w:color w:val="000000" w:themeColor="text1"/>
        </w:rPr>
        <w:t>Si le juge</w:t>
      </w:r>
      <w:r w:rsidRPr="00BC3ABE">
        <w:t xml:space="preserve"> ne parvient pas à distinguer la machine de l’humain, </w:t>
      </w:r>
      <w:r w:rsidRPr="00BC3ABE">
        <w:rPr>
          <w:color w:val="000000" w:themeColor="text1"/>
        </w:rPr>
        <w:t xml:space="preserve">alors </w:t>
      </w:r>
      <w:r w:rsidRPr="00BC3ABE">
        <w:t xml:space="preserve">la machine </w:t>
      </w:r>
      <w:r w:rsidR="00633A11">
        <w:t>réussit</w:t>
      </w:r>
      <w:r w:rsidR="00633A11" w:rsidRPr="00BC3ABE">
        <w:rPr>
          <w:spacing w:val="-2"/>
        </w:rPr>
        <w:t xml:space="preserve"> </w:t>
      </w:r>
      <w:r w:rsidRPr="00BC3ABE">
        <w:t>le</w:t>
      </w:r>
      <w:r w:rsidRPr="00BC3ABE">
        <w:rPr>
          <w:spacing w:val="-2"/>
        </w:rPr>
        <w:t xml:space="preserve"> </w:t>
      </w:r>
      <w:r w:rsidRPr="00BC3ABE">
        <w:t>test.</w:t>
      </w:r>
    </w:p>
    <w:p w14:paraId="7B342866" w14:textId="0197AF7D" w:rsidR="00CB6283" w:rsidRPr="00BC3ABE" w:rsidRDefault="00E561EB" w:rsidP="00650F7C">
      <w:pPr>
        <w:rPr>
          <w:spacing w:val="-3"/>
        </w:rPr>
      </w:pPr>
      <w:r w:rsidRPr="00BC3ABE">
        <w:t>C</w:t>
      </w:r>
      <w:r w:rsidRPr="00BC3ABE">
        <w:rPr>
          <w:spacing w:val="-2"/>
        </w:rPr>
        <w:t xml:space="preserve">elui-ci </w:t>
      </w:r>
      <w:r w:rsidRPr="00BC3ABE">
        <w:t>ne</w:t>
      </w:r>
      <w:r w:rsidRPr="00BC3ABE">
        <w:rPr>
          <w:spacing w:val="-2"/>
        </w:rPr>
        <w:t xml:space="preserve"> </w:t>
      </w:r>
      <w:r w:rsidRPr="00BC3ABE">
        <w:rPr>
          <w:color w:val="000000" w:themeColor="text1"/>
        </w:rPr>
        <w:t>mesure</w:t>
      </w:r>
      <w:r w:rsidRPr="00BC3ABE">
        <w:rPr>
          <w:spacing w:val="-2"/>
        </w:rPr>
        <w:t xml:space="preserve"> cependant </w:t>
      </w:r>
      <w:r w:rsidRPr="00BC3ABE">
        <w:t>pas</w:t>
      </w:r>
      <w:r w:rsidRPr="00BC3ABE">
        <w:rPr>
          <w:spacing w:val="-2"/>
        </w:rPr>
        <w:t xml:space="preserve"> </w:t>
      </w:r>
      <w:r w:rsidRPr="00BC3ABE">
        <w:t>si</w:t>
      </w:r>
      <w:r w:rsidRPr="00BC3ABE">
        <w:rPr>
          <w:spacing w:val="-2"/>
        </w:rPr>
        <w:t xml:space="preserve"> </w:t>
      </w:r>
      <w:r w:rsidRPr="00BC3ABE">
        <w:rPr>
          <w:color w:val="000000" w:themeColor="text1"/>
        </w:rPr>
        <w:t>la machine possède</w:t>
      </w:r>
      <w:r w:rsidRPr="00BC3ABE">
        <w:rPr>
          <w:spacing w:val="-2"/>
        </w:rPr>
        <w:t xml:space="preserve"> </w:t>
      </w:r>
      <w:r w:rsidRPr="00BC3ABE">
        <w:t>une</w:t>
      </w:r>
      <w:r w:rsidRPr="00BC3ABE">
        <w:rPr>
          <w:spacing w:val="-2"/>
        </w:rPr>
        <w:t xml:space="preserve"> </w:t>
      </w:r>
      <w:r w:rsidRPr="00BC3ABE">
        <w:t>conscience,</w:t>
      </w:r>
      <w:r w:rsidRPr="00BC3ABE">
        <w:rPr>
          <w:spacing w:val="-2"/>
        </w:rPr>
        <w:t xml:space="preserve"> </w:t>
      </w:r>
      <w:r w:rsidRPr="00BC3ABE">
        <w:t>ni</w:t>
      </w:r>
      <w:r w:rsidRPr="00BC3ABE">
        <w:rPr>
          <w:spacing w:val="-2"/>
        </w:rPr>
        <w:t xml:space="preserve"> </w:t>
      </w:r>
      <w:r w:rsidRPr="00BC3ABE">
        <w:t>même</w:t>
      </w:r>
      <w:r w:rsidRPr="00BC3ABE">
        <w:rPr>
          <w:spacing w:val="-2"/>
        </w:rPr>
        <w:t xml:space="preserve"> </w:t>
      </w:r>
      <w:r w:rsidRPr="00BC3ABE">
        <w:t>des schémas de pensée similaires à ceux d’un hum</w:t>
      </w:r>
      <w:bookmarkStart w:id="807" w:name="_bookmark45"/>
      <w:bookmarkEnd w:id="807"/>
      <w:r w:rsidRPr="00BC3ABE">
        <w:t>ain</w:t>
      </w:r>
      <w:r w:rsidRPr="00BC3ABE">
        <w:rPr>
          <w:rStyle w:val="FootnoteReference"/>
          <w:rFonts w:ascii="Times New Roman" w:hAnsi="Times New Roman" w:cs="Times New Roman"/>
        </w:rPr>
        <w:footnoteReference w:id="40"/>
      </w:r>
      <w:r w:rsidRPr="00BC3ABE">
        <w:t xml:space="preserve"> ; il vérifie </w:t>
      </w:r>
      <w:r w:rsidRPr="00BC3ABE">
        <w:rPr>
          <w:color w:val="000000" w:themeColor="text1"/>
        </w:rPr>
        <w:t>seulement sa capacité à imiter les</w:t>
      </w:r>
      <w:r w:rsidRPr="00BC3ABE">
        <w:t xml:space="preserve"> interactions écrites d’un humain</w:t>
      </w:r>
      <w:r w:rsidRPr="00BC3ABE">
        <w:rPr>
          <w:color w:val="000000" w:themeColor="text1"/>
        </w:rPr>
        <w:t>. Néanmoins, cette capacité d’imitation embrasse</w:t>
      </w:r>
      <w:r w:rsidRPr="00BC3ABE">
        <w:t xml:space="preserve"> de nombreuses </w:t>
      </w:r>
      <w:del w:id="808" w:author="Microsoft Office User" w:date="2025-07-28T05:15:00Z">
        <w:r w:rsidRPr="00BC3ABE" w:rsidDel="00BD3914">
          <w:delText xml:space="preserve">capacités </w:delText>
        </w:r>
      </w:del>
      <w:ins w:id="809" w:author="Microsoft Office User" w:date="2025-07-28T05:15:00Z">
        <w:r w:rsidR="00BD3914">
          <w:t>compétences</w:t>
        </w:r>
        <w:r w:rsidR="00BD3914" w:rsidRPr="00BC3ABE">
          <w:t xml:space="preserve"> </w:t>
        </w:r>
      </w:ins>
      <w:r w:rsidRPr="00BC3ABE">
        <w:t xml:space="preserve">que nous attribuerions à de l’intelligence, </w:t>
      </w:r>
      <w:r w:rsidRPr="00BC3ABE">
        <w:rPr>
          <w:color w:val="000000" w:themeColor="text1"/>
        </w:rPr>
        <w:t>telles que</w:t>
      </w:r>
      <w:r w:rsidRPr="00BC3ABE">
        <w:t xml:space="preserve"> le bon sens, la </w:t>
      </w:r>
      <w:del w:id="810" w:author="Microsoft Office User" w:date="2025-07-28T05:15:00Z">
        <w:r w:rsidRPr="00BC3ABE" w:rsidDel="00BD3914">
          <w:delText xml:space="preserve">capacité </w:delText>
        </w:r>
      </w:del>
      <w:ins w:id="811" w:author="Microsoft Office User" w:date="2025-07-28T05:15:00Z">
        <w:r w:rsidR="00BD3914">
          <w:t>faculté</w:t>
        </w:r>
        <w:r w:rsidR="00BD3914" w:rsidRPr="00BC3ABE">
          <w:t xml:space="preserve"> </w:t>
        </w:r>
      </w:ins>
      <w:r w:rsidRPr="00BC3ABE">
        <w:t xml:space="preserve">à communiquer, à </w:t>
      </w:r>
      <w:r w:rsidRPr="00BC3ABE">
        <w:rPr>
          <w:color w:val="000000" w:themeColor="text1"/>
        </w:rPr>
        <w:t>résoudre diverses</w:t>
      </w:r>
      <w:r w:rsidRPr="00BC3ABE">
        <w:rPr>
          <w:spacing w:val="-3"/>
        </w:rPr>
        <w:t xml:space="preserve"> </w:t>
      </w:r>
      <w:r w:rsidRPr="0080673A">
        <w:t>questions, à mentir, à jouer une identité</w:t>
      </w:r>
      <w:r w:rsidRPr="00BC3ABE">
        <w:t>.</w:t>
      </w:r>
      <w:r w:rsidRPr="00BC3ABE">
        <w:rPr>
          <w:spacing w:val="-3"/>
        </w:rPr>
        <w:t xml:space="preserve"> </w:t>
      </w:r>
    </w:p>
    <w:p w14:paraId="50582956" w14:textId="5DF32EF3" w:rsidR="00E561EB" w:rsidRPr="00BC3ABE" w:rsidRDefault="00E561EB" w:rsidP="00650F7C">
      <w:r w:rsidRPr="00BC3ABE">
        <w:t>Il</w:t>
      </w:r>
      <w:r w:rsidRPr="00BC3ABE">
        <w:rPr>
          <w:spacing w:val="-3"/>
        </w:rPr>
        <w:t xml:space="preserve"> </w:t>
      </w:r>
      <w:r w:rsidRPr="00BC3ABE">
        <w:t>s’avère</w:t>
      </w:r>
      <w:r w:rsidRPr="00BC3ABE">
        <w:rPr>
          <w:spacing w:val="-3"/>
        </w:rPr>
        <w:t xml:space="preserve"> </w:t>
      </w:r>
      <w:r w:rsidRPr="00BC3ABE">
        <w:t>que</w:t>
      </w:r>
      <w:r w:rsidRPr="00BC3ABE">
        <w:rPr>
          <w:spacing w:val="-3"/>
        </w:rPr>
        <w:t xml:space="preserve"> </w:t>
      </w:r>
      <w:r w:rsidRPr="00BC3ABE">
        <w:t>GPT-4</w:t>
      </w:r>
      <w:r w:rsidRPr="00BC3ABE">
        <w:rPr>
          <w:spacing w:val="-3"/>
        </w:rPr>
        <w:t xml:space="preserve"> </w:t>
      </w:r>
      <w:r w:rsidRPr="00BC3ABE">
        <w:t>réussit</w:t>
      </w:r>
      <w:r w:rsidRPr="00BC3ABE">
        <w:rPr>
          <w:spacing w:val="-3"/>
        </w:rPr>
        <w:t xml:space="preserve"> </w:t>
      </w:r>
      <w:r w:rsidRPr="00BC3ABE">
        <w:t>le test de Turing</w:t>
      </w:r>
      <w:bookmarkStart w:id="812" w:name="_bookmark44"/>
      <w:bookmarkEnd w:id="812"/>
      <w:r w:rsidR="00633A11" w:rsidRPr="00BC3ABE">
        <w:rPr>
          <w:rStyle w:val="EndnoteReference"/>
          <w:rFonts w:ascii="Times New Roman" w:hAnsi="Times New Roman" w:cs="Times New Roman"/>
        </w:rPr>
        <w:endnoteReference w:id="12"/>
      </w:r>
      <w:r w:rsidR="00633A11" w:rsidRPr="00BC3ABE">
        <w:t> </w:t>
      </w:r>
      <w:r w:rsidRPr="00BC3ABE">
        <w:t xml:space="preserve">; cependant, ni celui-ci ni </w:t>
      </w:r>
      <w:r w:rsidRPr="00BC3ABE">
        <w:rPr>
          <w:color w:val="000000" w:themeColor="text1"/>
        </w:rPr>
        <w:t>les tests</w:t>
      </w:r>
      <w:r w:rsidRPr="00BC3ABE">
        <w:t xml:space="preserve"> de QI </w:t>
      </w:r>
      <w:r w:rsidR="00B66F39">
        <w:t>–</w:t>
      </w:r>
      <w:r w:rsidR="00633A11">
        <w:t> </w:t>
      </w:r>
      <w:r w:rsidRPr="00BC3ABE">
        <w:t xml:space="preserve">où </w:t>
      </w:r>
      <w:r w:rsidRPr="00BC3ABE">
        <w:rPr>
          <w:color w:val="000000" w:themeColor="text1"/>
        </w:rPr>
        <w:t>les modèles récents obtiennent</w:t>
      </w:r>
      <w:r w:rsidRPr="00BC3ABE">
        <w:t xml:space="preserve"> aussi de très bons </w:t>
      </w:r>
      <w:r w:rsidR="00633A11" w:rsidRPr="00BC3ABE">
        <w:t>scores</w:t>
      </w:r>
      <w:r w:rsidR="00633A11">
        <w:t> </w:t>
      </w:r>
      <w:r w:rsidR="00B66F39">
        <w:t>–</w:t>
      </w:r>
      <w:r w:rsidRPr="00BC3ABE">
        <w:t xml:space="preserve"> ne sont généralement considérés comme des mesures assez complètes de l’intelligence. </w:t>
      </w:r>
      <w:r w:rsidRPr="00BC3ABE">
        <w:rPr>
          <w:color w:val="000000" w:themeColor="text1"/>
        </w:rPr>
        <w:t>L’intelligence</w:t>
      </w:r>
      <w:r w:rsidRPr="00BC3ABE">
        <w:t xml:space="preserve"> est multidimensionnelle : linguistique, logique, spatiale.</w:t>
      </w:r>
    </w:p>
    <w:p w14:paraId="6136B82F" w14:textId="555D1889" w:rsidR="00E561EB" w:rsidRPr="00BC3ABE" w:rsidRDefault="00E561EB" w:rsidP="00650F7C">
      <w:r w:rsidRPr="00BC3ABE">
        <w:t xml:space="preserve">Prenons donc d’autres mesures : le rapport </w:t>
      </w:r>
      <w:r w:rsidRPr="0080673A">
        <w:t>technique publié par OpenAI pour accompagner la publication de GPT-4 compte des dizaines d’examens su</w:t>
      </w:r>
      <w:r w:rsidRPr="00BC3ABE">
        <w:t xml:space="preserve">r lesquels les chercheurs </w:t>
      </w:r>
      <w:r w:rsidRPr="00BC3ABE">
        <w:lastRenderedPageBreak/>
        <w:t xml:space="preserve">ont testé leurs modèles. Les résultats sont époustouflants : le modèle obtient des bons scores sur la plupart des examens publics américains, que ce soit l’équivalent du barreau, du </w:t>
      </w:r>
      <w:r w:rsidR="00633A11">
        <w:t>b</w:t>
      </w:r>
      <w:r w:rsidR="00633A11" w:rsidRPr="00BC3ABE">
        <w:t>ac</w:t>
      </w:r>
      <w:r w:rsidRPr="00BC3ABE">
        <w:rPr>
          <w:color w:val="000000" w:themeColor="text1"/>
        </w:rPr>
        <w:t>,</w:t>
      </w:r>
      <w:r w:rsidRPr="00BC3ABE">
        <w:t xml:space="preserve"> des concours de médecine. Il réussit même la première question d’une épreuve de physique du concours de Polytechnique ! Un</w:t>
      </w:r>
      <w:r w:rsidRPr="00BC3ABE">
        <w:rPr>
          <w:spacing w:val="-4"/>
        </w:rPr>
        <w:t xml:space="preserve"> </w:t>
      </w:r>
      <w:r w:rsidRPr="00BC3ABE">
        <w:t>autre</w:t>
      </w:r>
      <w:r w:rsidRPr="00BC3ABE">
        <w:rPr>
          <w:spacing w:val="-4"/>
        </w:rPr>
        <w:t xml:space="preserve"> </w:t>
      </w:r>
      <w:r w:rsidRPr="00BC3ABE">
        <w:t>travail</w:t>
      </w:r>
      <w:r w:rsidRPr="00BC3ABE">
        <w:rPr>
          <w:spacing w:val="-4"/>
        </w:rPr>
        <w:t xml:space="preserve"> </w:t>
      </w:r>
      <w:r w:rsidRPr="00BC3ABE">
        <w:t>de</w:t>
      </w:r>
      <w:r w:rsidRPr="00BC3ABE">
        <w:rPr>
          <w:spacing w:val="-4"/>
        </w:rPr>
        <w:t xml:space="preserve"> </w:t>
      </w:r>
      <w:r w:rsidRPr="00BC3ABE">
        <w:t>recherche</w:t>
      </w:r>
      <w:r w:rsidRPr="00BC3ABE">
        <w:rPr>
          <w:spacing w:val="-4"/>
        </w:rPr>
        <w:t xml:space="preserve"> </w:t>
      </w:r>
      <w:r w:rsidRPr="00BC3ABE">
        <w:t>a</w:t>
      </w:r>
      <w:r w:rsidRPr="00BC3ABE">
        <w:rPr>
          <w:spacing w:val="-4"/>
        </w:rPr>
        <w:t xml:space="preserve"> </w:t>
      </w:r>
      <w:r w:rsidRPr="00BC3ABE">
        <w:t>mesuré</w:t>
      </w:r>
      <w:r w:rsidRPr="00BC3ABE">
        <w:rPr>
          <w:spacing w:val="-4"/>
        </w:rPr>
        <w:t xml:space="preserve"> </w:t>
      </w:r>
      <w:r w:rsidRPr="00BC3ABE">
        <w:t>précisément</w:t>
      </w:r>
      <w:r w:rsidRPr="00BC3ABE">
        <w:rPr>
          <w:spacing w:val="-4"/>
        </w:rPr>
        <w:t xml:space="preserve"> </w:t>
      </w:r>
      <w:r w:rsidRPr="00BC3ABE">
        <w:t>le</w:t>
      </w:r>
      <w:r w:rsidRPr="00BC3ABE">
        <w:rPr>
          <w:spacing w:val="-4"/>
        </w:rPr>
        <w:t xml:space="preserve"> </w:t>
      </w:r>
      <w:r w:rsidRPr="00BC3ABE">
        <w:t>classement</w:t>
      </w:r>
      <w:r w:rsidRPr="00BC3ABE">
        <w:rPr>
          <w:spacing w:val="-4"/>
        </w:rPr>
        <w:t xml:space="preserve"> </w:t>
      </w:r>
      <w:r w:rsidRPr="00BC3ABE">
        <w:t>de</w:t>
      </w:r>
      <w:r w:rsidRPr="00BC3ABE">
        <w:rPr>
          <w:spacing w:val="-4"/>
        </w:rPr>
        <w:t xml:space="preserve"> </w:t>
      </w:r>
      <w:r w:rsidRPr="00BC3ABE">
        <w:t>GPT-4 au barreau américain : le modèle se classait dans le top 38</w:t>
      </w:r>
      <w:r w:rsidR="009A3A70">
        <w:t> %</w:t>
      </w:r>
      <w:r w:rsidRPr="00BC3ABE">
        <w:t xml:space="preserve"> des candidats hum</w:t>
      </w:r>
      <w:bookmarkStart w:id="817" w:name="_bookmark46"/>
      <w:bookmarkEnd w:id="817"/>
      <w:r w:rsidRPr="00BC3ABE">
        <w:t>ains</w:t>
      </w:r>
      <w:r w:rsidR="00581BBE" w:rsidRPr="00BC3ABE">
        <w:rPr>
          <w:rStyle w:val="EndnoteReference"/>
          <w:rFonts w:ascii="Times New Roman" w:hAnsi="Times New Roman" w:cs="Times New Roman"/>
        </w:rPr>
        <w:endnoteReference w:id="13"/>
      </w:r>
      <w:r w:rsidR="00581BBE" w:rsidRPr="00BC3ABE">
        <w:t>.</w:t>
      </w:r>
    </w:p>
    <w:p w14:paraId="0B44CB27" w14:textId="1122AD4F" w:rsidR="00E561EB" w:rsidRPr="00BC3ABE" w:rsidRDefault="00E561EB" w:rsidP="00650F7C">
      <w:r w:rsidRPr="00BC3ABE">
        <w:rPr>
          <w:color w:val="000000" w:themeColor="text1"/>
        </w:rPr>
        <w:t>Considérons</w:t>
      </w:r>
      <w:r w:rsidRPr="00BC3ABE">
        <w:t xml:space="preserve"> maintenant les compétences sociales. Comment les </w:t>
      </w:r>
      <w:r w:rsidRPr="00BC3ABE">
        <w:rPr>
          <w:color w:val="000000" w:themeColor="text1"/>
        </w:rPr>
        <w:t>évaluer ?</w:t>
      </w:r>
      <w:r w:rsidRPr="00BC3ABE">
        <w:t xml:space="preserve"> Les chercheurs ont imaginé </w:t>
      </w:r>
      <w:r w:rsidRPr="00BC3ABE">
        <w:rPr>
          <w:color w:val="000000" w:themeColor="text1"/>
        </w:rPr>
        <w:t xml:space="preserve">de </w:t>
      </w:r>
      <w:r w:rsidRPr="00BC3ABE">
        <w:t xml:space="preserve">faire jouer </w:t>
      </w:r>
      <w:r w:rsidRPr="00BC3ABE">
        <w:rPr>
          <w:color w:val="000000" w:themeColor="text1"/>
        </w:rPr>
        <w:t>le modèle</w:t>
      </w:r>
      <w:r w:rsidRPr="00BC3ABE">
        <w:t xml:space="preserve"> contre des humains au jeu de stratégie Diplomatie, où les joueurs </w:t>
      </w:r>
      <w:r w:rsidRPr="00BC3ABE">
        <w:rPr>
          <w:color w:val="000000" w:themeColor="text1"/>
        </w:rPr>
        <w:t>cherchent à</w:t>
      </w:r>
      <w:r w:rsidRPr="00BC3ABE">
        <w:t xml:space="preserve"> prendre le contrôle du continent européen </w:t>
      </w:r>
      <w:r w:rsidRPr="00BC3ABE">
        <w:rPr>
          <w:color w:val="000000" w:themeColor="text1"/>
        </w:rPr>
        <w:t>par</w:t>
      </w:r>
      <w:r w:rsidRPr="00BC3ABE">
        <w:rPr>
          <w:rStyle w:val="Hyperlink2"/>
          <w:rFonts w:cs="Times New Roman"/>
          <w:color w:val="000000" w:themeColor="text1"/>
        </w:rPr>
        <w:t xml:space="preserve"> </w:t>
      </w:r>
      <w:r w:rsidRPr="00650F7C">
        <w:t xml:space="preserve">des </w:t>
      </w:r>
      <w:r w:rsidRPr="00BC3ABE">
        <w:rPr>
          <w:color w:val="000000" w:themeColor="text1"/>
        </w:rPr>
        <w:t>alliances stratégiques. Le</w:t>
      </w:r>
      <w:r w:rsidRPr="00BC3ABE">
        <w:t xml:space="preserve"> modèle pouvait </w:t>
      </w:r>
      <w:r w:rsidRPr="00BC3ABE">
        <w:rPr>
          <w:color w:val="000000" w:themeColor="text1"/>
        </w:rPr>
        <w:t>communiquer</w:t>
      </w:r>
      <w:r w:rsidRPr="00BC3ABE">
        <w:t xml:space="preserve"> par la messagerie du jeu</w:t>
      </w:r>
      <w:r w:rsidRPr="00BC3ABE">
        <w:rPr>
          <w:rStyle w:val="Hyperlink2"/>
          <w:rFonts w:cs="Times New Roman"/>
          <w:color w:val="000000" w:themeColor="text1"/>
        </w:rPr>
        <w:t> </w:t>
      </w:r>
      <w:r w:rsidRPr="00BC3ABE">
        <w:rPr>
          <w:color w:val="000000" w:themeColor="text1"/>
        </w:rPr>
        <w:t>: il a su négocier habilement, nouer puis rompre</w:t>
      </w:r>
      <w:r w:rsidRPr="00BC3ABE">
        <w:t xml:space="preserve"> des alliances, </w:t>
      </w:r>
      <w:r w:rsidRPr="00BC3ABE">
        <w:rPr>
          <w:color w:val="000000" w:themeColor="text1"/>
        </w:rPr>
        <w:t xml:space="preserve">au point de </w:t>
      </w:r>
      <w:r w:rsidRPr="00BC3ABE">
        <w:t xml:space="preserve">se </w:t>
      </w:r>
      <w:r w:rsidRPr="00BC3ABE">
        <w:rPr>
          <w:color w:val="000000" w:themeColor="text1"/>
        </w:rPr>
        <w:t xml:space="preserve">classer parmi les </w:t>
      </w:r>
      <w:r w:rsidRPr="00BC3ABE">
        <w:t>meilleurs joueurs</w:t>
      </w:r>
      <w:r w:rsidR="00581BBE" w:rsidRPr="00BC3ABE">
        <w:rPr>
          <w:rStyle w:val="EndnoteReference"/>
          <w:rFonts w:ascii="Times New Roman" w:hAnsi="Times New Roman" w:cs="Times New Roman"/>
        </w:rPr>
        <w:endnoteReference w:id="14"/>
      </w:r>
      <w:r w:rsidR="00581BBE" w:rsidRPr="00BC3ABE">
        <w:t>.</w:t>
      </w:r>
    </w:p>
    <w:p w14:paraId="6932561B" w14:textId="70E49A1B" w:rsidR="00E561EB" w:rsidRPr="00BC3ABE" w:rsidRDefault="00E561EB" w:rsidP="00650F7C">
      <w:bookmarkStart w:id="818" w:name="_bookmark48"/>
      <w:bookmarkEnd w:id="818"/>
      <w:r w:rsidRPr="00BC3ABE">
        <w:rPr>
          <w:color w:val="000000" w:themeColor="text1"/>
        </w:rPr>
        <w:t>Rappelons enfin</w:t>
      </w:r>
      <w:r w:rsidRPr="00BC3ABE">
        <w:rPr>
          <w:spacing w:val="-3"/>
        </w:rPr>
        <w:t xml:space="preserve"> </w:t>
      </w:r>
      <w:r w:rsidRPr="00BC3ABE">
        <w:t>que</w:t>
      </w:r>
      <w:r w:rsidRPr="00BC3ABE">
        <w:rPr>
          <w:spacing w:val="-3"/>
        </w:rPr>
        <w:t xml:space="preserve"> </w:t>
      </w:r>
      <w:r w:rsidRPr="00BC3ABE">
        <w:t>ce</w:t>
      </w:r>
      <w:r w:rsidRPr="00BC3ABE">
        <w:rPr>
          <w:spacing w:val="-3"/>
        </w:rPr>
        <w:t xml:space="preserve"> </w:t>
      </w:r>
      <w:r w:rsidRPr="00BC3ABE">
        <w:t>modèle</w:t>
      </w:r>
      <w:r w:rsidRPr="00BC3ABE">
        <w:rPr>
          <w:spacing w:val="-3"/>
        </w:rPr>
        <w:t xml:space="preserve"> </w:t>
      </w:r>
      <w:r w:rsidRPr="00BC3ABE">
        <w:t>parle</w:t>
      </w:r>
      <w:r w:rsidRPr="00BC3ABE">
        <w:rPr>
          <w:spacing w:val="-3"/>
        </w:rPr>
        <w:t xml:space="preserve"> </w:t>
      </w:r>
      <w:r w:rsidRPr="00BC3ABE">
        <w:t>des</w:t>
      </w:r>
      <w:r w:rsidRPr="00BC3ABE">
        <w:rPr>
          <w:spacing w:val="-3"/>
        </w:rPr>
        <w:t xml:space="preserve"> </w:t>
      </w:r>
      <w:r w:rsidRPr="00BC3ABE">
        <w:t>dizaines</w:t>
      </w:r>
      <w:r w:rsidRPr="00BC3ABE">
        <w:rPr>
          <w:spacing w:val="-3"/>
        </w:rPr>
        <w:t xml:space="preserve"> </w:t>
      </w:r>
      <w:r w:rsidRPr="00BC3ABE">
        <w:t>de</w:t>
      </w:r>
      <w:r w:rsidRPr="00BC3ABE">
        <w:rPr>
          <w:spacing w:val="-3"/>
        </w:rPr>
        <w:t xml:space="preserve"> </w:t>
      </w:r>
      <w:r w:rsidRPr="00BC3ABE">
        <w:t>langues,</w:t>
      </w:r>
      <w:r w:rsidRPr="00BC3ABE">
        <w:rPr>
          <w:spacing w:val="-3"/>
        </w:rPr>
        <w:t xml:space="preserve"> </w:t>
      </w:r>
      <w:r w:rsidRPr="00BC3ABE">
        <w:t>ainsi</w:t>
      </w:r>
      <w:r w:rsidRPr="00BC3ABE">
        <w:rPr>
          <w:spacing w:val="-3"/>
        </w:rPr>
        <w:t xml:space="preserve"> </w:t>
      </w:r>
      <w:r w:rsidRPr="00BC3ABE">
        <w:t>que</w:t>
      </w:r>
      <w:r w:rsidRPr="00BC3ABE">
        <w:rPr>
          <w:spacing w:val="-3"/>
        </w:rPr>
        <w:t xml:space="preserve"> </w:t>
      </w:r>
      <w:r w:rsidRPr="00BC3ABE">
        <w:t>des dizaines de langages de programmation, et en passe de l’un</w:t>
      </w:r>
      <w:del w:id="819" w:author="Microsoft Office User" w:date="2025-07-28T05:17:00Z">
        <w:r w:rsidRPr="00BC3ABE" w:rsidDel="001D6C66">
          <w:delText>e</w:delText>
        </w:r>
      </w:del>
      <w:r w:rsidRPr="00BC3ABE">
        <w:t xml:space="preserve"> à l’autre sans aucune difficulté. Chacune de ces réussites serait considéré</w:t>
      </w:r>
      <w:r w:rsidR="009A3A70">
        <w:t>e</w:t>
      </w:r>
      <w:r w:rsidRPr="00BC3ABE">
        <w:t xml:space="preserve"> chez un humain comme un signe d’intelligence, leur maîtrise conjuguée est un véritable exploit</w:t>
      </w:r>
      <w:r w:rsidRPr="00BC3ABE">
        <w:rPr>
          <w:vertAlign w:val="superscript"/>
        </w:rPr>
        <w:footnoteReference w:id="41"/>
      </w:r>
      <w:r w:rsidRPr="00BC3ABE">
        <w:t>.</w:t>
      </w:r>
    </w:p>
    <w:p w14:paraId="4B1E39D3" w14:textId="788F8C3D" w:rsidR="00E561EB" w:rsidRPr="00BC3ABE" w:rsidRDefault="00E561EB" w:rsidP="00650F7C">
      <w:r w:rsidRPr="00BC3ABE">
        <w:t>Aujourd’hui, les performances des modèles atteignent un niveau tel qu’elles deviennent difficiles à évaluer. Lorsqu’ils publient un nouveau banc de test, les chercheurs ont généralement l’ambition qu’il soit particulièrement difficile à battre, c’est</w:t>
      </w:r>
      <w:r w:rsidR="009A3A70">
        <w:t>-à-</w:t>
      </w:r>
      <w:r w:rsidRPr="00BC3ABE">
        <w:t>dire que les meilleurs modèles ne parviennent pas à dépasser la performance humaine avant quelques années. Pourtant comme l’illustre la figure</w:t>
      </w:r>
      <w:r w:rsidR="009A3A70">
        <w:t> </w:t>
      </w:r>
      <w:r w:rsidRPr="00BC3ABE">
        <w:t>8, ces références sont surpassées de plus en plus rapidement, souvent en quelques mois seulement</w:t>
      </w:r>
      <w:r w:rsidRPr="00BC3ABE">
        <w:rPr>
          <w:vertAlign w:val="superscript"/>
        </w:rPr>
        <w:footnoteReference w:id="42"/>
      </w:r>
      <w:r w:rsidRPr="00BC3ABE">
        <w:t>.</w:t>
      </w:r>
    </w:p>
    <w:p w14:paraId="619D42B2" w14:textId="53357767" w:rsidR="00E561EB" w:rsidRPr="00BC3ABE" w:rsidRDefault="00595BBF" w:rsidP="001867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color w:val="000000" w:themeColor="text1"/>
          <w:sz w:val="26"/>
          <w:szCs w:val="26"/>
        </w:rPr>
        <w:pPrChange w:id="820" w:author="Microsoft Office User" w:date="2025-07-28T03:55: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PrChange>
      </w:pPr>
      <w:r>
        <w:rPr>
          <w:rFonts w:ascii="Times New Roman" w:hAnsi="Times New Roman" w:cs="Times New Roman"/>
          <w:noProof/>
          <w:color w:val="000000" w:themeColor="text1"/>
          <w:sz w:val="26"/>
          <w:szCs w:val="26"/>
          <w:lang w:eastAsia="fr-FR"/>
        </w:rPr>
        <w:lastRenderedPageBreak/>
        <w:drawing>
          <wp:inline distT="0" distB="0" distL="0" distR="0" wp14:anchorId="4420CAAA" wp14:editId="4073040B">
            <wp:extent cx="5847080" cy="2923540"/>
            <wp:effectExtent l="0" t="0" r="0" b="0"/>
            <wp:docPr id="14626508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50877" name="Picture 14626508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47080" cy="2923540"/>
                    </a:xfrm>
                    <a:prstGeom prst="rect">
                      <a:avLst/>
                    </a:prstGeom>
                  </pic:spPr>
                </pic:pic>
              </a:graphicData>
            </a:graphic>
          </wp:inline>
        </w:drawing>
      </w:r>
    </w:p>
    <w:p w14:paraId="3DFC13B9" w14:textId="4F83DB20" w:rsidR="00CB6283" w:rsidRDefault="00E561EB" w:rsidP="00650F7C">
      <w:pPr>
        <w:pStyle w:val="LGD"/>
      </w:pPr>
      <w:r w:rsidRPr="00650F7C">
        <w:rPr>
          <w:b/>
          <w:highlight w:val="yellow"/>
        </w:rPr>
        <w:t>Figure</w:t>
      </w:r>
      <w:r w:rsidRPr="00650F7C">
        <w:rPr>
          <w:b/>
          <w:color w:val="000000" w:themeColor="text1"/>
          <w:highlight w:val="yellow"/>
        </w:rPr>
        <w:t xml:space="preserve"> </w:t>
      </w:r>
      <w:ins w:id="821" w:author="Héloïse Mahé" w:date="2025-07-25T17:38:00Z">
        <w:r w:rsidR="00090DD8">
          <w:rPr>
            <w:b/>
            <w:highlight w:val="yellow"/>
          </w:rPr>
          <w:t>10</w:t>
        </w:r>
      </w:ins>
      <w:del w:id="822" w:author="Héloïse Mahé" w:date="2025-07-25T17:38:00Z">
        <w:r w:rsidRPr="00650F7C" w:rsidDel="00090DD8">
          <w:rPr>
            <w:b/>
            <w:highlight w:val="yellow"/>
          </w:rPr>
          <w:delText>8</w:delText>
        </w:r>
      </w:del>
      <w:r w:rsidR="00302810">
        <w:rPr>
          <w:b/>
        </w:rPr>
        <w:t>.</w:t>
      </w:r>
      <w:r w:rsidRPr="00650F7C">
        <w:rPr>
          <w:b/>
        </w:rPr>
        <w:t xml:space="preserve"> Différence de score entre le meilleur modèle d’IA</w:t>
      </w:r>
      <w:r w:rsidRPr="00650F7C">
        <w:rPr>
          <w:b/>
          <w:spacing w:val="-12"/>
        </w:rPr>
        <w:t xml:space="preserve"> </w:t>
      </w:r>
      <w:r w:rsidRPr="00650F7C">
        <w:rPr>
          <w:b/>
        </w:rPr>
        <w:t>et la référence humaine</w:t>
      </w:r>
      <w:r w:rsidRPr="00650F7C">
        <w:rPr>
          <w:b/>
          <w:color w:val="000000" w:themeColor="text1"/>
        </w:rPr>
        <w:t xml:space="preserve">. </w:t>
      </w:r>
      <w:r w:rsidRPr="003127FE">
        <w:rPr>
          <w:color w:val="000000" w:themeColor="text1"/>
        </w:rPr>
        <w:t>Les</w:t>
      </w:r>
      <w:r w:rsidRPr="00650F7C">
        <w:rPr>
          <w:spacing w:val="-4"/>
        </w:rPr>
        <w:t xml:space="preserve"> </w:t>
      </w:r>
      <w:r w:rsidRPr="00650F7C">
        <w:t>différents</w:t>
      </w:r>
      <w:r w:rsidRPr="00650F7C">
        <w:rPr>
          <w:spacing w:val="-4"/>
        </w:rPr>
        <w:t xml:space="preserve"> </w:t>
      </w:r>
      <w:r w:rsidRPr="00650F7C">
        <w:t>tests</w:t>
      </w:r>
      <w:r w:rsidRPr="00650F7C">
        <w:rPr>
          <w:spacing w:val="-4"/>
        </w:rPr>
        <w:t xml:space="preserve"> </w:t>
      </w:r>
      <w:r w:rsidRPr="00650F7C">
        <w:t>sont</w:t>
      </w:r>
      <w:r w:rsidRPr="00650F7C">
        <w:rPr>
          <w:spacing w:val="-4"/>
        </w:rPr>
        <w:t xml:space="preserve"> </w:t>
      </w:r>
      <w:r w:rsidRPr="003127FE">
        <w:rPr>
          <w:color w:val="000000" w:themeColor="text1"/>
        </w:rPr>
        <w:t>dépassés</w:t>
      </w:r>
      <w:r w:rsidRPr="00650F7C">
        <w:rPr>
          <w:spacing w:val="-4"/>
        </w:rPr>
        <w:t xml:space="preserve"> </w:t>
      </w:r>
      <w:r w:rsidRPr="00650F7C">
        <w:t>de</w:t>
      </w:r>
      <w:r w:rsidRPr="00650F7C">
        <w:rPr>
          <w:spacing w:val="-4"/>
        </w:rPr>
        <w:t xml:space="preserve"> </w:t>
      </w:r>
      <w:r w:rsidRPr="00650F7C">
        <w:t>plus</w:t>
      </w:r>
      <w:r w:rsidRPr="00650F7C">
        <w:rPr>
          <w:spacing w:val="-4"/>
        </w:rPr>
        <w:t xml:space="preserve"> </w:t>
      </w:r>
      <w:r w:rsidRPr="00650F7C">
        <w:t>en</w:t>
      </w:r>
      <w:r w:rsidRPr="00650F7C">
        <w:rPr>
          <w:spacing w:val="-4"/>
        </w:rPr>
        <w:t xml:space="preserve"> </w:t>
      </w:r>
      <w:r w:rsidRPr="00650F7C">
        <w:t>plus</w:t>
      </w:r>
      <w:r w:rsidRPr="00650F7C">
        <w:rPr>
          <w:spacing w:val="-4"/>
        </w:rPr>
        <w:t xml:space="preserve"> </w:t>
      </w:r>
      <w:r w:rsidRPr="00650F7C">
        <w:t>rapidement</w:t>
      </w:r>
      <w:r w:rsidRPr="00650F7C">
        <w:rPr>
          <w:spacing w:val="-4"/>
        </w:rPr>
        <w:t xml:space="preserve"> </w:t>
      </w:r>
      <w:r w:rsidRPr="00650F7C">
        <w:t>(Kiela</w:t>
      </w:r>
      <w:r w:rsidRPr="00650F7C">
        <w:rPr>
          <w:spacing w:val="-4"/>
        </w:rPr>
        <w:t xml:space="preserve"> </w:t>
      </w:r>
      <w:r w:rsidRPr="00650F7C">
        <w:t>et al.,</w:t>
      </w:r>
      <w:r w:rsidRPr="00650F7C">
        <w:rPr>
          <w:spacing w:val="-3"/>
        </w:rPr>
        <w:t xml:space="preserve"> </w:t>
      </w:r>
      <w:r w:rsidRPr="00650F7C">
        <w:t>«</w:t>
      </w:r>
      <w:r w:rsidRPr="00650F7C">
        <w:rPr>
          <w:spacing w:val="-2"/>
        </w:rPr>
        <w:t> </w:t>
      </w:r>
      <w:r w:rsidRPr="00650F7C">
        <w:t>Plotting</w:t>
      </w:r>
      <w:r w:rsidRPr="00650F7C">
        <w:rPr>
          <w:spacing w:val="-2"/>
        </w:rPr>
        <w:t xml:space="preserve"> </w:t>
      </w:r>
      <w:r w:rsidRPr="00650F7C">
        <w:t>Progress</w:t>
      </w:r>
      <w:r w:rsidRPr="00650F7C">
        <w:rPr>
          <w:spacing w:val="-2"/>
        </w:rPr>
        <w:t xml:space="preserve"> </w:t>
      </w:r>
      <w:r w:rsidRPr="00650F7C">
        <w:t>in</w:t>
      </w:r>
      <w:r w:rsidRPr="00650F7C">
        <w:rPr>
          <w:spacing w:val="-11"/>
        </w:rPr>
        <w:t xml:space="preserve"> </w:t>
      </w:r>
      <w:r w:rsidRPr="00650F7C">
        <w:t>AI</w:t>
      </w:r>
      <w:r w:rsidRPr="00650F7C">
        <w:rPr>
          <w:spacing w:val="-3"/>
        </w:rPr>
        <w:t> </w:t>
      </w:r>
      <w:r w:rsidRPr="00650F7C">
        <w:rPr>
          <w:spacing w:val="-5"/>
        </w:rPr>
        <w:t>»</w:t>
      </w:r>
      <w:r w:rsidR="00302810">
        <w:rPr>
          <w:spacing w:val="-5"/>
        </w:rPr>
        <w:t>, 2023</w:t>
      </w:r>
      <w:r w:rsidRPr="00650F7C">
        <w:rPr>
          <w:spacing w:val="-5"/>
        </w:rPr>
        <w:t>)</w:t>
      </w:r>
      <w:ins w:id="823" w:author="Microsoft Office User" w:date="2025-07-28T02:33:00Z">
        <w:r w:rsidR="00BF26CB">
          <w:rPr>
            <w:spacing w:val="-5"/>
          </w:rPr>
          <w:t>.</w:t>
        </w:r>
      </w:ins>
      <w:del w:id="824" w:author="Microsoft Office User" w:date="2025-07-28T02:32:00Z">
        <w:r w:rsidR="00DE0E08" w:rsidDel="00BF26CB">
          <w:rPr>
            <w:spacing w:val="-5"/>
          </w:rPr>
          <w:delText>.</w:delText>
        </w:r>
      </w:del>
      <w:bookmarkStart w:id="825" w:name="_Toc193205412"/>
      <w:ins w:id="826" w:author="Microsoft Office User" w:date="2025-07-27T14:49:00Z">
        <w:r w:rsidR="00B82E3F">
          <w:rPr>
            <w:spacing w:val="-5"/>
          </w:rPr>
          <w:t xml:space="preserve"> </w:t>
        </w:r>
      </w:ins>
    </w:p>
    <w:p w14:paraId="53AC59DC" w14:textId="1AFED9F4" w:rsidR="00E561EB" w:rsidRPr="00BC3ABE" w:rsidRDefault="00E561EB" w:rsidP="00E44AC1">
      <w:pPr>
        <w:pStyle w:val="Heading3"/>
        <w:spacing w:line="276" w:lineRule="auto"/>
        <w:ind w:left="0"/>
        <w:jc w:val="both"/>
        <w:rPr>
          <w:rFonts w:ascii="Times New Roman" w:hAnsi="Times New Roman" w:cs="Times New Roman"/>
        </w:rPr>
      </w:pPr>
      <w:bookmarkStart w:id="827" w:name="_Toc201332064"/>
      <w:r w:rsidRPr="00BC3ABE">
        <w:rPr>
          <w:rFonts w:ascii="Times New Roman" w:hAnsi="Times New Roman" w:cs="Times New Roman"/>
          <w:spacing w:val="-2"/>
        </w:rPr>
        <w:t>Des compétences pourtant limitées</w:t>
      </w:r>
      <w:bookmarkStart w:id="828" w:name="_Toc26"/>
      <w:r w:rsidRPr="00BC3ABE">
        <w:rPr>
          <w:rFonts w:ascii="Times New Roman" w:hAnsi="Times New Roman" w:cs="Times New Roman"/>
          <w:spacing w:val="-2"/>
        </w:rPr>
        <w:t> </w:t>
      </w:r>
      <w:r w:rsidRPr="00BC3ABE">
        <w:rPr>
          <w:rFonts w:ascii="Times New Roman" w:hAnsi="Times New Roman" w:cs="Times New Roman"/>
        </w:rPr>
        <w:t>:</w:t>
      </w:r>
      <w:r w:rsidRPr="00BC3ABE">
        <w:rPr>
          <w:rFonts w:ascii="Times New Roman" w:hAnsi="Times New Roman" w:cs="Times New Roman"/>
          <w:spacing w:val="-2"/>
        </w:rPr>
        <w:t xml:space="preserve"> </w:t>
      </w:r>
      <w:r w:rsidRPr="00BC3ABE">
        <w:rPr>
          <w:rFonts w:ascii="Times New Roman" w:hAnsi="Times New Roman" w:cs="Times New Roman"/>
        </w:rPr>
        <w:t>l’intelligence</w:t>
      </w:r>
      <w:r w:rsidRPr="00BC3ABE">
        <w:rPr>
          <w:rFonts w:ascii="Times New Roman" w:hAnsi="Times New Roman" w:cs="Times New Roman"/>
          <w:spacing w:val="-2"/>
        </w:rPr>
        <w:t xml:space="preserve"> </w:t>
      </w:r>
      <w:r w:rsidRPr="00BC3ABE">
        <w:rPr>
          <w:rFonts w:ascii="Times New Roman" w:hAnsi="Times New Roman" w:cs="Times New Roman"/>
        </w:rPr>
        <w:t>en</w:t>
      </w:r>
      <w:r w:rsidRPr="00BC3ABE">
        <w:rPr>
          <w:rFonts w:ascii="Times New Roman" w:hAnsi="Times New Roman" w:cs="Times New Roman"/>
          <w:spacing w:val="-3"/>
        </w:rPr>
        <w:t xml:space="preserve"> </w:t>
      </w:r>
      <w:r w:rsidRPr="00BC3ABE">
        <w:rPr>
          <w:rFonts w:ascii="Times New Roman" w:hAnsi="Times New Roman" w:cs="Times New Roman"/>
        </w:rPr>
        <w:t>dents</w:t>
      </w:r>
      <w:r w:rsidRPr="00BC3ABE">
        <w:rPr>
          <w:rFonts w:ascii="Times New Roman" w:hAnsi="Times New Roman" w:cs="Times New Roman"/>
          <w:spacing w:val="-3"/>
        </w:rPr>
        <w:t xml:space="preserve"> </w:t>
      </w:r>
      <w:r w:rsidRPr="00BC3ABE">
        <w:rPr>
          <w:rFonts w:ascii="Times New Roman" w:hAnsi="Times New Roman" w:cs="Times New Roman"/>
        </w:rPr>
        <w:t>de</w:t>
      </w:r>
      <w:r w:rsidRPr="00BC3ABE">
        <w:rPr>
          <w:rFonts w:ascii="Times New Roman" w:hAnsi="Times New Roman" w:cs="Times New Roman"/>
          <w:spacing w:val="-1"/>
        </w:rPr>
        <w:t xml:space="preserve"> </w:t>
      </w:r>
      <w:r w:rsidRPr="00BC3ABE">
        <w:rPr>
          <w:rFonts w:ascii="Times New Roman" w:hAnsi="Times New Roman" w:cs="Times New Roman"/>
          <w:spacing w:val="-4"/>
        </w:rPr>
        <w:t>scie</w:t>
      </w:r>
      <w:bookmarkEnd w:id="825"/>
      <w:bookmarkEnd w:id="827"/>
      <w:bookmarkEnd w:id="828"/>
    </w:p>
    <w:p w14:paraId="16003872" w14:textId="7846FC5F" w:rsidR="00E561EB" w:rsidRPr="00BC3ABE" w:rsidRDefault="00E561EB" w:rsidP="00650F7C">
      <w:r w:rsidRPr="00BC3ABE">
        <w:t xml:space="preserve">Il existe des points de similitude entre les raisonnements des modèles et </w:t>
      </w:r>
      <w:r w:rsidRPr="00BC3ABE">
        <w:rPr>
          <w:color w:val="000000" w:themeColor="text1"/>
        </w:rPr>
        <w:t>ceux</w:t>
      </w:r>
      <w:r w:rsidRPr="00BC3ABE">
        <w:t xml:space="preserve"> du raisonnement humain. Par exemple, Anthropic a </w:t>
      </w:r>
      <w:r w:rsidRPr="00BC3ABE">
        <w:rPr>
          <w:color w:val="000000" w:themeColor="text1"/>
        </w:rPr>
        <w:t>trouvé</w:t>
      </w:r>
      <w:r w:rsidRPr="00BC3ABE">
        <w:t xml:space="preserve"> dans les poids de son modèle Claude des milliers de concepts que nous connaissons, comme «</w:t>
      </w:r>
      <w:r w:rsidRPr="00BC3ABE">
        <w:rPr>
          <w:spacing w:val="-4"/>
        </w:rPr>
        <w:t> </w:t>
      </w:r>
      <w:r w:rsidRPr="00BC3ABE">
        <w:t>attractions touristiques</w:t>
      </w:r>
      <w:r w:rsidRPr="00BC3ABE">
        <w:rPr>
          <w:spacing w:val="-4"/>
        </w:rPr>
        <w:t> </w:t>
      </w:r>
      <w:r w:rsidRPr="00BC3ABE">
        <w:t>», «</w:t>
      </w:r>
      <w:r w:rsidRPr="00BC3ABE">
        <w:rPr>
          <w:spacing w:val="-3"/>
        </w:rPr>
        <w:t> </w:t>
      </w:r>
      <w:r w:rsidRPr="00BC3ABE">
        <w:t>parler arabe</w:t>
      </w:r>
      <w:r w:rsidRPr="00BC3ABE">
        <w:rPr>
          <w:spacing w:val="-3"/>
        </w:rPr>
        <w:t> </w:t>
      </w:r>
      <w:r w:rsidRPr="00BC3ABE">
        <w:t>», ou encore «</w:t>
      </w:r>
      <w:r w:rsidRPr="00BC3ABE">
        <w:rPr>
          <w:spacing w:val="-4"/>
        </w:rPr>
        <w:t> </w:t>
      </w:r>
      <w:r w:rsidRPr="00BC3ABE">
        <w:t>Golden Gate Bridge</w:t>
      </w:r>
      <w:r w:rsidRPr="00BC3ABE">
        <w:rPr>
          <w:spacing w:val="-4"/>
        </w:rPr>
        <w:t> </w:t>
      </w:r>
      <w:r w:rsidRPr="00BC3ABE">
        <w:t>» pour ce célèbre pont rouge vif de San Francisc</w:t>
      </w:r>
      <w:bookmarkStart w:id="829" w:name="_bookmark51"/>
      <w:bookmarkEnd w:id="829"/>
      <w:r w:rsidRPr="00BC3ABE">
        <w:t>o</w:t>
      </w:r>
      <w:r w:rsidR="00302810" w:rsidRPr="00BC3ABE">
        <w:rPr>
          <w:rStyle w:val="EndnoteReference"/>
          <w:rFonts w:ascii="Times New Roman" w:hAnsi="Times New Roman" w:cs="Times New Roman"/>
        </w:rPr>
        <w:endnoteReference w:id="15"/>
      </w:r>
      <w:r w:rsidR="00302810" w:rsidRPr="00BC3ABE">
        <w:t>.</w:t>
      </w:r>
      <w:r w:rsidRPr="00BC3ABE">
        <w:t xml:space="preserve"> Il est même possible d’activer à volonté ces concepts pour modifier les comportements du modèle, par exemple forcer les poids à s’activer au maximum dans le sens de «</w:t>
      </w:r>
      <w:r w:rsidRPr="00BC3ABE">
        <w:rPr>
          <w:spacing w:val="-3"/>
        </w:rPr>
        <w:t> </w:t>
      </w:r>
      <w:r w:rsidRPr="00BC3ABE">
        <w:t>Golden Gate Bridge</w:t>
      </w:r>
      <w:r w:rsidRPr="00BC3ABE">
        <w:rPr>
          <w:spacing w:val="-3"/>
        </w:rPr>
        <w:t> </w:t>
      </w:r>
      <w:r w:rsidRPr="00BC3ABE">
        <w:t>» pour que le modèle</w:t>
      </w:r>
      <w:r w:rsidRPr="00BC3ABE">
        <w:rPr>
          <w:spacing w:val="40"/>
        </w:rPr>
        <w:t xml:space="preserve"> </w:t>
      </w:r>
      <w:r w:rsidRPr="00BC3ABE">
        <w:t>*se prenne</w:t>
      </w:r>
      <w:bookmarkStart w:id="830" w:name="_bookmark50"/>
      <w:bookmarkEnd w:id="830"/>
      <w:r w:rsidRPr="00BC3ABE">
        <w:rPr>
          <w:color w:val="000000" w:themeColor="text1"/>
        </w:rPr>
        <w:t>*</w:t>
      </w:r>
      <w:r w:rsidRPr="00BC3ABE">
        <w:rPr>
          <w:rStyle w:val="FootnoteReference"/>
          <w:rFonts w:ascii="Times New Roman" w:hAnsi="Times New Roman" w:cs="Times New Roman"/>
        </w:rPr>
        <w:footnoteReference w:id="43"/>
      </w:r>
      <w:r w:rsidRPr="00BC3ABE">
        <w:t xml:space="preserve"> pour le Golden Gate Bridge. Cependant,</w:t>
      </w:r>
      <w:r w:rsidRPr="00BC3ABE">
        <w:rPr>
          <w:spacing w:val="-5"/>
        </w:rPr>
        <w:t xml:space="preserve"> </w:t>
      </w:r>
      <w:r w:rsidRPr="00BC3ABE">
        <w:t>l’*intelligence*</w:t>
      </w:r>
      <w:r w:rsidRPr="00BC3ABE">
        <w:rPr>
          <w:spacing w:val="-5"/>
        </w:rPr>
        <w:t xml:space="preserve"> </w:t>
      </w:r>
      <w:r w:rsidRPr="00BC3ABE">
        <w:t>dont</w:t>
      </w:r>
      <w:r w:rsidRPr="00BC3ABE">
        <w:rPr>
          <w:spacing w:val="-5"/>
        </w:rPr>
        <w:t xml:space="preserve"> </w:t>
      </w:r>
      <w:r w:rsidRPr="00BC3ABE">
        <w:t>font</w:t>
      </w:r>
      <w:r w:rsidRPr="00BC3ABE">
        <w:rPr>
          <w:spacing w:val="-5"/>
        </w:rPr>
        <w:t xml:space="preserve"> </w:t>
      </w:r>
      <w:r w:rsidRPr="00BC3ABE">
        <w:t>preuve</w:t>
      </w:r>
      <w:r w:rsidRPr="00BC3ABE">
        <w:rPr>
          <w:spacing w:val="-5"/>
        </w:rPr>
        <w:t xml:space="preserve"> </w:t>
      </w:r>
      <w:r w:rsidRPr="00BC3ABE">
        <w:t>les</w:t>
      </w:r>
      <w:r w:rsidRPr="00BC3ABE">
        <w:rPr>
          <w:spacing w:val="-5"/>
        </w:rPr>
        <w:t xml:space="preserve"> </w:t>
      </w:r>
      <w:r w:rsidRPr="00BC3ABE">
        <w:t>modèles</w:t>
      </w:r>
      <w:r w:rsidRPr="00BC3ABE">
        <w:rPr>
          <w:spacing w:val="-5"/>
        </w:rPr>
        <w:t xml:space="preserve"> </w:t>
      </w:r>
      <w:r w:rsidRPr="00BC3ABE">
        <w:t>reste</w:t>
      </w:r>
      <w:r w:rsidRPr="00BC3ABE">
        <w:rPr>
          <w:spacing w:val="-5"/>
        </w:rPr>
        <w:t xml:space="preserve"> </w:t>
      </w:r>
      <w:r w:rsidRPr="00BC3ABE">
        <w:t xml:space="preserve">certainement qualitativement différente de la nôtre, ne serait-ce </w:t>
      </w:r>
      <w:r w:rsidRPr="00BC3ABE">
        <w:rPr>
          <w:color w:val="000000" w:themeColor="text1"/>
        </w:rPr>
        <w:t>qu’à un</w:t>
      </w:r>
      <w:r w:rsidRPr="00BC3ABE">
        <w:t xml:space="preserve"> niveau </w:t>
      </w:r>
      <w:r w:rsidRPr="00BC3ABE">
        <w:rPr>
          <w:color w:val="000000" w:themeColor="text1"/>
        </w:rPr>
        <w:t xml:space="preserve">élémentaire </w:t>
      </w:r>
      <w:r w:rsidRPr="00BC3ABE">
        <w:t xml:space="preserve">du fait de la différence entre les neurones </w:t>
      </w:r>
      <w:r w:rsidRPr="00BC3ABE">
        <w:rPr>
          <w:color w:val="000000" w:themeColor="text1"/>
        </w:rPr>
        <w:t>artificiels</w:t>
      </w:r>
      <w:r w:rsidRPr="00BC3ABE">
        <w:t xml:space="preserve"> et </w:t>
      </w:r>
      <w:r w:rsidRPr="00BC3ABE">
        <w:rPr>
          <w:color w:val="000000" w:themeColor="text1"/>
        </w:rPr>
        <w:t>les neurones</w:t>
      </w:r>
      <w:r w:rsidRPr="00BC3ABE">
        <w:t xml:space="preserve"> humains.</w:t>
      </w:r>
    </w:p>
    <w:p w14:paraId="327CCCE3" w14:textId="024FD65C" w:rsidR="00561DC7" w:rsidRDefault="00E561EB" w:rsidP="00650F7C">
      <w:r w:rsidRPr="00BC3ABE">
        <w:t>À</w:t>
      </w:r>
      <w:r w:rsidRPr="00BC3ABE">
        <w:rPr>
          <w:spacing w:val="50"/>
          <w:w w:val="150"/>
        </w:rPr>
        <w:t xml:space="preserve"> </w:t>
      </w:r>
      <w:r w:rsidRPr="00BC3ABE">
        <w:t>un niveau</w:t>
      </w:r>
      <w:r w:rsidRPr="00BC3ABE">
        <w:rPr>
          <w:color w:val="000000" w:themeColor="text1"/>
        </w:rPr>
        <w:t xml:space="preserve"> plus élevé</w:t>
      </w:r>
      <w:r w:rsidRPr="00BC3ABE">
        <w:t>,</w:t>
      </w:r>
      <w:r w:rsidRPr="00BC3ABE">
        <w:rPr>
          <w:spacing w:val="64"/>
          <w:w w:val="150"/>
        </w:rPr>
        <w:t xml:space="preserve"> </w:t>
      </w:r>
      <w:r w:rsidRPr="00BC3ABE">
        <w:t>quelles</w:t>
      </w:r>
      <w:r w:rsidRPr="00BC3ABE">
        <w:rPr>
          <w:spacing w:val="64"/>
          <w:w w:val="150"/>
        </w:rPr>
        <w:t xml:space="preserve"> </w:t>
      </w:r>
      <w:r w:rsidRPr="00BC3ABE">
        <w:t>sont</w:t>
      </w:r>
      <w:r w:rsidRPr="00BC3ABE">
        <w:rPr>
          <w:spacing w:val="64"/>
          <w:w w:val="150"/>
        </w:rPr>
        <w:t xml:space="preserve"> </w:t>
      </w:r>
      <w:r w:rsidRPr="00BC3ABE">
        <w:t>les</w:t>
      </w:r>
      <w:r w:rsidRPr="00BC3ABE">
        <w:rPr>
          <w:spacing w:val="64"/>
          <w:w w:val="150"/>
        </w:rPr>
        <w:t xml:space="preserve"> </w:t>
      </w:r>
      <w:r w:rsidRPr="00BC3ABE">
        <w:t>différences</w:t>
      </w:r>
      <w:r w:rsidRPr="00BC3ABE">
        <w:rPr>
          <w:spacing w:val="64"/>
          <w:w w:val="150"/>
        </w:rPr>
        <w:t xml:space="preserve"> </w:t>
      </w:r>
      <w:r w:rsidRPr="00BC3ABE">
        <w:t>qualitatives</w:t>
      </w:r>
      <w:r w:rsidRPr="00BC3ABE">
        <w:rPr>
          <w:spacing w:val="64"/>
          <w:w w:val="150"/>
        </w:rPr>
        <w:t xml:space="preserve"> </w:t>
      </w:r>
      <w:r w:rsidRPr="00BC3ABE">
        <w:t>dans</w:t>
      </w:r>
      <w:r w:rsidRPr="00BC3ABE">
        <w:rPr>
          <w:spacing w:val="65"/>
          <w:w w:val="150"/>
        </w:rPr>
        <w:t xml:space="preserve"> </w:t>
      </w:r>
      <w:r w:rsidRPr="00BC3ABE">
        <w:rPr>
          <w:spacing w:val="-5"/>
        </w:rPr>
        <w:t xml:space="preserve">le </w:t>
      </w:r>
      <w:r w:rsidRPr="00BC3ABE">
        <w:t>*raisonnement*?</w:t>
      </w:r>
      <w:r w:rsidR="00073648">
        <w:t xml:space="preserve"> Il est frappant de constater à quel point des tâches simples pour nous peuvent être difficiles pour les modèles.</w:t>
      </w:r>
      <w:r w:rsidR="00561DC7">
        <w:t xml:space="preserve"> Par exemple, </w:t>
      </w:r>
      <w:r w:rsidR="00891128">
        <w:t>si on donne à un modèle d’IA</w:t>
      </w:r>
      <w:r w:rsidR="00561DC7">
        <w:t xml:space="preserve"> ces deux tâches</w:t>
      </w:r>
      <w:r w:rsidR="00891128">
        <w:t>, laquelle sera la plus facile à résoudre à votre avis ?</w:t>
      </w:r>
    </w:p>
    <w:p w14:paraId="66D9FFFA" w14:textId="77777777" w:rsidR="00561DC7" w:rsidRDefault="00561DC7" w:rsidP="00E44AC1">
      <w:pPr>
        <w:pStyle w:val="BodyText"/>
        <w:ind w:left="0" w:right="0"/>
        <w:rPr>
          <w:rFonts w:ascii="Times New Roman" w:hAnsi="Times New Roman" w:cs="Times New Roman"/>
        </w:rPr>
      </w:pPr>
    </w:p>
    <w:p w14:paraId="0C0FA139" w14:textId="5B687AF6" w:rsidR="00561DC7" w:rsidRPr="0072101B" w:rsidRDefault="00561DC7" w:rsidP="003175A3">
      <w:pPr>
        <w:pStyle w:val="INTERFACE"/>
        <w:rPr>
          <w:rFonts w:ascii="Helvetica Neue" w:hAnsi="Helvetica Neue" w:cs="Calibri"/>
          <w:rPrChange w:id="831" w:author="Microsoft Office User" w:date="2025-07-25T03:19:00Z">
            <w:rPr>
              <w:rFonts w:ascii="Calibri" w:hAnsi="Calibri" w:cs="Calibri"/>
            </w:rPr>
          </w:rPrChange>
        </w:rPr>
      </w:pPr>
      <w:r w:rsidRPr="0072101B">
        <w:rPr>
          <w:rFonts w:ascii="Helvetica Neue" w:hAnsi="Helvetica Neue" w:cs="Calibri"/>
          <w:rPrChange w:id="832" w:author="Microsoft Office User" w:date="2025-07-25T03:19:00Z">
            <w:rPr>
              <w:rFonts w:ascii="Calibri" w:hAnsi="Calibri" w:cs="Calibri"/>
            </w:rPr>
          </w:rPrChange>
        </w:rPr>
        <w:lastRenderedPageBreak/>
        <w:t>A</w:t>
      </w:r>
      <w:r w:rsidR="00891128" w:rsidRPr="0072101B">
        <w:rPr>
          <w:rFonts w:ascii="Helvetica Neue" w:hAnsi="Helvetica Neue" w:cs="Calibri"/>
          <w:rPrChange w:id="833" w:author="Microsoft Office User" w:date="2025-07-25T03:19:00Z">
            <w:rPr>
              <w:rFonts w:ascii="Calibri" w:hAnsi="Calibri" w:cs="Calibri"/>
            </w:rPr>
          </w:rPrChange>
        </w:rPr>
        <w:t> :</w:t>
      </w:r>
    </w:p>
    <w:p w14:paraId="628A60EE" w14:textId="5AB76311" w:rsidR="00561DC7" w:rsidRPr="0072101B" w:rsidRDefault="00561DC7" w:rsidP="003175A3">
      <w:pPr>
        <w:pStyle w:val="INTERFACE"/>
        <w:rPr>
          <w:rFonts w:ascii="Helvetica Neue" w:hAnsi="Helvetica Neue" w:cs="Calibri"/>
          <w:rPrChange w:id="834" w:author="Microsoft Office User" w:date="2025-07-25T03:19:00Z">
            <w:rPr>
              <w:rFonts w:ascii="Calibri" w:hAnsi="Calibri" w:cs="Calibri"/>
            </w:rPr>
          </w:rPrChange>
        </w:rPr>
      </w:pPr>
      <w:r w:rsidRPr="0072101B">
        <w:rPr>
          <w:rFonts w:ascii="Helvetica Neue" w:hAnsi="Helvetica Neue" w:cs="Calibri"/>
          <w:rPrChange w:id="835" w:author="Microsoft Office User" w:date="2025-07-25T03:19:00Z">
            <w:rPr>
              <w:rFonts w:ascii="Calibri" w:hAnsi="Calibri" w:cs="Calibri"/>
            </w:rPr>
          </w:rPrChange>
        </w:rPr>
        <w:t>« Voici la configuration initiale d’une planche de morpion :</w:t>
      </w:r>
    </w:p>
    <w:p w14:paraId="30057789" w14:textId="564CBE4C" w:rsidR="00561DC7" w:rsidRPr="0072101B" w:rsidRDefault="00561DC7" w:rsidP="003175A3">
      <w:pPr>
        <w:pStyle w:val="INTERFACE"/>
        <w:rPr>
          <w:rFonts w:ascii="Helvetica Neue" w:hAnsi="Helvetica Neue" w:cs="Calibri"/>
          <w:rPrChange w:id="836" w:author="Microsoft Office User" w:date="2025-07-25T03:19:00Z">
            <w:rPr>
              <w:rFonts w:ascii="Calibri" w:hAnsi="Calibri" w:cs="Calibri"/>
            </w:rPr>
          </w:rPrChange>
        </w:rPr>
      </w:pPr>
      <w:r w:rsidRPr="0072101B">
        <w:rPr>
          <w:rFonts w:ascii="Helvetica Neue" w:hAnsi="Helvetica Neue" w:cs="Calibri"/>
          <w:rPrChange w:id="837" w:author="Microsoft Office User" w:date="2025-07-25T03:19:00Z">
            <w:rPr>
              <w:rFonts w:ascii="Calibri" w:hAnsi="Calibri" w:cs="Calibri"/>
            </w:rPr>
          </w:rPrChange>
        </w:rPr>
        <w:t xml:space="preserve">    |   </w:t>
      </w:r>
      <w:r w:rsidR="00864560" w:rsidRPr="0072101B">
        <w:rPr>
          <w:rFonts w:ascii="Helvetica Neue" w:hAnsi="Helvetica Neue" w:cs="Calibri"/>
          <w:rPrChange w:id="838" w:author="Microsoft Office User" w:date="2025-07-25T03:19:00Z">
            <w:rPr>
              <w:rFonts w:ascii="Calibri" w:hAnsi="Calibri" w:cs="Calibri"/>
            </w:rPr>
          </w:rPrChange>
        </w:rPr>
        <w:t xml:space="preserve"> </w:t>
      </w:r>
      <w:r w:rsidRPr="0072101B">
        <w:rPr>
          <w:rFonts w:ascii="Helvetica Neue" w:hAnsi="Helvetica Neue" w:cs="Calibri"/>
          <w:rPrChange w:id="839" w:author="Microsoft Office User" w:date="2025-07-25T03:19:00Z">
            <w:rPr>
              <w:rFonts w:ascii="Calibri" w:hAnsi="Calibri" w:cs="Calibri"/>
            </w:rPr>
          </w:rPrChange>
        </w:rPr>
        <w:t xml:space="preserve"> | O</w:t>
      </w:r>
    </w:p>
    <w:p w14:paraId="0AEB1D17" w14:textId="3D051BD5" w:rsidR="00561DC7" w:rsidRPr="0072101B" w:rsidRDefault="00561DC7" w:rsidP="003175A3">
      <w:pPr>
        <w:pStyle w:val="INTERFACE"/>
        <w:rPr>
          <w:rFonts w:ascii="Helvetica Neue" w:hAnsi="Helvetica Neue" w:cs="Calibri"/>
          <w:rPrChange w:id="840" w:author="Microsoft Office User" w:date="2025-07-25T03:19:00Z">
            <w:rPr>
              <w:rFonts w:ascii="Calibri" w:hAnsi="Calibri" w:cs="Calibri"/>
            </w:rPr>
          </w:rPrChange>
        </w:rPr>
      </w:pPr>
      <w:r w:rsidRPr="0072101B">
        <w:rPr>
          <w:rFonts w:ascii="Helvetica Neue" w:hAnsi="Helvetica Neue" w:cs="Calibri"/>
          <w:rPrChange w:id="841" w:author="Microsoft Office User" w:date="2025-07-25T03:19:00Z">
            <w:rPr>
              <w:rFonts w:ascii="Calibri" w:hAnsi="Calibri" w:cs="Calibri"/>
            </w:rPr>
          </w:rPrChange>
        </w:rPr>
        <w:t xml:space="preserve">    | O | X</w:t>
      </w:r>
    </w:p>
    <w:p w14:paraId="080995B8" w14:textId="49583AED" w:rsidR="00561DC7" w:rsidRPr="0072101B" w:rsidRDefault="00864560" w:rsidP="003175A3">
      <w:pPr>
        <w:pStyle w:val="INTERFACE"/>
        <w:rPr>
          <w:rFonts w:ascii="Helvetica Neue" w:hAnsi="Helvetica Neue" w:cs="Calibri"/>
          <w:rPrChange w:id="842" w:author="Microsoft Office User" w:date="2025-07-25T03:19:00Z">
            <w:rPr>
              <w:rFonts w:ascii="Calibri" w:hAnsi="Calibri" w:cs="Calibri"/>
            </w:rPr>
          </w:rPrChange>
        </w:rPr>
      </w:pPr>
      <w:r w:rsidRPr="0072101B">
        <w:rPr>
          <w:rFonts w:ascii="Helvetica Neue" w:hAnsi="Helvetica Neue" w:cs="Calibri"/>
          <w:rPrChange w:id="843" w:author="Microsoft Office User" w:date="2025-07-25T03:19:00Z">
            <w:rPr>
              <w:rFonts w:ascii="Calibri" w:hAnsi="Calibri" w:cs="Calibri"/>
            </w:rPr>
          </w:rPrChange>
        </w:rPr>
        <w:t xml:space="preserve"> </w:t>
      </w:r>
      <w:r w:rsidR="00561DC7" w:rsidRPr="0072101B">
        <w:rPr>
          <w:rFonts w:ascii="Helvetica Neue" w:hAnsi="Helvetica Neue" w:cs="Calibri"/>
          <w:rPrChange w:id="844" w:author="Microsoft Office User" w:date="2025-07-25T03:19:00Z">
            <w:rPr>
              <w:rFonts w:ascii="Calibri" w:hAnsi="Calibri" w:cs="Calibri"/>
            </w:rPr>
          </w:rPrChange>
        </w:rPr>
        <w:t>X |     | X</w:t>
      </w:r>
    </w:p>
    <w:p w14:paraId="5B20654A" w14:textId="56CAD637" w:rsidR="00561DC7" w:rsidRPr="0072101B" w:rsidRDefault="00561DC7" w:rsidP="003175A3">
      <w:pPr>
        <w:pStyle w:val="INTERFACE"/>
        <w:rPr>
          <w:rFonts w:ascii="Helvetica Neue" w:hAnsi="Helvetica Neue" w:cs="Calibri"/>
          <w:rPrChange w:id="845" w:author="Microsoft Office User" w:date="2025-07-25T03:19:00Z">
            <w:rPr>
              <w:rFonts w:ascii="Calibri" w:hAnsi="Calibri" w:cs="Calibri"/>
            </w:rPr>
          </w:rPrChange>
        </w:rPr>
      </w:pPr>
      <w:r w:rsidRPr="0072101B">
        <w:rPr>
          <w:rFonts w:ascii="Helvetica Neue" w:hAnsi="Helvetica Neue" w:cs="Calibri"/>
          <w:rPrChange w:id="846" w:author="Microsoft Office User" w:date="2025-07-25T03:19:00Z">
            <w:rPr>
              <w:rFonts w:ascii="Calibri" w:hAnsi="Calibri" w:cs="Calibri"/>
            </w:rPr>
          </w:rPrChange>
        </w:rPr>
        <w:t>Quel coup suivant devrait jouer O pour avoir une chance de gagner ? »</w:t>
      </w:r>
    </w:p>
    <w:p w14:paraId="3E88F225" w14:textId="26BE3A14" w:rsidR="00561DC7" w:rsidRPr="0072101B" w:rsidRDefault="00561DC7" w:rsidP="003175A3">
      <w:pPr>
        <w:pStyle w:val="INTERFACE"/>
        <w:rPr>
          <w:rFonts w:ascii="Helvetica Neue" w:hAnsi="Helvetica Neue" w:cs="Calibri"/>
          <w:rPrChange w:id="847" w:author="Microsoft Office User" w:date="2025-07-25T03:19:00Z">
            <w:rPr>
              <w:rFonts w:ascii="Calibri" w:hAnsi="Calibri" w:cs="Calibri"/>
            </w:rPr>
          </w:rPrChange>
        </w:rPr>
      </w:pPr>
    </w:p>
    <w:p w14:paraId="6AC6D36D" w14:textId="48C1DDBC" w:rsidR="00561DC7" w:rsidRPr="0072101B" w:rsidRDefault="00561DC7" w:rsidP="003175A3">
      <w:pPr>
        <w:pStyle w:val="INTERFACE"/>
        <w:rPr>
          <w:rFonts w:ascii="Helvetica Neue" w:hAnsi="Helvetica Neue" w:cs="Calibri"/>
          <w:rPrChange w:id="848" w:author="Microsoft Office User" w:date="2025-07-25T03:19:00Z">
            <w:rPr>
              <w:rFonts w:ascii="Calibri" w:hAnsi="Calibri" w:cs="Calibri"/>
            </w:rPr>
          </w:rPrChange>
        </w:rPr>
      </w:pPr>
      <w:r w:rsidRPr="0072101B">
        <w:rPr>
          <w:rFonts w:ascii="Helvetica Neue" w:hAnsi="Helvetica Neue" w:cs="Calibri"/>
          <w:rPrChange w:id="849" w:author="Microsoft Office User" w:date="2025-07-25T03:19:00Z">
            <w:rPr>
              <w:rFonts w:ascii="Calibri" w:hAnsi="Calibri" w:cs="Calibri"/>
            </w:rPr>
          </w:rPrChange>
        </w:rPr>
        <w:t>Et B :</w:t>
      </w:r>
    </w:p>
    <w:p w14:paraId="4A328D70" w14:textId="3B9AC0C1" w:rsidR="00891128" w:rsidRPr="0072101B" w:rsidRDefault="00561DC7" w:rsidP="003175A3">
      <w:pPr>
        <w:pStyle w:val="INTERFACE"/>
        <w:rPr>
          <w:rFonts w:ascii="Helvetica Neue" w:hAnsi="Helvetica Neue"/>
          <w:rPrChange w:id="850" w:author="Microsoft Office User" w:date="2025-07-25T03:19:00Z">
            <w:rPr/>
          </w:rPrChange>
        </w:rPr>
      </w:pPr>
      <w:r w:rsidRPr="0072101B">
        <w:rPr>
          <w:rFonts w:ascii="Helvetica Neue" w:hAnsi="Helvetica Neue" w:cs="Calibri"/>
          <w:rPrChange w:id="851" w:author="Microsoft Office User" w:date="2025-07-25T03:19:00Z">
            <w:rPr>
              <w:rFonts w:ascii="Calibri" w:hAnsi="Calibri" w:cs="Calibri"/>
            </w:rPr>
          </w:rPrChange>
        </w:rPr>
        <w:t>« Écris</w:t>
      </w:r>
      <w:r w:rsidR="00CB6283" w:rsidRPr="0072101B">
        <w:rPr>
          <w:rFonts w:ascii="Helvetica Neue" w:hAnsi="Helvetica Neue" w:cs="Calibri"/>
          <w:rPrChange w:id="852" w:author="Microsoft Office User" w:date="2025-07-25T03:19:00Z">
            <w:rPr>
              <w:rFonts w:ascii="Calibri" w:hAnsi="Calibri" w:cs="Calibri"/>
            </w:rPr>
          </w:rPrChange>
        </w:rPr>
        <w:t xml:space="preserve"> en</w:t>
      </w:r>
      <w:r w:rsidRPr="0072101B">
        <w:rPr>
          <w:rFonts w:ascii="Helvetica Neue" w:hAnsi="Helvetica Neue" w:cs="Calibri"/>
          <w:rPrChange w:id="853" w:author="Microsoft Office User" w:date="2025-07-25T03:19:00Z">
            <w:rPr>
              <w:rFonts w:ascii="Calibri" w:hAnsi="Calibri" w:cs="Calibri"/>
            </w:rPr>
          </w:rPrChange>
        </w:rPr>
        <w:t xml:space="preserve"> Javascript </w:t>
      </w:r>
      <w:r w:rsidR="00CB6283" w:rsidRPr="0072101B">
        <w:rPr>
          <w:rFonts w:ascii="Helvetica Neue" w:hAnsi="Helvetica Neue" w:cs="Calibri"/>
          <w:rPrChange w:id="854" w:author="Microsoft Office User" w:date="2025-07-25T03:19:00Z">
            <w:rPr>
              <w:rFonts w:ascii="Calibri" w:hAnsi="Calibri" w:cs="Calibri"/>
            </w:rPr>
          </w:rPrChange>
        </w:rPr>
        <w:t xml:space="preserve">une interface </w:t>
      </w:r>
      <w:r w:rsidRPr="0072101B">
        <w:rPr>
          <w:rFonts w:ascii="Helvetica Neue" w:hAnsi="Helvetica Neue" w:cs="Calibri"/>
          <w:rPrChange w:id="855" w:author="Microsoft Office User" w:date="2025-07-25T03:19:00Z">
            <w:rPr>
              <w:rFonts w:ascii="Calibri" w:hAnsi="Calibri" w:cs="Calibri"/>
            </w:rPr>
          </w:rPrChange>
        </w:rPr>
        <w:t>pour jouer au morpion. Implémente l’interface permettant au jo</w:t>
      </w:r>
      <w:r w:rsidR="00B13F78" w:rsidRPr="0072101B">
        <w:rPr>
          <w:rFonts w:ascii="Helvetica Neue" w:hAnsi="Helvetica Neue" w:cs="Calibri"/>
          <w:rPrChange w:id="856" w:author="Microsoft Office User" w:date="2025-07-25T03:19:00Z">
            <w:rPr>
              <w:rFonts w:ascii="Calibri" w:hAnsi="Calibri" w:cs="Calibri"/>
            </w:rPr>
          </w:rPrChange>
        </w:rPr>
        <w:t>u</w:t>
      </w:r>
      <w:r w:rsidRPr="0072101B">
        <w:rPr>
          <w:rFonts w:ascii="Helvetica Neue" w:hAnsi="Helvetica Neue" w:cs="Calibri"/>
          <w:rPrChange w:id="857" w:author="Microsoft Office User" w:date="2025-07-25T03:19:00Z">
            <w:rPr>
              <w:rFonts w:ascii="Calibri" w:hAnsi="Calibri" w:cs="Calibri"/>
            </w:rPr>
          </w:rPrChange>
        </w:rPr>
        <w:t>eur humain</w:t>
      </w:r>
      <w:r w:rsidR="00CB6283" w:rsidRPr="0072101B">
        <w:rPr>
          <w:rFonts w:ascii="Helvetica Neue" w:hAnsi="Helvetica Neue" w:cs="Calibri"/>
          <w:rPrChange w:id="858" w:author="Microsoft Office User" w:date="2025-07-25T03:19:00Z">
            <w:rPr>
              <w:rFonts w:ascii="Calibri" w:hAnsi="Calibri" w:cs="Calibri"/>
            </w:rPr>
          </w:rPrChange>
        </w:rPr>
        <w:t xml:space="preserve">, qui joue le joueur X, </w:t>
      </w:r>
      <w:r w:rsidRPr="0072101B">
        <w:rPr>
          <w:rFonts w:ascii="Helvetica Neue" w:hAnsi="Helvetica Neue" w:cs="Calibri"/>
          <w:rPrChange w:id="859" w:author="Microsoft Office User" w:date="2025-07-25T03:19:00Z">
            <w:rPr>
              <w:rFonts w:ascii="Calibri" w:hAnsi="Calibri" w:cs="Calibri"/>
            </w:rPr>
          </w:rPrChange>
        </w:rPr>
        <w:t>de placer leur prochain coup. De son côté, l’ordinateur joue le joueur O, il doit tester à l’avance toutes les situations possibles pour placer le meilleur coup en s’assurant de ne jamais perdre</w:t>
      </w:r>
      <w:r w:rsidR="00302810" w:rsidRPr="0072101B">
        <w:rPr>
          <w:rStyle w:val="EndnoteReference"/>
          <w:rFonts w:ascii="Helvetica Neue" w:hAnsi="Helvetica Neue" w:cs="Calibri"/>
          <w:rPrChange w:id="860" w:author="Microsoft Office User" w:date="2025-07-25T03:19:00Z">
            <w:rPr>
              <w:rStyle w:val="EndnoteReference"/>
              <w:rFonts w:ascii="Calibri" w:hAnsi="Calibri" w:cs="Calibri"/>
            </w:rPr>
          </w:rPrChange>
        </w:rPr>
        <w:endnoteReference w:id="16"/>
      </w:r>
      <w:r w:rsidR="00302810" w:rsidRPr="0072101B">
        <w:rPr>
          <w:rFonts w:ascii="Helvetica Neue" w:hAnsi="Helvetica Neue" w:cs="Calibri"/>
          <w:rPrChange w:id="864" w:author="Microsoft Office User" w:date="2025-07-25T03:19:00Z">
            <w:rPr>
              <w:rFonts w:ascii="Calibri" w:hAnsi="Calibri" w:cs="Calibri"/>
            </w:rPr>
          </w:rPrChange>
        </w:rPr>
        <w:t>. »</w:t>
      </w:r>
    </w:p>
    <w:p w14:paraId="3E6DCC00" w14:textId="23A3A9FD" w:rsidR="00073648" w:rsidRDefault="00891128" w:rsidP="00650F7C">
      <w:r>
        <w:t>Un</w:t>
      </w:r>
      <w:r w:rsidR="00561DC7">
        <w:t xml:space="preserve"> modèle comme GPT-4 </w:t>
      </w:r>
      <w:r>
        <w:t xml:space="preserve">donne une mauvaise réponse sur A, en proposant par exemple de jouer au milieu de la rangée du haut, mais </w:t>
      </w:r>
      <w:r w:rsidR="00561DC7">
        <w:t xml:space="preserve">résoudra B </w:t>
      </w:r>
      <w:r>
        <w:t xml:space="preserve">d’un seul coup </w:t>
      </w:r>
      <w:r w:rsidR="00561DC7">
        <w:t xml:space="preserve">en </w:t>
      </w:r>
      <w:r>
        <w:t>produisant</w:t>
      </w:r>
      <w:r w:rsidR="00561DC7">
        <w:t xml:space="preserve"> une page fonctionnelle avec un joueur « ordinateur » </w:t>
      </w:r>
      <w:r w:rsidR="00CB6283">
        <w:t>qui joue parfaitement</w:t>
      </w:r>
      <w:r w:rsidR="00561DC7">
        <w:t>.</w:t>
      </w:r>
    </w:p>
    <w:p w14:paraId="1FE956FD" w14:textId="092D18FB" w:rsidR="00891128" w:rsidRDefault="00891128" w:rsidP="00650F7C">
      <w:r>
        <w:t>Ainsi,</w:t>
      </w:r>
      <w:r w:rsidR="00E561EB" w:rsidRPr="00BC3ABE">
        <w:rPr>
          <w:spacing w:val="-3"/>
        </w:rPr>
        <w:t xml:space="preserve"> </w:t>
      </w:r>
      <w:r>
        <w:t>m</w:t>
      </w:r>
      <w:r w:rsidR="00E561EB" w:rsidRPr="00BC3ABE">
        <w:t>algré</w:t>
      </w:r>
      <w:r w:rsidR="00E561EB" w:rsidRPr="00BC3ABE">
        <w:rPr>
          <w:spacing w:val="-3"/>
        </w:rPr>
        <w:t xml:space="preserve"> </w:t>
      </w:r>
      <w:r w:rsidR="00E561EB" w:rsidRPr="00BC3ABE">
        <w:t>leur</w:t>
      </w:r>
      <w:r w:rsidR="00E561EB" w:rsidRPr="00BC3ABE">
        <w:rPr>
          <w:spacing w:val="-3"/>
        </w:rPr>
        <w:t xml:space="preserve"> </w:t>
      </w:r>
      <w:r w:rsidR="00E561EB" w:rsidRPr="00BC3ABE">
        <w:t>polyvalence,</w:t>
      </w:r>
      <w:r w:rsidR="00E561EB" w:rsidRPr="00BC3ABE">
        <w:rPr>
          <w:spacing w:val="-3"/>
        </w:rPr>
        <w:t xml:space="preserve"> </w:t>
      </w:r>
      <w:r w:rsidR="00E561EB" w:rsidRPr="00BC3ABE">
        <w:t>les</w:t>
      </w:r>
      <w:r w:rsidR="00E561EB" w:rsidRPr="00BC3ABE">
        <w:rPr>
          <w:spacing w:val="-3"/>
        </w:rPr>
        <w:t xml:space="preserve"> </w:t>
      </w:r>
      <w:r w:rsidR="00B13F78">
        <w:t>compétences</w:t>
      </w:r>
      <w:r w:rsidR="00B13F78" w:rsidRPr="00BC3ABE">
        <w:rPr>
          <w:spacing w:val="-3"/>
        </w:rPr>
        <w:t xml:space="preserve"> </w:t>
      </w:r>
      <w:r w:rsidR="00E561EB" w:rsidRPr="00BC3ABE">
        <w:t>des</w:t>
      </w:r>
      <w:r w:rsidR="00E561EB" w:rsidRPr="00BC3ABE">
        <w:rPr>
          <w:spacing w:val="-3"/>
        </w:rPr>
        <w:t xml:space="preserve"> </w:t>
      </w:r>
      <w:r w:rsidR="00E561EB" w:rsidRPr="00BC3ABE">
        <w:t xml:space="preserve">meilleurs algorithmes d’aujourd’hui nous paraissent </w:t>
      </w:r>
      <w:r w:rsidR="00761D99">
        <w:t xml:space="preserve">très </w:t>
      </w:r>
      <w:r w:rsidR="00E561EB" w:rsidRPr="00BC3ABE">
        <w:t>irrégulières selon les domaines, en fonction</w:t>
      </w:r>
      <w:r w:rsidR="00E561EB" w:rsidRPr="00BC3ABE">
        <w:rPr>
          <w:spacing w:val="20"/>
        </w:rPr>
        <w:t xml:space="preserve"> </w:t>
      </w:r>
      <w:r w:rsidR="00E561EB" w:rsidRPr="00BC3ABE">
        <w:t>des</w:t>
      </w:r>
      <w:r w:rsidR="00E561EB" w:rsidRPr="00BC3ABE">
        <w:rPr>
          <w:spacing w:val="20"/>
        </w:rPr>
        <w:t xml:space="preserve"> </w:t>
      </w:r>
      <w:r w:rsidR="00E561EB" w:rsidRPr="00BC3ABE">
        <w:t>standards</w:t>
      </w:r>
      <w:r w:rsidR="00E561EB" w:rsidRPr="00BC3ABE">
        <w:rPr>
          <w:spacing w:val="20"/>
        </w:rPr>
        <w:t xml:space="preserve"> </w:t>
      </w:r>
      <w:r w:rsidR="00E561EB" w:rsidRPr="00BC3ABE">
        <w:t>que</w:t>
      </w:r>
      <w:r w:rsidR="00E561EB" w:rsidRPr="00BC3ABE">
        <w:rPr>
          <w:spacing w:val="20"/>
        </w:rPr>
        <w:t xml:space="preserve"> </w:t>
      </w:r>
      <w:r w:rsidR="00E561EB" w:rsidRPr="00BC3ABE">
        <w:t>nous</w:t>
      </w:r>
      <w:r w:rsidR="00E561EB" w:rsidRPr="00BC3ABE">
        <w:rPr>
          <w:spacing w:val="20"/>
        </w:rPr>
        <w:t xml:space="preserve"> </w:t>
      </w:r>
      <w:r w:rsidR="00E561EB" w:rsidRPr="00BC3ABE">
        <w:t>fixons</w:t>
      </w:r>
      <w:r w:rsidR="00E561EB" w:rsidRPr="00BC3ABE">
        <w:rPr>
          <w:spacing w:val="20"/>
        </w:rPr>
        <w:t xml:space="preserve"> </w:t>
      </w:r>
      <w:r w:rsidR="00E561EB" w:rsidRPr="00BC3ABE">
        <w:t>à</w:t>
      </w:r>
      <w:r w:rsidR="00E561EB" w:rsidRPr="00BC3ABE">
        <w:rPr>
          <w:spacing w:val="20"/>
        </w:rPr>
        <w:t xml:space="preserve"> </w:t>
      </w:r>
      <w:r w:rsidR="00E561EB" w:rsidRPr="00BC3ABE">
        <w:t>l’aune</w:t>
      </w:r>
      <w:r w:rsidR="00E561EB" w:rsidRPr="00BC3ABE">
        <w:rPr>
          <w:spacing w:val="20"/>
        </w:rPr>
        <w:t xml:space="preserve"> </w:t>
      </w:r>
      <w:r w:rsidR="00E561EB" w:rsidRPr="00BC3ABE">
        <w:t>de</w:t>
      </w:r>
      <w:r w:rsidR="00E561EB" w:rsidRPr="00BC3ABE">
        <w:rPr>
          <w:spacing w:val="20"/>
        </w:rPr>
        <w:t xml:space="preserve"> </w:t>
      </w:r>
      <w:r w:rsidR="00E561EB" w:rsidRPr="00BC3ABE">
        <w:t>notre</w:t>
      </w:r>
      <w:r w:rsidR="00E561EB" w:rsidRPr="00BC3ABE">
        <w:rPr>
          <w:spacing w:val="20"/>
        </w:rPr>
        <w:t xml:space="preserve"> </w:t>
      </w:r>
      <w:r w:rsidR="00E561EB" w:rsidRPr="00BC3ABE">
        <w:t>propre</w:t>
      </w:r>
      <w:r w:rsidR="00E561EB" w:rsidRPr="00BC3ABE">
        <w:rPr>
          <w:spacing w:val="20"/>
        </w:rPr>
        <w:t xml:space="preserve"> </w:t>
      </w:r>
      <w:r w:rsidR="00E561EB" w:rsidRPr="00BC3ABE">
        <w:rPr>
          <w:spacing w:val="-2"/>
        </w:rPr>
        <w:t xml:space="preserve">intelligence. </w:t>
      </w:r>
      <w:r>
        <w:t xml:space="preserve">Ce phénomène </w:t>
      </w:r>
      <w:r w:rsidR="00302810">
        <w:t>s’intitule le p</w:t>
      </w:r>
      <w:r w:rsidR="00302810" w:rsidRPr="00BC3ABE">
        <w:t xml:space="preserve">aradoxe </w:t>
      </w:r>
      <w:r w:rsidRPr="00BC3ABE">
        <w:t>de Moravec</w:t>
      </w:r>
      <w:r w:rsidR="00302810" w:rsidRPr="00BC3ABE">
        <w:rPr>
          <w:rStyle w:val="EndnoteReference"/>
          <w:rFonts w:ascii="Times New Roman" w:hAnsi="Times New Roman" w:cs="Times New Roman"/>
        </w:rPr>
        <w:endnoteReference w:id="17"/>
      </w:r>
      <w:r>
        <w:t> ;</w:t>
      </w:r>
      <w:r w:rsidRPr="00BC3ABE">
        <w:t xml:space="preserve"> </w:t>
      </w:r>
      <w:r w:rsidR="00B13F78">
        <w:t>on parle aussi</w:t>
      </w:r>
      <w:r w:rsidR="00E561EB" w:rsidRPr="00BC3ABE">
        <w:t xml:space="preserve"> d’une intelligence «</w:t>
      </w:r>
      <w:r w:rsidR="00E561EB" w:rsidRPr="00BC3ABE">
        <w:rPr>
          <w:spacing w:val="-2"/>
        </w:rPr>
        <w:t> </w:t>
      </w:r>
      <w:r w:rsidR="00E561EB" w:rsidRPr="00BC3ABE">
        <w:t>en dents de scie</w:t>
      </w:r>
      <w:r w:rsidR="00E561EB" w:rsidRPr="00BC3ABE">
        <w:rPr>
          <w:spacing w:val="-2"/>
        </w:rPr>
        <w:t> </w:t>
      </w:r>
      <w:r w:rsidR="00E561EB" w:rsidRPr="00BC3ABE">
        <w:t xml:space="preserve">» (en anglais, </w:t>
      </w:r>
      <w:r w:rsidR="00E561EB" w:rsidRPr="00BC3ABE">
        <w:rPr>
          <w:i/>
        </w:rPr>
        <w:t>jagged</w:t>
      </w:r>
      <w:r w:rsidR="00E561EB" w:rsidRPr="00BC3ABE">
        <w:t xml:space="preserve"> </w:t>
      </w:r>
      <w:r w:rsidR="00E561EB" w:rsidRPr="00BC3ABE">
        <w:rPr>
          <w:i/>
        </w:rPr>
        <w:t>intelligence</w:t>
      </w:r>
      <w:r w:rsidR="00E561EB" w:rsidRPr="00BC3ABE">
        <w:t xml:space="preserve">). </w:t>
      </w:r>
      <w:r>
        <w:t xml:space="preserve">Ainsi, même si certaines démonstrations de la puissance des LLM peuvent nous impressionner, il est difficile de </w:t>
      </w:r>
      <w:r w:rsidR="00E561EB" w:rsidRPr="00BC3ABE">
        <w:t xml:space="preserve">calibrer </w:t>
      </w:r>
      <w:r>
        <w:t xml:space="preserve">correctement </w:t>
      </w:r>
      <w:r w:rsidR="00E561EB" w:rsidRPr="00BC3ABE">
        <w:t>nos attentes envers l’IA.</w:t>
      </w:r>
      <w:r>
        <w:t xml:space="preserve"> C’est pourquoi toutes les implémentations de modèles d’IA comportent une étape absolument essentielle d’évaluation, qui consiste à mesurer rigoureusement la performance du système sur un ensemble de cas d’usages les plus représentatifs possible de l’application réelle.</w:t>
      </w:r>
    </w:p>
    <w:p w14:paraId="71C6B973" w14:textId="62273FC7" w:rsidR="00E561EB" w:rsidRPr="00BC3ABE" w:rsidRDefault="00891128" w:rsidP="00650F7C">
      <w:r w:rsidRPr="00BC3ABE">
        <w:t>Une autre différence fondamentale</w:t>
      </w:r>
      <w:r w:rsidRPr="00BC3ABE">
        <w:rPr>
          <w:rStyle w:val="Hyperlink2"/>
          <w:rFonts w:cs="Times New Roman"/>
          <w:color w:val="000000" w:themeColor="text1"/>
        </w:rPr>
        <w:t> </w:t>
      </w:r>
      <w:r w:rsidRPr="00BC3ABE">
        <w:rPr>
          <w:color w:val="000000" w:themeColor="text1"/>
        </w:rPr>
        <w:t>:</w:t>
      </w:r>
      <w:r w:rsidRPr="00BC3ABE">
        <w:t xml:space="preserve"> les modèles actuels ont des </w:t>
      </w:r>
      <w:r w:rsidRPr="00BC3ABE">
        <w:rPr>
          <w:color w:val="000000" w:themeColor="text1"/>
        </w:rPr>
        <w:t>critères</w:t>
      </w:r>
      <w:r w:rsidRPr="00BC3ABE">
        <w:t xml:space="preserve"> de décision </w:t>
      </w:r>
      <w:r w:rsidRPr="00BC3ABE">
        <w:rPr>
          <w:color w:val="000000" w:themeColor="text1"/>
        </w:rPr>
        <w:t>flous</w:t>
      </w:r>
      <w:r w:rsidRPr="00BC3ABE">
        <w:rPr>
          <w:color w:val="000000" w:themeColor="text1"/>
          <w:vertAlign w:val="superscript"/>
        </w:rPr>
        <w:footnoteReference w:id="44"/>
      </w:r>
      <w:r w:rsidRPr="00BC3ABE">
        <w:rPr>
          <w:color w:val="000000" w:themeColor="text1"/>
        </w:rPr>
        <w:t>. Pour le modèle, X + 1 vaut en général plus que X, mais ce n’est pas une certitude absolue.</w:t>
      </w:r>
      <w:r w:rsidRPr="00BC3ABE">
        <w:t xml:space="preserve"> Cela </w:t>
      </w:r>
      <w:r w:rsidRPr="00BC3ABE">
        <w:rPr>
          <w:color w:val="000000" w:themeColor="text1"/>
        </w:rPr>
        <w:t>signifie</w:t>
      </w:r>
      <w:r w:rsidRPr="00BC3ABE">
        <w:t xml:space="preserve"> que chaque complétion</w:t>
      </w:r>
      <w:r w:rsidRPr="00BC3ABE">
        <w:rPr>
          <w:spacing w:val="40"/>
        </w:rPr>
        <w:t xml:space="preserve"> </w:t>
      </w:r>
      <w:r w:rsidRPr="00BC3ABE">
        <w:t>comporte</w:t>
      </w:r>
      <w:r w:rsidRPr="00BC3ABE">
        <w:rPr>
          <w:spacing w:val="-4"/>
        </w:rPr>
        <w:t xml:space="preserve"> </w:t>
      </w:r>
      <w:r w:rsidRPr="00BC3ABE">
        <w:t>un</w:t>
      </w:r>
      <w:r w:rsidRPr="00BC3ABE">
        <w:rPr>
          <w:spacing w:val="-4"/>
        </w:rPr>
        <w:t xml:space="preserve"> </w:t>
      </w:r>
      <w:r w:rsidRPr="00BC3ABE">
        <w:t>peu</w:t>
      </w:r>
      <w:r w:rsidRPr="00BC3ABE">
        <w:rPr>
          <w:spacing w:val="-4"/>
        </w:rPr>
        <w:t xml:space="preserve"> </w:t>
      </w:r>
      <w:r w:rsidRPr="00BC3ABE">
        <w:t>d’aléatoire.</w:t>
      </w:r>
      <w:r w:rsidRPr="00BC3ABE">
        <w:rPr>
          <w:spacing w:val="-4"/>
        </w:rPr>
        <w:t xml:space="preserve"> </w:t>
      </w:r>
      <w:r w:rsidRPr="00BC3ABE">
        <w:t>Même</w:t>
      </w:r>
      <w:r w:rsidRPr="00BC3ABE">
        <w:rPr>
          <w:spacing w:val="-4"/>
        </w:rPr>
        <w:t xml:space="preserve"> </w:t>
      </w:r>
      <w:r w:rsidRPr="00BC3ABE">
        <w:t>si</w:t>
      </w:r>
      <w:r w:rsidRPr="00BC3ABE">
        <w:rPr>
          <w:spacing w:val="-4"/>
        </w:rPr>
        <w:t xml:space="preserve"> </w:t>
      </w:r>
      <w:r w:rsidRPr="00BC3ABE">
        <w:t>pour</w:t>
      </w:r>
      <w:r w:rsidRPr="00BC3ABE">
        <w:rPr>
          <w:spacing w:val="-4"/>
        </w:rPr>
        <w:t xml:space="preserve"> </w:t>
      </w:r>
      <w:r w:rsidRPr="00BC3ABE">
        <w:t>99</w:t>
      </w:r>
      <w:r w:rsidR="009A3A70">
        <w:t> %</w:t>
      </w:r>
      <w:r w:rsidRPr="00BC3ABE">
        <w:rPr>
          <w:spacing w:val="-4"/>
        </w:rPr>
        <w:t xml:space="preserve"> </w:t>
      </w:r>
      <w:r w:rsidRPr="00BC3ABE">
        <w:t>des</w:t>
      </w:r>
      <w:r w:rsidRPr="00BC3ABE">
        <w:rPr>
          <w:spacing w:val="-4"/>
        </w:rPr>
        <w:t xml:space="preserve"> </w:t>
      </w:r>
      <w:r w:rsidRPr="00BC3ABE">
        <w:t>X</w:t>
      </w:r>
      <w:r w:rsidRPr="00BC3ABE">
        <w:rPr>
          <w:spacing w:val="-4"/>
        </w:rPr>
        <w:t xml:space="preserve"> </w:t>
      </w:r>
      <w:r w:rsidRPr="00BC3ABE">
        <w:t>et</w:t>
      </w:r>
      <w:r w:rsidRPr="00BC3ABE">
        <w:rPr>
          <w:spacing w:val="-9"/>
        </w:rPr>
        <w:t xml:space="preserve"> </w:t>
      </w:r>
      <w:r w:rsidRPr="00BC3ABE">
        <w:t>Y,</w:t>
      </w:r>
      <w:r w:rsidRPr="00BC3ABE">
        <w:rPr>
          <w:spacing w:val="-4"/>
        </w:rPr>
        <w:t xml:space="preserve"> </w:t>
      </w:r>
      <w:r w:rsidRPr="00BC3ABE">
        <w:t>la</w:t>
      </w:r>
      <w:r w:rsidRPr="00BC3ABE">
        <w:rPr>
          <w:spacing w:val="-4"/>
        </w:rPr>
        <w:t xml:space="preserve"> </w:t>
      </w:r>
      <w:r w:rsidRPr="00BC3ABE">
        <w:t>complétion</w:t>
      </w:r>
      <w:r w:rsidRPr="00BC3ABE">
        <w:rPr>
          <w:spacing w:val="-4"/>
        </w:rPr>
        <w:t xml:space="preserve"> </w:t>
      </w:r>
      <w:r w:rsidRPr="00BC3ABE">
        <w:t xml:space="preserve">d’un modèle </w:t>
      </w:r>
      <w:del w:id="869" w:author="Microsoft Office User" w:date="2025-07-28T04:28:00Z">
        <w:r w:rsidRPr="00BC3ABE" w:rsidDel="00155F25">
          <w:rPr>
            <w:color w:val="000000" w:themeColor="text1"/>
          </w:rPr>
          <w:delText>Decoder</w:delText>
        </w:r>
      </w:del>
      <w:ins w:id="870" w:author="Microsoft Office User" w:date="2025-07-28T04:28:00Z">
        <w:r w:rsidR="00155F25">
          <w:rPr>
            <w:color w:val="000000" w:themeColor="text1"/>
          </w:rPr>
          <w:t>Décodeur</w:t>
        </w:r>
      </w:ins>
      <w:r w:rsidRPr="00BC3ABE">
        <w:t xml:space="preserve"> pour la phrase « X + Y = »</w:t>
      </w:r>
      <w:r w:rsidRPr="00BC3ABE">
        <w:rPr>
          <w:spacing w:val="77"/>
        </w:rPr>
        <w:t xml:space="preserve"> </w:t>
      </w:r>
      <w:r w:rsidRPr="00BC3ABE">
        <w:t xml:space="preserve">correspond bien à la somme de X et Y, il </w:t>
      </w:r>
      <w:r w:rsidRPr="00BC3ABE">
        <w:rPr>
          <w:color w:val="000000" w:themeColor="text1"/>
        </w:rPr>
        <w:t>existe</w:t>
      </w:r>
      <w:r w:rsidRPr="00BC3ABE">
        <w:t xml:space="preserve"> toujours des cas où la réponse sera fausse.</w:t>
      </w:r>
      <w:r>
        <w:t xml:space="preserve"> Cela favorise u</w:t>
      </w:r>
      <w:r w:rsidR="00E561EB" w:rsidRPr="00BC3ABE">
        <w:t xml:space="preserve">n </w:t>
      </w:r>
      <w:r w:rsidR="00E561EB" w:rsidRPr="00BC3ABE">
        <w:rPr>
          <w:color w:val="000000" w:themeColor="text1"/>
        </w:rPr>
        <w:t>défaut récurrent des LLM</w:t>
      </w:r>
      <w:r w:rsidR="00302810">
        <w:t xml:space="preserve">, les </w:t>
      </w:r>
      <w:r w:rsidR="00E561EB" w:rsidRPr="005875CC">
        <w:rPr>
          <w:bCs/>
          <w:i/>
          <w:iCs/>
          <w:color w:val="000000" w:themeColor="text1"/>
        </w:rPr>
        <w:t>hallucination</w:t>
      </w:r>
      <w:r w:rsidR="00302810">
        <w:rPr>
          <w:bCs/>
          <w:i/>
          <w:iCs/>
          <w:color w:val="000000" w:themeColor="text1"/>
        </w:rPr>
        <w:t>s</w:t>
      </w:r>
      <w:r w:rsidR="00E561EB" w:rsidRPr="00BC3ABE">
        <w:rPr>
          <w:spacing w:val="24"/>
        </w:rPr>
        <w:t xml:space="preserve"> </w:t>
      </w:r>
      <w:r w:rsidR="00E561EB" w:rsidRPr="00BC3ABE">
        <w:rPr>
          <w:spacing w:val="-5"/>
        </w:rPr>
        <w:t xml:space="preserve">(ou </w:t>
      </w:r>
      <w:r w:rsidR="00E561EB" w:rsidRPr="00BC3ABE">
        <w:t>confabulation</w:t>
      </w:r>
      <w:r w:rsidR="00302810">
        <w:t>s,</w:t>
      </w:r>
      <w:r w:rsidR="00E561EB" w:rsidRPr="00BC3ABE">
        <w:t xml:space="preserve"> pour reprendre un vocable de la psychologie</w:t>
      </w:r>
      <w:r w:rsidR="00E561EB" w:rsidRPr="00BC3ABE">
        <w:rPr>
          <w:color w:val="000000" w:themeColor="text1"/>
        </w:rPr>
        <w:t>). Lorsque</w:t>
      </w:r>
      <w:r w:rsidR="00E561EB" w:rsidRPr="00BC3ABE">
        <w:t xml:space="preserve"> le modèle </w:t>
      </w:r>
      <w:r w:rsidR="00E561EB" w:rsidRPr="00BC3ABE">
        <w:rPr>
          <w:color w:val="000000" w:themeColor="text1"/>
        </w:rPr>
        <w:t>ne dispose</w:t>
      </w:r>
      <w:r w:rsidR="00E561EB" w:rsidRPr="00BC3ABE">
        <w:t xml:space="preserve"> pas </w:t>
      </w:r>
      <w:r w:rsidR="00E561EB" w:rsidRPr="00BC3ABE">
        <w:rPr>
          <w:color w:val="000000" w:themeColor="text1"/>
        </w:rPr>
        <w:t>d’une</w:t>
      </w:r>
      <w:r w:rsidR="00E561EB" w:rsidRPr="00BC3ABE">
        <w:t xml:space="preserve"> complétion cohérente à </w:t>
      </w:r>
      <w:r w:rsidR="00E561EB" w:rsidRPr="00BC3ABE">
        <w:rPr>
          <w:color w:val="000000" w:themeColor="text1"/>
        </w:rPr>
        <w:t>fournir</w:t>
      </w:r>
      <w:r w:rsidR="00E561EB" w:rsidRPr="00BC3ABE">
        <w:t>, sa génération sera une réponse</w:t>
      </w:r>
      <w:r w:rsidR="00E561EB" w:rsidRPr="00BC3ABE">
        <w:rPr>
          <w:spacing w:val="34"/>
        </w:rPr>
        <w:t xml:space="preserve"> </w:t>
      </w:r>
      <w:r w:rsidR="00E561EB" w:rsidRPr="00BC3ABE">
        <w:t>plausible</w:t>
      </w:r>
      <w:r w:rsidR="00E561EB" w:rsidRPr="00BC3ABE">
        <w:rPr>
          <w:spacing w:val="37"/>
        </w:rPr>
        <w:t xml:space="preserve"> </w:t>
      </w:r>
      <w:r w:rsidR="00E561EB" w:rsidRPr="00BC3ABE">
        <w:t>mais</w:t>
      </w:r>
      <w:r w:rsidR="00E561EB" w:rsidRPr="00BC3ABE">
        <w:rPr>
          <w:spacing w:val="37"/>
        </w:rPr>
        <w:t xml:space="preserve"> </w:t>
      </w:r>
      <w:r w:rsidR="00E561EB" w:rsidRPr="00BC3ABE">
        <w:t>complètement</w:t>
      </w:r>
      <w:r w:rsidR="00E561EB" w:rsidRPr="00BC3ABE">
        <w:rPr>
          <w:spacing w:val="37"/>
        </w:rPr>
        <w:t xml:space="preserve"> </w:t>
      </w:r>
      <w:r w:rsidR="00E561EB" w:rsidRPr="00BC3ABE">
        <w:t>inventée.</w:t>
      </w:r>
      <w:r w:rsidR="00E561EB" w:rsidRPr="00BC3ABE">
        <w:rPr>
          <w:spacing w:val="56"/>
        </w:rPr>
        <w:t xml:space="preserve"> </w:t>
      </w:r>
      <w:r w:rsidR="00E561EB" w:rsidRPr="00BC3ABE">
        <w:t>Par</w:t>
      </w:r>
      <w:r w:rsidR="00E561EB" w:rsidRPr="00BC3ABE">
        <w:rPr>
          <w:spacing w:val="37"/>
        </w:rPr>
        <w:t xml:space="preserve"> </w:t>
      </w:r>
      <w:r w:rsidR="00E561EB" w:rsidRPr="00BC3ABE">
        <w:t>exemple,</w:t>
      </w:r>
      <w:r w:rsidR="00E561EB" w:rsidRPr="00BC3ABE">
        <w:rPr>
          <w:spacing w:val="37"/>
        </w:rPr>
        <w:t xml:space="preserve"> </w:t>
      </w:r>
      <w:r w:rsidR="00E561EB" w:rsidRPr="00BC3ABE">
        <w:t>à</w:t>
      </w:r>
      <w:r w:rsidR="00E561EB" w:rsidRPr="00BC3ABE">
        <w:rPr>
          <w:spacing w:val="37"/>
        </w:rPr>
        <w:t xml:space="preserve"> </w:t>
      </w:r>
      <w:r w:rsidR="00E561EB" w:rsidRPr="00BC3ABE">
        <w:t>la</w:t>
      </w:r>
      <w:r w:rsidR="00E561EB" w:rsidRPr="00BC3ABE">
        <w:rPr>
          <w:spacing w:val="37"/>
        </w:rPr>
        <w:t xml:space="preserve"> </w:t>
      </w:r>
      <w:r w:rsidR="00E561EB" w:rsidRPr="00BC3ABE">
        <w:rPr>
          <w:spacing w:val="-2"/>
        </w:rPr>
        <w:t xml:space="preserve">question </w:t>
      </w:r>
      <w:r w:rsidR="00E561EB" w:rsidRPr="00BC3ABE">
        <w:t>«</w:t>
      </w:r>
      <w:r w:rsidR="00E561EB" w:rsidRPr="00BC3ABE">
        <w:rPr>
          <w:spacing w:val="-3"/>
        </w:rPr>
        <w:t> </w:t>
      </w:r>
      <w:r w:rsidR="00E561EB" w:rsidRPr="00BC3ABE">
        <w:t>Combien pèse un œuf de vache</w:t>
      </w:r>
      <w:r w:rsidR="00E561EB" w:rsidRPr="00BC3ABE">
        <w:rPr>
          <w:spacing w:val="-4"/>
        </w:rPr>
        <w:t> </w:t>
      </w:r>
      <w:r w:rsidR="00E561EB" w:rsidRPr="00BC3ABE">
        <w:t xml:space="preserve">? », certains modèles </w:t>
      </w:r>
      <w:r w:rsidR="00E561EB" w:rsidRPr="00BC3ABE">
        <w:rPr>
          <w:color w:val="000000" w:themeColor="text1"/>
        </w:rPr>
        <w:t>compl</w:t>
      </w:r>
      <w:r w:rsidR="009A3A70">
        <w:rPr>
          <w:color w:val="000000" w:themeColor="text1"/>
        </w:rPr>
        <w:t>é</w:t>
      </w:r>
      <w:r w:rsidR="00E561EB" w:rsidRPr="00BC3ABE">
        <w:rPr>
          <w:color w:val="000000" w:themeColor="text1"/>
        </w:rPr>
        <w:t>teront de bonne grâce</w:t>
      </w:r>
      <w:r w:rsidR="00E561EB" w:rsidRPr="00BC3ABE">
        <w:t xml:space="preserve"> quelque chose comme «</w:t>
      </w:r>
      <w:r w:rsidR="00E561EB" w:rsidRPr="00BC3ABE">
        <w:rPr>
          <w:spacing w:val="-3"/>
        </w:rPr>
        <w:t> </w:t>
      </w:r>
      <w:r w:rsidR="00E561EB" w:rsidRPr="00BC3ABE">
        <w:t>Combien pèse un œuf de vache ? Un œuf de vache pèse de 2</w:t>
      </w:r>
      <w:r w:rsidR="00E561EB" w:rsidRPr="00BC3ABE">
        <w:rPr>
          <w:spacing w:val="40"/>
        </w:rPr>
        <w:t xml:space="preserve"> </w:t>
      </w:r>
      <w:r w:rsidR="00E561EB" w:rsidRPr="00BC3ABE">
        <w:t>à 5 kilogrammes, selon le temps qu’elle a passé à le couver</w:t>
      </w:r>
      <w:r w:rsidR="00302810">
        <w:t>.</w:t>
      </w:r>
      <w:r w:rsidR="00E561EB" w:rsidRPr="00BC3ABE">
        <w:rPr>
          <w:rStyle w:val="Hyperlink2"/>
          <w:rFonts w:cs="Times New Roman"/>
          <w:color w:val="000000" w:themeColor="text1"/>
        </w:rPr>
        <w:t> </w:t>
      </w:r>
      <w:r w:rsidR="00E561EB" w:rsidRPr="00BC3ABE">
        <w:rPr>
          <w:color w:val="000000" w:themeColor="text1"/>
        </w:rPr>
        <w:t>» Ils</w:t>
      </w:r>
      <w:r w:rsidR="00E561EB" w:rsidRPr="00BC3ABE">
        <w:t xml:space="preserve"> peuvent </w:t>
      </w:r>
      <w:r w:rsidR="00E561EB" w:rsidRPr="00BC3ABE">
        <w:rPr>
          <w:color w:val="000000" w:themeColor="text1"/>
        </w:rPr>
        <w:t>également</w:t>
      </w:r>
      <w:r w:rsidR="00E561EB" w:rsidRPr="00BC3ABE">
        <w:t xml:space="preserve"> inventer des détails comme des articles de </w:t>
      </w:r>
      <w:r w:rsidR="00E561EB" w:rsidRPr="00BC3ABE">
        <w:lastRenderedPageBreak/>
        <w:t>loi</w:t>
      </w:r>
      <w:r w:rsidR="009856E1">
        <w:t> : ainsi, un avocat</w:t>
      </w:r>
      <w:r w:rsidR="00E561EB" w:rsidRPr="00BC3ABE">
        <w:t xml:space="preserve"> </w:t>
      </w:r>
      <w:r w:rsidR="009856E1">
        <w:t xml:space="preserve">américain a été renvoyé de son cabinet pour avoir cité sans les vérifier </w:t>
      </w:r>
      <w:r w:rsidR="00E561EB" w:rsidRPr="00BC3ABE">
        <w:t xml:space="preserve">des articles </w:t>
      </w:r>
      <w:bookmarkStart w:id="871" w:name="_bookmark56"/>
      <w:bookmarkEnd w:id="871"/>
      <w:r w:rsidR="009856E1">
        <w:rPr>
          <w:color w:val="000000" w:themeColor="text1"/>
        </w:rPr>
        <w:t xml:space="preserve">donnés par ChatGPT </w:t>
      </w:r>
      <w:r w:rsidR="00302810">
        <w:rPr>
          <w:color w:val="000000" w:themeColor="text1"/>
        </w:rPr>
        <w:t>– </w:t>
      </w:r>
      <w:r w:rsidR="009856E1">
        <w:rPr>
          <w:color w:val="000000" w:themeColor="text1"/>
        </w:rPr>
        <w:t>qui se sont révélés complètement hallucinés</w:t>
      </w:r>
      <w:r w:rsidR="00E561EB" w:rsidRPr="00BC3ABE">
        <w:rPr>
          <w:rStyle w:val="FootnoteReference"/>
          <w:rFonts w:ascii="Times New Roman" w:hAnsi="Times New Roman" w:cs="Times New Roman"/>
        </w:rPr>
        <w:footnoteReference w:id="45"/>
      </w:r>
      <w:r w:rsidR="00E561EB" w:rsidRPr="00BC3ABE">
        <w:t>.</w:t>
      </w:r>
    </w:p>
    <w:p w14:paraId="6FC565BD" w14:textId="77777777" w:rsidR="00E561EB" w:rsidRPr="00BC3ABE" w:rsidRDefault="00E561EB" w:rsidP="00650F7C">
      <w:r w:rsidRPr="00BC3ABE">
        <w:rPr>
          <w:color w:val="000000" w:themeColor="text1"/>
        </w:rPr>
        <w:t>Ce comportement est</w:t>
      </w:r>
      <w:r w:rsidRPr="00BC3ABE">
        <w:t xml:space="preserve"> probablement la plus importante barrière à l’usage des LLM. Il n’existe pour l’instant aucune manière viable de s’en prévenir, hormis de vérifier systématiquement les générations des LLM, et difficile de distinguer à première vue ce qui est une hallucination</w:t>
      </w:r>
      <w:r w:rsidRPr="00BC3ABE">
        <w:rPr>
          <w:spacing w:val="-3"/>
        </w:rPr>
        <w:t xml:space="preserve"> </w:t>
      </w:r>
      <w:r w:rsidRPr="00BC3ABE">
        <w:t>de</w:t>
      </w:r>
      <w:r w:rsidRPr="00BC3ABE">
        <w:rPr>
          <w:spacing w:val="-3"/>
        </w:rPr>
        <w:t xml:space="preserve"> </w:t>
      </w:r>
      <w:r w:rsidRPr="00BC3ABE">
        <w:t>ce</w:t>
      </w:r>
      <w:r w:rsidRPr="00BC3ABE">
        <w:rPr>
          <w:spacing w:val="-3"/>
        </w:rPr>
        <w:t xml:space="preserve"> </w:t>
      </w:r>
      <w:r w:rsidRPr="00BC3ABE">
        <w:t>qui</w:t>
      </w:r>
      <w:r w:rsidRPr="00BC3ABE">
        <w:rPr>
          <w:spacing w:val="-3"/>
        </w:rPr>
        <w:t xml:space="preserve"> </w:t>
      </w:r>
      <w:r w:rsidRPr="00BC3ABE">
        <w:t>ne</w:t>
      </w:r>
      <w:r w:rsidRPr="00BC3ABE">
        <w:rPr>
          <w:spacing w:val="-3"/>
        </w:rPr>
        <w:t xml:space="preserve"> </w:t>
      </w:r>
      <w:r w:rsidRPr="00BC3ABE">
        <w:t>l’est</w:t>
      </w:r>
      <w:r w:rsidRPr="00BC3ABE">
        <w:rPr>
          <w:spacing w:val="-3"/>
        </w:rPr>
        <w:t xml:space="preserve"> </w:t>
      </w:r>
      <w:r w:rsidRPr="00BC3ABE">
        <w:t>pas.</w:t>
      </w:r>
      <w:r w:rsidRPr="00BC3ABE">
        <w:rPr>
          <w:spacing w:val="-3"/>
        </w:rPr>
        <w:t xml:space="preserve"> </w:t>
      </w:r>
      <w:r w:rsidRPr="00BC3ABE">
        <w:t>Ces</w:t>
      </w:r>
      <w:r w:rsidRPr="00BC3ABE">
        <w:rPr>
          <w:spacing w:val="-3"/>
        </w:rPr>
        <w:t xml:space="preserve"> </w:t>
      </w:r>
      <w:r w:rsidRPr="00BC3ABE">
        <w:t>hallucinations</w:t>
      </w:r>
      <w:r w:rsidRPr="00BC3ABE">
        <w:rPr>
          <w:spacing w:val="-3"/>
        </w:rPr>
        <w:t xml:space="preserve"> </w:t>
      </w:r>
      <w:r w:rsidRPr="00BC3ABE">
        <w:t>se</w:t>
      </w:r>
      <w:r w:rsidRPr="00BC3ABE">
        <w:rPr>
          <w:spacing w:val="-3"/>
        </w:rPr>
        <w:t xml:space="preserve"> </w:t>
      </w:r>
      <w:r w:rsidRPr="00BC3ABE">
        <w:t>font</w:t>
      </w:r>
      <w:r w:rsidRPr="00BC3ABE">
        <w:rPr>
          <w:spacing w:val="-3"/>
        </w:rPr>
        <w:t xml:space="preserve"> </w:t>
      </w:r>
      <w:r w:rsidRPr="00BC3ABE">
        <w:t>progressivement plus rar</w:t>
      </w:r>
      <w:bookmarkStart w:id="872" w:name="_bookmark55"/>
      <w:bookmarkEnd w:id="872"/>
      <w:r w:rsidRPr="00BC3ABE">
        <w:t>es</w:t>
      </w:r>
      <w:r w:rsidRPr="00BC3ABE">
        <w:rPr>
          <w:rStyle w:val="FootnoteReference"/>
          <w:rFonts w:ascii="Times New Roman" w:hAnsi="Times New Roman" w:cs="Times New Roman"/>
        </w:rPr>
        <w:footnoteReference w:id="46"/>
      </w:r>
      <w:r w:rsidRPr="00BC3ABE">
        <w:t xml:space="preserve">, mais en attendant leur possible disparition, elles empêcheront les </w:t>
      </w:r>
      <w:r w:rsidRPr="00BC3ABE">
        <w:rPr>
          <w:color w:val="000000" w:themeColor="text1"/>
        </w:rPr>
        <w:t>modèles</w:t>
      </w:r>
      <w:r w:rsidRPr="00BC3ABE">
        <w:t xml:space="preserve"> d’être totalement fiables.</w:t>
      </w:r>
    </w:p>
    <w:p w14:paraId="02DCF255" w14:textId="7EC4AB26" w:rsidR="00E561EB" w:rsidRPr="00BC3ABE" w:rsidRDefault="00E561EB" w:rsidP="00650F7C">
      <w:r w:rsidRPr="00BC3ABE">
        <w:t>Tout en notant l’importance de se prémunir du risque d’hallucinations, il convient de relativiser son importance : à mesure que les modèles s’améliorent, le risque de générer un sous-mot illogique conduisant à une hallucination se réduit, pour arriver à des taux d’erreur de 1</w:t>
      </w:r>
      <w:r w:rsidR="009A3A70">
        <w:t> %</w:t>
      </w:r>
      <w:r w:rsidRPr="00BC3ABE">
        <w:t>, 0</w:t>
      </w:r>
      <w:r w:rsidR="00302810">
        <w:t>,</w:t>
      </w:r>
      <w:r w:rsidRPr="00BC3ABE">
        <w:t>1</w:t>
      </w:r>
      <w:r w:rsidR="009A3A70">
        <w:t> %</w:t>
      </w:r>
      <w:r w:rsidRPr="00BC3ABE">
        <w:t>, 0</w:t>
      </w:r>
      <w:r w:rsidR="00302810">
        <w:t>,</w:t>
      </w:r>
      <w:r w:rsidRPr="00BC3ABE">
        <w:t>01</w:t>
      </w:r>
      <w:r w:rsidR="009A3A70">
        <w:t> %</w:t>
      </w:r>
      <w:r w:rsidRPr="00BC3ABE">
        <w:t xml:space="preserve">... et ainsi de suite. Le principe même du fonctionnement des LLM, qui consiste à </w:t>
      </w:r>
      <w:r w:rsidRPr="00090DD8">
        <w:rPr>
          <w:rPrChange w:id="873" w:author="Héloïse Mahé" w:date="2025-07-25T17:38:00Z">
            <w:rPr>
              <w:highlight w:val="yellow"/>
            </w:rPr>
          </w:rPrChange>
        </w:rPr>
        <w:t>tirer</w:t>
      </w:r>
      <w:r w:rsidRPr="00BC3ABE">
        <w:t xml:space="preserve"> le sous-mot suivant selon une liste de probabilités plutôt qu’un choix logique, indique que ce risque d’erreur ne sera jamais réduit à 0 ; cependant, il finira peut-être à force de réductions par passer en dessous du risque d’erreur humaine, voire en-deçà du risque d’erreur de bien des machines que nous utilisons, le rendant ainsi viable sur la plupart des applications.</w:t>
      </w:r>
    </w:p>
    <w:p w14:paraId="39FCE4D3" w14:textId="34E9D4CC" w:rsidR="006A6FEE" w:rsidRDefault="00E561EB" w:rsidP="00650F7C">
      <w:r w:rsidRPr="00BC3ABE">
        <w:t xml:space="preserve">Une limite moins connue </w:t>
      </w:r>
      <w:r w:rsidRPr="00BC3ABE">
        <w:rPr>
          <w:color w:val="000000" w:themeColor="text1"/>
        </w:rPr>
        <w:t>des LLM se trouve dans leur</w:t>
      </w:r>
      <w:r w:rsidRPr="00BC3ABE">
        <w:t xml:space="preserve"> difficulté à respecter plusieurs contraintes combinées. </w:t>
      </w:r>
      <w:r w:rsidRPr="00BC3ABE">
        <w:rPr>
          <w:color w:val="000000" w:themeColor="text1"/>
        </w:rPr>
        <w:t xml:space="preserve">Cette limite apparaît clairement pour </w:t>
      </w:r>
      <w:r w:rsidRPr="00BC3ABE">
        <w:t xml:space="preserve">des modèles de génération d’image. </w:t>
      </w:r>
      <w:del w:id="874" w:author="Microsoft Office User" w:date="2025-07-28T05:15:00Z">
        <w:r w:rsidRPr="00BC3ABE" w:rsidDel="00B76B3F">
          <w:delText>Cherchons par exemple à composer ce tableau en donnant au modèle</w:delText>
        </w:r>
      </w:del>
      <w:ins w:id="875" w:author="Microsoft Office User" w:date="2025-07-28T05:15:00Z">
        <w:r w:rsidR="00B76B3F">
          <w:t>Prenons l’exemple d’</w:t>
        </w:r>
      </w:ins>
      <w:del w:id="876" w:author="Microsoft Office User" w:date="2025-07-28T05:15:00Z">
        <w:r w:rsidRPr="00BC3ABE" w:rsidDel="00B76B3F">
          <w:delText xml:space="preserve"> </w:delText>
        </w:r>
      </w:del>
      <w:r w:rsidRPr="00BC3ABE">
        <w:rPr>
          <w:color w:val="000000" w:themeColor="text1"/>
        </w:rPr>
        <w:t>un</w:t>
      </w:r>
      <w:r w:rsidRPr="00BC3ABE">
        <w:t xml:space="preserve"> </w:t>
      </w:r>
      <w:r w:rsidRPr="00650F7C">
        <w:rPr>
          <w:i/>
        </w:rPr>
        <w:t>prompt</w:t>
      </w:r>
      <w:r w:rsidRPr="00BC3ABE">
        <w:rPr>
          <w:color w:val="000000" w:themeColor="text1"/>
        </w:rPr>
        <w:t xml:space="preserve"> combinant de nombreuses contraintes</w:t>
      </w:r>
      <w:r w:rsidRPr="00BC3ABE">
        <w:t xml:space="preserve"> : </w:t>
      </w:r>
    </w:p>
    <w:p w14:paraId="3A0B68D1" w14:textId="33412CAB" w:rsidR="006A6FEE" w:rsidRPr="006A6FEE" w:rsidRDefault="00E561EB" w:rsidP="006A6FEE">
      <w:pPr>
        <w:pStyle w:val="INTERFACE"/>
      </w:pPr>
      <w:r w:rsidRPr="006A6FEE">
        <w:t>« En arrière-plan, un soleil vert se couche sur l’océan ; au premier plan, un chevalier portant une coiffe bigoudène nous fait face. Il est en train de sauter sur un pied, sa main gauche tend vers le ciel un gantelet de fer, et il tient à sa main droite un petit caniche</w:t>
      </w:r>
      <w:r w:rsidR="00A670D2" w:rsidRPr="006A6FEE">
        <w:t>.</w:t>
      </w:r>
      <w:r w:rsidRPr="006A6FEE">
        <w:t> »</w:t>
      </w:r>
    </w:p>
    <w:p w14:paraId="516A598E" w14:textId="5A177A96" w:rsidR="00DE0E08" w:rsidRDefault="00E561EB" w:rsidP="00650F7C">
      <w:r w:rsidRPr="00BC3ABE">
        <w:rPr>
          <w:color w:val="000000" w:themeColor="text1"/>
        </w:rPr>
        <w:t>Le</w:t>
      </w:r>
      <w:r w:rsidRPr="00BC3ABE">
        <w:t xml:space="preserve"> résultat</w:t>
      </w:r>
      <w:r w:rsidRPr="00BC3ABE">
        <w:rPr>
          <w:color w:val="000000" w:themeColor="text1"/>
        </w:rPr>
        <w:t xml:space="preserve"> apparaît figure</w:t>
      </w:r>
      <w:r w:rsidR="009A3A70">
        <w:rPr>
          <w:color w:val="000000" w:themeColor="text1"/>
        </w:rPr>
        <w:t> </w:t>
      </w:r>
      <w:r w:rsidRPr="00BC3ABE">
        <w:rPr>
          <w:color w:val="000000" w:themeColor="text1"/>
        </w:rPr>
        <w:t>9 : il montre que lorsque</w:t>
      </w:r>
      <w:r w:rsidRPr="00BC3ABE">
        <w:t xml:space="preserve"> les contraintes </w:t>
      </w:r>
      <w:r w:rsidRPr="00BC3ABE">
        <w:rPr>
          <w:color w:val="000000" w:themeColor="text1"/>
        </w:rPr>
        <w:t>deviennent</w:t>
      </w:r>
      <w:r w:rsidRPr="00BC3ABE">
        <w:t xml:space="preserve"> trop nombreuses, le modèle </w:t>
      </w:r>
      <w:r w:rsidRPr="00BC3ABE">
        <w:rPr>
          <w:color w:val="000000" w:themeColor="text1"/>
        </w:rPr>
        <w:t xml:space="preserve">tend à </w:t>
      </w:r>
      <w:r w:rsidRPr="00BC3ABE">
        <w:t xml:space="preserve">en </w:t>
      </w:r>
      <w:r w:rsidRPr="00BC3ABE">
        <w:rPr>
          <w:color w:val="000000" w:themeColor="text1"/>
        </w:rPr>
        <w:t>omettre</w:t>
      </w:r>
      <w:r w:rsidRPr="00BC3ABE">
        <w:t xml:space="preserve"> certaines</w:t>
      </w:r>
      <w:r w:rsidR="00DE0E08">
        <w:t>.</w:t>
      </w:r>
    </w:p>
    <w:p w14:paraId="77FA71ED" w14:textId="7A86CE5B" w:rsidR="00DE0E08" w:rsidRDefault="00DE0E08" w:rsidP="00E44AC1">
      <w:pPr>
        <w:pStyle w:val="BodyText"/>
        <w:spacing w:before="324"/>
        <w:ind w:right="236"/>
        <w:rPr>
          <w:rFonts w:ascii="Times New Roman" w:hAnsi="Times New Roman" w:cs="Times New Roman"/>
        </w:rPr>
      </w:pPr>
      <w:r w:rsidRPr="003E66DC">
        <w:rPr>
          <w:rFonts w:ascii="Times New Roman" w:hAnsi="Times New Roman" w:cs="Times New Roman"/>
          <w:noProof/>
          <w:color w:val="000000" w:themeColor="text1"/>
          <w:lang w:eastAsia="fr-FR"/>
        </w:rPr>
        <w:lastRenderedPageBreak/>
        <w:drawing>
          <wp:anchor distT="0" distB="0" distL="114300" distR="114300" simplePos="0" relativeHeight="251731968" behindDoc="1" locked="0" layoutInCell="1" allowOverlap="1" wp14:anchorId="20A785C7" wp14:editId="55C3DB90">
            <wp:simplePos x="0" y="0"/>
            <wp:positionH relativeFrom="column">
              <wp:posOffset>0</wp:posOffset>
            </wp:positionH>
            <wp:positionV relativeFrom="paragraph">
              <wp:posOffset>426085</wp:posOffset>
            </wp:positionV>
            <wp:extent cx="5677200" cy="5677200"/>
            <wp:effectExtent l="0" t="0" r="0" b="0"/>
            <wp:wrapTight wrapText="bothSides">
              <wp:wrapPolygon edited="0">
                <wp:start x="0" y="0"/>
                <wp:lineTo x="0" y="21552"/>
                <wp:lineTo x="21552" y="21552"/>
                <wp:lineTo x="21552" y="0"/>
                <wp:lineTo x="0" y="0"/>
              </wp:wrapPolygon>
            </wp:wrapTight>
            <wp:docPr id="3" name="59aec1ea81594006b67cac32fce988be.jpg"/>
            <wp:cNvGraphicFramePr/>
            <a:graphic xmlns:a="http://schemas.openxmlformats.org/drawingml/2006/main">
              <a:graphicData uri="http://schemas.openxmlformats.org/drawingml/2006/picture">
                <pic:pic xmlns:pic="http://schemas.openxmlformats.org/drawingml/2006/picture">
                  <pic:nvPicPr>
                    <pic:cNvPr id="1034" name="59aec1ea81594006b67cac32fce988be.jpg"/>
                    <pic:cNvPicPr/>
                  </pic:nvPicPr>
                  <pic:blipFill>
                    <a:blip r:embed="rId33">
                      <a:extLst>
                        <a:ext uri="{28A0092B-C50C-407E-A947-70E740481C1C}">
                          <a14:useLocalDpi xmlns:a14="http://schemas.microsoft.com/office/drawing/2010/main" val="0"/>
                        </a:ext>
                      </a:extLst>
                    </a:blip>
                    <a:stretch>
                      <a:fillRect/>
                    </a:stretch>
                  </pic:blipFill>
                  <pic:spPr>
                    <a:xfrm>
                      <a:off x="0" y="0"/>
                      <a:ext cx="5677200" cy="5677200"/>
                    </a:xfrm>
                    <a:prstGeom prst="rect">
                      <a:avLst/>
                    </a:prstGeom>
                  </pic:spPr>
                </pic:pic>
              </a:graphicData>
            </a:graphic>
            <wp14:sizeRelH relativeFrom="margin">
              <wp14:pctWidth>0</wp14:pctWidth>
            </wp14:sizeRelH>
            <wp14:sizeRelV relativeFrom="margin">
              <wp14:pctHeight>0</wp14:pctHeight>
            </wp14:sizeRelV>
          </wp:anchor>
        </w:drawing>
      </w:r>
    </w:p>
    <w:p w14:paraId="27BFD3DA" w14:textId="702A41ED" w:rsidR="00E561EB" w:rsidRPr="00BC3ABE" w:rsidRDefault="00E561EB" w:rsidP="00E44AC1">
      <w:pPr>
        <w:pStyle w:val="BodyText"/>
        <w:spacing w:before="324"/>
        <w:ind w:right="236"/>
        <w:rPr>
          <w:rFonts w:ascii="Times New Roman" w:hAnsi="Times New Roman" w:cs="Times New Roman"/>
        </w:rPr>
      </w:pPr>
      <w:r w:rsidRPr="00650F7C">
        <w:rPr>
          <w:rFonts w:ascii="Times New Roman" w:hAnsi="Times New Roman" w:cs="Times New Roman"/>
          <w:b/>
        </w:rPr>
        <w:t>Figure</w:t>
      </w:r>
      <w:r w:rsidRPr="00650F7C">
        <w:rPr>
          <w:rFonts w:ascii="Times New Roman" w:hAnsi="Times New Roman" w:cs="Times New Roman"/>
          <w:b/>
          <w:color w:val="000000" w:themeColor="text1"/>
        </w:rPr>
        <w:t xml:space="preserve"> </w:t>
      </w:r>
      <w:ins w:id="877" w:author="Héloïse Mahé" w:date="2025-07-25T17:38:00Z">
        <w:r w:rsidR="00090DD8">
          <w:rPr>
            <w:rFonts w:ascii="Times New Roman" w:hAnsi="Times New Roman" w:cs="Times New Roman"/>
            <w:b/>
          </w:rPr>
          <w:t>11</w:t>
        </w:r>
      </w:ins>
      <w:del w:id="878" w:author="Héloïse Mahé" w:date="2025-07-25T17:38:00Z">
        <w:r w:rsidRPr="00650F7C" w:rsidDel="00090DD8">
          <w:rPr>
            <w:rFonts w:ascii="Times New Roman" w:hAnsi="Times New Roman" w:cs="Times New Roman"/>
            <w:b/>
          </w:rPr>
          <w:delText>9</w:delText>
        </w:r>
      </w:del>
      <w:r w:rsidR="00DE0E08" w:rsidRPr="00650F7C">
        <w:rPr>
          <w:rFonts w:ascii="Times New Roman" w:hAnsi="Times New Roman" w:cs="Times New Roman"/>
          <w:b/>
        </w:rPr>
        <w:t>.</w:t>
      </w:r>
      <w:r w:rsidRPr="00650F7C">
        <w:rPr>
          <w:rFonts w:ascii="Times New Roman" w:hAnsi="Times New Roman" w:cs="Times New Roman"/>
          <w:b/>
        </w:rPr>
        <w:t xml:space="preserve"> </w:t>
      </w:r>
      <w:r w:rsidRPr="00650F7C">
        <w:rPr>
          <w:rFonts w:ascii="Times New Roman" w:hAnsi="Times New Roman" w:cs="Times New Roman"/>
          <w:b/>
          <w:color w:val="000000" w:themeColor="text1"/>
        </w:rPr>
        <w:t>L’image comporte</w:t>
      </w:r>
      <w:r w:rsidRPr="00650F7C">
        <w:rPr>
          <w:rFonts w:ascii="Times New Roman" w:hAnsi="Times New Roman" w:cs="Times New Roman"/>
          <w:b/>
        </w:rPr>
        <w:t xml:space="preserve"> bien le caniche, le soleil vert sur l’océan, </w:t>
      </w:r>
      <w:r w:rsidRPr="00650F7C">
        <w:rPr>
          <w:rFonts w:ascii="Times New Roman" w:hAnsi="Times New Roman" w:cs="Times New Roman"/>
          <w:b/>
          <w:color w:val="000000" w:themeColor="text1"/>
        </w:rPr>
        <w:t xml:space="preserve">et </w:t>
      </w:r>
      <w:r w:rsidRPr="00650F7C">
        <w:rPr>
          <w:rFonts w:ascii="Times New Roman" w:hAnsi="Times New Roman" w:cs="Times New Roman"/>
          <w:b/>
        </w:rPr>
        <w:t>le chevalier qui nous fait face en sautant sur une jambe, avec son gantelet de fer</w:t>
      </w:r>
      <w:r w:rsidRPr="00BC3ABE">
        <w:rPr>
          <w:rFonts w:ascii="Times New Roman" w:hAnsi="Times New Roman" w:cs="Times New Roman"/>
          <w:color w:val="000000" w:themeColor="text1"/>
        </w:rPr>
        <w:t>. Pourtant,</w:t>
      </w:r>
      <w:r w:rsidRPr="00BC3ABE">
        <w:rPr>
          <w:rFonts w:ascii="Times New Roman" w:hAnsi="Times New Roman" w:cs="Times New Roman"/>
        </w:rPr>
        <w:t xml:space="preserve"> la</w:t>
      </w:r>
      <w:r w:rsidRPr="00BC3ABE">
        <w:rPr>
          <w:rFonts w:ascii="Times New Roman" w:hAnsi="Times New Roman" w:cs="Times New Roman"/>
          <w:spacing w:val="-5"/>
        </w:rPr>
        <w:t xml:space="preserve"> </w:t>
      </w:r>
      <w:r w:rsidRPr="00BC3ABE">
        <w:rPr>
          <w:rFonts w:ascii="Times New Roman" w:hAnsi="Times New Roman" w:cs="Times New Roman"/>
        </w:rPr>
        <w:t>coiffe</w:t>
      </w:r>
      <w:r w:rsidRPr="00BC3ABE">
        <w:rPr>
          <w:rFonts w:ascii="Times New Roman" w:hAnsi="Times New Roman" w:cs="Times New Roman"/>
          <w:spacing w:val="-5"/>
        </w:rPr>
        <w:t xml:space="preserve"> </w:t>
      </w:r>
      <w:r w:rsidRPr="00BC3ABE">
        <w:rPr>
          <w:rFonts w:ascii="Times New Roman" w:hAnsi="Times New Roman" w:cs="Times New Roman"/>
        </w:rPr>
        <w:t>bigoudène</w:t>
      </w:r>
      <w:r w:rsidRPr="00BC3ABE">
        <w:rPr>
          <w:rFonts w:ascii="Times New Roman" w:hAnsi="Times New Roman" w:cs="Times New Roman"/>
          <w:color w:val="000000" w:themeColor="text1"/>
        </w:rPr>
        <w:t xml:space="preserve"> manque</w:t>
      </w:r>
      <w:r w:rsidRPr="00BC3ABE">
        <w:rPr>
          <w:rFonts w:ascii="Times New Roman" w:hAnsi="Times New Roman" w:cs="Times New Roman"/>
        </w:rPr>
        <w:t>,</w:t>
      </w:r>
      <w:r w:rsidRPr="00BC3ABE">
        <w:rPr>
          <w:rFonts w:ascii="Times New Roman" w:hAnsi="Times New Roman" w:cs="Times New Roman"/>
          <w:spacing w:val="-5"/>
        </w:rPr>
        <w:t xml:space="preserve"> </w:t>
      </w:r>
      <w:r w:rsidRPr="00BC3ABE">
        <w:rPr>
          <w:rFonts w:ascii="Times New Roman" w:hAnsi="Times New Roman" w:cs="Times New Roman"/>
        </w:rPr>
        <w:t>le</w:t>
      </w:r>
      <w:r w:rsidRPr="00BC3ABE">
        <w:rPr>
          <w:rFonts w:ascii="Times New Roman" w:hAnsi="Times New Roman" w:cs="Times New Roman"/>
          <w:spacing w:val="-5"/>
        </w:rPr>
        <w:t xml:space="preserve"> </w:t>
      </w:r>
      <w:r w:rsidRPr="00BC3ABE">
        <w:rPr>
          <w:rFonts w:ascii="Times New Roman" w:hAnsi="Times New Roman" w:cs="Times New Roman"/>
        </w:rPr>
        <w:t>soleil</w:t>
      </w:r>
      <w:r w:rsidRPr="00BC3ABE">
        <w:rPr>
          <w:rFonts w:ascii="Times New Roman" w:hAnsi="Times New Roman" w:cs="Times New Roman"/>
          <w:spacing w:val="-5"/>
        </w:rPr>
        <w:t xml:space="preserve"> </w:t>
      </w:r>
      <w:r w:rsidRPr="00BC3ABE">
        <w:rPr>
          <w:rFonts w:ascii="Times New Roman" w:hAnsi="Times New Roman" w:cs="Times New Roman"/>
          <w:color w:val="000000" w:themeColor="text1"/>
        </w:rPr>
        <w:t>est loin</w:t>
      </w:r>
      <w:r w:rsidRPr="00BC3ABE">
        <w:rPr>
          <w:rFonts w:ascii="Times New Roman" w:hAnsi="Times New Roman" w:cs="Times New Roman"/>
          <w:spacing w:val="-5"/>
        </w:rPr>
        <w:t xml:space="preserve"> </w:t>
      </w:r>
      <w:r w:rsidRPr="00BC3ABE">
        <w:rPr>
          <w:rFonts w:ascii="Times New Roman" w:hAnsi="Times New Roman" w:cs="Times New Roman"/>
        </w:rPr>
        <w:t>de</w:t>
      </w:r>
      <w:r w:rsidRPr="00BC3ABE">
        <w:rPr>
          <w:rFonts w:ascii="Times New Roman" w:hAnsi="Times New Roman" w:cs="Times New Roman"/>
          <w:spacing w:val="-5"/>
        </w:rPr>
        <w:t xml:space="preserve"> </w:t>
      </w:r>
      <w:r w:rsidRPr="00BC3ABE">
        <w:rPr>
          <w:rFonts w:ascii="Times New Roman" w:hAnsi="Times New Roman" w:cs="Times New Roman"/>
          <w:color w:val="000000" w:themeColor="text1"/>
        </w:rPr>
        <w:t>son</w:t>
      </w:r>
      <w:r w:rsidRPr="00BC3ABE">
        <w:rPr>
          <w:rFonts w:ascii="Times New Roman" w:hAnsi="Times New Roman" w:cs="Times New Roman"/>
          <w:spacing w:val="-5"/>
        </w:rPr>
        <w:t xml:space="preserve"> </w:t>
      </w:r>
      <w:r w:rsidRPr="00BC3ABE">
        <w:rPr>
          <w:rFonts w:ascii="Times New Roman" w:hAnsi="Times New Roman" w:cs="Times New Roman"/>
        </w:rPr>
        <w:t>coucher,</w:t>
      </w:r>
      <w:r w:rsidRPr="00BC3ABE">
        <w:rPr>
          <w:rFonts w:ascii="Times New Roman" w:hAnsi="Times New Roman" w:cs="Times New Roman"/>
          <w:spacing w:val="-5"/>
        </w:rPr>
        <w:t xml:space="preserve"> </w:t>
      </w:r>
      <w:r w:rsidRPr="00BC3ABE">
        <w:rPr>
          <w:rFonts w:ascii="Times New Roman" w:hAnsi="Times New Roman" w:cs="Times New Roman"/>
        </w:rPr>
        <w:t>et</w:t>
      </w:r>
      <w:r w:rsidRPr="00BC3ABE">
        <w:rPr>
          <w:rFonts w:ascii="Times New Roman" w:hAnsi="Times New Roman" w:cs="Times New Roman"/>
          <w:spacing w:val="-5"/>
        </w:rPr>
        <w:t xml:space="preserve"> </w:t>
      </w:r>
      <w:r w:rsidRPr="00BC3ABE">
        <w:rPr>
          <w:rFonts w:ascii="Times New Roman" w:hAnsi="Times New Roman" w:cs="Times New Roman"/>
        </w:rPr>
        <w:t>le</w:t>
      </w:r>
      <w:r w:rsidRPr="00BC3ABE">
        <w:rPr>
          <w:rFonts w:ascii="Times New Roman" w:hAnsi="Times New Roman" w:cs="Times New Roman"/>
          <w:spacing w:val="-5"/>
        </w:rPr>
        <w:t xml:space="preserve"> </w:t>
      </w:r>
      <w:r w:rsidRPr="00BC3ABE">
        <w:rPr>
          <w:rFonts w:ascii="Times New Roman" w:hAnsi="Times New Roman" w:cs="Times New Roman"/>
        </w:rPr>
        <w:t>caniche</w:t>
      </w:r>
      <w:r w:rsidRPr="00BC3ABE">
        <w:rPr>
          <w:rFonts w:ascii="Times New Roman" w:hAnsi="Times New Roman" w:cs="Times New Roman"/>
          <w:spacing w:val="-5"/>
        </w:rPr>
        <w:t xml:space="preserve"> </w:t>
      </w:r>
      <w:r w:rsidRPr="00BC3ABE">
        <w:rPr>
          <w:rFonts w:ascii="Times New Roman" w:hAnsi="Times New Roman" w:cs="Times New Roman"/>
        </w:rPr>
        <w:t xml:space="preserve">n’est pas </w:t>
      </w:r>
      <w:r w:rsidRPr="00BC3ABE">
        <w:rPr>
          <w:rFonts w:ascii="Times New Roman" w:hAnsi="Times New Roman" w:cs="Times New Roman"/>
          <w:color w:val="000000" w:themeColor="text1"/>
        </w:rPr>
        <w:t xml:space="preserve">tenu </w:t>
      </w:r>
      <w:r w:rsidRPr="00BC3ABE">
        <w:rPr>
          <w:rFonts w:ascii="Times New Roman" w:hAnsi="Times New Roman" w:cs="Times New Roman"/>
        </w:rPr>
        <w:t xml:space="preserve">dans </w:t>
      </w:r>
      <w:r w:rsidRPr="00BC3ABE">
        <w:rPr>
          <w:rFonts w:ascii="Times New Roman" w:hAnsi="Times New Roman" w:cs="Times New Roman"/>
          <w:color w:val="000000" w:themeColor="text1"/>
        </w:rPr>
        <w:t>les</w:t>
      </w:r>
      <w:r w:rsidRPr="00BC3ABE">
        <w:rPr>
          <w:rFonts w:ascii="Times New Roman" w:hAnsi="Times New Roman" w:cs="Times New Roman"/>
        </w:rPr>
        <w:t xml:space="preserve"> bras du chevalier. </w:t>
      </w:r>
      <w:r w:rsidRPr="00090DD8">
        <w:rPr>
          <w:rFonts w:ascii="Times New Roman" w:hAnsi="Times New Roman" w:cs="Times New Roman"/>
          <w:color w:val="000000" w:themeColor="text1"/>
          <w:rPrChange w:id="879" w:author="Héloïse Mahé" w:date="2025-07-25T17:38:00Z">
            <w:rPr>
              <w:rFonts w:ascii="Times New Roman" w:hAnsi="Times New Roman" w:cs="Times New Roman"/>
              <w:color w:val="000000" w:themeColor="text1"/>
              <w:highlight w:val="yellow"/>
            </w:rPr>
          </w:rPrChange>
        </w:rPr>
        <w:t>Image générée</w:t>
      </w:r>
      <w:r w:rsidRPr="00090DD8">
        <w:rPr>
          <w:rFonts w:ascii="Times New Roman" w:hAnsi="Times New Roman" w:cs="Times New Roman"/>
          <w:rPrChange w:id="880" w:author="Héloïse Mahé" w:date="2025-07-25T17:38:00Z">
            <w:rPr>
              <w:rFonts w:ascii="Times New Roman" w:hAnsi="Times New Roman" w:cs="Times New Roman"/>
              <w:highlight w:val="yellow"/>
            </w:rPr>
          </w:rPrChange>
        </w:rPr>
        <w:t xml:space="preserve"> par FLUX.1-</w:t>
      </w:r>
      <w:commentRangeStart w:id="881"/>
      <w:r w:rsidRPr="00090DD8">
        <w:rPr>
          <w:rFonts w:ascii="Times New Roman" w:hAnsi="Times New Roman" w:cs="Times New Roman"/>
          <w:rPrChange w:id="882" w:author="Héloïse Mahé" w:date="2025-07-25T17:38:00Z">
            <w:rPr>
              <w:rFonts w:ascii="Times New Roman" w:hAnsi="Times New Roman" w:cs="Times New Roman"/>
              <w:highlight w:val="yellow"/>
            </w:rPr>
          </w:rPrChange>
        </w:rPr>
        <w:t>schnell</w:t>
      </w:r>
      <w:commentRangeEnd w:id="881"/>
      <w:r w:rsidR="00A670D2" w:rsidRPr="00090DD8">
        <w:rPr>
          <w:rStyle w:val="CommentReference"/>
          <w:rFonts w:ascii="Calibri Light" w:hAnsi="Calibri Light"/>
        </w:rPr>
        <w:commentReference w:id="881"/>
      </w:r>
      <w:r w:rsidR="00595BBF" w:rsidRPr="00090DD8">
        <w:rPr>
          <w:rFonts w:ascii="Times New Roman" w:hAnsi="Times New Roman" w:cs="Times New Roman"/>
          <w:rPrChange w:id="883" w:author="Héloïse Mahé" w:date="2025-07-25T17:38:00Z">
            <w:rPr>
              <w:rFonts w:ascii="Times New Roman" w:hAnsi="Times New Roman" w:cs="Times New Roman"/>
              <w:highlight w:val="yellow"/>
            </w:rPr>
          </w:rPrChange>
        </w:rPr>
        <w:t xml:space="preserve"> (modèle de juillet 2024)</w:t>
      </w:r>
      <w:ins w:id="884" w:author="Héloïse Mahé" w:date="2025-07-25T17:38:00Z">
        <w:r w:rsidR="00090DD8">
          <w:rPr>
            <w:rFonts w:ascii="Times New Roman" w:hAnsi="Times New Roman" w:cs="Times New Roman"/>
          </w:rPr>
          <w:t>.</w:t>
        </w:r>
      </w:ins>
    </w:p>
    <w:p w14:paraId="052F2871" w14:textId="08D5F8F2" w:rsidR="00E561EB" w:rsidRPr="00BC3ABE" w:rsidRDefault="00E561EB" w:rsidP="00650F7C">
      <w:r w:rsidRPr="00BC3ABE">
        <w:t xml:space="preserve">Voyons un autre exemple de cette incapacité à combiner plusieurs contraintes, cette fois dans le domaine de la génération de texte. Un sonnet </w:t>
      </w:r>
      <w:r w:rsidRPr="00BC3ABE">
        <w:rPr>
          <w:color w:val="000000" w:themeColor="text1"/>
        </w:rPr>
        <w:t>exige des alexandrins</w:t>
      </w:r>
      <w:r w:rsidRPr="00BC3ABE">
        <w:t xml:space="preserve"> de douze pieds, avec césure à l’hémistiche, </w:t>
      </w:r>
      <w:r w:rsidRPr="00BC3ABE">
        <w:rPr>
          <w:color w:val="000000" w:themeColor="text1"/>
        </w:rPr>
        <w:t>et des</w:t>
      </w:r>
      <w:r w:rsidRPr="00BC3ABE">
        <w:rPr>
          <w:spacing w:val="40"/>
        </w:rPr>
        <w:t xml:space="preserve"> </w:t>
      </w:r>
      <w:r w:rsidRPr="00BC3ABE">
        <w:t>rimes</w:t>
      </w:r>
      <w:r w:rsidRPr="00BC3ABE">
        <w:rPr>
          <w:spacing w:val="40"/>
        </w:rPr>
        <w:t xml:space="preserve"> </w:t>
      </w:r>
      <w:r w:rsidRPr="00BC3ABE">
        <w:t>riches</w:t>
      </w:r>
      <w:r w:rsidRPr="00BC3ABE">
        <w:rPr>
          <w:spacing w:val="41"/>
        </w:rPr>
        <w:t xml:space="preserve"> </w:t>
      </w:r>
      <w:r w:rsidRPr="00BC3ABE">
        <w:t>et</w:t>
      </w:r>
      <w:r w:rsidRPr="00BC3ABE">
        <w:rPr>
          <w:spacing w:val="40"/>
        </w:rPr>
        <w:t xml:space="preserve"> </w:t>
      </w:r>
      <w:r w:rsidRPr="00BC3ABE">
        <w:t>alternées</w:t>
      </w:r>
      <w:r w:rsidRPr="00BC3ABE">
        <w:rPr>
          <w:spacing w:val="40"/>
        </w:rPr>
        <w:t xml:space="preserve"> </w:t>
      </w:r>
      <w:r w:rsidRPr="00BC3ABE">
        <w:t>entre</w:t>
      </w:r>
      <w:r w:rsidRPr="00BC3ABE">
        <w:rPr>
          <w:spacing w:val="40"/>
        </w:rPr>
        <w:t xml:space="preserve"> </w:t>
      </w:r>
      <w:r w:rsidRPr="00BC3ABE">
        <w:t>féminines</w:t>
      </w:r>
      <w:r w:rsidRPr="00BC3ABE">
        <w:rPr>
          <w:spacing w:val="40"/>
        </w:rPr>
        <w:t xml:space="preserve"> </w:t>
      </w:r>
      <w:r w:rsidRPr="00BC3ABE">
        <w:t>(terminant</w:t>
      </w:r>
      <w:r w:rsidRPr="00BC3ABE">
        <w:rPr>
          <w:spacing w:val="40"/>
        </w:rPr>
        <w:t xml:space="preserve"> </w:t>
      </w:r>
      <w:r w:rsidRPr="00BC3ABE">
        <w:t>par</w:t>
      </w:r>
      <w:r w:rsidRPr="00BC3ABE">
        <w:rPr>
          <w:spacing w:val="41"/>
        </w:rPr>
        <w:t xml:space="preserve"> </w:t>
      </w:r>
      <w:r w:rsidRPr="00BC3ABE">
        <w:rPr>
          <w:spacing w:val="-5"/>
        </w:rPr>
        <w:t xml:space="preserve">un </w:t>
      </w:r>
      <w:r w:rsidRPr="00BC3ABE">
        <w:t>«</w:t>
      </w:r>
      <w:r w:rsidRPr="00BC3ABE">
        <w:rPr>
          <w:spacing w:val="-1"/>
        </w:rPr>
        <w:t> </w:t>
      </w:r>
      <w:r w:rsidRPr="00BC3ABE">
        <w:t>e</w:t>
      </w:r>
      <w:r w:rsidRPr="00BC3ABE">
        <w:rPr>
          <w:spacing w:val="-1"/>
        </w:rPr>
        <w:t> </w:t>
      </w:r>
      <w:r w:rsidRPr="00BC3ABE">
        <w:t xml:space="preserve">» muet) et masculines. </w:t>
      </w:r>
      <w:del w:id="885" w:author="Microsoft Office User" w:date="2025-07-28T05:16:00Z">
        <w:r w:rsidRPr="00BC3ABE" w:rsidDel="00A0071C">
          <w:delText xml:space="preserve">Jamais un modèle ne </w:delText>
        </w:r>
        <w:r w:rsidRPr="00BC3ABE" w:rsidDel="00A0071C">
          <w:rPr>
            <w:color w:val="000000" w:themeColor="text1"/>
          </w:rPr>
          <w:delText>m’a</w:delText>
        </w:r>
        <w:r w:rsidRPr="00BC3ABE" w:rsidDel="00A0071C">
          <w:delText xml:space="preserve"> généré</w:delText>
        </w:r>
      </w:del>
      <w:ins w:id="886" w:author="Microsoft Office User" w:date="2025-07-28T05:16:00Z">
        <w:r w:rsidR="00A0071C">
          <w:t xml:space="preserve">Il est rare qu’un modèle </w:t>
        </w:r>
        <w:r w:rsidR="0014258B">
          <w:t>sache</w:t>
        </w:r>
        <w:r w:rsidR="00A0071C">
          <w:t xml:space="preserve"> générer</w:t>
        </w:r>
      </w:ins>
      <w:r w:rsidRPr="00BC3ABE">
        <w:t xml:space="preserve"> un </w:t>
      </w:r>
      <w:r w:rsidRPr="00BC3ABE">
        <w:rPr>
          <w:color w:val="000000" w:themeColor="text1"/>
        </w:rPr>
        <w:t xml:space="preserve">sonnet </w:t>
      </w:r>
      <w:r w:rsidRPr="00BC3ABE">
        <w:t xml:space="preserve">respectant toutes ces contraintes. Cette </w:t>
      </w:r>
      <w:r w:rsidRPr="00BC3ABE">
        <w:rPr>
          <w:color w:val="000000" w:themeColor="text1"/>
        </w:rPr>
        <w:t xml:space="preserve">faiblesse </w:t>
      </w:r>
      <w:r w:rsidR="00A670D2">
        <w:rPr>
          <w:color w:val="000000" w:themeColor="text1"/>
        </w:rPr>
        <w:t>face aux</w:t>
      </w:r>
      <w:r w:rsidRPr="00BC3ABE">
        <w:t xml:space="preserve"> contraintes combinées est particulièrement</w:t>
      </w:r>
      <w:r w:rsidRPr="00BC3ABE">
        <w:rPr>
          <w:spacing w:val="-2"/>
        </w:rPr>
        <w:t xml:space="preserve"> </w:t>
      </w:r>
      <w:r w:rsidR="00A670D2">
        <w:t>gê</w:t>
      </w:r>
      <w:r w:rsidR="00A670D2" w:rsidRPr="00BC3ABE">
        <w:t>nante</w:t>
      </w:r>
      <w:r w:rsidR="00A670D2" w:rsidRPr="00BC3ABE">
        <w:rPr>
          <w:spacing w:val="-2"/>
        </w:rPr>
        <w:t xml:space="preserve"> </w:t>
      </w:r>
      <w:r w:rsidRPr="00BC3ABE">
        <w:t>pour</w:t>
      </w:r>
      <w:r w:rsidRPr="00BC3ABE">
        <w:rPr>
          <w:spacing w:val="-2"/>
        </w:rPr>
        <w:t xml:space="preserve"> </w:t>
      </w:r>
      <w:r w:rsidRPr="00BC3ABE">
        <w:t>de</w:t>
      </w:r>
      <w:r w:rsidRPr="00BC3ABE">
        <w:rPr>
          <w:rStyle w:val="Hyperlink5"/>
          <w:rFonts w:cs="Times New Roman"/>
          <w:color w:val="000000" w:themeColor="text1"/>
        </w:rPr>
        <w:t xml:space="preserve"> </w:t>
      </w:r>
      <w:r w:rsidRPr="00BC3ABE">
        <w:rPr>
          <w:color w:val="000000" w:themeColor="text1"/>
        </w:rPr>
        <w:t>nombreuses</w:t>
      </w:r>
      <w:r w:rsidRPr="00BC3ABE">
        <w:rPr>
          <w:spacing w:val="-2"/>
        </w:rPr>
        <w:t xml:space="preserve"> </w:t>
      </w:r>
      <w:r w:rsidRPr="00BC3ABE">
        <w:t>tâches.</w:t>
      </w:r>
      <w:r w:rsidRPr="00BC3ABE">
        <w:rPr>
          <w:spacing w:val="-2"/>
        </w:rPr>
        <w:t xml:space="preserve"> </w:t>
      </w:r>
      <w:r w:rsidRPr="00BC3ABE">
        <w:rPr>
          <w:color w:val="000000" w:themeColor="text1"/>
        </w:rPr>
        <w:t>Toutefois,</w:t>
      </w:r>
      <w:r w:rsidRPr="00BC3ABE">
        <w:rPr>
          <w:spacing w:val="-2"/>
        </w:rPr>
        <w:t xml:space="preserve"> </w:t>
      </w:r>
      <w:r w:rsidRPr="00BC3ABE">
        <w:t>à</w:t>
      </w:r>
      <w:r w:rsidRPr="00BC3ABE">
        <w:rPr>
          <w:spacing w:val="-2"/>
        </w:rPr>
        <w:t xml:space="preserve"> </w:t>
      </w:r>
      <w:r w:rsidRPr="00BC3ABE">
        <w:t>mesure</w:t>
      </w:r>
      <w:r w:rsidRPr="00BC3ABE">
        <w:rPr>
          <w:spacing w:val="-2"/>
        </w:rPr>
        <w:t xml:space="preserve"> </w:t>
      </w:r>
      <w:r w:rsidRPr="00BC3ABE">
        <w:rPr>
          <w:color w:val="000000" w:themeColor="text1"/>
        </w:rPr>
        <w:t xml:space="preserve">que les modèles </w:t>
      </w:r>
      <w:r w:rsidRPr="00BC3ABE">
        <w:t xml:space="preserve">s’améliorent, </w:t>
      </w:r>
      <w:r w:rsidRPr="00BC3ABE">
        <w:rPr>
          <w:color w:val="000000" w:themeColor="text1"/>
        </w:rPr>
        <w:t>ils</w:t>
      </w:r>
      <w:r w:rsidRPr="00BC3ABE">
        <w:t xml:space="preserve"> peuvent respecter des contraintes de plus en plus nombreus</w:t>
      </w:r>
      <w:bookmarkStart w:id="887" w:name="_bookmark57"/>
      <w:bookmarkEnd w:id="887"/>
      <w:r w:rsidRPr="00BC3ABE">
        <w:t>es.</w:t>
      </w:r>
    </w:p>
    <w:p w14:paraId="7D2F2D25" w14:textId="0FFF3E1B" w:rsidR="00E561EB" w:rsidRPr="00BC3ABE" w:rsidRDefault="00E561EB" w:rsidP="00650F7C">
      <w:r w:rsidRPr="00BC3ABE">
        <w:lastRenderedPageBreak/>
        <w:t>Enfin, les modèles sont souvent affectés d’un fort biais de flatterie</w:t>
      </w:r>
      <w:r w:rsidRPr="00BC3ABE">
        <w:rPr>
          <w:color w:val="000000" w:themeColor="text1"/>
        </w:rPr>
        <w:t xml:space="preserve">, nom donné à leur tendance marquée à abonder dans le sens de leur </w:t>
      </w:r>
      <w:r w:rsidRPr="00BC3ABE">
        <w:rPr>
          <w:i/>
          <w:iCs/>
          <w:color w:val="000000" w:themeColor="text1"/>
        </w:rPr>
        <w:t>prompt</w:t>
      </w:r>
      <w:r w:rsidRPr="00BC3ABE">
        <w:rPr>
          <w:color w:val="000000" w:themeColor="text1"/>
        </w:rPr>
        <w:t xml:space="preserve"> d’entrée</w:t>
      </w:r>
      <w:r w:rsidRPr="00BC3ABE">
        <w:t xml:space="preserve">. Une étude d’Anthropic met en évidence ce biais chez les meilleurs modèles du moment, en leur donnant en entrée un texte de quelques lignes sur un sujet quelconque et en leur demandant de donner leur avis sur ce texte. </w:t>
      </w:r>
      <w:r w:rsidRPr="00BC3ABE">
        <w:rPr>
          <w:color w:val="000000" w:themeColor="text1"/>
        </w:rPr>
        <w:t>Point clé</w:t>
      </w:r>
      <w:r w:rsidRPr="00BC3ABE">
        <w:t xml:space="preserve"> de </w:t>
      </w:r>
      <w:r w:rsidRPr="00BC3ABE">
        <w:rPr>
          <w:color w:val="000000" w:themeColor="text1"/>
        </w:rPr>
        <w:t>cette étude : on préface</w:t>
      </w:r>
      <w:r w:rsidRPr="00BC3ABE">
        <w:t xml:space="preserve"> chaque requête pour biaiser le résultat, en ajoutant l’une de ces deux phrases</w:t>
      </w:r>
      <w:r w:rsidRPr="00BC3ABE">
        <w:rPr>
          <w:color w:val="000000" w:themeColor="text1"/>
        </w:rPr>
        <w:t>,</w:t>
      </w:r>
      <w:r w:rsidRPr="00BC3ABE">
        <w:t xml:space="preserve"> «</w:t>
      </w:r>
      <w:r w:rsidRPr="00BC3ABE">
        <w:rPr>
          <w:spacing w:val="-3"/>
        </w:rPr>
        <w:t> </w:t>
      </w:r>
      <w:r w:rsidRPr="00BC3ABE">
        <w:t>J’aime beaucoup ce texte</w:t>
      </w:r>
      <w:r w:rsidRPr="00BC3ABE">
        <w:rPr>
          <w:spacing w:val="-3"/>
        </w:rPr>
        <w:t> </w:t>
      </w:r>
      <w:r w:rsidRPr="00BC3ABE">
        <w:t>: » ou «</w:t>
      </w:r>
      <w:r w:rsidRPr="00BC3ABE">
        <w:rPr>
          <w:spacing w:val="-2"/>
        </w:rPr>
        <w:t> </w:t>
      </w:r>
      <w:r w:rsidRPr="00BC3ABE">
        <w:t>Je déteste ce texte :</w:t>
      </w:r>
      <w:r w:rsidRPr="00BC3ABE">
        <w:rPr>
          <w:spacing w:val="-3"/>
        </w:rPr>
        <w:t> </w:t>
      </w:r>
      <w:r w:rsidRPr="00BC3ABE">
        <w:t>».</w:t>
      </w:r>
    </w:p>
    <w:p w14:paraId="15E3EA31" w14:textId="0424B9E8" w:rsidR="00E561EB" w:rsidRPr="0080673A" w:rsidRDefault="00E561EB" w:rsidP="00650F7C">
      <w:r w:rsidRPr="00BC3ABE">
        <w:t>L’étude</w:t>
      </w:r>
      <w:r w:rsidRPr="00BC3ABE">
        <w:rPr>
          <w:spacing w:val="-3"/>
        </w:rPr>
        <w:t xml:space="preserve"> </w:t>
      </w:r>
      <w:r w:rsidRPr="00BC3ABE">
        <w:t xml:space="preserve">montre que le pourcentage </w:t>
      </w:r>
      <w:r w:rsidRPr="00BC3ABE">
        <w:rPr>
          <w:color w:val="000000" w:themeColor="text1"/>
        </w:rPr>
        <w:t>d’appréciations positives produites</w:t>
      </w:r>
      <w:r w:rsidRPr="00BC3ABE">
        <w:t xml:space="preserve"> augmente de 25</w:t>
      </w:r>
      <w:r w:rsidR="009A3A70">
        <w:rPr>
          <w:color w:val="000000" w:themeColor="text1"/>
        </w:rPr>
        <w:t> %</w:t>
      </w:r>
      <w:r w:rsidRPr="00BC3ABE">
        <w:rPr>
          <w:color w:val="000000" w:themeColor="text1"/>
        </w:rPr>
        <w:t xml:space="preserve"> en présence d’un</w:t>
      </w:r>
      <w:r w:rsidRPr="00BC3ABE">
        <w:t xml:space="preserve"> commentaire positif, </w:t>
      </w:r>
      <w:r w:rsidRPr="00BC3ABE">
        <w:rPr>
          <w:color w:val="000000" w:themeColor="text1"/>
        </w:rPr>
        <w:t>et</w:t>
      </w:r>
      <w:r w:rsidRPr="00BC3ABE">
        <w:t xml:space="preserve"> diminue de 25</w:t>
      </w:r>
      <w:r w:rsidR="009A3A70">
        <w:rPr>
          <w:color w:val="000000" w:themeColor="text1"/>
        </w:rPr>
        <w:t> %</w:t>
      </w:r>
      <w:r w:rsidRPr="00BC3ABE">
        <w:rPr>
          <w:color w:val="000000" w:themeColor="text1"/>
        </w:rPr>
        <w:t xml:space="preserve"> pour</w:t>
      </w:r>
      <w:r w:rsidRPr="00BC3ABE">
        <w:t xml:space="preserve"> le</w:t>
      </w:r>
      <w:r w:rsidRPr="00BC3ABE">
        <w:rPr>
          <w:color w:val="000000" w:themeColor="text1"/>
        </w:rPr>
        <w:t xml:space="preserve"> cas d’un</w:t>
      </w:r>
      <w:r w:rsidRPr="00BC3ABE">
        <w:t xml:space="preserve"> commentaire négatif</w:t>
      </w:r>
      <w:bookmarkStart w:id="888" w:name="_bookmark58"/>
      <w:bookmarkEnd w:id="888"/>
      <w:r w:rsidR="00A670D2" w:rsidRPr="00650F7C">
        <w:rPr>
          <w:rStyle w:val="Aucun"/>
          <w:rFonts w:ascii="Times New Roman" w:hAnsi="Times New Roman" w:cs="Times New Roman"/>
          <w:color w:val="000000" w:themeColor="text1"/>
          <w:vertAlign w:val="superscript"/>
        </w:rPr>
        <w:endnoteReference w:id="18"/>
      </w:r>
      <w:r w:rsidR="00A670D2" w:rsidRPr="00BC3ABE">
        <w:rPr>
          <w:color w:val="000000" w:themeColor="text1"/>
        </w:rPr>
        <w:t>!</w:t>
      </w:r>
      <w:r w:rsidRPr="00BC3ABE">
        <w:rPr>
          <w:color w:val="000000" w:themeColor="text1"/>
        </w:rPr>
        <w:t xml:space="preserve"> </w:t>
      </w:r>
      <w:r w:rsidRPr="00650F7C">
        <w:t>Ce biais</w:t>
      </w:r>
      <w:r w:rsidRPr="00BC3ABE">
        <w:rPr>
          <w:rStyle w:val="Hyperlink2"/>
          <w:rFonts w:cs="Times New Roman"/>
          <w:color w:val="000000" w:themeColor="text1"/>
        </w:rPr>
        <w:t xml:space="preserve"> </w:t>
      </w:r>
      <w:r w:rsidRPr="00BC3ABE">
        <w:rPr>
          <w:color w:val="000000" w:themeColor="text1"/>
        </w:rPr>
        <w:t>dérive probablement</w:t>
      </w:r>
      <w:r w:rsidRPr="00BC3ABE">
        <w:rPr>
          <w:rStyle w:val="Hyperlink2"/>
          <w:rFonts w:cs="Times New Roman"/>
          <w:color w:val="000000" w:themeColor="text1"/>
        </w:rPr>
        <w:t xml:space="preserve"> </w:t>
      </w:r>
      <w:r w:rsidRPr="00650F7C">
        <w:t xml:space="preserve">de l’entraînement des modèles. </w:t>
      </w:r>
      <w:r w:rsidR="009A3A70" w:rsidRPr="00650F7C">
        <w:t>É</w:t>
      </w:r>
      <w:r w:rsidRPr="00650F7C">
        <w:t>tant donné que ces modèles apprennent à prédire la continuation la plus probable d’un texte, et que leur</w:t>
      </w:r>
      <w:r w:rsidR="009A3A70" w:rsidRPr="00650F7C">
        <w:t>s</w:t>
      </w:r>
      <w:r w:rsidRPr="00650F7C">
        <w:t xml:space="preserve"> données d’entraînement contiennent peu d’exemples de textes qui se contredisent à l’intérieur d’un même paragraphe, ils sont peu capable</w:t>
      </w:r>
      <w:r w:rsidR="009A3A70" w:rsidRPr="00650F7C">
        <w:t>s</w:t>
      </w:r>
      <w:r w:rsidRPr="00650F7C">
        <w:t xml:space="preserve"> d’indépendance par rapport à la phrase initiale. </w:t>
      </w:r>
      <w:del w:id="920" w:author="Microsoft Office User" w:date="2025-07-28T05:17:00Z">
        <w:r w:rsidRPr="00650F7C" w:rsidDel="000309B5">
          <w:delText>Cependant, il faut s’attendre</w:delText>
        </w:r>
      </w:del>
      <w:ins w:id="921" w:author="Microsoft Office User" w:date="2025-07-28T05:17:00Z">
        <w:r w:rsidR="000309B5">
          <w:t>Nous pouvons cependant nous attendre</w:t>
        </w:r>
      </w:ins>
      <w:r w:rsidRPr="00650F7C">
        <w:t xml:space="preserve"> à ce que</w:t>
      </w:r>
      <w:ins w:id="922" w:author="Microsoft Office User" w:date="2025-07-28T05:17:00Z">
        <w:r w:rsidR="000309B5">
          <w:t>,</w:t>
        </w:r>
      </w:ins>
      <w:r w:rsidRPr="00650F7C">
        <w:t xml:space="preserve"> d’ici quelques années, des procédures d’entraînement spécifiques puissent réduire considérablement ce biais.</w:t>
      </w:r>
    </w:p>
    <w:p w14:paraId="639C161E" w14:textId="62DBB5AC" w:rsidR="00E561EB" w:rsidRPr="00BC3ABE" w:rsidRDefault="00E561EB" w:rsidP="00650F7C">
      <w:r w:rsidRPr="00BC3ABE">
        <w:t xml:space="preserve">Une erreur </w:t>
      </w:r>
      <w:r w:rsidRPr="00BC3ABE">
        <w:rPr>
          <w:color w:val="000000" w:themeColor="text1"/>
        </w:rPr>
        <w:t>courante consiste à</w:t>
      </w:r>
      <w:r w:rsidRPr="00BC3ABE">
        <w:t xml:space="preserve"> poser à un LLM une question de </w:t>
      </w:r>
      <w:r w:rsidRPr="00BC3ABE">
        <w:rPr>
          <w:color w:val="000000" w:themeColor="text1"/>
        </w:rPr>
        <w:t>connaissances</w:t>
      </w:r>
      <w:r w:rsidRPr="00BC3ABE">
        <w:t xml:space="preserve">, comme </w:t>
      </w:r>
      <w:r w:rsidRPr="00BC3ABE">
        <w:rPr>
          <w:color w:val="000000" w:themeColor="text1"/>
        </w:rPr>
        <w:t xml:space="preserve">s’il </w:t>
      </w:r>
      <w:r w:rsidR="00A670D2">
        <w:rPr>
          <w:color w:val="000000" w:themeColor="text1"/>
        </w:rPr>
        <w:t>s’agissait d’</w:t>
      </w:r>
      <w:r w:rsidRPr="00BC3ABE">
        <w:t xml:space="preserve">une encyclopédie. </w:t>
      </w:r>
      <w:del w:id="923" w:author="Microsoft Office User" w:date="2025-07-25T03:15:00Z">
        <w:r w:rsidRPr="00BC3ABE" w:rsidDel="003E66DC">
          <w:rPr>
            <w:color w:val="000000" w:themeColor="text1"/>
          </w:rPr>
          <w:delText>Or, rappelons</w:delText>
        </w:r>
        <w:r w:rsidRPr="00BC3ABE" w:rsidDel="003E66DC">
          <w:delText xml:space="preserve">-nous </w:delText>
        </w:r>
        <w:r w:rsidRPr="00BC3ABE" w:rsidDel="003E66DC">
          <w:rPr>
            <w:color w:val="000000" w:themeColor="text1"/>
          </w:rPr>
          <w:delText>que</w:delText>
        </w:r>
      </w:del>
      <w:ins w:id="924" w:author="Microsoft Office User" w:date="2025-07-25T03:15:00Z">
        <w:r w:rsidR="003E66DC">
          <w:rPr>
            <w:color w:val="000000" w:themeColor="text1"/>
          </w:rPr>
          <w:t>Mais</w:t>
        </w:r>
      </w:ins>
      <w:r w:rsidRPr="00BC3ABE">
        <w:rPr>
          <w:color w:val="000000" w:themeColor="text1"/>
        </w:rPr>
        <w:t xml:space="preserve"> ces modèles fondent leur *raisonnement* sur</w:t>
      </w:r>
      <w:r w:rsidRPr="00BC3ABE">
        <w:t xml:space="preserve"> une représentation </w:t>
      </w:r>
      <w:r w:rsidRPr="00BC3ABE">
        <w:rPr>
          <w:color w:val="000000" w:themeColor="text1"/>
        </w:rPr>
        <w:t>fortement</w:t>
      </w:r>
      <w:r w:rsidRPr="00BC3ABE">
        <w:t xml:space="preserve"> compressée de leurs textes d’entraînement</w:t>
      </w:r>
      <w:r w:rsidRPr="00BC3ABE">
        <w:rPr>
          <w:color w:val="000000" w:themeColor="text1"/>
        </w:rPr>
        <w:t xml:space="preserve">. </w:t>
      </w:r>
      <w:del w:id="925" w:author="Microsoft Office User" w:date="2025-07-25T03:16:00Z">
        <w:r w:rsidRPr="00BC3ABE" w:rsidDel="003E66DC">
          <w:rPr>
            <w:color w:val="000000" w:themeColor="text1"/>
          </w:rPr>
          <w:delText>Les</w:delText>
        </w:r>
        <w:r w:rsidRPr="00BC3ABE" w:rsidDel="003E66DC">
          <w:delText xml:space="preserve"> plus </w:delText>
        </w:r>
        <w:r w:rsidRPr="00BC3ABE" w:rsidDel="003E66DC">
          <w:rPr>
            <w:color w:val="000000" w:themeColor="text1"/>
          </w:rPr>
          <w:delText>grands</w:delText>
        </w:r>
        <w:r w:rsidRPr="00BC3ABE" w:rsidDel="003E66DC">
          <w:delText xml:space="preserve"> modèles </w:delText>
        </w:r>
        <w:r w:rsidRPr="00BC3ABE" w:rsidDel="003E66DC">
          <w:rPr>
            <w:color w:val="000000" w:themeColor="text1"/>
          </w:rPr>
          <w:delText>actuels</w:delText>
        </w:r>
        <w:r w:rsidRPr="00BC3ABE" w:rsidDel="003E66DC">
          <w:delText xml:space="preserve"> sont restreints à une centaine de milliards de</w:delText>
        </w:r>
        <w:r w:rsidRPr="00BC3ABE" w:rsidDel="003E66DC">
          <w:rPr>
            <w:spacing w:val="-2"/>
          </w:rPr>
          <w:delText xml:space="preserve"> </w:delText>
        </w:r>
        <w:r w:rsidRPr="00BC3ABE" w:rsidDel="003E66DC">
          <w:delText>paramètres,</w:delText>
        </w:r>
        <w:r w:rsidRPr="00BC3ABE" w:rsidDel="003E66DC">
          <w:rPr>
            <w:spacing w:val="-2"/>
          </w:rPr>
          <w:delText xml:space="preserve"> </w:delText>
        </w:r>
        <w:r w:rsidRPr="00BC3ABE" w:rsidDel="003E66DC">
          <w:delText>nombre</w:delText>
        </w:r>
        <w:r w:rsidRPr="00BC3ABE" w:rsidDel="003E66DC">
          <w:rPr>
            <w:spacing w:val="-2"/>
          </w:rPr>
          <w:delText xml:space="preserve"> </w:delText>
        </w:r>
        <w:r w:rsidRPr="00BC3ABE" w:rsidDel="003E66DC">
          <w:delText>insuffisant</w:delText>
        </w:r>
        <w:r w:rsidRPr="00BC3ABE" w:rsidDel="003E66DC">
          <w:rPr>
            <w:spacing w:val="-2"/>
          </w:rPr>
          <w:delText xml:space="preserve"> </w:delText>
        </w:r>
        <w:r w:rsidRPr="00BC3ABE" w:rsidDel="003E66DC">
          <w:delText>pour</w:delText>
        </w:r>
        <w:r w:rsidRPr="00BC3ABE" w:rsidDel="003E66DC">
          <w:rPr>
            <w:spacing w:val="-2"/>
          </w:rPr>
          <w:delText xml:space="preserve"> </w:delText>
        </w:r>
        <w:r w:rsidRPr="00BC3ABE" w:rsidDel="003E66DC">
          <w:delText>encoder</w:delText>
        </w:r>
        <w:r w:rsidRPr="00BC3ABE" w:rsidDel="003E66DC">
          <w:rPr>
            <w:spacing w:val="-2"/>
          </w:rPr>
          <w:delText xml:space="preserve"> </w:delText>
        </w:r>
        <w:r w:rsidRPr="00BC3ABE" w:rsidDel="003E66DC">
          <w:delText>l’ensemble</w:delText>
        </w:r>
        <w:r w:rsidRPr="00BC3ABE" w:rsidDel="003E66DC">
          <w:rPr>
            <w:spacing w:val="-2"/>
          </w:rPr>
          <w:delText xml:space="preserve"> </w:delText>
        </w:r>
        <w:r w:rsidRPr="00BC3ABE" w:rsidDel="003E66DC">
          <w:delText>des</w:delText>
        </w:r>
        <w:r w:rsidRPr="00BC3ABE" w:rsidDel="003E66DC">
          <w:rPr>
            <w:spacing w:val="-2"/>
          </w:rPr>
          <w:delText xml:space="preserve"> </w:delText>
        </w:r>
        <w:r w:rsidRPr="00BC3ABE" w:rsidDel="003E66DC">
          <w:delText>connaissances hum</w:delText>
        </w:r>
        <w:bookmarkStart w:id="926" w:name="_bookmark60"/>
        <w:bookmarkEnd w:id="926"/>
        <w:r w:rsidRPr="00BC3ABE" w:rsidDel="003E66DC">
          <w:delText>aines</w:delText>
        </w:r>
        <w:r w:rsidRPr="00BC3ABE" w:rsidDel="003E66DC">
          <w:rPr>
            <w:rStyle w:val="FootnoteReference"/>
            <w:rFonts w:ascii="Times New Roman" w:hAnsi="Times New Roman" w:cs="Times New Roman"/>
          </w:rPr>
          <w:footnoteReference w:id="47"/>
        </w:r>
        <w:r w:rsidRPr="00BC3ABE" w:rsidDel="003E66DC">
          <w:rPr>
            <w:color w:val="000000" w:themeColor="text1"/>
          </w:rPr>
          <w:delText xml:space="preserve">. </w:delText>
        </w:r>
      </w:del>
      <w:r w:rsidRPr="00BC3ABE">
        <w:rPr>
          <w:color w:val="000000" w:themeColor="text1"/>
        </w:rPr>
        <w:t xml:space="preserve">En outre, le tracé flou des </w:t>
      </w:r>
      <w:r w:rsidRPr="00BC3ABE">
        <w:t xml:space="preserve">frontières de décision </w:t>
      </w:r>
      <w:r w:rsidRPr="00BC3ABE">
        <w:rPr>
          <w:color w:val="000000" w:themeColor="text1"/>
        </w:rPr>
        <w:t>du modèle</w:t>
      </w:r>
      <w:r w:rsidRPr="00BC3ABE">
        <w:t xml:space="preserve"> rend toute connaissance incertaine.</w:t>
      </w:r>
    </w:p>
    <w:p w14:paraId="76095F34" w14:textId="77777777" w:rsidR="00E561EB" w:rsidRPr="00BC3ABE" w:rsidRDefault="00E561EB" w:rsidP="00650F7C">
      <w:r w:rsidRPr="00BC3ABE">
        <w:rPr>
          <w:color w:val="000000" w:themeColor="text1"/>
        </w:rPr>
        <w:t>En somme, ces</w:t>
      </w:r>
      <w:r w:rsidRPr="00BC3ABE">
        <w:t xml:space="preserve"> modèles ne sont certainement pas des sources </w:t>
      </w:r>
      <w:r w:rsidRPr="00BC3ABE">
        <w:rPr>
          <w:color w:val="000000" w:themeColor="text1"/>
        </w:rPr>
        <w:t>fiables de connaissance. Pour</w:t>
      </w:r>
      <w:r w:rsidRPr="00BC3ABE">
        <w:t xml:space="preserve"> leur poser une question de connaissance, mieux </w:t>
      </w:r>
      <w:r w:rsidRPr="00BC3ABE">
        <w:rPr>
          <w:color w:val="000000" w:themeColor="text1"/>
        </w:rPr>
        <w:t>vaut ajouter</w:t>
      </w:r>
      <w:r w:rsidRPr="00BC3ABE">
        <w:t xml:space="preserve"> dans </w:t>
      </w:r>
      <w:r w:rsidRPr="00BC3ABE">
        <w:rPr>
          <w:color w:val="000000" w:themeColor="text1"/>
        </w:rPr>
        <w:t>leur</w:t>
      </w:r>
      <w:r w:rsidRPr="00BC3ABE">
        <w:t xml:space="preserve"> </w:t>
      </w:r>
      <w:r w:rsidRPr="00650F7C">
        <w:rPr>
          <w:i/>
        </w:rPr>
        <w:t>prompt</w:t>
      </w:r>
      <w:r w:rsidRPr="00BC3ABE">
        <w:t xml:space="preserve"> toutes les sources nécessaires.</w:t>
      </w:r>
      <w:r w:rsidRPr="00BC3ABE">
        <w:rPr>
          <w:spacing w:val="-1"/>
        </w:rPr>
        <w:t xml:space="preserve"> </w:t>
      </w:r>
      <w:r w:rsidRPr="00BC3ABE">
        <w:t>Cela</w:t>
      </w:r>
      <w:r w:rsidRPr="00BC3ABE">
        <w:rPr>
          <w:spacing w:val="-1"/>
        </w:rPr>
        <w:t xml:space="preserve"> </w:t>
      </w:r>
      <w:r w:rsidRPr="00BC3ABE">
        <w:t>peut</w:t>
      </w:r>
      <w:r w:rsidRPr="00BC3ABE">
        <w:rPr>
          <w:spacing w:val="-1"/>
        </w:rPr>
        <w:t xml:space="preserve"> </w:t>
      </w:r>
      <w:r w:rsidRPr="00BC3ABE">
        <w:t>se</w:t>
      </w:r>
      <w:r w:rsidRPr="00BC3ABE">
        <w:rPr>
          <w:spacing w:val="-1"/>
        </w:rPr>
        <w:t xml:space="preserve"> </w:t>
      </w:r>
      <w:r w:rsidRPr="00BC3ABE">
        <w:t>faire</w:t>
      </w:r>
      <w:r w:rsidRPr="00BC3ABE">
        <w:rPr>
          <w:spacing w:val="-1"/>
        </w:rPr>
        <w:t xml:space="preserve"> </w:t>
      </w:r>
      <w:r w:rsidRPr="00BC3ABE">
        <w:rPr>
          <w:color w:val="000000" w:themeColor="text1"/>
        </w:rPr>
        <w:t>en intégrant le LLM dans</w:t>
      </w:r>
      <w:r w:rsidRPr="00BC3ABE">
        <w:rPr>
          <w:spacing w:val="-1"/>
        </w:rPr>
        <w:t xml:space="preserve"> </w:t>
      </w:r>
      <w:r w:rsidRPr="00BC3ABE">
        <w:t>un</w:t>
      </w:r>
      <w:r w:rsidRPr="00BC3ABE">
        <w:rPr>
          <w:spacing w:val="-1"/>
        </w:rPr>
        <w:t xml:space="preserve"> </w:t>
      </w:r>
      <w:r w:rsidRPr="00BC3ABE">
        <w:t>système</w:t>
      </w:r>
      <w:r w:rsidRPr="00BC3ABE">
        <w:rPr>
          <w:spacing w:val="-1"/>
        </w:rPr>
        <w:t xml:space="preserve"> </w:t>
      </w:r>
      <w:r w:rsidRPr="00BC3ABE">
        <w:rPr>
          <w:color w:val="000000" w:themeColor="text1"/>
        </w:rPr>
        <w:t xml:space="preserve">plus général </w:t>
      </w:r>
      <w:r w:rsidRPr="00BC3ABE">
        <w:t>qui</w:t>
      </w:r>
      <w:r w:rsidRPr="00BC3ABE">
        <w:rPr>
          <w:spacing w:val="-1"/>
        </w:rPr>
        <w:t xml:space="preserve"> </w:t>
      </w:r>
      <w:r w:rsidRPr="00BC3ABE">
        <w:rPr>
          <w:color w:val="000000" w:themeColor="text1"/>
        </w:rPr>
        <w:t>effectue d’abord</w:t>
      </w:r>
      <w:r w:rsidRPr="00BC3ABE">
        <w:rPr>
          <w:spacing w:val="-1"/>
        </w:rPr>
        <w:t xml:space="preserve"> </w:t>
      </w:r>
      <w:r w:rsidRPr="00BC3ABE">
        <w:t>une</w:t>
      </w:r>
      <w:r w:rsidRPr="00BC3ABE">
        <w:rPr>
          <w:spacing w:val="-1"/>
        </w:rPr>
        <w:t xml:space="preserve"> </w:t>
      </w:r>
      <w:r w:rsidRPr="00BC3ABE">
        <w:t>première</w:t>
      </w:r>
      <w:r w:rsidRPr="00BC3ABE">
        <w:rPr>
          <w:spacing w:val="-1"/>
        </w:rPr>
        <w:t xml:space="preserve"> </w:t>
      </w:r>
      <w:r w:rsidRPr="00BC3ABE">
        <w:t xml:space="preserve">étape de recherche similaire à une recherche Google, puis agrège les résultats et les insère dans le </w:t>
      </w:r>
      <w:r w:rsidRPr="00650F7C">
        <w:rPr>
          <w:i/>
        </w:rPr>
        <w:t>prompt</w:t>
      </w:r>
      <w:r w:rsidRPr="00BC3ABE">
        <w:t xml:space="preserve"> </w:t>
      </w:r>
      <w:r w:rsidRPr="00BC3ABE">
        <w:rPr>
          <w:color w:val="000000" w:themeColor="text1"/>
        </w:rPr>
        <w:t xml:space="preserve">du LLM </w:t>
      </w:r>
      <w:r w:rsidRPr="00BC3ABE">
        <w:t>à la suite de la question de l’utilisateur, avant de commencer la génération</w:t>
      </w:r>
      <w:bookmarkStart w:id="929" w:name="_bookmark59"/>
      <w:bookmarkEnd w:id="929"/>
      <w:r w:rsidRPr="00BC3ABE">
        <w:rPr>
          <w:rStyle w:val="FootnoteReference"/>
          <w:rFonts w:ascii="Times New Roman" w:hAnsi="Times New Roman" w:cs="Times New Roman"/>
        </w:rPr>
        <w:footnoteReference w:id="48"/>
      </w:r>
      <w:r w:rsidRPr="00BC3ABE">
        <w:t>.</w:t>
      </w:r>
    </w:p>
    <w:p w14:paraId="783E9258" w14:textId="34500F7B" w:rsidR="00B13F78" w:rsidRPr="00BC3ABE" w:rsidRDefault="00E561EB" w:rsidP="00650F7C">
      <w:bookmarkStart w:id="930" w:name="Etat_de_lart"/>
      <w:r w:rsidRPr="00BC3ABE">
        <w:rPr>
          <w:color w:val="000000" w:themeColor="text1"/>
        </w:rPr>
        <w:t>Pour</w:t>
      </w:r>
      <w:bookmarkEnd w:id="930"/>
      <w:r w:rsidRPr="00BC3ABE">
        <w:rPr>
          <w:color w:val="000000" w:themeColor="text1"/>
        </w:rPr>
        <w:t xml:space="preserve"> mieux</w:t>
      </w:r>
      <w:r w:rsidRPr="00BC3ABE">
        <w:t xml:space="preserve"> se représenter les avantages et les limites d’un LLM générateur de texte</w:t>
      </w:r>
      <w:r w:rsidRPr="00BC3ABE">
        <w:rPr>
          <w:color w:val="000000" w:themeColor="text1"/>
        </w:rPr>
        <w:t>, voyons-le comme un</w:t>
      </w:r>
      <w:r w:rsidRPr="00BC3ABE">
        <w:rPr>
          <w:spacing w:val="12"/>
        </w:rPr>
        <w:t xml:space="preserve"> </w:t>
      </w:r>
      <w:r w:rsidRPr="00BC3ABE">
        <w:t>étudiant</w:t>
      </w:r>
      <w:r w:rsidRPr="00BC3ABE">
        <w:rPr>
          <w:spacing w:val="13"/>
        </w:rPr>
        <w:t xml:space="preserve"> </w:t>
      </w:r>
      <w:r w:rsidRPr="00BC3ABE">
        <w:t>qui</w:t>
      </w:r>
      <w:r w:rsidRPr="00BC3ABE">
        <w:rPr>
          <w:spacing w:val="12"/>
        </w:rPr>
        <w:t xml:space="preserve"> </w:t>
      </w:r>
      <w:r w:rsidRPr="00BC3ABE">
        <w:t>vient</w:t>
      </w:r>
      <w:r w:rsidRPr="00BC3ABE">
        <w:rPr>
          <w:spacing w:val="13"/>
        </w:rPr>
        <w:t xml:space="preserve"> </w:t>
      </w:r>
      <w:r w:rsidRPr="00BC3ABE">
        <w:t>de</w:t>
      </w:r>
      <w:r w:rsidRPr="00BC3ABE">
        <w:rPr>
          <w:spacing w:val="12"/>
        </w:rPr>
        <w:t xml:space="preserve"> </w:t>
      </w:r>
      <w:r w:rsidRPr="00BC3ABE">
        <w:t>passer</w:t>
      </w:r>
      <w:r w:rsidRPr="00BC3ABE">
        <w:rPr>
          <w:spacing w:val="12"/>
        </w:rPr>
        <w:t xml:space="preserve"> </w:t>
      </w:r>
      <w:r w:rsidRPr="00BC3ABE">
        <w:t>plusieurs</w:t>
      </w:r>
      <w:r w:rsidRPr="00BC3ABE">
        <w:rPr>
          <w:spacing w:val="13"/>
        </w:rPr>
        <w:t xml:space="preserve"> </w:t>
      </w:r>
      <w:r w:rsidRPr="00BC3ABE">
        <w:rPr>
          <w:spacing w:val="-2"/>
        </w:rPr>
        <w:t xml:space="preserve">nuits </w:t>
      </w:r>
      <w:r w:rsidRPr="00BC3ABE">
        <w:t xml:space="preserve">blanches. </w:t>
      </w:r>
      <w:r w:rsidRPr="00BC3ABE">
        <w:rPr>
          <w:color w:val="000000" w:themeColor="text1"/>
        </w:rPr>
        <w:t>Ses réponses sont</w:t>
      </w:r>
      <w:r w:rsidRPr="00BC3ABE">
        <w:t xml:space="preserve"> très </w:t>
      </w:r>
      <w:r w:rsidRPr="00BC3ABE">
        <w:rPr>
          <w:color w:val="000000" w:themeColor="text1"/>
        </w:rPr>
        <w:t>rapides</w:t>
      </w:r>
      <w:r w:rsidRPr="00BC3ABE">
        <w:t xml:space="preserve"> et </w:t>
      </w:r>
      <w:r w:rsidRPr="00BC3ABE">
        <w:rPr>
          <w:color w:val="000000" w:themeColor="text1"/>
        </w:rPr>
        <w:t>montrent</w:t>
      </w:r>
      <w:r w:rsidRPr="00BC3ABE">
        <w:t xml:space="preserve"> une grande </w:t>
      </w:r>
      <w:r w:rsidRPr="00BC3ABE">
        <w:rPr>
          <w:color w:val="000000" w:themeColor="text1"/>
        </w:rPr>
        <w:t>érudition. Pourtant sa</w:t>
      </w:r>
      <w:r w:rsidRPr="00BC3ABE">
        <w:t xml:space="preserve"> culture</w:t>
      </w:r>
      <w:r w:rsidRPr="00BC3ABE">
        <w:rPr>
          <w:color w:val="000000" w:themeColor="text1"/>
        </w:rPr>
        <w:t xml:space="preserve"> reste</w:t>
      </w:r>
      <w:r w:rsidRPr="00BC3ABE">
        <w:t xml:space="preserve"> superficielle</w:t>
      </w:r>
      <w:r w:rsidRPr="00BC3ABE">
        <w:rPr>
          <w:color w:val="000000" w:themeColor="text1"/>
        </w:rPr>
        <w:t xml:space="preserve"> sur tous les sujets</w:t>
      </w:r>
      <w:r w:rsidRPr="00BC3ABE">
        <w:t>, et surtout, il manque assez de sommeil pour halluciner complètement</w:t>
      </w:r>
      <w:r w:rsidRPr="00BC3ABE">
        <w:rPr>
          <w:color w:val="000000" w:themeColor="text1"/>
        </w:rPr>
        <w:t>, ce qui sera</w:t>
      </w:r>
      <w:r w:rsidRPr="00BC3ABE">
        <w:t xml:space="preserve"> difficile </w:t>
      </w:r>
      <w:r w:rsidRPr="00BC3ABE">
        <w:rPr>
          <w:color w:val="000000" w:themeColor="text1"/>
        </w:rPr>
        <w:t>à</w:t>
      </w:r>
      <w:r w:rsidRPr="00BC3ABE">
        <w:t xml:space="preserve"> discerner car il </w:t>
      </w:r>
      <w:r w:rsidRPr="00BC3ABE">
        <w:rPr>
          <w:color w:val="000000" w:themeColor="text1"/>
        </w:rPr>
        <w:t>garde</w:t>
      </w:r>
      <w:r w:rsidRPr="00BC3ABE">
        <w:t xml:space="preserve"> toujours </w:t>
      </w:r>
      <w:r w:rsidRPr="00BC3ABE">
        <w:rPr>
          <w:color w:val="000000" w:themeColor="text1"/>
        </w:rPr>
        <w:t>un</w:t>
      </w:r>
      <w:r w:rsidRPr="00BC3ABE">
        <w:t xml:space="preserve"> aplomb </w:t>
      </w:r>
      <w:r w:rsidRPr="00BC3ABE">
        <w:rPr>
          <w:color w:val="000000" w:themeColor="text1"/>
        </w:rPr>
        <w:t>impeccable</w:t>
      </w:r>
      <w:r w:rsidRPr="00BC3ABE">
        <w:t>.</w:t>
      </w:r>
    </w:p>
    <w:p w14:paraId="7D4AEDFC" w14:textId="6A3AE0C1" w:rsidR="00E561EB" w:rsidRPr="00BC3ABE" w:rsidRDefault="00E561EB" w:rsidP="00E44AC1">
      <w:pPr>
        <w:pStyle w:val="Heading3"/>
        <w:spacing w:line="276" w:lineRule="auto"/>
        <w:jc w:val="both"/>
        <w:rPr>
          <w:rFonts w:ascii="Times New Roman" w:hAnsi="Times New Roman" w:cs="Times New Roman"/>
        </w:rPr>
      </w:pPr>
      <w:bookmarkStart w:id="931" w:name="_Toc27"/>
      <w:bookmarkStart w:id="932" w:name="_Toc193205413"/>
      <w:bookmarkStart w:id="933" w:name="_Toc201332065"/>
      <w:r w:rsidRPr="00BC3ABE">
        <w:rPr>
          <w:rFonts w:ascii="Times New Roman" w:hAnsi="Times New Roman" w:cs="Times New Roman"/>
        </w:rPr>
        <w:t>La</w:t>
      </w:r>
      <w:r w:rsidRPr="00BC3ABE">
        <w:rPr>
          <w:rFonts w:ascii="Times New Roman" w:hAnsi="Times New Roman" w:cs="Times New Roman"/>
          <w:spacing w:val="-4"/>
        </w:rPr>
        <w:t xml:space="preserve"> </w:t>
      </w:r>
      <w:r w:rsidRPr="00BC3ABE">
        <w:rPr>
          <w:rFonts w:ascii="Times New Roman" w:hAnsi="Times New Roman" w:cs="Times New Roman"/>
        </w:rPr>
        <w:t>révolution</w:t>
      </w:r>
      <w:r w:rsidRPr="00BC3ABE">
        <w:rPr>
          <w:rFonts w:ascii="Times New Roman" w:hAnsi="Times New Roman" w:cs="Times New Roman"/>
          <w:spacing w:val="-2"/>
        </w:rPr>
        <w:t xml:space="preserve"> </w:t>
      </w:r>
      <w:r w:rsidRPr="00BC3ABE">
        <w:rPr>
          <w:rFonts w:ascii="Times New Roman" w:hAnsi="Times New Roman" w:cs="Times New Roman"/>
        </w:rPr>
        <w:t>de</w:t>
      </w:r>
      <w:r w:rsidRPr="00BC3ABE">
        <w:rPr>
          <w:rFonts w:ascii="Times New Roman" w:hAnsi="Times New Roman" w:cs="Times New Roman"/>
          <w:spacing w:val="-2"/>
        </w:rPr>
        <w:t xml:space="preserve"> </w:t>
      </w:r>
      <w:r w:rsidRPr="00BC3ABE">
        <w:rPr>
          <w:rFonts w:ascii="Times New Roman" w:hAnsi="Times New Roman" w:cs="Times New Roman"/>
        </w:rPr>
        <w:t>la</w:t>
      </w:r>
      <w:r w:rsidRPr="00BC3ABE">
        <w:rPr>
          <w:rFonts w:ascii="Times New Roman" w:hAnsi="Times New Roman" w:cs="Times New Roman"/>
          <w:spacing w:val="-1"/>
        </w:rPr>
        <w:t xml:space="preserve"> </w:t>
      </w:r>
      <w:bookmarkEnd w:id="931"/>
      <w:bookmarkEnd w:id="932"/>
      <w:bookmarkEnd w:id="933"/>
      <w:r w:rsidR="00093AFA">
        <w:rPr>
          <w:rFonts w:ascii="Times New Roman" w:hAnsi="Times New Roman" w:cs="Times New Roman"/>
        </w:rPr>
        <w:t>polyvalence</w:t>
      </w:r>
    </w:p>
    <w:p w14:paraId="3E98DC13" w14:textId="77777777" w:rsidR="00E561EB" w:rsidRPr="00BC3ABE" w:rsidRDefault="00E561EB" w:rsidP="00650F7C">
      <w:r w:rsidRPr="00BC3ABE">
        <w:t xml:space="preserve">Malgré l’irrégularité apparente de leurs performances, les intelligences artificielles modernes </w:t>
      </w:r>
      <w:r w:rsidRPr="00BC3ABE">
        <w:rPr>
          <w:color w:val="000000" w:themeColor="text1"/>
        </w:rPr>
        <w:t>possèdent</w:t>
      </w:r>
      <w:r w:rsidRPr="00BC3ABE">
        <w:t xml:space="preserve"> une propriété </w:t>
      </w:r>
      <w:r w:rsidRPr="00BC3ABE">
        <w:rPr>
          <w:color w:val="000000" w:themeColor="text1"/>
        </w:rPr>
        <w:t>essentielle</w:t>
      </w:r>
      <w:r w:rsidRPr="00BC3ABE">
        <w:t xml:space="preserve"> : elles sont </w:t>
      </w:r>
      <w:r w:rsidRPr="00BC3ABE">
        <w:rPr>
          <w:spacing w:val="-2"/>
        </w:rPr>
        <w:t>généralistes.</w:t>
      </w:r>
    </w:p>
    <w:p w14:paraId="699FA659" w14:textId="71C5DEA4" w:rsidR="00E561EB" w:rsidRPr="00BC3ABE" w:rsidRDefault="00E561EB" w:rsidP="00650F7C">
      <w:r w:rsidRPr="00BC3ABE">
        <w:t xml:space="preserve">Nous avons </w:t>
      </w:r>
      <w:r w:rsidRPr="00BC3ABE">
        <w:rPr>
          <w:color w:val="000000" w:themeColor="text1"/>
        </w:rPr>
        <w:t>égrené</w:t>
      </w:r>
      <w:r w:rsidRPr="00BC3ABE">
        <w:t xml:space="preserve"> plus haut une liste d’exploits, comme de passer avec brio des dizaines d’examens, ou savoir manipuler des adversaires humains dans un jeu de société. Notez que ces exploits </w:t>
      </w:r>
      <w:r w:rsidRPr="00BC3ABE">
        <w:rPr>
          <w:color w:val="000000" w:themeColor="text1"/>
        </w:rPr>
        <w:t>que nous avons relevés provenaient d’un</w:t>
      </w:r>
      <w:r w:rsidRPr="00BC3ABE">
        <w:t xml:space="preserve"> seul modèle : GPT-4. Les modèles </w:t>
      </w:r>
      <w:r w:rsidRPr="00BC3ABE">
        <w:lastRenderedPageBreak/>
        <w:t>d’intelligence artificielle ne sont plus seulement des experts cantonnés à une seule tâche,</w:t>
      </w:r>
      <w:r w:rsidRPr="00BC3ABE">
        <w:rPr>
          <w:spacing w:val="-2"/>
        </w:rPr>
        <w:t xml:space="preserve"> </w:t>
      </w:r>
      <w:r w:rsidRPr="00BC3ABE">
        <w:t>comme</w:t>
      </w:r>
      <w:r w:rsidRPr="00BC3ABE">
        <w:rPr>
          <w:spacing w:val="-2"/>
        </w:rPr>
        <w:t xml:space="preserve"> </w:t>
      </w:r>
      <w:r w:rsidRPr="00BC3ABE">
        <w:rPr>
          <w:color w:val="000000" w:themeColor="text1"/>
        </w:rPr>
        <w:t xml:space="preserve">autrefois </w:t>
      </w:r>
      <w:r w:rsidRPr="00BC3ABE">
        <w:t>Deepblue</w:t>
      </w:r>
      <w:r w:rsidRPr="00BC3ABE">
        <w:rPr>
          <w:spacing w:val="-2"/>
        </w:rPr>
        <w:t xml:space="preserve"> </w:t>
      </w:r>
      <w:r w:rsidRPr="00BC3ABE">
        <w:t>aux</w:t>
      </w:r>
      <w:r w:rsidRPr="00BC3ABE">
        <w:rPr>
          <w:spacing w:val="-2"/>
        </w:rPr>
        <w:t xml:space="preserve"> </w:t>
      </w:r>
      <w:r w:rsidRPr="00BC3ABE">
        <w:t>échecs</w:t>
      </w:r>
      <w:r w:rsidRPr="00BC3ABE">
        <w:rPr>
          <w:spacing w:val="-2"/>
        </w:rPr>
        <w:t xml:space="preserve"> </w:t>
      </w:r>
      <w:r w:rsidRPr="00BC3ABE">
        <w:t>ou</w:t>
      </w:r>
      <w:r w:rsidRPr="00BC3ABE">
        <w:rPr>
          <w:spacing w:val="-10"/>
        </w:rPr>
        <w:t xml:space="preserve"> </w:t>
      </w:r>
      <w:r w:rsidRPr="00BC3ABE">
        <w:t>AlphaGo</w:t>
      </w:r>
      <w:r w:rsidRPr="00BC3ABE">
        <w:rPr>
          <w:spacing w:val="-2"/>
        </w:rPr>
        <w:t xml:space="preserve"> </w:t>
      </w:r>
      <w:r w:rsidRPr="00BC3ABE">
        <w:t>au</w:t>
      </w:r>
      <w:r w:rsidRPr="00BC3ABE">
        <w:rPr>
          <w:spacing w:val="-2"/>
        </w:rPr>
        <w:t xml:space="preserve"> </w:t>
      </w:r>
      <w:r w:rsidRPr="00BC3ABE">
        <w:t>jeu</w:t>
      </w:r>
      <w:r w:rsidRPr="00BC3ABE">
        <w:rPr>
          <w:spacing w:val="-2"/>
        </w:rPr>
        <w:t xml:space="preserve"> </w:t>
      </w:r>
      <w:r w:rsidRPr="00BC3ABE">
        <w:t>de</w:t>
      </w:r>
      <w:r w:rsidRPr="00BC3ABE">
        <w:rPr>
          <w:spacing w:val="-2"/>
        </w:rPr>
        <w:t xml:space="preserve"> </w:t>
      </w:r>
      <w:r w:rsidRPr="00BC3ABE">
        <w:t>Go</w:t>
      </w:r>
      <w:r w:rsidRPr="00BC3ABE">
        <w:rPr>
          <w:color w:val="000000" w:themeColor="text1"/>
        </w:rPr>
        <w:t>. Au</w:t>
      </w:r>
      <w:r w:rsidRPr="00BC3ABE">
        <w:rPr>
          <w:spacing w:val="-2"/>
        </w:rPr>
        <w:t xml:space="preserve"> </w:t>
      </w:r>
      <w:r w:rsidRPr="00BC3ABE">
        <w:t>contraire,</w:t>
      </w:r>
      <w:r w:rsidRPr="00BC3ABE">
        <w:rPr>
          <w:spacing w:val="-2"/>
        </w:rPr>
        <w:t xml:space="preserve"> </w:t>
      </w:r>
      <w:r w:rsidRPr="00BC3ABE">
        <w:t xml:space="preserve">ils </w:t>
      </w:r>
      <w:r w:rsidR="009A3A70">
        <w:t>sont devenus</w:t>
      </w:r>
      <w:r w:rsidRPr="00BC3ABE">
        <w:t xml:space="preserve"> très polyvalents.</w:t>
      </w:r>
    </w:p>
    <w:p w14:paraId="2CBD8D4F" w14:textId="74C2A609" w:rsidR="00E561EB" w:rsidRPr="00BC3ABE" w:rsidRDefault="00E561EB" w:rsidP="00650F7C">
      <w:r w:rsidRPr="00BC3ABE">
        <w:t xml:space="preserve">Cette polyvalence est une rupture de paradigme </w:t>
      </w:r>
      <w:r w:rsidRPr="00BC3ABE">
        <w:rPr>
          <w:color w:val="000000" w:themeColor="text1"/>
        </w:rPr>
        <w:t>par rapport à</w:t>
      </w:r>
      <w:r w:rsidRPr="00BC3ABE">
        <w:t xml:space="preserve"> tous les outils que l’Homme </w:t>
      </w:r>
      <w:r w:rsidRPr="00BC3ABE">
        <w:rPr>
          <w:color w:val="000000" w:themeColor="text1"/>
        </w:rPr>
        <w:t>a</w:t>
      </w:r>
      <w:r w:rsidRPr="00BC3ABE">
        <w:t xml:space="preserve"> créés au cours de son</w:t>
      </w:r>
      <w:r w:rsidRPr="00BC3ABE">
        <w:rPr>
          <w:color w:val="000000" w:themeColor="text1"/>
        </w:rPr>
        <w:t xml:space="preserve"> histoire.</w:t>
      </w:r>
      <w:r w:rsidRPr="00BC3ABE">
        <w:t xml:space="preserve"> </w:t>
      </w:r>
      <w:r w:rsidR="00EA4A7D">
        <w:t>Ce fait nouveau</w:t>
      </w:r>
      <w:r w:rsidR="00EA4A7D" w:rsidRPr="00BC3ABE">
        <w:t xml:space="preserve"> </w:t>
      </w:r>
      <w:r w:rsidRPr="00BC3ABE">
        <w:t xml:space="preserve">est illustré dans la </w:t>
      </w:r>
      <w:r w:rsidRPr="00650F7C">
        <w:rPr>
          <w:highlight w:val="yellow"/>
        </w:rPr>
        <w:t>figure 1</w:t>
      </w:r>
      <w:ins w:id="934" w:author="Héloïse Mahé" w:date="2025-07-25T17:38:00Z">
        <w:r w:rsidR="00090DD8">
          <w:rPr>
            <w:highlight w:val="yellow"/>
          </w:rPr>
          <w:t>2</w:t>
        </w:r>
      </w:ins>
      <w:del w:id="935" w:author="Héloïse Mahé" w:date="2025-07-25T17:38:00Z">
        <w:r w:rsidRPr="00650F7C" w:rsidDel="00090DD8">
          <w:rPr>
            <w:highlight w:val="yellow"/>
          </w:rPr>
          <w:delText>0</w:delText>
        </w:r>
      </w:del>
      <w:r w:rsidRPr="00BC3ABE">
        <w:t xml:space="preserve"> : nos outils informatiques classiques brillent dans une seule compétence très ponctuelle et se révèlent inutiles en dehors. Cette visualisation est certes entièrement abstraite ; en réalité, </w:t>
      </w:r>
      <w:r w:rsidR="00B1107C">
        <w:t>on pourrait distinguer</w:t>
      </w:r>
      <w:r w:rsidRPr="00BC3ABE">
        <w:t xml:space="preserve"> des milliers de dimensions à l’intelligence</w:t>
      </w:r>
      <w:r w:rsidR="00B1107C">
        <w:t xml:space="preserve">. Mais elle </w:t>
      </w:r>
      <w:del w:id="936" w:author="Microsoft Office User" w:date="2025-07-28T05:18:00Z">
        <w:r w:rsidR="00B1107C" w:rsidDel="00980CDE">
          <w:delText>d’</w:delText>
        </w:r>
      </w:del>
      <w:r w:rsidR="00B1107C">
        <w:t>illustre la différence entre nos outils classiques et les LLM.</w:t>
      </w:r>
    </w:p>
    <w:p w14:paraId="7EE2D587" w14:textId="57587B68" w:rsidR="00E561EB" w:rsidRPr="00BC3ABE" w:rsidRDefault="009E7A49" w:rsidP="00E44AC1">
      <w:pPr>
        <w:pStyle w:val="BodyText"/>
        <w:ind w:firstLine="360"/>
        <w:rPr>
          <w:rFonts w:ascii="Times New Roman" w:hAnsi="Times New Roman" w:cs="Times New Roman"/>
        </w:rPr>
      </w:pPr>
      <w:ins w:id="937" w:author="Microsoft Office User" w:date="2025-07-28T02:23:00Z">
        <w:r>
          <w:rPr>
            <w:rFonts w:ascii="Times New Roman" w:hAnsi="Times New Roman" w:cs="Times New Roman"/>
            <w:noProof/>
            <w:color w:val="000000" w:themeColor="text1"/>
            <w:u w:color="000000"/>
            <w:lang w:eastAsia="fr-FR"/>
          </w:rPr>
          <w:drawing>
            <wp:inline distT="0" distB="0" distL="0" distR="0" wp14:anchorId="7883206A" wp14:editId="5CA147E5">
              <wp:extent cx="4852851" cy="2898113"/>
              <wp:effectExtent l="0" t="0" r="0" b="0"/>
              <wp:docPr id="21418801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80148" name="Picture 214188014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2065" cy="2909587"/>
                      </a:xfrm>
                      <a:prstGeom prst="rect">
                        <a:avLst/>
                      </a:prstGeom>
                    </pic:spPr>
                  </pic:pic>
                </a:graphicData>
              </a:graphic>
            </wp:inline>
          </w:drawing>
        </w:r>
      </w:ins>
      <w:del w:id="938" w:author="Microsoft Office User" w:date="2025-07-25T03:14:00Z">
        <w:r w:rsidR="00B20AD5" w:rsidDel="003E66DC">
          <w:rPr>
            <w:rFonts w:ascii="Times New Roman" w:hAnsi="Times New Roman" w:cs="Times New Roman"/>
            <w:noProof/>
            <w:color w:val="000000" w:themeColor="text1"/>
            <w:u w:color="000000"/>
            <w:lang w:eastAsia="fr-FR"/>
          </w:rPr>
          <w:drawing>
            <wp:inline distT="0" distB="0" distL="0" distR="0" wp14:anchorId="5EC5331A" wp14:editId="52CC83BE">
              <wp:extent cx="5494564" cy="4709882"/>
              <wp:effectExtent l="0" t="0" r="5080" b="1905"/>
              <wp:docPr id="19306596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59639" name="Picture 19306596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98778" cy="4713495"/>
                      </a:xfrm>
                      <a:prstGeom prst="rect">
                        <a:avLst/>
                      </a:prstGeom>
                    </pic:spPr>
                  </pic:pic>
                </a:graphicData>
              </a:graphic>
            </wp:inline>
          </w:drawing>
        </w:r>
      </w:del>
    </w:p>
    <w:p w14:paraId="5F26A755" w14:textId="6369556F" w:rsidR="00E561EB" w:rsidRPr="00650F7C" w:rsidRDefault="00E561EB" w:rsidP="00650F7C">
      <w:pPr>
        <w:pStyle w:val="LGD"/>
        <w:rPr>
          <w:b/>
        </w:rPr>
      </w:pPr>
      <w:r w:rsidRPr="00650F7C">
        <w:rPr>
          <w:b/>
          <w:highlight w:val="yellow"/>
        </w:rPr>
        <w:t>Figure</w:t>
      </w:r>
      <w:r w:rsidRPr="00650F7C">
        <w:rPr>
          <w:b/>
          <w:color w:val="000000" w:themeColor="text1"/>
          <w:highlight w:val="yellow"/>
        </w:rPr>
        <w:t xml:space="preserve"> </w:t>
      </w:r>
      <w:r w:rsidRPr="00650F7C">
        <w:rPr>
          <w:b/>
          <w:highlight w:val="yellow"/>
        </w:rPr>
        <w:t>1</w:t>
      </w:r>
      <w:ins w:id="939" w:author="Héloïse Mahé" w:date="2025-07-25T17:38:00Z">
        <w:r w:rsidR="00090DD8">
          <w:rPr>
            <w:b/>
            <w:highlight w:val="yellow"/>
          </w:rPr>
          <w:t>2</w:t>
        </w:r>
      </w:ins>
      <w:del w:id="940" w:author="Héloïse Mahé" w:date="2025-07-25T17:38:00Z">
        <w:r w:rsidRPr="00650F7C" w:rsidDel="00090DD8">
          <w:rPr>
            <w:b/>
            <w:highlight w:val="yellow"/>
          </w:rPr>
          <w:delText>0</w:delText>
        </w:r>
      </w:del>
      <w:r w:rsidR="00113CA0" w:rsidRPr="00650F7C">
        <w:rPr>
          <w:b/>
          <w:highlight w:val="yellow"/>
        </w:rPr>
        <w:t>.</w:t>
      </w:r>
      <w:r w:rsidRPr="00650F7C">
        <w:rPr>
          <w:b/>
        </w:rPr>
        <w:t xml:space="preserve"> </w:t>
      </w:r>
      <w:del w:id="941" w:author="Microsoft Office User" w:date="2025-07-28T03:50:00Z">
        <w:r w:rsidRPr="00650F7C" w:rsidDel="00CB412D">
          <w:rPr>
            <w:b/>
            <w:color w:val="000000" w:themeColor="text1"/>
          </w:rPr>
          <w:delText>Comparons</w:delText>
        </w:r>
        <w:r w:rsidRPr="00650F7C" w:rsidDel="00CB412D">
          <w:rPr>
            <w:b/>
          </w:rPr>
          <w:delText xml:space="preserve"> différentes dimensions de notre intelligence à celle des animaux ou de nos outils</w:delText>
        </w:r>
      </w:del>
      <w:ins w:id="942" w:author="Microsoft Office User" w:date="2025-07-28T03:50:00Z">
        <w:r w:rsidR="00CB412D">
          <w:rPr>
            <w:b/>
            <w:color w:val="000000" w:themeColor="text1"/>
          </w:rPr>
          <w:t>Les LLM comme intelligence polyvalente</w:t>
        </w:r>
      </w:ins>
      <w:r w:rsidR="00113CA0">
        <w:rPr>
          <w:b/>
        </w:rPr>
        <w:t>.</w:t>
      </w:r>
      <w:ins w:id="943" w:author="Microsoft Office User" w:date="2025-07-27T14:49:00Z">
        <w:r w:rsidR="00A55CBC">
          <w:rPr>
            <w:b/>
          </w:rPr>
          <w:t xml:space="preserve"> </w:t>
        </w:r>
      </w:ins>
      <w:ins w:id="944" w:author="Microsoft Office User" w:date="2025-07-28T02:25:00Z">
        <w:r w:rsidR="009E7A49">
          <w:rPr>
            <w:b/>
          </w:rPr>
          <w:t>Si l’on plaçait différentes compétences dans un espace fictif, on pourrait représent</w:t>
        </w:r>
      </w:ins>
      <w:ins w:id="945" w:author="Microsoft Office User" w:date="2025-07-28T02:26:00Z">
        <w:r w:rsidR="009E7A49">
          <w:rPr>
            <w:b/>
          </w:rPr>
          <w:t>er l’intelligence humaine comme une surface ayant assez peu de variation selon les compétences – puisqu’elle est notre référence</w:t>
        </w:r>
      </w:ins>
      <w:ins w:id="946" w:author="Microsoft Office User" w:date="2025-07-28T02:28:00Z">
        <w:r w:rsidR="009E7A49">
          <w:rPr>
            <w:b/>
          </w:rPr>
          <w:t> : sur c</w:t>
        </w:r>
      </w:ins>
      <w:ins w:id="947" w:author="Microsoft Office User" w:date="2025-07-28T02:31:00Z">
        <w:r w:rsidR="00A570E6">
          <w:rPr>
            <w:b/>
          </w:rPr>
          <w:t>e</w:t>
        </w:r>
      </w:ins>
      <w:ins w:id="948" w:author="Microsoft Office User" w:date="2025-07-28T02:32:00Z">
        <w:r w:rsidR="00BF26CB">
          <w:rPr>
            <w:b/>
          </w:rPr>
          <w:t xml:space="preserve"> graphe</w:t>
        </w:r>
      </w:ins>
      <w:ins w:id="949" w:author="Microsoft Office User" w:date="2025-07-28T02:28:00Z">
        <w:r w:rsidR="009E7A49">
          <w:rPr>
            <w:b/>
          </w:rPr>
          <w:t xml:space="preserve">, </w:t>
        </w:r>
      </w:ins>
      <w:ins w:id="950" w:author="Microsoft Office User" w:date="2025-07-28T02:31:00Z">
        <w:r w:rsidR="00A570E6">
          <w:rPr>
            <w:b/>
          </w:rPr>
          <w:t xml:space="preserve">elle est donc représentée comme </w:t>
        </w:r>
      </w:ins>
      <w:ins w:id="951" w:author="Microsoft Office User" w:date="2025-07-28T02:28:00Z">
        <w:r w:rsidR="009E7A49">
          <w:rPr>
            <w:b/>
          </w:rPr>
          <w:t>l</w:t>
        </w:r>
      </w:ins>
      <w:ins w:id="952" w:author="Microsoft Office User" w:date="2025-07-28T02:29:00Z">
        <w:r w:rsidR="009E7A49">
          <w:rPr>
            <w:b/>
          </w:rPr>
          <w:t>a toile horizontale</w:t>
        </w:r>
      </w:ins>
      <w:ins w:id="953" w:author="Microsoft Office User" w:date="2025-07-28T02:31:00Z">
        <w:r w:rsidR="00A570E6">
          <w:rPr>
            <w:b/>
          </w:rPr>
          <w:t xml:space="preserve"> qui couvre toutes les compétences</w:t>
        </w:r>
      </w:ins>
      <w:ins w:id="954" w:author="Microsoft Office User" w:date="2025-07-28T02:26:00Z">
        <w:r w:rsidR="009E7A49">
          <w:rPr>
            <w:b/>
          </w:rPr>
          <w:t xml:space="preserve">. </w:t>
        </w:r>
      </w:ins>
      <w:ins w:id="955" w:author="Microsoft Office User" w:date="2025-07-28T02:28:00Z">
        <w:r w:rsidR="009E7A49">
          <w:rPr>
            <w:b/>
          </w:rPr>
          <w:t>Nos outils servent</w:t>
        </w:r>
      </w:ins>
      <w:ins w:id="956" w:author="Microsoft Office User" w:date="2025-07-28T02:26:00Z">
        <w:r w:rsidR="009E7A49">
          <w:rPr>
            <w:b/>
          </w:rPr>
          <w:t xml:space="preserve"> </w:t>
        </w:r>
      </w:ins>
      <w:ins w:id="957" w:author="Microsoft Office User" w:date="2025-07-28T02:28:00Z">
        <w:r w:rsidR="009E7A49">
          <w:rPr>
            <w:b/>
          </w:rPr>
          <w:t xml:space="preserve">à </w:t>
        </w:r>
      </w:ins>
      <w:ins w:id="958" w:author="Microsoft Office User" w:date="2025-07-28T02:26:00Z">
        <w:r w:rsidR="009E7A49">
          <w:rPr>
            <w:b/>
          </w:rPr>
          <w:t>dépasser notre intelligence en certaines compétences</w:t>
        </w:r>
      </w:ins>
      <w:ins w:id="959" w:author="Microsoft Office User" w:date="2025-07-28T02:28:00Z">
        <w:r w:rsidR="009E7A49">
          <w:rPr>
            <w:b/>
          </w:rPr>
          <w:t xml:space="preserve">, mais </w:t>
        </w:r>
      </w:ins>
      <w:ins w:id="960" w:author="Microsoft Office User" w:date="2025-07-28T02:30:00Z">
        <w:r w:rsidR="00A570E6">
          <w:rPr>
            <w:b/>
          </w:rPr>
          <w:t>leur domaine</w:t>
        </w:r>
      </w:ins>
      <w:ins w:id="961" w:author="Microsoft Office User" w:date="2025-07-28T02:28:00Z">
        <w:r w:rsidR="009E7A49">
          <w:rPr>
            <w:b/>
          </w:rPr>
          <w:t xml:space="preserve"> d’usage </w:t>
        </w:r>
      </w:ins>
      <w:ins w:id="962" w:author="Microsoft Office User" w:date="2025-07-28T02:30:00Z">
        <w:r w:rsidR="00A570E6">
          <w:rPr>
            <w:b/>
          </w:rPr>
          <w:t xml:space="preserve">reste </w:t>
        </w:r>
      </w:ins>
      <w:ins w:id="963" w:author="Microsoft Office User" w:date="2025-07-28T02:28:00Z">
        <w:r w:rsidR="009E7A49">
          <w:rPr>
            <w:b/>
          </w:rPr>
          <w:t>très étroit</w:t>
        </w:r>
      </w:ins>
      <w:ins w:id="964" w:author="Microsoft Office User" w:date="2025-07-28T02:27:00Z">
        <w:r w:rsidR="009E7A49">
          <w:rPr>
            <w:b/>
          </w:rPr>
          <w:t xml:space="preserve">. Ainsi de la calculatrice (pic autour de « Calcul »), qui devient inutile dès qu’on s’éloigne de sa compétence originelle. A l’inverse, </w:t>
        </w:r>
      </w:ins>
      <w:ins w:id="965" w:author="Microsoft Office User" w:date="2025-07-28T02:29:00Z">
        <w:r w:rsidR="009E7A49">
          <w:rPr>
            <w:b/>
          </w:rPr>
          <w:t>l’intelligence des</w:t>
        </w:r>
      </w:ins>
      <w:ins w:id="966" w:author="Microsoft Office User" w:date="2025-07-28T02:27:00Z">
        <w:r w:rsidR="009E7A49">
          <w:rPr>
            <w:b/>
          </w:rPr>
          <w:t xml:space="preserve"> LLM</w:t>
        </w:r>
      </w:ins>
      <w:ins w:id="967" w:author="Microsoft Office User" w:date="2025-07-28T02:28:00Z">
        <w:r w:rsidR="009E7A49">
          <w:rPr>
            <w:b/>
          </w:rPr>
          <w:t xml:space="preserve"> </w:t>
        </w:r>
      </w:ins>
      <w:ins w:id="968" w:author="Microsoft Office User" w:date="2025-07-28T02:29:00Z">
        <w:r w:rsidR="009E7A49">
          <w:rPr>
            <w:b/>
          </w:rPr>
          <w:t>forme</w:t>
        </w:r>
      </w:ins>
      <w:ins w:id="969" w:author="Microsoft Office User" w:date="2025-07-28T02:28:00Z">
        <w:r w:rsidR="009E7A49">
          <w:rPr>
            <w:b/>
          </w:rPr>
          <w:t xml:space="preserve"> une surface </w:t>
        </w:r>
      </w:ins>
      <w:ins w:id="970" w:author="Microsoft Office User" w:date="2025-07-28T02:29:00Z">
        <w:r w:rsidR="009E7A49">
          <w:rPr>
            <w:b/>
          </w:rPr>
          <w:t>irrégulière, mais étendue : cette étendue dessine le domaine de leur polyvalence, qui leur servira à résoudre pour nous des tâches en autonomie.</w:t>
        </w:r>
      </w:ins>
    </w:p>
    <w:p w14:paraId="68EE5B7E" w14:textId="6BB35F36" w:rsidR="00E561EB" w:rsidRPr="0080673A" w:rsidRDefault="00B1107C" w:rsidP="00650F7C">
      <w:r>
        <w:t>M</w:t>
      </w:r>
      <w:r w:rsidR="00E561EB" w:rsidRPr="00BC3ABE">
        <w:t>a calculatrice</w:t>
      </w:r>
      <w:del w:id="971" w:author="Microsoft Office User" w:date="2025-07-25T03:14:00Z">
        <w:r w:rsidDel="003E66DC">
          <w:delText>,</w:delText>
        </w:r>
      </w:del>
      <w:r>
        <w:t xml:space="preserve"> </w:t>
      </w:r>
      <w:r w:rsidR="00E561EB" w:rsidRPr="00BC3ABE">
        <w:t>n’est compétente que dans le contexte infiniment étroit de «</w:t>
      </w:r>
      <w:r w:rsidR="00E561EB" w:rsidRPr="00BC3ABE">
        <w:rPr>
          <w:spacing w:val="-3"/>
        </w:rPr>
        <w:t> </w:t>
      </w:r>
      <w:r w:rsidR="00E561EB" w:rsidRPr="00BC3ABE">
        <w:t>réaliser un calcul arithmétique à partir de chiffres donnés</w:t>
      </w:r>
      <w:r w:rsidR="00E561EB" w:rsidRPr="00BC3ABE">
        <w:rPr>
          <w:spacing w:val="-5"/>
        </w:rPr>
        <w:t> </w:t>
      </w:r>
      <w:r w:rsidR="00E561EB" w:rsidRPr="00BC3ABE">
        <w:t xml:space="preserve">», ce qui laisse à l’utilisateur la tâche de préparer les variables du problème (ici les chiffres à utiliser) pour qu’elles entrent dans cette spécification étroite. De même en dehors de l’informatique, un outil comme un marteau a un domaine </w:t>
      </w:r>
      <w:r w:rsidR="00E561EB" w:rsidRPr="0080673A">
        <w:t>d’usage très restreint : dès qu’il s’agit de fixer des vis, il est inopérant.</w:t>
      </w:r>
    </w:p>
    <w:p w14:paraId="1B38D508" w14:textId="77777777" w:rsidR="00E561EB" w:rsidRPr="00BC3ABE" w:rsidRDefault="00E561EB" w:rsidP="00650F7C">
      <w:r w:rsidRPr="00BC3ABE">
        <w:lastRenderedPageBreak/>
        <w:t>Or, l’immense majorité de nos tâches réelles demandent une certaine polyvalence. Par exemple, cuisiner un plat demande à la fois une capacité de recherche pour obtenir la recette, la vision pour situer les éléments à disposition, une maîtrise de ses membres et de</w:t>
      </w:r>
      <w:r w:rsidRPr="00BC3ABE">
        <w:rPr>
          <w:spacing w:val="-2"/>
        </w:rPr>
        <w:t xml:space="preserve"> </w:t>
      </w:r>
      <w:r w:rsidRPr="00BC3ABE">
        <w:t>l’espace</w:t>
      </w:r>
      <w:r w:rsidRPr="00BC3ABE">
        <w:rPr>
          <w:spacing w:val="-2"/>
        </w:rPr>
        <w:t xml:space="preserve"> </w:t>
      </w:r>
      <w:r w:rsidRPr="00BC3ABE">
        <w:t>pour</w:t>
      </w:r>
      <w:r w:rsidRPr="00BC3ABE">
        <w:rPr>
          <w:spacing w:val="-2"/>
        </w:rPr>
        <w:t xml:space="preserve"> </w:t>
      </w:r>
      <w:r w:rsidRPr="00BC3ABE">
        <w:t>manipuler</w:t>
      </w:r>
      <w:r w:rsidRPr="00BC3ABE">
        <w:rPr>
          <w:spacing w:val="-2"/>
        </w:rPr>
        <w:t xml:space="preserve"> </w:t>
      </w:r>
      <w:r w:rsidRPr="00BC3ABE">
        <w:t>les</w:t>
      </w:r>
      <w:r w:rsidRPr="00BC3ABE">
        <w:rPr>
          <w:spacing w:val="-2"/>
        </w:rPr>
        <w:t xml:space="preserve"> </w:t>
      </w:r>
      <w:r w:rsidRPr="00BC3ABE">
        <w:t>ingrédients,</w:t>
      </w:r>
      <w:r w:rsidRPr="00BC3ABE">
        <w:rPr>
          <w:spacing w:val="-2"/>
        </w:rPr>
        <w:t xml:space="preserve"> </w:t>
      </w:r>
      <w:r w:rsidRPr="00BC3ABE">
        <w:t>une</w:t>
      </w:r>
      <w:r w:rsidRPr="00BC3ABE">
        <w:rPr>
          <w:spacing w:val="-2"/>
        </w:rPr>
        <w:t xml:space="preserve"> </w:t>
      </w:r>
      <w:r w:rsidRPr="00BC3ABE">
        <w:t>mémoire</w:t>
      </w:r>
      <w:r w:rsidRPr="00BC3ABE">
        <w:rPr>
          <w:spacing w:val="-2"/>
        </w:rPr>
        <w:t xml:space="preserve"> </w:t>
      </w:r>
      <w:r w:rsidRPr="00BC3ABE">
        <w:t>pour</w:t>
      </w:r>
      <w:r w:rsidRPr="00BC3ABE">
        <w:rPr>
          <w:spacing w:val="-2"/>
        </w:rPr>
        <w:t xml:space="preserve"> </w:t>
      </w:r>
      <w:r w:rsidRPr="00BC3ABE">
        <w:t>les</w:t>
      </w:r>
      <w:r w:rsidRPr="00BC3ABE">
        <w:rPr>
          <w:spacing w:val="-2"/>
        </w:rPr>
        <w:t xml:space="preserve"> </w:t>
      </w:r>
      <w:r w:rsidRPr="00BC3ABE">
        <w:t>stocker</w:t>
      </w:r>
      <w:r w:rsidRPr="00BC3ABE">
        <w:rPr>
          <w:spacing w:val="-2"/>
        </w:rPr>
        <w:t xml:space="preserve"> </w:t>
      </w:r>
      <w:r w:rsidRPr="00BC3ABE">
        <w:t>sans les oublier aussitôt, un peu de bon sens pour ne pas casser toute la vaisselle. Nos</w:t>
      </w:r>
      <w:r w:rsidRPr="00BC3ABE">
        <w:rPr>
          <w:spacing w:val="30"/>
        </w:rPr>
        <w:t xml:space="preserve"> </w:t>
      </w:r>
      <w:r w:rsidRPr="00BC3ABE">
        <w:t>outils</w:t>
      </w:r>
      <w:r w:rsidRPr="00BC3ABE">
        <w:rPr>
          <w:spacing w:val="30"/>
        </w:rPr>
        <w:t xml:space="preserve"> </w:t>
      </w:r>
      <w:r w:rsidRPr="00BC3ABE">
        <w:t>classiques</w:t>
      </w:r>
      <w:r w:rsidRPr="00BC3ABE">
        <w:rPr>
          <w:spacing w:val="30"/>
        </w:rPr>
        <w:t xml:space="preserve"> </w:t>
      </w:r>
      <w:r w:rsidRPr="00BC3ABE">
        <w:t>laissent</w:t>
      </w:r>
      <w:r w:rsidRPr="00BC3ABE">
        <w:rPr>
          <w:spacing w:val="30"/>
        </w:rPr>
        <w:t xml:space="preserve"> </w:t>
      </w:r>
      <w:r w:rsidRPr="00BC3ABE">
        <w:t>donc</w:t>
      </w:r>
      <w:r w:rsidRPr="00BC3ABE">
        <w:rPr>
          <w:spacing w:val="30"/>
        </w:rPr>
        <w:t xml:space="preserve"> </w:t>
      </w:r>
      <w:r w:rsidRPr="00BC3ABE">
        <w:t>à</w:t>
      </w:r>
      <w:r w:rsidRPr="00BC3ABE">
        <w:rPr>
          <w:spacing w:val="30"/>
        </w:rPr>
        <w:t xml:space="preserve"> </w:t>
      </w:r>
      <w:r w:rsidRPr="00BC3ABE">
        <w:t>l’utilisateur</w:t>
      </w:r>
      <w:r w:rsidRPr="00BC3ABE">
        <w:rPr>
          <w:spacing w:val="30"/>
        </w:rPr>
        <w:t xml:space="preserve"> </w:t>
      </w:r>
      <w:r w:rsidRPr="00BC3ABE">
        <w:t>humain</w:t>
      </w:r>
      <w:r w:rsidRPr="00BC3ABE">
        <w:rPr>
          <w:spacing w:val="30"/>
        </w:rPr>
        <w:t xml:space="preserve"> </w:t>
      </w:r>
      <w:r w:rsidRPr="00BC3ABE">
        <w:t>une</w:t>
      </w:r>
      <w:r w:rsidRPr="00BC3ABE">
        <w:rPr>
          <w:spacing w:val="30"/>
        </w:rPr>
        <w:t xml:space="preserve"> </w:t>
      </w:r>
      <w:r w:rsidRPr="00BC3ABE">
        <w:t>grande</w:t>
      </w:r>
      <w:r w:rsidRPr="00BC3ABE">
        <w:rPr>
          <w:spacing w:val="31"/>
        </w:rPr>
        <w:t xml:space="preserve"> </w:t>
      </w:r>
      <w:r w:rsidRPr="00BC3ABE">
        <w:rPr>
          <w:spacing w:val="-2"/>
        </w:rPr>
        <w:t xml:space="preserve">charge </w:t>
      </w:r>
      <w:r w:rsidRPr="00BC3ABE">
        <w:t>de préparation des entrées (pour la calculatrice, les chiffres, pour le marteau les clous et la planche) et de traitement des sorties.</w:t>
      </w:r>
    </w:p>
    <w:p w14:paraId="6E5148BA" w14:textId="6A8A1AFE" w:rsidR="00E561EB" w:rsidRPr="00BC3ABE" w:rsidRDefault="00E561EB" w:rsidP="00650F7C">
      <w:r w:rsidRPr="00BC3ABE">
        <w:t>Au contraire, les nouveaux systèmes d’IA</w:t>
      </w:r>
      <w:r w:rsidRPr="00BC3ABE">
        <w:rPr>
          <w:spacing w:val="-2"/>
        </w:rPr>
        <w:t xml:space="preserve"> </w:t>
      </w:r>
      <w:r w:rsidRPr="00BC3ABE">
        <w:t xml:space="preserve">savent enchaîner plusieurs tâches, se rapprochant en cela bien plus de la forme d’intelligence d’un animal que de la compétence ponctuelle qu’ont nos outils habituels. </w:t>
      </w:r>
      <w:r w:rsidRPr="00BC3ABE">
        <w:rPr>
          <w:color w:val="000000" w:themeColor="text1"/>
        </w:rPr>
        <w:t>Cela</w:t>
      </w:r>
      <w:r w:rsidRPr="00BC3ABE">
        <w:t xml:space="preserve"> les rend viables sur une part bien plus large de nos problèmes</w:t>
      </w:r>
      <w:r w:rsidRPr="00BC3ABE">
        <w:rPr>
          <w:color w:val="000000" w:themeColor="text1"/>
        </w:rPr>
        <w:t>. Une</w:t>
      </w:r>
      <w:r w:rsidRPr="00BC3ABE">
        <w:t xml:space="preserve"> IA pourra, à partir de quelques instructions, prendre le contrôle d’un ordinateur pour effectuer plusieurs tâches consécutives</w:t>
      </w:r>
      <w:ins w:id="972" w:author="Microsoft Office User" w:date="2025-07-28T05:18:00Z">
        <w:r w:rsidR="005C04E0">
          <w:t>, y compris</w:t>
        </w:r>
      </w:ins>
      <w:r w:rsidRPr="00BC3ABE">
        <w:t xml:space="preserve"> </w:t>
      </w:r>
      <w:del w:id="973" w:author="Microsoft Office User" w:date="2025-07-28T05:18:00Z">
        <w:r w:rsidRPr="00BC3ABE" w:rsidDel="005C04E0">
          <w:delText xml:space="preserve">incluant </w:delText>
        </w:r>
      </w:del>
      <w:r w:rsidRPr="00BC3ABE">
        <w:t>des calculs</w:t>
      </w:r>
      <w:ins w:id="974" w:author="Microsoft Office User" w:date="2025-07-28T05:18:00Z">
        <w:r w:rsidR="005C04E0">
          <w:t xml:space="preserve">. </w:t>
        </w:r>
      </w:ins>
      <w:del w:id="975" w:author="Microsoft Office User" w:date="2025-07-28T05:18:00Z">
        <w:r w:rsidRPr="00BC3ABE" w:rsidDel="005C04E0">
          <w:delText xml:space="preserve">, </w:delText>
        </w:r>
      </w:del>
      <w:ins w:id="976" w:author="Microsoft Office User" w:date="2025-07-28T05:18:00Z">
        <w:r w:rsidR="005C04E0">
          <w:t>U</w:t>
        </w:r>
      </w:ins>
      <w:del w:id="977" w:author="Microsoft Office User" w:date="2025-07-28T05:18:00Z">
        <w:r w:rsidRPr="00BC3ABE" w:rsidDel="005C04E0">
          <w:delText>u</w:delText>
        </w:r>
      </w:del>
      <w:r w:rsidRPr="00BC3ABE">
        <w:t xml:space="preserve">n robot pourra enfoncer des clous avant de passer à </w:t>
      </w:r>
      <w:r w:rsidRPr="00BC3ABE">
        <w:rPr>
          <w:color w:val="000000" w:themeColor="text1"/>
        </w:rPr>
        <w:t>des opérations totalement différentes</w:t>
      </w:r>
      <w:r w:rsidRPr="00BC3ABE">
        <w:rPr>
          <w:rStyle w:val="Hyperlink2"/>
          <w:rFonts w:cs="Times New Roman"/>
          <w:color w:val="000000" w:themeColor="text1"/>
        </w:rPr>
        <w:t>.</w:t>
      </w:r>
      <w:r w:rsidRPr="00BC3ABE">
        <w:t xml:space="preserve"> Ainsi, ces nouveaux systèmes peuvent constituer des agents </w:t>
      </w:r>
      <w:r w:rsidRPr="00BC3ABE">
        <w:rPr>
          <w:color w:val="000000" w:themeColor="text1"/>
        </w:rPr>
        <w:t xml:space="preserve">polyvalents, </w:t>
      </w:r>
      <w:r w:rsidRPr="00BC3ABE">
        <w:t>capables d’effectuer des tâches de manière complètement autonome</w:t>
      </w:r>
      <w:r w:rsidRPr="00BC3ABE">
        <w:rPr>
          <w:color w:val="000000" w:themeColor="text1"/>
        </w:rPr>
        <w:t>, ce qui révolutionnera</w:t>
      </w:r>
      <w:r w:rsidRPr="00BC3ABE">
        <w:t xml:space="preserve"> nos usages.</w:t>
      </w:r>
    </w:p>
    <w:p w14:paraId="3F6009F2" w14:textId="719437E5" w:rsidR="00E561EB" w:rsidRPr="00BC3ABE" w:rsidRDefault="00E561EB" w:rsidP="00650F7C">
      <w:pPr>
        <w:rPr>
          <w:color w:val="000000" w:themeColor="text1"/>
        </w:rPr>
      </w:pPr>
      <w:r w:rsidRPr="00BC3ABE">
        <w:t xml:space="preserve">En plus de cette polyvalence dans le </w:t>
      </w:r>
      <w:r w:rsidRPr="00BC3ABE">
        <w:rPr>
          <w:color w:val="000000" w:themeColor="text1"/>
        </w:rPr>
        <w:t>domaine</w:t>
      </w:r>
      <w:r w:rsidRPr="00BC3ABE">
        <w:t xml:space="preserve"> des tâches traitées, les modèles récents </w:t>
      </w:r>
      <w:r w:rsidR="00EA4A7D">
        <w:t>savent gérer</w:t>
      </w:r>
      <w:r w:rsidRPr="00BC3ABE">
        <w:t xml:space="preserve"> </w:t>
      </w:r>
      <w:r w:rsidR="00EA4A7D">
        <w:t>différents types de contenus</w:t>
      </w:r>
      <w:r w:rsidRPr="00BC3ABE">
        <w:t xml:space="preserve"> : en plus du texte, ils peuvent traiter des images, des vidéos, des </w:t>
      </w:r>
      <w:r w:rsidR="00C51849">
        <w:t>enregistrements</w:t>
      </w:r>
      <w:r w:rsidRPr="00BC3ABE">
        <w:t xml:space="preserve">. </w:t>
      </w:r>
      <w:r w:rsidRPr="00BC3ABE">
        <w:rPr>
          <w:color w:val="000000" w:themeColor="text1"/>
        </w:rPr>
        <w:t>Pour entraîner</w:t>
      </w:r>
      <w:r w:rsidRPr="00BC3ABE">
        <w:t xml:space="preserve"> un </w:t>
      </w:r>
      <w:r w:rsidRPr="00BC3ABE">
        <w:rPr>
          <w:color w:val="000000" w:themeColor="text1"/>
        </w:rPr>
        <w:t xml:space="preserve">tel </w:t>
      </w:r>
      <w:r w:rsidRPr="00BC3ABE">
        <w:t xml:space="preserve">modèle </w:t>
      </w:r>
      <w:r w:rsidRPr="00BC3ABE">
        <w:rPr>
          <w:color w:val="000000" w:themeColor="text1"/>
        </w:rPr>
        <w:t>multi-modal, il faut être</w:t>
      </w:r>
      <w:r w:rsidRPr="00BC3ABE">
        <w:t xml:space="preserve"> en </w:t>
      </w:r>
      <w:r w:rsidRPr="00BC3ABE">
        <w:rPr>
          <w:color w:val="000000" w:themeColor="text1"/>
        </w:rPr>
        <w:t>mesure de représenter</w:t>
      </w:r>
      <w:r w:rsidRPr="00BC3ABE">
        <w:t xml:space="preserve"> les images ou les sons par des suites de sous-mots comme on le fait pour du texte</w:t>
      </w:r>
      <w:r w:rsidRPr="00BC3ABE">
        <w:rPr>
          <w:color w:val="000000" w:themeColor="text1"/>
        </w:rPr>
        <w:t xml:space="preserve">. Une fois cette conversion obtenue, on peut choisir de partir de zéro, pour entraîner un </w:t>
      </w:r>
      <w:r w:rsidRPr="00BC3ABE">
        <w:t xml:space="preserve">modèle </w:t>
      </w:r>
      <w:r w:rsidRPr="00BC3ABE">
        <w:rPr>
          <w:color w:val="000000" w:themeColor="text1"/>
        </w:rPr>
        <w:t xml:space="preserve">nativement multimodal à partir d’un </w:t>
      </w:r>
      <w:r w:rsidRPr="00BC3ABE">
        <w:t xml:space="preserve">mélange de données </w:t>
      </w:r>
      <w:r w:rsidRPr="00BC3ABE">
        <w:rPr>
          <w:color w:val="000000" w:themeColor="text1"/>
        </w:rPr>
        <w:t>provenant des</w:t>
      </w:r>
      <w:r w:rsidRPr="00BC3ABE">
        <w:t xml:space="preserve"> différentes modalités</w:t>
      </w:r>
      <w:r w:rsidRPr="00BC3ABE">
        <w:rPr>
          <w:color w:val="000000" w:themeColor="text1"/>
        </w:rPr>
        <w:t>.</w:t>
      </w:r>
    </w:p>
    <w:p w14:paraId="626A64D9" w14:textId="16C69D99" w:rsidR="00E561EB" w:rsidRPr="00BC3ABE" w:rsidRDefault="00E561EB" w:rsidP="00650F7C">
      <w:r w:rsidRPr="00BC3ABE">
        <w:rPr>
          <w:color w:val="000000" w:themeColor="text1"/>
        </w:rPr>
        <w:t>La deuxième option, plus courante car</w:t>
      </w:r>
      <w:r w:rsidRPr="00BC3ABE">
        <w:t xml:space="preserve"> moins </w:t>
      </w:r>
      <w:r w:rsidRPr="00BC3ABE">
        <w:rPr>
          <w:color w:val="000000" w:themeColor="text1"/>
        </w:rPr>
        <w:t>coûteuse, est</w:t>
      </w:r>
      <w:r w:rsidRPr="00BC3ABE">
        <w:t xml:space="preserve"> de partir d’un modèle généraliste puissant déjà entraîné</w:t>
      </w:r>
      <w:r w:rsidRPr="00BC3ABE">
        <w:rPr>
          <w:color w:val="000000" w:themeColor="text1"/>
        </w:rPr>
        <w:t xml:space="preserve"> sur un grand corpus de texte, de l’architecture </w:t>
      </w:r>
      <w:del w:id="978" w:author="Microsoft Office User" w:date="2025-07-28T04:28:00Z">
        <w:r w:rsidRPr="00BC3ABE" w:rsidDel="00155F25">
          <w:rPr>
            <w:color w:val="000000" w:themeColor="text1"/>
          </w:rPr>
          <w:delText>Decoder</w:delText>
        </w:r>
      </w:del>
      <w:ins w:id="979" w:author="Microsoft Office User" w:date="2025-07-28T04:28:00Z">
        <w:r w:rsidR="00155F25">
          <w:rPr>
            <w:color w:val="000000" w:themeColor="text1"/>
          </w:rPr>
          <w:t>Décodeur</w:t>
        </w:r>
      </w:ins>
      <w:r w:rsidRPr="00BC3ABE">
        <w:rPr>
          <w:color w:val="000000" w:themeColor="text1"/>
        </w:rPr>
        <w:t xml:space="preserve"> décrite plus haut</w:t>
      </w:r>
      <w:r w:rsidRPr="00BC3ABE">
        <w:t>,</w:t>
      </w:r>
      <w:r w:rsidRPr="00BC3ABE">
        <w:rPr>
          <w:spacing w:val="-2"/>
        </w:rPr>
        <w:t xml:space="preserve"> </w:t>
      </w:r>
      <w:r w:rsidRPr="00BC3ABE">
        <w:t>et</w:t>
      </w:r>
      <w:r w:rsidRPr="00BC3ABE">
        <w:rPr>
          <w:spacing w:val="-2"/>
        </w:rPr>
        <w:t xml:space="preserve"> </w:t>
      </w:r>
      <w:r w:rsidRPr="00BC3ABE">
        <w:t>de</w:t>
      </w:r>
      <w:r w:rsidRPr="00BC3ABE">
        <w:rPr>
          <w:spacing w:val="-2"/>
        </w:rPr>
        <w:t xml:space="preserve"> </w:t>
      </w:r>
      <w:r w:rsidRPr="00BC3ABE">
        <w:t>lui</w:t>
      </w:r>
      <w:r w:rsidRPr="00BC3ABE">
        <w:rPr>
          <w:spacing w:val="-2"/>
        </w:rPr>
        <w:t xml:space="preserve"> </w:t>
      </w:r>
      <w:r w:rsidRPr="00BC3ABE">
        <w:t>ajouter</w:t>
      </w:r>
      <w:r w:rsidRPr="00BC3ABE">
        <w:rPr>
          <w:spacing w:val="-2"/>
        </w:rPr>
        <w:t xml:space="preserve"> </w:t>
      </w:r>
      <w:r w:rsidRPr="00BC3ABE">
        <w:t>quelques</w:t>
      </w:r>
      <w:r w:rsidRPr="00BC3ABE">
        <w:rPr>
          <w:spacing w:val="-2"/>
        </w:rPr>
        <w:t xml:space="preserve"> </w:t>
      </w:r>
      <w:r w:rsidRPr="00BC3ABE">
        <w:t>couches</w:t>
      </w:r>
      <w:r w:rsidRPr="00BC3ABE">
        <w:rPr>
          <w:spacing w:val="-2"/>
        </w:rPr>
        <w:t xml:space="preserve"> </w:t>
      </w:r>
      <w:r w:rsidRPr="00BC3ABE">
        <w:t>de</w:t>
      </w:r>
      <w:r w:rsidRPr="00BC3ABE">
        <w:rPr>
          <w:spacing w:val="-2"/>
        </w:rPr>
        <w:t xml:space="preserve"> </w:t>
      </w:r>
      <w:r w:rsidRPr="00BC3ABE">
        <w:t>neurones</w:t>
      </w:r>
      <w:r w:rsidRPr="00BC3ABE">
        <w:rPr>
          <w:spacing w:val="-2"/>
        </w:rPr>
        <w:t xml:space="preserve"> </w:t>
      </w:r>
      <w:r w:rsidRPr="00BC3ABE">
        <w:t>à</w:t>
      </w:r>
      <w:r w:rsidRPr="00BC3ABE">
        <w:rPr>
          <w:spacing w:val="-2"/>
        </w:rPr>
        <w:t xml:space="preserve"> </w:t>
      </w:r>
      <w:r w:rsidRPr="00BC3ABE">
        <w:rPr>
          <w:color w:val="000000" w:themeColor="text1"/>
        </w:rPr>
        <w:t>une de ses extrémités. Par</w:t>
      </w:r>
      <w:r w:rsidRPr="00BC3ABE">
        <w:t xml:space="preserve"> exemple pour pouvoir prendre en entrée des images, on ajoute ces couches de neurones supplémentaires à l’entrée du réseau</w:t>
      </w:r>
      <w:r w:rsidRPr="00BC3ABE">
        <w:rPr>
          <w:color w:val="000000" w:themeColor="text1"/>
        </w:rPr>
        <w:t>. Puis</w:t>
      </w:r>
      <w:r w:rsidRPr="00BC3ABE">
        <w:t xml:space="preserve"> il suffit de </w:t>
      </w:r>
      <w:r w:rsidRPr="00BC3ABE">
        <w:rPr>
          <w:color w:val="000000" w:themeColor="text1"/>
        </w:rPr>
        <w:t>réentraîner</w:t>
      </w:r>
      <w:r w:rsidRPr="00BC3ABE">
        <w:t xml:space="preserve"> le réseau sur quelques milliers ou millions d’images </w:t>
      </w:r>
      <w:r w:rsidR="00EA4A7D">
        <w:t>– </w:t>
      </w:r>
      <w:r w:rsidRPr="00BC3ABE">
        <w:rPr>
          <w:color w:val="000000" w:themeColor="text1"/>
        </w:rPr>
        <w:t xml:space="preserve">un jeu de données </w:t>
      </w:r>
      <w:r w:rsidRPr="00BC3ABE">
        <w:t>bien</w:t>
      </w:r>
      <w:r w:rsidRPr="00BC3ABE">
        <w:rPr>
          <w:spacing w:val="40"/>
        </w:rPr>
        <w:t xml:space="preserve"> </w:t>
      </w:r>
      <w:r w:rsidRPr="00BC3ABE">
        <w:rPr>
          <w:color w:val="000000" w:themeColor="text1"/>
        </w:rPr>
        <w:t>plus léger</w:t>
      </w:r>
      <w:r w:rsidRPr="00BC3ABE">
        <w:t xml:space="preserve"> que ce </w:t>
      </w:r>
      <w:r w:rsidRPr="00BC3ABE">
        <w:rPr>
          <w:color w:val="000000" w:themeColor="text1"/>
        </w:rPr>
        <w:t>qu’aurait requis un entraînement à partir</w:t>
      </w:r>
      <w:r w:rsidRPr="00BC3ABE">
        <w:t xml:space="preserve"> de zéro</w:t>
      </w:r>
      <w:r w:rsidR="00EA4A7D">
        <w:t> </w:t>
      </w:r>
      <w:r w:rsidR="00B66F39">
        <w:t>–</w:t>
      </w:r>
      <w:r w:rsidRPr="00BC3ABE">
        <w:t xml:space="preserve"> jusqu’à ce que ces neurones </w:t>
      </w:r>
      <w:r w:rsidRPr="00BC3ABE">
        <w:rPr>
          <w:spacing w:val="9"/>
        </w:rPr>
        <w:t xml:space="preserve">supplémentaires </w:t>
      </w:r>
      <w:r w:rsidRPr="00BC3ABE">
        <w:t>s’ajustent aussi, pour obtenir de bonnes performances.</w:t>
      </w:r>
    </w:p>
    <w:p w14:paraId="26ABD42A" w14:textId="6B0D1AA2" w:rsidR="00E561EB" w:rsidDel="00090DD8" w:rsidRDefault="00E561EB" w:rsidP="00650F7C">
      <w:pPr>
        <w:rPr>
          <w:del w:id="980" w:author="Héloïse Mahé" w:date="2025-07-25T17:38:00Z"/>
        </w:rPr>
      </w:pPr>
      <w:r w:rsidRPr="00BC3ABE">
        <w:t xml:space="preserve">On peut ainsi tirer parti des capacités préexistantes du modèle de départ. Aujourd’hui, chacune des entreprises leader (OpenAI, Anthropic, Google, Meta) a construit un grand modèle généraliste avec des capacités de vision (prendre indifféremment du texte ou des images en entrée), </w:t>
      </w:r>
      <w:r w:rsidR="009A3A70">
        <w:t>en ajoutant</w:t>
      </w:r>
      <w:r w:rsidRPr="00BC3ABE">
        <w:t xml:space="preserve"> parfois l’audition. Il est probable que ceux des années à venir</w:t>
      </w:r>
      <w:r w:rsidRPr="00BC3ABE">
        <w:rPr>
          <w:spacing w:val="40"/>
        </w:rPr>
        <w:t xml:space="preserve"> </w:t>
      </w:r>
      <w:r w:rsidRPr="00BC3ABE">
        <w:t>maîtrisent tous l’image, la vidéo et l’audio.</w:t>
      </w:r>
    </w:p>
    <w:p w14:paraId="492CFDE3" w14:textId="77777777" w:rsidR="00D42BBB" w:rsidRDefault="00D42BBB" w:rsidP="00090DD8"/>
    <w:p w14:paraId="5C548258" w14:textId="024307F2" w:rsidR="00D42BBB" w:rsidRPr="00BC3ABE" w:rsidDel="00090DD8" w:rsidRDefault="00D42BBB" w:rsidP="00650F7C">
      <w:pPr>
        <w:rPr>
          <w:del w:id="981" w:author="Héloïse Mahé" w:date="2025-07-25T17:38:00Z"/>
        </w:rPr>
      </w:pPr>
      <w:r>
        <w:t xml:space="preserve">En </w:t>
      </w:r>
      <w:r w:rsidR="00543CDF">
        <w:t>somme</w:t>
      </w:r>
      <w:r>
        <w:t>, le vieux rêve des chercheurs en IA, celui de cré</w:t>
      </w:r>
      <w:del w:id="982" w:author="Microsoft Office User" w:date="2025-07-25T03:14:00Z">
        <w:r w:rsidDel="003E66DC">
          <w:delText>é</w:delText>
        </w:r>
      </w:del>
      <w:r>
        <w:t xml:space="preserve">er une AGI, de l’anglais Artificial </w:t>
      </w:r>
      <w:r>
        <w:lastRenderedPageBreak/>
        <w:t xml:space="preserve">General Intelligence, </w:t>
      </w:r>
      <w:r w:rsidR="009708A7">
        <w:t>pour</w:t>
      </w:r>
      <w:r>
        <w:t xml:space="preserve"> </w:t>
      </w:r>
      <w:r w:rsidR="009708A7">
        <w:t>« </w:t>
      </w:r>
      <w:r>
        <w:t>intelligence artificielle générale</w:t>
      </w:r>
      <w:r w:rsidR="009708A7">
        <w:t> »</w:t>
      </w:r>
      <w:del w:id="983" w:author="Microsoft Office User" w:date="2025-07-27T15:16:00Z">
        <w:r w:rsidDel="00C82744">
          <w:delText xml:space="preserve">, </w:delText>
        </w:r>
      </w:del>
      <w:ins w:id="984" w:author="Microsoft Office User" w:date="2025-07-27T15:16:00Z">
        <w:r w:rsidR="00C82744">
          <w:rPr>
            <w:rStyle w:val="FootnoteReference"/>
          </w:rPr>
          <w:footnoteReference w:id="49"/>
        </w:r>
        <w:r w:rsidR="00C82744">
          <w:t xml:space="preserve">, </w:t>
        </w:r>
      </w:ins>
      <w:r w:rsidR="00543CDF">
        <w:t>est</w:t>
      </w:r>
      <w:r>
        <w:t xml:space="preserve"> déjà atteint : </w:t>
      </w:r>
      <w:r w:rsidR="00676371">
        <w:t xml:space="preserve">les </w:t>
      </w:r>
      <w:r w:rsidR="003D7409">
        <w:t>meilleurs modèles d’IA</w:t>
      </w:r>
      <w:r>
        <w:t xml:space="preserve"> d’aujou</w:t>
      </w:r>
      <w:r w:rsidR="003D7409">
        <w:t>r</w:t>
      </w:r>
      <w:r>
        <w:t>d’hui se déploie</w:t>
      </w:r>
      <w:ins w:id="994" w:author="Microsoft Office User" w:date="2025-07-28T05:12:00Z">
        <w:r w:rsidR="0031473D">
          <w:t>nt</w:t>
        </w:r>
      </w:ins>
      <w:r>
        <w:t xml:space="preserve"> déjà avec des performances satisfaisantes à travers la plupart des tâches et des modalités (image, audio) que notre intelligence sait appréhender.</w:t>
      </w:r>
    </w:p>
    <w:p w14:paraId="65224425" w14:textId="77777777" w:rsidR="008C7CA4" w:rsidRDefault="008C7CA4">
      <w:pPr>
        <w:rPr>
          <w:rFonts w:ascii="Times New Roman" w:hAnsi="Times New Roman" w:cs="Times New Roman"/>
          <w:b/>
          <w:bCs/>
          <w:sz w:val="56"/>
          <w:szCs w:val="56"/>
        </w:rPr>
        <w:pPrChange w:id="995" w:author="Héloïse Mahé" w:date="2025-07-25T17:38:00Z">
          <w:pPr>
            <w:widowControl/>
            <w:pBdr>
              <w:top w:val="nil"/>
              <w:left w:val="nil"/>
              <w:bottom w:val="nil"/>
              <w:right w:val="nil"/>
              <w:between w:val="nil"/>
              <w:bar w:val="nil"/>
            </w:pBdr>
            <w:autoSpaceDE/>
            <w:autoSpaceDN/>
          </w:pPr>
        </w:pPrChange>
      </w:pPr>
      <w:bookmarkStart w:id="996" w:name="_bookmark61"/>
      <w:bookmarkStart w:id="997" w:name="_Toc28"/>
      <w:bookmarkStart w:id="998" w:name="_Toc193205414"/>
      <w:bookmarkEnd w:id="996"/>
      <w:del w:id="999" w:author="Microsoft Office User" w:date="2025-07-25T03:14:00Z">
        <w:r w:rsidDel="003E66DC">
          <w:br w:type="page"/>
        </w:r>
      </w:del>
    </w:p>
    <w:p w14:paraId="28F72859" w14:textId="3B13B8F3" w:rsidR="00E561EB" w:rsidRPr="008C7CA4" w:rsidRDefault="00203D76" w:rsidP="00E44AC1">
      <w:pPr>
        <w:pStyle w:val="Heading2"/>
        <w:spacing w:line="276" w:lineRule="auto"/>
      </w:pPr>
      <w:bookmarkStart w:id="1000" w:name="_Toc201332066"/>
      <w:r>
        <w:lastRenderedPageBreak/>
        <w:t xml:space="preserve">Chapitre 4. </w:t>
      </w:r>
      <w:bookmarkEnd w:id="997"/>
      <w:bookmarkEnd w:id="998"/>
      <w:r w:rsidR="0005209A">
        <w:t>Intelligence, heuristique et compréhension</w:t>
      </w:r>
      <w:bookmarkEnd w:id="1000"/>
    </w:p>
    <w:p w14:paraId="2CD3B70C" w14:textId="77777777" w:rsidR="00E561EB" w:rsidRPr="00BC3ABE" w:rsidRDefault="00E561EB" w:rsidP="00650F7C">
      <w:r w:rsidRPr="00BC3ABE">
        <w:t>Si nous avons décrit le fonctionnement des LLM, qui peuvent générer des textes sous-mot par sous-mot, nous n’avons pas parlé des phénomènes qui semblent douer le modèle de bon sens, et en faire plus qu’un outil au fonctionnement statistique. Qu’est ce qui les rend</w:t>
      </w:r>
      <w:r w:rsidRPr="00BC3ABE">
        <w:rPr>
          <w:spacing w:val="-2"/>
        </w:rPr>
        <w:t xml:space="preserve"> </w:t>
      </w:r>
      <w:r w:rsidRPr="00BC3ABE">
        <w:t>capables</w:t>
      </w:r>
      <w:r w:rsidRPr="00BC3ABE">
        <w:rPr>
          <w:spacing w:val="-2"/>
        </w:rPr>
        <w:t xml:space="preserve"> </w:t>
      </w:r>
      <w:r w:rsidRPr="00BC3ABE">
        <w:t>de</w:t>
      </w:r>
      <w:r w:rsidRPr="00BC3ABE">
        <w:rPr>
          <w:spacing w:val="-2"/>
        </w:rPr>
        <w:t xml:space="preserve"> </w:t>
      </w:r>
      <w:r w:rsidRPr="00BC3ABE">
        <w:t>raisonner</w:t>
      </w:r>
      <w:r w:rsidRPr="00BC3ABE">
        <w:rPr>
          <w:spacing w:val="-2"/>
        </w:rPr>
        <w:t xml:space="preserve"> </w:t>
      </w:r>
      <w:r w:rsidRPr="00BC3ABE">
        <w:t>avec</w:t>
      </w:r>
      <w:r w:rsidRPr="00BC3ABE">
        <w:rPr>
          <w:spacing w:val="-3"/>
        </w:rPr>
        <w:t xml:space="preserve"> </w:t>
      </w:r>
      <w:r w:rsidRPr="00BC3ABE">
        <w:t>une</w:t>
      </w:r>
      <w:r w:rsidRPr="00BC3ABE">
        <w:rPr>
          <w:spacing w:val="-2"/>
        </w:rPr>
        <w:t xml:space="preserve"> </w:t>
      </w:r>
      <w:r w:rsidRPr="00BC3ABE">
        <w:t>apparence</w:t>
      </w:r>
      <w:r w:rsidRPr="00BC3ABE">
        <w:rPr>
          <w:spacing w:val="-2"/>
        </w:rPr>
        <w:t xml:space="preserve"> </w:t>
      </w:r>
      <w:r w:rsidRPr="00BC3ABE">
        <w:t>d’intelligence</w:t>
      </w:r>
      <w:r w:rsidRPr="00BC3ABE">
        <w:rPr>
          <w:spacing w:val="-2"/>
        </w:rPr>
        <w:t> </w:t>
      </w:r>
      <w:r w:rsidRPr="00BC3ABE">
        <w:t>?</w:t>
      </w:r>
    </w:p>
    <w:p w14:paraId="51222398" w14:textId="77777777" w:rsidR="00E561EB" w:rsidRPr="00BC3ABE" w:rsidRDefault="00E561EB" w:rsidP="00E44AC1">
      <w:pPr>
        <w:pStyle w:val="Heading3"/>
        <w:spacing w:line="276" w:lineRule="auto"/>
        <w:jc w:val="both"/>
        <w:rPr>
          <w:rFonts w:ascii="Times New Roman" w:hAnsi="Times New Roman" w:cs="Times New Roman"/>
        </w:rPr>
      </w:pPr>
      <w:bookmarkStart w:id="1001" w:name="_Toc29"/>
      <w:bookmarkStart w:id="1002" w:name="_Toc193205415"/>
      <w:bookmarkStart w:id="1003" w:name="_Toc201332067"/>
      <w:r w:rsidRPr="00BC3ABE">
        <w:rPr>
          <w:rFonts w:ascii="Times New Roman" w:hAnsi="Times New Roman" w:cs="Times New Roman"/>
        </w:rPr>
        <w:t>Prédire</w:t>
      </w:r>
      <w:r w:rsidRPr="00BC3ABE">
        <w:rPr>
          <w:rFonts w:ascii="Times New Roman" w:hAnsi="Times New Roman" w:cs="Times New Roman"/>
          <w:spacing w:val="-4"/>
        </w:rPr>
        <w:t xml:space="preserve"> </w:t>
      </w:r>
      <w:r w:rsidRPr="00BC3ABE">
        <w:rPr>
          <w:rFonts w:ascii="Times New Roman" w:hAnsi="Times New Roman" w:cs="Times New Roman"/>
        </w:rPr>
        <w:t>du</w:t>
      </w:r>
      <w:r w:rsidRPr="00BC3ABE">
        <w:rPr>
          <w:rFonts w:ascii="Times New Roman" w:hAnsi="Times New Roman" w:cs="Times New Roman"/>
          <w:spacing w:val="-3"/>
        </w:rPr>
        <w:t xml:space="preserve"> </w:t>
      </w:r>
      <w:r w:rsidRPr="00BC3ABE">
        <w:rPr>
          <w:rFonts w:ascii="Times New Roman" w:hAnsi="Times New Roman" w:cs="Times New Roman"/>
        </w:rPr>
        <w:t>texte,</w:t>
      </w:r>
      <w:r w:rsidRPr="00BC3ABE">
        <w:rPr>
          <w:rFonts w:ascii="Times New Roman" w:hAnsi="Times New Roman" w:cs="Times New Roman"/>
          <w:spacing w:val="-2"/>
        </w:rPr>
        <w:t xml:space="preserve"> </w:t>
      </w:r>
      <w:r w:rsidRPr="00BC3ABE">
        <w:rPr>
          <w:rFonts w:ascii="Times New Roman" w:hAnsi="Times New Roman" w:cs="Times New Roman"/>
        </w:rPr>
        <w:t>est-ce</w:t>
      </w:r>
      <w:r w:rsidRPr="00BC3ABE">
        <w:rPr>
          <w:rFonts w:ascii="Times New Roman" w:hAnsi="Times New Roman" w:cs="Times New Roman"/>
          <w:spacing w:val="-2"/>
        </w:rPr>
        <w:t xml:space="preserve"> </w:t>
      </w:r>
      <w:r w:rsidRPr="00BC3ABE">
        <w:rPr>
          <w:rFonts w:ascii="Times New Roman" w:hAnsi="Times New Roman" w:cs="Times New Roman"/>
        </w:rPr>
        <w:t>raisonner</w:t>
      </w:r>
      <w:r w:rsidRPr="00BC3ABE">
        <w:rPr>
          <w:rFonts w:ascii="Times New Roman" w:hAnsi="Times New Roman" w:cs="Times New Roman"/>
          <w:spacing w:val="-2"/>
        </w:rPr>
        <w:t> </w:t>
      </w:r>
      <w:r w:rsidRPr="00BC3ABE">
        <w:rPr>
          <w:rFonts w:ascii="Times New Roman" w:hAnsi="Times New Roman" w:cs="Times New Roman"/>
          <w:spacing w:val="-10"/>
        </w:rPr>
        <w:t>?</w:t>
      </w:r>
      <w:bookmarkEnd w:id="1001"/>
      <w:bookmarkEnd w:id="1002"/>
      <w:bookmarkEnd w:id="1003"/>
    </w:p>
    <w:p w14:paraId="25BC6F10" w14:textId="056F91CF" w:rsidR="00E561EB" w:rsidRPr="00BC3ABE" w:rsidRDefault="00E561EB" w:rsidP="00650F7C">
      <w:pPr>
        <w:rPr>
          <w:color w:val="000000" w:themeColor="text1"/>
        </w:rPr>
      </w:pPr>
      <w:r w:rsidRPr="00BC3ABE">
        <w:t xml:space="preserve">Il a été </w:t>
      </w:r>
      <w:r w:rsidRPr="00BC3ABE">
        <w:rPr>
          <w:color w:val="000000" w:themeColor="text1"/>
        </w:rPr>
        <w:t>observé</w:t>
      </w:r>
      <w:r w:rsidRPr="00BC3ABE">
        <w:t xml:space="preserve"> très tôt </w:t>
      </w:r>
      <w:r w:rsidRPr="00BC3ABE">
        <w:rPr>
          <w:color w:val="000000" w:themeColor="text1"/>
        </w:rPr>
        <w:t>qu’entraîner un modèle</w:t>
      </w:r>
      <w:r w:rsidRPr="00BC3ABE">
        <w:t xml:space="preserve"> à prédire</w:t>
      </w:r>
      <w:r w:rsidRPr="00BC3ABE">
        <w:rPr>
          <w:spacing w:val="40"/>
        </w:rPr>
        <w:t xml:space="preserve"> </w:t>
      </w:r>
      <w:r w:rsidRPr="00BC3ABE">
        <w:t xml:space="preserve">le mot suivant d’un immense texte </w:t>
      </w:r>
      <w:r w:rsidRPr="00BC3ABE">
        <w:rPr>
          <w:color w:val="000000" w:themeColor="text1"/>
        </w:rPr>
        <w:t>pouvait le faire développer</w:t>
      </w:r>
      <w:r w:rsidRPr="00BC3ABE">
        <w:t xml:space="preserve"> des capacités dans </w:t>
      </w:r>
      <w:r w:rsidRPr="00BC3ABE">
        <w:rPr>
          <w:color w:val="000000" w:themeColor="text1"/>
        </w:rPr>
        <w:t>d’autres domaines. Dès</w:t>
      </w:r>
      <w:r w:rsidRPr="00BC3ABE">
        <w:t xml:space="preserve"> 2017, les chercheurs d’OpenAI cherchaient</w:t>
      </w:r>
      <w:bookmarkStart w:id="1004" w:name="_bookmark62"/>
      <w:bookmarkEnd w:id="1004"/>
      <w:r w:rsidR="00C132CA" w:rsidRPr="00BC3ABE">
        <w:rPr>
          <w:rStyle w:val="EndnoteReference"/>
          <w:rFonts w:ascii="Times New Roman" w:hAnsi="Times New Roman" w:cs="Times New Roman"/>
        </w:rPr>
        <w:endnoteReference w:id="19"/>
      </w:r>
      <w:r w:rsidR="00C132CA" w:rsidRPr="00BC3ABE">
        <w:t xml:space="preserve"> </w:t>
      </w:r>
      <w:r w:rsidRPr="00BC3ABE">
        <w:t>à construire un modèle capable de faire de «</w:t>
      </w:r>
      <w:r w:rsidRPr="00BC3ABE">
        <w:rPr>
          <w:spacing w:val="-3"/>
        </w:rPr>
        <w:t> </w:t>
      </w:r>
      <w:r w:rsidRPr="00BC3ABE">
        <w:t>l’analyse de sentiment</w:t>
      </w:r>
      <w:r w:rsidRPr="00BC3ABE">
        <w:rPr>
          <w:spacing w:val="-3"/>
        </w:rPr>
        <w:t> </w:t>
      </w:r>
      <w:r w:rsidRPr="00BC3ABE">
        <w:t>», c’est</w:t>
      </w:r>
      <w:r w:rsidR="009A3A70">
        <w:rPr>
          <w:color w:val="000000" w:themeColor="text1"/>
        </w:rPr>
        <w:t>-à-</w:t>
      </w:r>
      <w:r w:rsidRPr="00BC3ABE">
        <w:t xml:space="preserve">dire </w:t>
      </w:r>
      <w:r w:rsidR="00203D76" w:rsidRPr="00BC3ABE">
        <w:t>d’</w:t>
      </w:r>
      <w:r w:rsidR="00203D76">
        <w:t>évaluer</w:t>
      </w:r>
      <w:r w:rsidR="00203D76" w:rsidRPr="00BC3ABE">
        <w:t xml:space="preserve"> </w:t>
      </w:r>
      <w:r w:rsidRPr="00BC3ABE">
        <w:t>si l’opinion générale exprimée par un court texte est positive ou négative. C’est une tâche pour laquelle la communauté scientifique avait passé des dizaines d’années à créer des jeux de données volumineux, en annotant à la main des milliers d’avis utilisateurs récoltés sur des sites commerciaux</w:t>
      </w:r>
      <w:r w:rsidRPr="00BC3ABE">
        <w:rPr>
          <w:color w:val="000000" w:themeColor="text1"/>
        </w:rPr>
        <w:t> ;</w:t>
      </w:r>
      <w:del w:id="1005" w:author="Microsoft Office User" w:date="2025-07-25T03:14:00Z">
        <w:r w:rsidRPr="00BC3ABE" w:rsidDel="003E66DC">
          <w:rPr>
            <w:color w:val="000000" w:themeColor="text1"/>
          </w:rPr>
          <w:delText xml:space="preserve"> </w:delText>
        </w:r>
      </w:del>
      <w:r w:rsidRPr="00BC3ABE">
        <w:rPr>
          <w:color w:val="000000" w:themeColor="text1"/>
        </w:rPr>
        <w:t xml:space="preserve"> leur but était de prédire le score de l’avis (souvent un chiffre de 1 à 5) en fonction du texte.</w:t>
      </w:r>
    </w:p>
    <w:p w14:paraId="48FD816B" w14:textId="7BCE36B9" w:rsidR="00E561EB" w:rsidRPr="00BC3ABE" w:rsidRDefault="00E561EB" w:rsidP="00650F7C">
      <w:r w:rsidRPr="00BC3ABE">
        <w:t xml:space="preserve">Au contraire, l’approche d’OpenAI en 2017 </w:t>
      </w:r>
      <w:r w:rsidRPr="00BC3ABE">
        <w:rPr>
          <w:color w:val="000000" w:themeColor="text1"/>
        </w:rPr>
        <w:t>consistait à entraîner</w:t>
      </w:r>
      <w:r w:rsidRPr="00BC3ABE">
        <w:t xml:space="preserve"> un modèle de type </w:t>
      </w:r>
      <w:r w:rsidRPr="00BC3ABE">
        <w:rPr>
          <w:color w:val="000000" w:themeColor="text1"/>
        </w:rPr>
        <w:t>Transformer</w:t>
      </w:r>
      <w:r w:rsidRPr="00BC3ABE">
        <w:t xml:space="preserve"> qui </w:t>
      </w:r>
      <w:r w:rsidRPr="00BC3ABE">
        <w:rPr>
          <w:color w:val="000000" w:themeColor="text1"/>
        </w:rPr>
        <w:t>ne prédise pas un seul chiffre, mais le texte lui-même. Ce modèle prenait</w:t>
      </w:r>
      <w:r w:rsidRPr="00BC3ABE">
        <w:t xml:space="preserve"> en entrée le texte d’un avis d’utilisateur, tronqué après un nombre donné de lettres, et </w:t>
      </w:r>
      <w:r w:rsidRPr="00BC3ABE">
        <w:rPr>
          <w:color w:val="000000" w:themeColor="text1"/>
        </w:rPr>
        <w:t xml:space="preserve">devait prédire </w:t>
      </w:r>
      <w:r w:rsidRPr="00BC3ABE">
        <w:t>la première lettre de la suite de cet avis </w:t>
      </w:r>
      <w:r w:rsidRPr="00BC3ABE">
        <w:rPr>
          <w:color w:val="000000" w:themeColor="text1"/>
        </w:rPr>
        <w:t>: par</w:t>
      </w:r>
      <w:r w:rsidRPr="00BC3ABE">
        <w:t xml:space="preserve"> exemple, </w:t>
      </w:r>
      <w:r w:rsidRPr="00BC3ABE">
        <w:rPr>
          <w:color w:val="000000" w:themeColor="text1"/>
        </w:rPr>
        <w:t xml:space="preserve">celle </w:t>
      </w:r>
      <w:r w:rsidRPr="00BC3ABE">
        <w:t xml:space="preserve">qui suit le texte : </w:t>
      </w:r>
      <w:r w:rsidRPr="00BC3ABE">
        <w:rPr>
          <w:i/>
        </w:rPr>
        <w:t>«</w:t>
      </w:r>
      <w:r w:rsidRPr="00BC3ABE">
        <w:rPr>
          <w:i/>
          <w:spacing w:val="-3"/>
        </w:rPr>
        <w:t> </w:t>
      </w:r>
      <w:r w:rsidRPr="00BC3ABE">
        <w:rPr>
          <w:i/>
        </w:rPr>
        <w:t>Qualité excellente. Ce produit est _</w:t>
      </w:r>
      <w:r w:rsidRPr="00BC3ABE">
        <w:rPr>
          <w:i/>
          <w:spacing w:val="-3"/>
        </w:rPr>
        <w:t> </w:t>
      </w:r>
      <w:r w:rsidRPr="00BC3ABE">
        <w:rPr>
          <w:i/>
        </w:rPr>
        <w:t>»</w:t>
      </w:r>
      <w:r w:rsidRPr="00BC3ABE">
        <w:t xml:space="preserve">. </w:t>
      </w:r>
      <w:r w:rsidRPr="00BC3ABE">
        <w:rPr>
          <w:color w:val="000000" w:themeColor="text1"/>
        </w:rPr>
        <w:t>Cette approche correspond</w:t>
      </w:r>
      <w:r w:rsidRPr="00BC3ABE">
        <w:t xml:space="preserve"> à la variante </w:t>
      </w:r>
      <w:del w:id="1006" w:author="Microsoft Office User" w:date="2025-07-28T04:28:00Z">
        <w:r w:rsidRPr="00BC3ABE" w:rsidDel="00155F25">
          <w:delText>Decoder</w:delText>
        </w:r>
      </w:del>
      <w:ins w:id="1007" w:author="Microsoft Office User" w:date="2025-07-28T04:28:00Z">
        <w:r w:rsidR="00155F25">
          <w:t>Décodeur</w:t>
        </w:r>
      </w:ins>
      <w:r w:rsidRPr="00BC3ABE">
        <w:t xml:space="preserve"> de l’architecture Transformers, que nous avons décrite </w:t>
      </w:r>
      <w:r w:rsidRPr="00BC3ABE">
        <w:rPr>
          <w:color w:val="000000" w:themeColor="text1"/>
        </w:rPr>
        <w:t>plus haut</w:t>
      </w:r>
      <w:r w:rsidRPr="00BC3ABE">
        <w:t>, à cette différence près que le modèle d’OpenAI à l’époque ne générait qu’une seule lettre de complétion au lie</w:t>
      </w:r>
      <w:ins w:id="1008" w:author="Microsoft Office User" w:date="2025-07-28T05:28:00Z">
        <w:r w:rsidR="00CF572D">
          <w:t>u</w:t>
        </w:r>
      </w:ins>
      <w:del w:id="1009" w:author="Microsoft Office User" w:date="2025-07-28T05:28:00Z">
        <w:r w:rsidRPr="00BC3ABE" w:rsidDel="00CF572D">
          <w:delText>n</w:delText>
        </w:r>
      </w:del>
      <w:r w:rsidRPr="00BC3ABE">
        <w:t xml:space="preserve"> d’un sous-mot de plusieurs lettres aujourd’hui.</w:t>
      </w:r>
    </w:p>
    <w:p w14:paraId="405AC016" w14:textId="24395425" w:rsidR="00E561EB" w:rsidRPr="0080673A" w:rsidRDefault="00E561EB" w:rsidP="00650F7C">
      <w:pPr>
        <w:rPr>
          <w:color w:val="000000" w:themeColor="text1"/>
        </w:rPr>
      </w:pPr>
      <w:r w:rsidRPr="00BC3ABE">
        <w:t xml:space="preserve">Une fois </w:t>
      </w:r>
      <w:r w:rsidRPr="00BC3ABE">
        <w:rPr>
          <w:color w:val="000000" w:themeColor="text1"/>
        </w:rPr>
        <w:t>leur</w:t>
      </w:r>
      <w:r w:rsidRPr="00BC3ABE">
        <w:t xml:space="preserve"> modèle entraîné à prédire correctement la première lettre de la suite du texte, les chercheurs </w:t>
      </w:r>
      <w:r w:rsidRPr="00BC3ABE">
        <w:rPr>
          <w:color w:val="000000" w:themeColor="text1"/>
        </w:rPr>
        <w:t>constatèrent</w:t>
      </w:r>
      <w:r w:rsidRPr="00BC3ABE">
        <w:t xml:space="preserve"> qu’il était </w:t>
      </w:r>
      <w:r w:rsidRPr="00BC3ABE">
        <w:rPr>
          <w:color w:val="000000" w:themeColor="text1"/>
        </w:rPr>
        <w:t xml:space="preserve">devenu </w:t>
      </w:r>
      <w:r w:rsidRPr="00BC3ABE">
        <w:t xml:space="preserve">excellent en analyse de sentiment, bien qu’il n’ait jamais été entraîné pour </w:t>
      </w:r>
      <w:r w:rsidRPr="00BC3ABE">
        <w:rPr>
          <w:color w:val="000000" w:themeColor="text1"/>
        </w:rPr>
        <w:t>cela.</w:t>
      </w:r>
      <w:r w:rsidRPr="00BC3ABE">
        <w:t xml:space="preserve"> Surprenant ! Les chercheurs comprirent alors que le modèle avait «</w:t>
      </w:r>
      <w:r w:rsidRPr="00BC3ABE">
        <w:rPr>
          <w:spacing w:val="-4"/>
        </w:rPr>
        <w:t> </w:t>
      </w:r>
      <w:r w:rsidRPr="00BC3ABE">
        <w:t>appris</w:t>
      </w:r>
      <w:r w:rsidRPr="00BC3ABE">
        <w:rPr>
          <w:spacing w:val="-4"/>
        </w:rPr>
        <w:t> </w:t>
      </w:r>
      <w:r w:rsidRPr="00BC3ABE">
        <w:t>» des rudiments de détection de sentiment en s’entraînant sur la prédiction de</w:t>
      </w:r>
      <w:r w:rsidRPr="00BC3ABE">
        <w:rPr>
          <w:spacing w:val="40"/>
        </w:rPr>
        <w:t xml:space="preserve"> </w:t>
      </w:r>
      <w:r w:rsidRPr="00BC3ABE">
        <w:t>la</w:t>
      </w:r>
      <w:r w:rsidRPr="00BC3ABE">
        <w:rPr>
          <w:spacing w:val="-4"/>
        </w:rPr>
        <w:t xml:space="preserve"> </w:t>
      </w:r>
      <w:r w:rsidRPr="00BC3ABE">
        <w:t>lettre</w:t>
      </w:r>
      <w:r w:rsidRPr="00BC3ABE">
        <w:rPr>
          <w:spacing w:val="-4"/>
        </w:rPr>
        <w:t xml:space="preserve"> </w:t>
      </w:r>
      <w:r w:rsidRPr="00BC3ABE">
        <w:rPr>
          <w:color w:val="000000" w:themeColor="text1"/>
        </w:rPr>
        <w:t>suivante.</w:t>
      </w:r>
      <w:r w:rsidRPr="00BC3ABE">
        <w:rPr>
          <w:spacing w:val="-4"/>
        </w:rPr>
        <w:t xml:space="preserve"> </w:t>
      </w:r>
      <w:r w:rsidRPr="00BC3ABE">
        <w:t>En</w:t>
      </w:r>
      <w:r w:rsidRPr="00BC3ABE">
        <w:rPr>
          <w:spacing w:val="-4"/>
        </w:rPr>
        <w:t xml:space="preserve"> </w:t>
      </w:r>
      <w:r w:rsidRPr="00BC3ABE">
        <w:t>effet,</w:t>
      </w:r>
      <w:r w:rsidRPr="00BC3ABE">
        <w:rPr>
          <w:spacing w:val="-4"/>
        </w:rPr>
        <w:t xml:space="preserve"> </w:t>
      </w:r>
      <w:r w:rsidRPr="00BC3ABE">
        <w:t>pour</w:t>
      </w:r>
      <w:r w:rsidRPr="00BC3ABE">
        <w:rPr>
          <w:spacing w:val="-4"/>
        </w:rPr>
        <w:t xml:space="preserve"> </w:t>
      </w:r>
      <w:r w:rsidRPr="00BC3ABE">
        <w:t>prédire</w:t>
      </w:r>
      <w:r w:rsidRPr="00BC3ABE">
        <w:rPr>
          <w:spacing w:val="-4"/>
        </w:rPr>
        <w:t xml:space="preserve"> </w:t>
      </w:r>
      <w:r w:rsidRPr="00BC3ABE">
        <w:t>correctement</w:t>
      </w:r>
      <w:r w:rsidRPr="00BC3ABE">
        <w:rPr>
          <w:color w:val="000000" w:themeColor="text1"/>
        </w:rPr>
        <w:t xml:space="preserve"> la première lettre du mot suivant,</w:t>
      </w:r>
      <w:r w:rsidRPr="00BC3ABE">
        <w:rPr>
          <w:spacing w:val="-2"/>
        </w:rPr>
        <w:t xml:space="preserve"> </w:t>
      </w:r>
      <w:r w:rsidRPr="00BC3ABE">
        <w:t>le</w:t>
      </w:r>
      <w:r w:rsidRPr="00BC3ABE">
        <w:rPr>
          <w:spacing w:val="-2"/>
        </w:rPr>
        <w:t xml:space="preserve"> </w:t>
      </w:r>
      <w:r w:rsidRPr="00BC3ABE">
        <w:t>modèle</w:t>
      </w:r>
      <w:r w:rsidRPr="00BC3ABE">
        <w:rPr>
          <w:spacing w:val="-2"/>
        </w:rPr>
        <w:t xml:space="preserve"> </w:t>
      </w:r>
      <w:r w:rsidRPr="00BC3ABE">
        <w:rPr>
          <w:color w:val="000000" w:themeColor="text1"/>
        </w:rPr>
        <w:t>doit avoir</w:t>
      </w:r>
      <w:r w:rsidRPr="00BC3ABE">
        <w:rPr>
          <w:spacing w:val="-2"/>
        </w:rPr>
        <w:t xml:space="preserve"> </w:t>
      </w:r>
      <w:r w:rsidRPr="00BC3ABE">
        <w:t>une</w:t>
      </w:r>
      <w:r w:rsidRPr="00BC3ABE">
        <w:rPr>
          <w:spacing w:val="-2"/>
        </w:rPr>
        <w:t xml:space="preserve"> </w:t>
      </w:r>
      <w:r w:rsidRPr="00BC3ABE">
        <w:rPr>
          <w:color w:val="000000" w:themeColor="text1"/>
        </w:rPr>
        <w:t>*</w:t>
      </w:r>
      <w:r w:rsidRPr="00BC3ABE">
        <w:t>idée</w:t>
      </w:r>
      <w:r w:rsidRPr="00BC3ABE">
        <w:rPr>
          <w:color w:val="000000" w:themeColor="text1"/>
        </w:rPr>
        <w:t>*</w:t>
      </w:r>
      <w:r w:rsidRPr="00BC3ABE">
        <w:rPr>
          <w:spacing w:val="-2"/>
        </w:rPr>
        <w:t xml:space="preserve"> </w:t>
      </w:r>
      <w:r w:rsidRPr="00BC3ABE">
        <w:t>du</w:t>
      </w:r>
      <w:r w:rsidRPr="00BC3ABE">
        <w:rPr>
          <w:spacing w:val="-2"/>
        </w:rPr>
        <w:t xml:space="preserve"> </w:t>
      </w:r>
      <w:r w:rsidRPr="00BC3ABE">
        <w:t xml:space="preserve">mot </w:t>
      </w:r>
      <w:r w:rsidRPr="00BC3ABE">
        <w:rPr>
          <w:color w:val="000000" w:themeColor="text1"/>
        </w:rPr>
        <w:t>entier</w:t>
      </w:r>
      <w:r w:rsidRPr="00BC3ABE">
        <w:t>.</w:t>
      </w:r>
      <w:r w:rsidRPr="00BC3ABE">
        <w:rPr>
          <w:spacing w:val="-2"/>
        </w:rPr>
        <w:t xml:space="preserve"> </w:t>
      </w:r>
      <w:r w:rsidRPr="00BC3ABE">
        <w:t>Et</w:t>
      </w:r>
      <w:r w:rsidRPr="00BC3ABE">
        <w:rPr>
          <w:spacing w:val="-2"/>
        </w:rPr>
        <w:t xml:space="preserve"> </w:t>
      </w:r>
      <w:r w:rsidRPr="00BC3ABE">
        <w:t xml:space="preserve">une </w:t>
      </w:r>
      <w:r w:rsidRPr="00BC3ABE">
        <w:rPr>
          <w:color w:val="000000" w:themeColor="text1"/>
        </w:rPr>
        <w:t>prédiction très précise suppose</w:t>
      </w:r>
      <w:r w:rsidRPr="00BC3ABE">
        <w:rPr>
          <w:spacing w:val="69"/>
          <w:w w:val="150"/>
        </w:rPr>
        <w:t xml:space="preserve"> </w:t>
      </w:r>
      <w:r w:rsidRPr="00BC3ABE">
        <w:t>un</w:t>
      </w:r>
      <w:r w:rsidRPr="00BC3ABE">
        <w:rPr>
          <w:spacing w:val="68"/>
          <w:w w:val="150"/>
        </w:rPr>
        <w:t xml:space="preserve"> </w:t>
      </w:r>
      <w:r w:rsidRPr="00BC3ABE">
        <w:t>certain</w:t>
      </w:r>
      <w:r w:rsidRPr="00BC3ABE">
        <w:rPr>
          <w:spacing w:val="69"/>
          <w:w w:val="150"/>
        </w:rPr>
        <w:t xml:space="preserve"> </w:t>
      </w:r>
      <w:r w:rsidRPr="00BC3ABE">
        <w:t>niveau</w:t>
      </w:r>
      <w:r w:rsidRPr="00BC3ABE">
        <w:rPr>
          <w:spacing w:val="68"/>
          <w:w w:val="150"/>
        </w:rPr>
        <w:t xml:space="preserve"> </w:t>
      </w:r>
      <w:r w:rsidRPr="00BC3ABE">
        <w:t>de</w:t>
      </w:r>
      <w:r w:rsidRPr="00BC3ABE">
        <w:rPr>
          <w:spacing w:val="69"/>
          <w:w w:val="150"/>
        </w:rPr>
        <w:t xml:space="preserve"> </w:t>
      </w:r>
      <w:r w:rsidRPr="00BC3ABE">
        <w:t>compréhension</w:t>
      </w:r>
      <w:r w:rsidRPr="00BC3ABE">
        <w:rPr>
          <w:spacing w:val="69"/>
          <w:w w:val="150"/>
        </w:rPr>
        <w:t xml:space="preserve"> </w:t>
      </w:r>
      <w:r w:rsidRPr="00BC3ABE">
        <w:rPr>
          <w:spacing w:val="-5"/>
        </w:rPr>
        <w:t xml:space="preserve">du </w:t>
      </w:r>
      <w:r w:rsidRPr="00BC3ABE">
        <w:t>sentiment</w:t>
      </w:r>
      <w:r w:rsidRPr="00BC3ABE">
        <w:rPr>
          <w:spacing w:val="47"/>
          <w:w w:val="150"/>
        </w:rPr>
        <w:t xml:space="preserve"> </w:t>
      </w:r>
      <w:r w:rsidRPr="00BC3ABE">
        <w:t>du</w:t>
      </w:r>
      <w:r w:rsidRPr="00BC3ABE">
        <w:rPr>
          <w:spacing w:val="50"/>
          <w:w w:val="150"/>
        </w:rPr>
        <w:t xml:space="preserve"> </w:t>
      </w:r>
      <w:r w:rsidRPr="00BC3ABE">
        <w:t>début</w:t>
      </w:r>
      <w:r w:rsidRPr="00BC3ABE">
        <w:rPr>
          <w:spacing w:val="50"/>
          <w:w w:val="150"/>
        </w:rPr>
        <w:t xml:space="preserve"> </w:t>
      </w:r>
      <w:r w:rsidRPr="00BC3ABE">
        <w:t>de</w:t>
      </w:r>
      <w:r w:rsidRPr="00BC3ABE">
        <w:rPr>
          <w:spacing w:val="50"/>
          <w:w w:val="150"/>
        </w:rPr>
        <w:t xml:space="preserve"> </w:t>
      </w:r>
      <w:r w:rsidRPr="00BC3ABE">
        <w:t>l’avis</w:t>
      </w:r>
      <w:r w:rsidRPr="00BC3ABE">
        <w:rPr>
          <w:spacing w:val="50"/>
          <w:w w:val="150"/>
        </w:rPr>
        <w:t> </w:t>
      </w:r>
      <w:r w:rsidRPr="00BC3ABE">
        <w:t>:</w:t>
      </w:r>
      <w:r w:rsidRPr="00BC3ABE">
        <w:rPr>
          <w:spacing w:val="50"/>
          <w:w w:val="150"/>
        </w:rPr>
        <w:t xml:space="preserve"> </w:t>
      </w:r>
      <w:r w:rsidRPr="00BC3ABE">
        <w:t>faute</w:t>
      </w:r>
      <w:r w:rsidRPr="00BC3ABE">
        <w:rPr>
          <w:spacing w:val="49"/>
          <w:w w:val="150"/>
        </w:rPr>
        <w:t xml:space="preserve"> </w:t>
      </w:r>
      <w:r w:rsidRPr="00BC3ABE">
        <w:t>de</w:t>
      </w:r>
      <w:r w:rsidRPr="00BC3ABE">
        <w:rPr>
          <w:spacing w:val="50"/>
          <w:w w:val="150"/>
        </w:rPr>
        <w:t xml:space="preserve"> </w:t>
      </w:r>
      <w:r w:rsidRPr="00BC3ABE">
        <w:t>quoi</w:t>
      </w:r>
      <w:r w:rsidRPr="00BC3ABE">
        <w:rPr>
          <w:color w:val="000000" w:themeColor="text1"/>
        </w:rPr>
        <w:t xml:space="preserve"> le modèle</w:t>
      </w:r>
      <w:r w:rsidRPr="00BC3ABE">
        <w:rPr>
          <w:spacing w:val="50"/>
          <w:w w:val="150"/>
        </w:rPr>
        <w:t xml:space="preserve"> </w:t>
      </w:r>
      <w:r w:rsidRPr="00BC3ABE">
        <w:t>risquerait</w:t>
      </w:r>
      <w:r w:rsidRPr="00BC3ABE">
        <w:rPr>
          <w:spacing w:val="50"/>
          <w:w w:val="150"/>
        </w:rPr>
        <w:t xml:space="preserve"> </w:t>
      </w:r>
      <w:r w:rsidRPr="00BC3ABE">
        <w:t>de</w:t>
      </w:r>
      <w:r w:rsidRPr="00BC3ABE">
        <w:rPr>
          <w:spacing w:val="50"/>
          <w:w w:val="150"/>
        </w:rPr>
        <w:t xml:space="preserve"> </w:t>
      </w:r>
      <w:r w:rsidRPr="0080673A">
        <w:rPr>
          <w:spacing w:val="-2"/>
        </w:rPr>
        <w:t xml:space="preserve">compléter </w:t>
      </w:r>
      <w:r w:rsidRPr="00650F7C">
        <w:t>«</w:t>
      </w:r>
      <w:r w:rsidRPr="00650F7C">
        <w:rPr>
          <w:spacing w:val="-1"/>
        </w:rPr>
        <w:t> </w:t>
      </w:r>
      <w:r w:rsidRPr="00650F7C">
        <w:t>Qualité</w:t>
      </w:r>
      <w:r w:rsidRPr="00650F7C">
        <w:rPr>
          <w:spacing w:val="-1"/>
        </w:rPr>
        <w:t xml:space="preserve"> </w:t>
      </w:r>
      <w:r w:rsidRPr="00650F7C">
        <w:t>excellente</w:t>
      </w:r>
      <w:r w:rsidRPr="00650F7C">
        <w:rPr>
          <w:spacing w:val="-1"/>
        </w:rPr>
        <w:t> </w:t>
      </w:r>
      <w:r w:rsidRPr="00650F7C">
        <w:t>:</w:t>
      </w:r>
      <w:r w:rsidRPr="00650F7C">
        <w:rPr>
          <w:spacing w:val="-1"/>
        </w:rPr>
        <w:t xml:space="preserve"> </w:t>
      </w:r>
      <w:r w:rsidRPr="00650F7C">
        <w:t>ce</w:t>
      </w:r>
      <w:r w:rsidRPr="00650F7C">
        <w:rPr>
          <w:spacing w:val="-1"/>
        </w:rPr>
        <w:t xml:space="preserve"> </w:t>
      </w:r>
      <w:r w:rsidRPr="00650F7C">
        <w:t>produit</w:t>
      </w:r>
      <w:r w:rsidRPr="00650F7C">
        <w:rPr>
          <w:spacing w:val="-1"/>
        </w:rPr>
        <w:t xml:space="preserve"> </w:t>
      </w:r>
      <w:r w:rsidRPr="00650F7C">
        <w:t>est</w:t>
      </w:r>
      <w:r w:rsidRPr="00650F7C">
        <w:rPr>
          <w:spacing w:val="-1"/>
        </w:rPr>
        <w:t xml:space="preserve"> </w:t>
      </w:r>
      <w:r w:rsidR="00C132CA">
        <w:t>…</w:t>
      </w:r>
      <w:r w:rsidRPr="00650F7C">
        <w:rPr>
          <w:spacing w:val="-1"/>
        </w:rPr>
        <w:t> </w:t>
      </w:r>
      <w:r w:rsidRPr="00650F7C">
        <w:t>»</w:t>
      </w:r>
      <w:r w:rsidRPr="00650F7C">
        <w:rPr>
          <w:spacing w:val="-2"/>
        </w:rPr>
        <w:t xml:space="preserve"> </w:t>
      </w:r>
      <w:r w:rsidRPr="0080673A">
        <w:t>par</w:t>
      </w:r>
      <w:r w:rsidR="00F41CD1" w:rsidRPr="0080673A">
        <w:rPr>
          <w:color w:val="000000" w:themeColor="text1"/>
        </w:rPr>
        <w:t xml:space="preserve"> </w:t>
      </w:r>
      <w:r w:rsidRPr="00650F7C">
        <w:t>«</w:t>
      </w:r>
      <w:r w:rsidRPr="00650F7C">
        <w:rPr>
          <w:spacing w:val="-1"/>
        </w:rPr>
        <w:t> </w:t>
      </w:r>
      <w:r w:rsidRPr="00650F7C">
        <w:t>très</w:t>
      </w:r>
      <w:r w:rsidRPr="00650F7C">
        <w:rPr>
          <w:spacing w:val="-1"/>
        </w:rPr>
        <w:t xml:space="preserve"> </w:t>
      </w:r>
      <w:r w:rsidRPr="00650F7C">
        <w:t>mauvais</w:t>
      </w:r>
      <w:r w:rsidRPr="00650F7C">
        <w:rPr>
          <w:spacing w:val="-1"/>
        </w:rPr>
        <w:t> </w:t>
      </w:r>
      <w:r w:rsidRPr="00650F7C">
        <w:t>»</w:t>
      </w:r>
      <w:r w:rsidRPr="0080673A">
        <w:rPr>
          <w:spacing w:val="-2"/>
        </w:rPr>
        <w:t xml:space="preserve"> </w:t>
      </w:r>
      <w:r w:rsidRPr="0080673A">
        <w:t>au</w:t>
      </w:r>
      <w:r w:rsidRPr="00192D9D">
        <w:rPr>
          <w:spacing w:val="-1"/>
        </w:rPr>
        <w:t xml:space="preserve"> </w:t>
      </w:r>
      <w:r w:rsidRPr="00650F7C">
        <w:t>lieu</w:t>
      </w:r>
      <w:r w:rsidRPr="00650F7C">
        <w:rPr>
          <w:spacing w:val="-1"/>
        </w:rPr>
        <w:t xml:space="preserve"> </w:t>
      </w:r>
      <w:r w:rsidRPr="00650F7C">
        <w:t>de</w:t>
      </w:r>
      <w:r w:rsidRPr="00650F7C">
        <w:rPr>
          <w:spacing w:val="-1"/>
        </w:rPr>
        <w:t xml:space="preserve"> </w:t>
      </w:r>
      <w:r w:rsidRPr="00650F7C">
        <w:t>«</w:t>
      </w:r>
      <w:r w:rsidRPr="00650F7C">
        <w:rPr>
          <w:spacing w:val="-1"/>
        </w:rPr>
        <w:t> </w:t>
      </w:r>
      <w:r w:rsidRPr="00650F7C">
        <w:t>excellent</w:t>
      </w:r>
      <w:r w:rsidRPr="00650F7C">
        <w:rPr>
          <w:spacing w:val="-1"/>
        </w:rPr>
        <w:t> </w:t>
      </w:r>
      <w:r w:rsidRPr="00650F7C">
        <w:t>».</w:t>
      </w:r>
    </w:p>
    <w:p w14:paraId="7487DA24" w14:textId="00340F98" w:rsidR="00E561EB" w:rsidRPr="00650F7C" w:rsidRDefault="00E561EB" w:rsidP="00650F7C">
      <w:pPr>
        <w:rPr>
          <w:spacing w:val="80"/>
        </w:rPr>
      </w:pPr>
      <w:r w:rsidRPr="00BC3ABE">
        <w:rPr>
          <w:color w:val="000000" w:themeColor="text1"/>
        </w:rPr>
        <w:t>Pousser la précision à l’extrême suppose même des raisonnement</w:t>
      </w:r>
      <w:r w:rsidR="009A3A70">
        <w:rPr>
          <w:color w:val="000000" w:themeColor="text1"/>
        </w:rPr>
        <w:t>s</w:t>
      </w:r>
      <w:r w:rsidRPr="00BC3ABE">
        <w:rPr>
          <w:color w:val="000000" w:themeColor="text1"/>
        </w:rPr>
        <w:t xml:space="preserve"> complexes et</w:t>
      </w:r>
      <w:r w:rsidRPr="00BC3ABE">
        <w:t xml:space="preserve"> une compréhension </w:t>
      </w:r>
      <w:r w:rsidRPr="00BC3ABE">
        <w:rPr>
          <w:color w:val="000000" w:themeColor="text1"/>
        </w:rPr>
        <w:t>avancée</w:t>
      </w:r>
      <w:r w:rsidRPr="00BC3ABE">
        <w:t xml:space="preserve"> du </w:t>
      </w:r>
      <w:r w:rsidRPr="00BC3ABE">
        <w:rPr>
          <w:color w:val="000000" w:themeColor="text1"/>
        </w:rPr>
        <w:t>texte</w:t>
      </w:r>
      <w:r w:rsidRPr="00BC3ABE">
        <w:t>.</w:t>
      </w:r>
      <w:r w:rsidRPr="00BC3ABE">
        <w:rPr>
          <w:spacing w:val="80"/>
        </w:rPr>
        <w:t xml:space="preserve"> </w:t>
      </w:r>
      <w:r w:rsidRPr="00BC3ABE">
        <w:t>Supposons</w:t>
      </w:r>
      <w:r w:rsidRPr="00BC3ABE">
        <w:rPr>
          <w:spacing w:val="80"/>
        </w:rPr>
        <w:t xml:space="preserve"> </w:t>
      </w:r>
      <w:r w:rsidRPr="00BC3ABE">
        <w:t>ainsi</w:t>
      </w:r>
      <w:r w:rsidRPr="00BC3ABE">
        <w:rPr>
          <w:spacing w:val="80"/>
        </w:rPr>
        <w:t xml:space="preserve"> </w:t>
      </w:r>
      <w:r w:rsidRPr="00BC3ABE">
        <w:rPr>
          <w:color w:val="000000" w:themeColor="text1"/>
        </w:rPr>
        <w:t>qu’</w:t>
      </w:r>
      <w:r w:rsidR="009A3A70">
        <w:rPr>
          <w:color w:val="000000" w:themeColor="text1"/>
        </w:rPr>
        <w:t>o</w:t>
      </w:r>
      <w:r w:rsidR="009A3A70">
        <w:rPr>
          <w:spacing w:val="80"/>
        </w:rPr>
        <w:t xml:space="preserve">n mette </w:t>
      </w:r>
      <w:r w:rsidRPr="00BC3ABE">
        <w:t>un</w:t>
      </w:r>
      <w:r w:rsidRPr="00BC3ABE">
        <w:rPr>
          <w:spacing w:val="80"/>
        </w:rPr>
        <w:t xml:space="preserve"> </w:t>
      </w:r>
      <w:r w:rsidRPr="00BC3ABE">
        <w:t>modèle</w:t>
      </w:r>
      <w:r w:rsidRPr="00BC3ABE">
        <w:rPr>
          <w:spacing w:val="80"/>
        </w:rPr>
        <w:t xml:space="preserve"> </w:t>
      </w:r>
      <w:r w:rsidRPr="00BC3ABE">
        <w:t>devant</w:t>
      </w:r>
      <w:r w:rsidR="00C132CA">
        <w:rPr>
          <w:spacing w:val="80"/>
        </w:rPr>
        <w:t xml:space="preserve"> </w:t>
      </w:r>
      <w:r w:rsidRPr="00BC3ABE">
        <w:t>une</w:t>
      </w:r>
      <w:r w:rsidRPr="00BC3ABE">
        <w:rPr>
          <w:spacing w:val="80"/>
        </w:rPr>
        <w:t xml:space="preserve"> </w:t>
      </w:r>
      <w:r w:rsidRPr="00BC3ABE">
        <w:t>enquête</w:t>
      </w:r>
      <w:r w:rsidRPr="00BC3ABE">
        <w:rPr>
          <w:spacing w:val="40"/>
        </w:rPr>
        <w:t xml:space="preserve"> </w:t>
      </w:r>
      <w:r w:rsidRPr="00BC3ABE">
        <w:t>policière,</w:t>
      </w:r>
      <w:r w:rsidRPr="00BC3ABE">
        <w:rPr>
          <w:spacing w:val="80"/>
        </w:rPr>
        <w:t xml:space="preserve"> </w:t>
      </w:r>
      <w:r w:rsidRPr="00BC3ABE">
        <w:t>en</w:t>
      </w:r>
      <w:r w:rsidRPr="00BC3ABE">
        <w:rPr>
          <w:spacing w:val="80"/>
        </w:rPr>
        <w:t xml:space="preserve"> </w:t>
      </w:r>
      <w:r w:rsidRPr="00BC3ABE">
        <w:t>lui</w:t>
      </w:r>
      <w:r w:rsidRPr="00BC3ABE">
        <w:rPr>
          <w:spacing w:val="80"/>
        </w:rPr>
        <w:t xml:space="preserve"> </w:t>
      </w:r>
      <w:r w:rsidRPr="00BC3ABE">
        <w:t>donnant</w:t>
      </w:r>
      <w:r w:rsidRPr="00BC3ABE">
        <w:rPr>
          <w:spacing w:val="80"/>
        </w:rPr>
        <w:t xml:space="preserve"> </w:t>
      </w:r>
      <w:r w:rsidRPr="00BC3ABE">
        <w:t>tout</w:t>
      </w:r>
      <w:r w:rsidRPr="00BC3ABE">
        <w:rPr>
          <w:spacing w:val="80"/>
        </w:rPr>
        <w:t xml:space="preserve"> </w:t>
      </w:r>
      <w:r w:rsidRPr="00BC3ABE">
        <w:t>le</w:t>
      </w:r>
      <w:r w:rsidRPr="00BC3ABE">
        <w:rPr>
          <w:spacing w:val="80"/>
        </w:rPr>
        <w:t xml:space="preserve"> </w:t>
      </w:r>
      <w:r w:rsidRPr="00BC3ABE">
        <w:t>texte</w:t>
      </w:r>
      <w:r w:rsidRPr="00BC3ABE">
        <w:rPr>
          <w:spacing w:val="80"/>
        </w:rPr>
        <w:t xml:space="preserve"> </w:t>
      </w:r>
      <w:r w:rsidRPr="00BC3ABE">
        <w:t>jusqu’au</w:t>
      </w:r>
      <w:r w:rsidRPr="00BC3ABE">
        <w:rPr>
          <w:spacing w:val="80"/>
        </w:rPr>
        <w:t xml:space="preserve"> </w:t>
      </w:r>
      <w:r w:rsidRPr="00BC3ABE">
        <w:t>moment</w:t>
      </w:r>
      <w:r w:rsidRPr="00BC3ABE">
        <w:rPr>
          <w:spacing w:val="80"/>
        </w:rPr>
        <w:t xml:space="preserve"> </w:t>
      </w:r>
      <w:r w:rsidRPr="00BC3ABE">
        <w:t>où</w:t>
      </w:r>
      <w:r w:rsidRPr="00BC3ABE">
        <w:rPr>
          <w:spacing w:val="80"/>
        </w:rPr>
        <w:t xml:space="preserve"> </w:t>
      </w:r>
      <w:r w:rsidRPr="00BC3ABE">
        <w:t>le</w:t>
      </w:r>
      <w:r w:rsidRPr="00BC3ABE">
        <w:rPr>
          <w:spacing w:val="80"/>
        </w:rPr>
        <w:t xml:space="preserve"> </w:t>
      </w:r>
      <w:r w:rsidRPr="00BC3ABE">
        <w:t>héros</w:t>
      </w:r>
      <w:r w:rsidRPr="00BC3ABE">
        <w:rPr>
          <w:spacing w:val="80"/>
        </w:rPr>
        <w:t xml:space="preserve"> </w:t>
      </w:r>
      <w:r w:rsidRPr="00BC3ABE">
        <w:t>va démasquer l’assassin. Le texte s’arrête sur</w:t>
      </w:r>
      <w:r w:rsidR="00C132CA">
        <w:t xml:space="preserve"> : </w:t>
      </w:r>
      <w:r w:rsidRPr="00650F7C">
        <w:t>«</w:t>
      </w:r>
      <w:r w:rsidRPr="00650F7C">
        <w:rPr>
          <w:spacing w:val="-3"/>
        </w:rPr>
        <w:t> </w:t>
      </w:r>
      <w:r w:rsidRPr="00650F7C">
        <w:t>Et devant tous les habitants de l’île, l’inspecteur</w:t>
      </w:r>
      <w:r w:rsidRPr="00650F7C">
        <w:rPr>
          <w:spacing w:val="28"/>
        </w:rPr>
        <w:t xml:space="preserve"> </w:t>
      </w:r>
      <w:r w:rsidRPr="00650F7C">
        <w:t>pointa</w:t>
      </w:r>
      <w:r w:rsidRPr="00650F7C">
        <w:rPr>
          <w:spacing w:val="28"/>
        </w:rPr>
        <w:t xml:space="preserve"> </w:t>
      </w:r>
      <w:r w:rsidRPr="00650F7C">
        <w:t>alors</w:t>
      </w:r>
      <w:r w:rsidRPr="00650F7C">
        <w:rPr>
          <w:spacing w:val="28"/>
        </w:rPr>
        <w:t xml:space="preserve"> </w:t>
      </w:r>
      <w:r w:rsidRPr="00650F7C">
        <w:t>du</w:t>
      </w:r>
      <w:r w:rsidRPr="00650F7C">
        <w:rPr>
          <w:spacing w:val="28"/>
        </w:rPr>
        <w:t xml:space="preserve"> </w:t>
      </w:r>
      <w:r w:rsidRPr="00650F7C">
        <w:t>doigt</w:t>
      </w:r>
      <w:r w:rsidRPr="00650F7C">
        <w:rPr>
          <w:spacing w:val="28"/>
        </w:rPr>
        <w:t xml:space="preserve"> </w:t>
      </w:r>
      <w:r w:rsidRPr="00650F7C">
        <w:t>le</w:t>
      </w:r>
      <w:r w:rsidRPr="00650F7C">
        <w:rPr>
          <w:spacing w:val="28"/>
        </w:rPr>
        <w:t xml:space="preserve"> </w:t>
      </w:r>
      <w:r w:rsidRPr="00650F7C">
        <w:t>véritable</w:t>
      </w:r>
      <w:r w:rsidRPr="00650F7C">
        <w:rPr>
          <w:spacing w:val="28"/>
        </w:rPr>
        <w:t xml:space="preserve"> </w:t>
      </w:r>
      <w:r w:rsidRPr="00650F7C">
        <w:t>coupable</w:t>
      </w:r>
      <w:r w:rsidRPr="00650F7C">
        <w:rPr>
          <w:spacing w:val="28"/>
        </w:rPr>
        <w:t> </w:t>
      </w:r>
      <w:r w:rsidRPr="00650F7C">
        <w:t>:</w:t>
      </w:r>
      <w:r w:rsidRPr="00650F7C">
        <w:rPr>
          <w:color w:val="000000" w:themeColor="text1"/>
        </w:rPr>
        <w:t> </w:t>
      </w:r>
      <w:r w:rsidR="00C132CA">
        <w:rPr>
          <w:color w:val="000000" w:themeColor="text1"/>
        </w:rPr>
        <w:t>…</w:t>
      </w:r>
      <w:r w:rsidR="00C132CA" w:rsidRPr="00650F7C">
        <w:rPr>
          <w:color w:val="000000" w:themeColor="text1"/>
        </w:rPr>
        <w:t xml:space="preserve"> </w:t>
      </w:r>
      <w:r w:rsidRPr="00650F7C">
        <w:t>»</w:t>
      </w:r>
      <w:r w:rsidRPr="00BC3ABE">
        <w:rPr>
          <w:spacing w:val="28"/>
        </w:rPr>
        <w:t xml:space="preserve"> </w:t>
      </w:r>
      <w:r w:rsidRPr="00BC3ABE">
        <w:t>Pour</w:t>
      </w:r>
      <w:r w:rsidRPr="00BC3ABE">
        <w:rPr>
          <w:spacing w:val="28"/>
        </w:rPr>
        <w:t xml:space="preserve"> </w:t>
      </w:r>
      <w:r w:rsidRPr="00BC3ABE">
        <w:t>prédire</w:t>
      </w:r>
      <w:r w:rsidRPr="00BC3ABE">
        <w:rPr>
          <w:spacing w:val="28"/>
        </w:rPr>
        <w:t xml:space="preserve"> </w:t>
      </w:r>
      <w:r w:rsidRPr="00BC3ABE">
        <w:t>le</w:t>
      </w:r>
      <w:r w:rsidRPr="00BC3ABE">
        <w:rPr>
          <w:spacing w:val="28"/>
        </w:rPr>
        <w:t xml:space="preserve"> </w:t>
      </w:r>
      <w:r w:rsidRPr="00BC3ABE">
        <w:t>nom qui</w:t>
      </w:r>
      <w:r w:rsidRPr="00BC3ABE">
        <w:rPr>
          <w:spacing w:val="40"/>
        </w:rPr>
        <w:t xml:space="preserve"> </w:t>
      </w:r>
      <w:r w:rsidRPr="00BC3ABE">
        <w:t>va</w:t>
      </w:r>
      <w:r w:rsidRPr="00BC3ABE">
        <w:rPr>
          <w:spacing w:val="40"/>
        </w:rPr>
        <w:t xml:space="preserve"> </w:t>
      </w:r>
      <w:r w:rsidRPr="00BC3ABE">
        <w:t>suivre</w:t>
      </w:r>
      <w:r w:rsidRPr="00BC3ABE">
        <w:rPr>
          <w:spacing w:val="40"/>
        </w:rPr>
        <w:t xml:space="preserve"> </w:t>
      </w:r>
      <w:r w:rsidRPr="00BC3ABE">
        <w:t>avec</w:t>
      </w:r>
      <w:r w:rsidRPr="00BC3ABE">
        <w:rPr>
          <w:spacing w:val="40"/>
        </w:rPr>
        <w:t xml:space="preserve"> </w:t>
      </w:r>
      <w:r w:rsidRPr="00BC3ABE">
        <w:t>plus</w:t>
      </w:r>
      <w:r w:rsidRPr="00BC3ABE">
        <w:rPr>
          <w:spacing w:val="40"/>
        </w:rPr>
        <w:t xml:space="preserve"> </w:t>
      </w:r>
      <w:r w:rsidRPr="00BC3ABE">
        <w:lastRenderedPageBreak/>
        <w:t>de</w:t>
      </w:r>
      <w:r w:rsidRPr="00BC3ABE">
        <w:rPr>
          <w:spacing w:val="40"/>
        </w:rPr>
        <w:t xml:space="preserve"> </w:t>
      </w:r>
      <w:r w:rsidRPr="00BC3ABE">
        <w:rPr>
          <w:color w:val="000000" w:themeColor="text1"/>
        </w:rPr>
        <w:t>précision</w:t>
      </w:r>
      <w:r w:rsidRPr="00BC3ABE">
        <w:rPr>
          <w:spacing w:val="40"/>
        </w:rPr>
        <w:t xml:space="preserve"> </w:t>
      </w:r>
      <w:r w:rsidRPr="00BC3ABE">
        <w:t>que</w:t>
      </w:r>
      <w:r w:rsidRPr="00BC3ABE">
        <w:rPr>
          <w:spacing w:val="40"/>
        </w:rPr>
        <w:t xml:space="preserve"> ce que donnerait une proposition au </w:t>
      </w:r>
      <w:r w:rsidRPr="00BC3ABE">
        <w:t>hasard,</w:t>
      </w:r>
      <w:r w:rsidRPr="00BC3ABE">
        <w:rPr>
          <w:spacing w:val="40"/>
        </w:rPr>
        <w:t xml:space="preserve"> </w:t>
      </w:r>
      <w:r w:rsidRPr="00BC3ABE">
        <w:t>le</w:t>
      </w:r>
      <w:r w:rsidRPr="00BC3ABE">
        <w:rPr>
          <w:spacing w:val="40"/>
        </w:rPr>
        <w:t xml:space="preserve"> </w:t>
      </w:r>
      <w:r w:rsidRPr="00BC3ABE">
        <w:t>modèle</w:t>
      </w:r>
      <w:r w:rsidRPr="00BC3ABE">
        <w:rPr>
          <w:spacing w:val="40"/>
        </w:rPr>
        <w:t xml:space="preserve"> </w:t>
      </w:r>
      <w:r w:rsidRPr="00BC3ABE">
        <w:t>aura</w:t>
      </w:r>
      <w:r w:rsidRPr="00BC3ABE">
        <w:rPr>
          <w:spacing w:val="40"/>
        </w:rPr>
        <w:t xml:space="preserve"> </w:t>
      </w:r>
      <w:r w:rsidRPr="00BC3ABE">
        <w:t>besoin d’une</w:t>
      </w:r>
      <w:r w:rsidRPr="00BC3ABE">
        <w:rPr>
          <w:spacing w:val="5"/>
        </w:rPr>
        <w:t xml:space="preserve"> </w:t>
      </w:r>
      <w:r w:rsidRPr="00BC3ABE">
        <w:t>*compréhension*</w:t>
      </w:r>
      <w:r w:rsidRPr="00BC3ABE">
        <w:rPr>
          <w:spacing w:val="5"/>
        </w:rPr>
        <w:t xml:space="preserve"> </w:t>
      </w:r>
      <w:r w:rsidRPr="00BC3ABE">
        <w:t>approximative</w:t>
      </w:r>
      <w:r w:rsidRPr="00BC3ABE">
        <w:rPr>
          <w:spacing w:val="5"/>
        </w:rPr>
        <w:t xml:space="preserve"> </w:t>
      </w:r>
      <w:r w:rsidRPr="00BC3ABE">
        <w:t>de</w:t>
      </w:r>
      <w:r w:rsidRPr="00BC3ABE">
        <w:rPr>
          <w:spacing w:val="5"/>
        </w:rPr>
        <w:t xml:space="preserve"> </w:t>
      </w:r>
      <w:r w:rsidRPr="00BC3ABE">
        <w:t>tous</w:t>
      </w:r>
      <w:r w:rsidRPr="00BC3ABE">
        <w:rPr>
          <w:spacing w:val="5"/>
        </w:rPr>
        <w:t xml:space="preserve"> </w:t>
      </w:r>
      <w:r w:rsidRPr="00BC3ABE">
        <w:t>les</w:t>
      </w:r>
      <w:r w:rsidRPr="00BC3ABE">
        <w:rPr>
          <w:spacing w:val="5"/>
        </w:rPr>
        <w:t xml:space="preserve"> </w:t>
      </w:r>
      <w:r w:rsidRPr="00BC3ABE">
        <w:t>éléments</w:t>
      </w:r>
      <w:r w:rsidRPr="00BC3ABE">
        <w:rPr>
          <w:spacing w:val="5"/>
        </w:rPr>
        <w:t xml:space="preserve"> </w:t>
      </w:r>
      <w:r w:rsidRPr="00BC3ABE">
        <w:t>de</w:t>
      </w:r>
      <w:r w:rsidRPr="00BC3ABE">
        <w:rPr>
          <w:spacing w:val="5"/>
        </w:rPr>
        <w:t xml:space="preserve"> </w:t>
      </w:r>
      <w:r w:rsidRPr="00BC3ABE">
        <w:t>l’enquête</w:t>
      </w:r>
      <w:r w:rsidRPr="00BC3ABE">
        <w:rPr>
          <w:spacing w:val="5"/>
        </w:rPr>
        <w:t xml:space="preserve"> </w:t>
      </w:r>
      <w:r w:rsidRPr="00BC3ABE">
        <w:t>qui</w:t>
      </w:r>
      <w:r w:rsidRPr="00BC3ABE">
        <w:rPr>
          <w:spacing w:val="6"/>
        </w:rPr>
        <w:t xml:space="preserve"> </w:t>
      </w:r>
      <w:r w:rsidRPr="00BC3ABE">
        <w:rPr>
          <w:spacing w:val="-10"/>
        </w:rPr>
        <w:t xml:space="preserve">a </w:t>
      </w:r>
      <w:r w:rsidRPr="00BC3ABE">
        <w:t>précédé</w:t>
      </w:r>
      <w:r w:rsidRPr="00BC3ABE">
        <w:rPr>
          <w:spacing w:val="-1"/>
        </w:rPr>
        <w:t xml:space="preserve"> </w:t>
      </w:r>
      <w:r w:rsidRPr="00BC3ABE">
        <w:t>et</w:t>
      </w:r>
      <w:r w:rsidRPr="00BC3ABE">
        <w:rPr>
          <w:spacing w:val="-1"/>
        </w:rPr>
        <w:t xml:space="preserve"> </w:t>
      </w:r>
      <w:r w:rsidRPr="00BC3ABE">
        <w:t>de</w:t>
      </w:r>
      <w:r w:rsidRPr="00BC3ABE">
        <w:rPr>
          <w:spacing w:val="-1"/>
        </w:rPr>
        <w:t xml:space="preserve"> </w:t>
      </w:r>
      <w:r w:rsidRPr="00BC3ABE">
        <w:t>leurs</w:t>
      </w:r>
      <w:r w:rsidRPr="00BC3ABE">
        <w:rPr>
          <w:spacing w:val="-1"/>
        </w:rPr>
        <w:t xml:space="preserve"> </w:t>
      </w:r>
      <w:r w:rsidRPr="00BC3ABE">
        <w:rPr>
          <w:spacing w:val="-2"/>
        </w:rPr>
        <w:t>conséquenc</w:t>
      </w:r>
      <w:bookmarkStart w:id="1010" w:name="_bookmark63"/>
      <w:bookmarkEnd w:id="1010"/>
      <w:r w:rsidRPr="00BC3ABE">
        <w:rPr>
          <w:spacing w:val="-2"/>
        </w:rPr>
        <w:t>es</w:t>
      </w:r>
      <w:r w:rsidR="0027295B" w:rsidRPr="00BC3ABE">
        <w:rPr>
          <w:rStyle w:val="EndnoteReference"/>
          <w:rFonts w:ascii="Times New Roman" w:hAnsi="Times New Roman" w:cs="Times New Roman"/>
          <w:spacing w:val="-2"/>
        </w:rPr>
        <w:endnoteReference w:id="20"/>
      </w:r>
      <w:r w:rsidR="0027295B" w:rsidRPr="00BC3ABE">
        <w:rPr>
          <w:spacing w:val="-2"/>
        </w:rPr>
        <w:t>.</w:t>
      </w:r>
      <w:r w:rsidRPr="00BC3ABE">
        <w:rPr>
          <w:spacing w:val="-2"/>
        </w:rPr>
        <w:t xml:space="preserve"> </w:t>
      </w:r>
      <w:bookmarkStart w:id="1011" w:name="_bookmark64"/>
      <w:bookmarkEnd w:id="1011"/>
    </w:p>
    <w:p w14:paraId="1AC8823A" w14:textId="77777777" w:rsidR="00E561EB" w:rsidRPr="00BC3ABE" w:rsidRDefault="00E561EB" w:rsidP="00E44AC1">
      <w:pPr>
        <w:pStyle w:val="Heading3"/>
        <w:spacing w:line="276" w:lineRule="auto"/>
        <w:jc w:val="both"/>
        <w:rPr>
          <w:rFonts w:ascii="Times New Roman" w:hAnsi="Times New Roman" w:cs="Times New Roman"/>
          <w:spacing w:val="-10"/>
        </w:rPr>
      </w:pPr>
      <w:bookmarkStart w:id="1012" w:name="_Toc193205416"/>
      <w:bookmarkStart w:id="1013" w:name="_Toc201332068"/>
      <w:r w:rsidRPr="00BC3ABE">
        <w:rPr>
          <w:rFonts w:ascii="Times New Roman" w:hAnsi="Times New Roman" w:cs="Times New Roman"/>
        </w:rPr>
        <w:t>Compréhension</w:t>
      </w:r>
      <w:r w:rsidRPr="00BC3ABE">
        <w:rPr>
          <w:rFonts w:ascii="Times New Roman" w:hAnsi="Times New Roman" w:cs="Times New Roman"/>
          <w:spacing w:val="-7"/>
        </w:rPr>
        <w:t xml:space="preserve"> </w:t>
      </w:r>
      <w:r w:rsidRPr="00BC3ABE">
        <w:rPr>
          <w:rFonts w:ascii="Times New Roman" w:hAnsi="Times New Roman" w:cs="Times New Roman"/>
        </w:rPr>
        <w:t>du</w:t>
      </w:r>
      <w:r w:rsidRPr="00BC3ABE">
        <w:rPr>
          <w:rFonts w:ascii="Times New Roman" w:hAnsi="Times New Roman" w:cs="Times New Roman"/>
          <w:spacing w:val="-4"/>
        </w:rPr>
        <w:t xml:space="preserve"> </w:t>
      </w:r>
      <w:r w:rsidRPr="00BC3ABE">
        <w:rPr>
          <w:rFonts w:ascii="Times New Roman" w:hAnsi="Times New Roman" w:cs="Times New Roman"/>
        </w:rPr>
        <w:t>monde,</w:t>
      </w:r>
      <w:r w:rsidRPr="00BC3ABE">
        <w:rPr>
          <w:rFonts w:ascii="Times New Roman" w:hAnsi="Times New Roman" w:cs="Times New Roman"/>
          <w:spacing w:val="-3"/>
        </w:rPr>
        <w:t xml:space="preserve"> </w:t>
      </w:r>
      <w:r w:rsidRPr="00BC3ABE">
        <w:rPr>
          <w:rFonts w:ascii="Times New Roman" w:hAnsi="Times New Roman" w:cs="Times New Roman"/>
        </w:rPr>
        <w:t>ou</w:t>
      </w:r>
      <w:r w:rsidRPr="00BC3ABE">
        <w:rPr>
          <w:rFonts w:ascii="Times New Roman" w:hAnsi="Times New Roman" w:cs="Times New Roman"/>
          <w:spacing w:val="-5"/>
        </w:rPr>
        <w:t xml:space="preserve"> </w:t>
      </w:r>
      <w:r w:rsidRPr="00BC3ABE">
        <w:rPr>
          <w:rFonts w:ascii="Times New Roman" w:hAnsi="Times New Roman" w:cs="Times New Roman"/>
        </w:rPr>
        <w:t>simple</w:t>
      </w:r>
      <w:r w:rsidRPr="00BC3ABE">
        <w:rPr>
          <w:rFonts w:ascii="Times New Roman" w:hAnsi="Times New Roman" w:cs="Times New Roman"/>
          <w:spacing w:val="-3"/>
        </w:rPr>
        <w:t xml:space="preserve"> </w:t>
      </w:r>
      <w:r w:rsidRPr="00BC3ABE">
        <w:rPr>
          <w:rFonts w:ascii="Times New Roman" w:hAnsi="Times New Roman" w:cs="Times New Roman"/>
        </w:rPr>
        <w:t>empilement</w:t>
      </w:r>
      <w:r w:rsidRPr="00BC3ABE">
        <w:rPr>
          <w:rFonts w:ascii="Times New Roman" w:hAnsi="Times New Roman" w:cs="Times New Roman"/>
          <w:spacing w:val="-3"/>
        </w:rPr>
        <w:t xml:space="preserve"> </w:t>
      </w:r>
      <w:r w:rsidRPr="00BC3ABE">
        <w:rPr>
          <w:rFonts w:ascii="Times New Roman" w:hAnsi="Times New Roman" w:cs="Times New Roman"/>
        </w:rPr>
        <w:t>d’heuristiques</w:t>
      </w:r>
      <w:r w:rsidRPr="00BC3ABE">
        <w:rPr>
          <w:rFonts w:ascii="Times New Roman" w:hAnsi="Times New Roman" w:cs="Times New Roman"/>
          <w:spacing w:val="-4"/>
        </w:rPr>
        <w:t> </w:t>
      </w:r>
      <w:r w:rsidRPr="00BC3ABE">
        <w:rPr>
          <w:rFonts w:ascii="Times New Roman" w:hAnsi="Times New Roman" w:cs="Times New Roman"/>
          <w:spacing w:val="-10"/>
        </w:rPr>
        <w:t>?</w:t>
      </w:r>
      <w:bookmarkEnd w:id="1012"/>
      <w:bookmarkEnd w:id="1013"/>
    </w:p>
    <w:p w14:paraId="1938BB52" w14:textId="1340AB7B" w:rsidR="0027295B" w:rsidRPr="00BC3ABE" w:rsidRDefault="00E561EB" w:rsidP="00650F7C">
      <w:r w:rsidRPr="0080673A">
        <w:t>Certains arguent pourtant qu’il ne s’agit pas là d’une véritable compréhension du monde, mais plutôt d’un simulacre mathématique. Ce point est encore vivement débattu dans la communauté scientifique</w:t>
      </w:r>
      <w:r w:rsidR="0027295B" w:rsidRPr="00650F7C">
        <w:rPr>
          <w:vertAlign w:val="superscript"/>
        </w:rPr>
        <w:endnoteReference w:id="21"/>
      </w:r>
      <w:r w:rsidR="0027295B" w:rsidRPr="00650F7C">
        <w:t>. Sans nous avancer</w:t>
      </w:r>
      <w:r w:rsidR="0027295B" w:rsidRPr="00BC3ABE">
        <w:t xml:space="preserve"> jusqu’à la question de la compréhension du monde, </w:t>
      </w:r>
      <w:r w:rsidR="0027295B" w:rsidRPr="00BC3ABE">
        <w:rPr>
          <w:color w:val="000000" w:themeColor="text1"/>
        </w:rPr>
        <w:t>examinons</w:t>
      </w:r>
      <w:r w:rsidR="0027295B" w:rsidRPr="00BC3ABE">
        <w:t xml:space="preserve"> comment les LLM peuvent avoir </w:t>
      </w:r>
      <w:r w:rsidR="0027295B" w:rsidRPr="00BC3ABE">
        <w:rPr>
          <w:color w:val="000000" w:themeColor="text1"/>
        </w:rPr>
        <w:t>une capacité</w:t>
      </w:r>
      <w:r w:rsidR="0027295B" w:rsidRPr="00BC3ABE">
        <w:t xml:space="preserve"> de *raisonnement*.</w:t>
      </w:r>
    </w:p>
    <w:p w14:paraId="307700DF" w14:textId="5D1FECC1" w:rsidR="00E561EB" w:rsidRPr="00BC3ABE" w:rsidRDefault="0027295B" w:rsidP="00650F7C">
      <w:r w:rsidRPr="00BC3ABE">
        <w:t xml:space="preserve">Il ne s’agit pas seulement de mémorisation. En effet, </w:t>
      </w:r>
      <w:del w:id="1014" w:author="Microsoft Office User" w:date="2025-07-28T05:29:00Z">
        <w:r w:rsidRPr="00BC3ABE" w:rsidDel="00E23143">
          <w:delText>en admettant que ces modèles</w:delText>
        </w:r>
      </w:del>
      <w:ins w:id="1015" w:author="Microsoft Office User" w:date="2025-07-28T05:29:00Z">
        <w:r w:rsidR="00E23143">
          <w:t>même si ces modèles</w:t>
        </w:r>
      </w:ins>
      <w:r w:rsidRPr="00BC3ABE">
        <w:t xml:space="preserve"> a</w:t>
      </w:r>
      <w:ins w:id="1016" w:author="Microsoft Office User" w:date="2025-07-28T05:29:00Z">
        <w:r w:rsidR="00E23143">
          <w:t>va</w:t>
        </w:r>
      </w:ins>
      <w:r w:rsidRPr="00BC3ABE">
        <w:t xml:space="preserve">ient seulement mémorisé toute leur base d’entraînement </w:t>
      </w:r>
      <w:r>
        <w:t>– </w:t>
      </w:r>
      <w:del w:id="1017" w:author="Microsoft Office User" w:date="2025-07-28T05:29:00Z">
        <w:r w:rsidRPr="00BC3ABE" w:rsidDel="00E23143">
          <w:delText xml:space="preserve">qui, pour rappel, est aujourd’hui immense, </w:delText>
        </w:r>
      </w:del>
      <w:r w:rsidRPr="00BC3ABE">
        <w:t xml:space="preserve">des milliards de mots pris sur des millions de sites </w:t>
      </w:r>
      <w:r>
        <w:t>Internet –</w:t>
      </w:r>
      <w:r w:rsidRPr="00BC3ABE">
        <w:t xml:space="preserve">, cela pourrait expliquer que pour compléter le texte </w:t>
      </w:r>
      <w:r w:rsidRPr="00650F7C">
        <w:t>« 2</w:t>
      </w:r>
      <w:r>
        <w:t> </w:t>
      </w:r>
      <w:r w:rsidRPr="00650F7C">
        <w:t>×</w:t>
      </w:r>
      <w:r>
        <w:t> </w:t>
      </w:r>
      <w:r w:rsidRPr="00650F7C">
        <w:t>4 = », le modèle puisse trouver dans sa mémoire au moins un exemple</w:t>
      </w:r>
      <w:r w:rsidRPr="0080673A">
        <w:rPr>
          <w:spacing w:val="21"/>
        </w:rPr>
        <w:t xml:space="preserve"> </w:t>
      </w:r>
      <w:r w:rsidRPr="0080673A">
        <w:t>de</w:t>
      </w:r>
      <w:r w:rsidRPr="00192D9D">
        <w:rPr>
          <w:spacing w:val="23"/>
        </w:rPr>
        <w:t xml:space="preserve"> </w:t>
      </w:r>
      <w:r w:rsidRPr="00650F7C">
        <w:t>l’opération</w:t>
      </w:r>
      <w:r w:rsidRPr="00650F7C">
        <w:rPr>
          <w:spacing w:val="23"/>
        </w:rPr>
        <w:t xml:space="preserve"> </w:t>
      </w:r>
      <w:r w:rsidRPr="00650F7C">
        <w:t>avec</w:t>
      </w:r>
      <w:r w:rsidRPr="00650F7C">
        <w:rPr>
          <w:spacing w:val="24"/>
        </w:rPr>
        <w:t xml:space="preserve"> </w:t>
      </w:r>
      <w:r w:rsidRPr="00650F7C">
        <w:t>la</w:t>
      </w:r>
      <w:r w:rsidRPr="00650F7C">
        <w:rPr>
          <w:spacing w:val="23"/>
        </w:rPr>
        <w:t xml:space="preserve"> </w:t>
      </w:r>
      <w:r w:rsidRPr="00650F7C">
        <w:t>bonne</w:t>
      </w:r>
      <w:r w:rsidRPr="00650F7C">
        <w:rPr>
          <w:spacing w:val="23"/>
        </w:rPr>
        <w:t xml:space="preserve"> </w:t>
      </w:r>
      <w:r w:rsidRPr="00650F7C">
        <w:t>réponse.</w:t>
      </w:r>
      <w:r w:rsidRPr="00650F7C">
        <w:rPr>
          <w:spacing w:val="24"/>
        </w:rPr>
        <w:t xml:space="preserve"> </w:t>
      </w:r>
      <w:r w:rsidRPr="00650F7C">
        <w:t>Mais</w:t>
      </w:r>
      <w:r w:rsidRPr="00650F7C">
        <w:rPr>
          <w:spacing w:val="23"/>
        </w:rPr>
        <w:t xml:space="preserve"> </w:t>
      </w:r>
      <w:r w:rsidRPr="00650F7C">
        <w:rPr>
          <w:color w:val="000000" w:themeColor="text1"/>
        </w:rPr>
        <w:t>face à une requête comme « </w:t>
      </w:r>
      <w:r w:rsidR="009D4D8B" w:rsidRPr="00650F7C">
        <w:t>2</w:t>
      </w:r>
      <w:r w:rsidR="009D4D8B">
        <w:rPr>
          <w:spacing w:val="24"/>
        </w:rPr>
        <w:t> </w:t>
      </w:r>
      <w:r w:rsidR="009D4D8B" w:rsidRPr="00650F7C">
        <w:rPr>
          <w:spacing w:val="-10"/>
        </w:rPr>
        <w:t>×</w:t>
      </w:r>
      <w:r w:rsidR="009D4D8B">
        <w:rPr>
          <w:spacing w:val="-10"/>
        </w:rPr>
        <w:t> </w:t>
      </w:r>
      <w:r w:rsidRPr="00650F7C">
        <w:t>4</w:t>
      </w:r>
      <w:r>
        <w:t>,</w:t>
      </w:r>
      <w:r w:rsidRPr="00650F7C">
        <w:t>173</w:t>
      </w:r>
      <w:r w:rsidR="009D4D8B">
        <w:t> </w:t>
      </w:r>
      <w:r w:rsidRPr="00650F7C">
        <w:t>=</w:t>
      </w:r>
      <w:r>
        <w:rPr>
          <w:color w:val="000000" w:themeColor="text1"/>
        </w:rPr>
        <w:t> </w:t>
      </w:r>
      <w:r w:rsidRPr="00650F7C">
        <w:t>», ou n’importe quelle reformulation comme «</w:t>
      </w:r>
      <w:r w:rsidRPr="00650F7C">
        <w:rPr>
          <w:spacing w:val="-1"/>
        </w:rPr>
        <w:t> </w:t>
      </w:r>
      <w:r w:rsidRPr="00650F7C">
        <w:t>Peux</w:t>
      </w:r>
      <w:r w:rsidRPr="00650F7C">
        <w:rPr>
          <w:color w:val="000000" w:themeColor="text1"/>
        </w:rPr>
        <w:t>-</w:t>
      </w:r>
      <w:r w:rsidRPr="00650F7C">
        <w:t>tu me donner le résultat de la multiplication de deux par quatre virgule un sept trois ?</w:t>
      </w:r>
      <w:r w:rsidRPr="00650F7C">
        <w:rPr>
          <w:spacing w:val="-3"/>
        </w:rPr>
        <w:t> </w:t>
      </w:r>
      <w:r w:rsidRPr="00650F7C">
        <w:t>»,</w:t>
      </w:r>
      <w:r w:rsidRPr="00BC3ABE">
        <w:t xml:space="preserve"> voire </w:t>
      </w:r>
      <w:r w:rsidRPr="00BC3ABE">
        <w:rPr>
          <w:color w:val="000000" w:themeColor="text1"/>
        </w:rPr>
        <w:t>en ajoutant</w:t>
      </w:r>
      <w:r w:rsidRPr="00BC3ABE">
        <w:t xml:space="preserve"> des dizaines de décimales supplémentaires, le modèle n’a probablement jamais vu cette requête exacte</w:t>
      </w:r>
      <w:bookmarkStart w:id="1018" w:name="_bookmark65"/>
      <w:bookmarkEnd w:id="1018"/>
      <w:r w:rsidRPr="00BC3ABE">
        <w:rPr>
          <w:rStyle w:val="EndnoteReference"/>
          <w:rFonts w:ascii="Times New Roman" w:hAnsi="Times New Roman" w:cs="Times New Roman"/>
        </w:rPr>
        <w:endnoteReference w:id="22"/>
      </w:r>
      <w:r w:rsidRPr="00BC3ABE">
        <w:t>.</w:t>
      </w:r>
      <w:r w:rsidR="00E561EB" w:rsidRPr="00BC3ABE">
        <w:t xml:space="preserve"> C’est donc qu’il est capable de s’inspirer</w:t>
      </w:r>
      <w:r w:rsidR="00E561EB" w:rsidRPr="00BC3ABE">
        <w:rPr>
          <w:spacing w:val="24"/>
        </w:rPr>
        <w:t xml:space="preserve"> </w:t>
      </w:r>
      <w:r w:rsidR="00E561EB" w:rsidRPr="00BC3ABE">
        <w:t>des</w:t>
      </w:r>
      <w:r w:rsidR="00E561EB" w:rsidRPr="00BC3ABE">
        <w:rPr>
          <w:spacing w:val="24"/>
        </w:rPr>
        <w:t xml:space="preserve"> </w:t>
      </w:r>
      <w:r w:rsidR="00E561EB" w:rsidRPr="00BC3ABE">
        <w:t>exemples</w:t>
      </w:r>
      <w:r w:rsidR="00E561EB" w:rsidRPr="00BC3ABE">
        <w:rPr>
          <w:spacing w:val="25"/>
        </w:rPr>
        <w:t xml:space="preserve"> </w:t>
      </w:r>
      <w:r w:rsidR="00E561EB" w:rsidRPr="00BC3ABE">
        <w:t>déjà</w:t>
      </w:r>
      <w:r w:rsidR="00E561EB" w:rsidRPr="00BC3ABE">
        <w:rPr>
          <w:spacing w:val="24"/>
        </w:rPr>
        <w:t xml:space="preserve"> </w:t>
      </w:r>
      <w:r w:rsidR="00E561EB" w:rsidRPr="00BC3ABE">
        <w:t>vu</w:t>
      </w:r>
      <w:r w:rsidR="009A3A70">
        <w:t>s</w:t>
      </w:r>
      <w:r w:rsidR="00E561EB" w:rsidRPr="00BC3ABE">
        <w:rPr>
          <w:spacing w:val="24"/>
        </w:rPr>
        <w:t xml:space="preserve"> </w:t>
      </w:r>
      <w:r w:rsidR="00E561EB" w:rsidRPr="00BC3ABE">
        <w:t>pour</w:t>
      </w:r>
      <w:r w:rsidR="00E561EB" w:rsidRPr="00BC3ABE">
        <w:rPr>
          <w:spacing w:val="25"/>
        </w:rPr>
        <w:t xml:space="preserve"> </w:t>
      </w:r>
      <w:r w:rsidR="00E561EB" w:rsidRPr="00BC3ABE">
        <w:t>extrapoler</w:t>
      </w:r>
      <w:r w:rsidR="00E561EB" w:rsidRPr="00BC3ABE">
        <w:rPr>
          <w:spacing w:val="24"/>
        </w:rPr>
        <w:t xml:space="preserve"> </w:t>
      </w:r>
      <w:r w:rsidR="00E561EB" w:rsidRPr="00BC3ABE">
        <w:t>à</w:t>
      </w:r>
      <w:r w:rsidR="00E561EB" w:rsidRPr="00BC3ABE">
        <w:rPr>
          <w:spacing w:val="24"/>
        </w:rPr>
        <w:t xml:space="preserve"> </w:t>
      </w:r>
      <w:r w:rsidR="00E561EB" w:rsidRPr="00BC3ABE">
        <w:t>une</w:t>
      </w:r>
      <w:r w:rsidR="00E561EB" w:rsidRPr="00BC3ABE">
        <w:rPr>
          <w:spacing w:val="25"/>
        </w:rPr>
        <w:t xml:space="preserve"> </w:t>
      </w:r>
      <w:r w:rsidR="00E561EB" w:rsidRPr="00BC3ABE">
        <w:t>question</w:t>
      </w:r>
      <w:r w:rsidR="00E561EB" w:rsidRPr="00BC3ABE">
        <w:rPr>
          <w:spacing w:val="24"/>
        </w:rPr>
        <w:t xml:space="preserve"> </w:t>
      </w:r>
      <w:r w:rsidR="00E561EB" w:rsidRPr="00BC3ABE">
        <w:t>proche,</w:t>
      </w:r>
      <w:r w:rsidR="00E561EB" w:rsidRPr="00BC3ABE">
        <w:rPr>
          <w:spacing w:val="25"/>
        </w:rPr>
        <w:t xml:space="preserve"> </w:t>
      </w:r>
      <w:r w:rsidR="00E561EB" w:rsidRPr="00BC3ABE">
        <w:rPr>
          <w:spacing w:val="-4"/>
        </w:rPr>
        <w:t xml:space="preserve">mais </w:t>
      </w:r>
      <w:r w:rsidR="00E561EB" w:rsidRPr="00BC3ABE">
        <w:t>encore</w:t>
      </w:r>
      <w:r w:rsidR="00E561EB" w:rsidRPr="00BC3ABE">
        <w:rPr>
          <w:spacing w:val="-3"/>
        </w:rPr>
        <w:t xml:space="preserve"> </w:t>
      </w:r>
      <w:r w:rsidR="00E561EB" w:rsidRPr="00BC3ABE">
        <w:t>jamais</w:t>
      </w:r>
      <w:r w:rsidR="00E561EB" w:rsidRPr="00BC3ABE">
        <w:rPr>
          <w:spacing w:val="-3"/>
        </w:rPr>
        <w:t xml:space="preserve"> </w:t>
      </w:r>
      <w:r w:rsidR="009A3A70">
        <w:rPr>
          <w:spacing w:val="-4"/>
        </w:rPr>
        <w:t>rencontrée</w:t>
      </w:r>
      <w:r w:rsidR="00E561EB" w:rsidRPr="00BC3ABE">
        <w:rPr>
          <w:spacing w:val="-4"/>
        </w:rPr>
        <w:t>.</w:t>
      </w:r>
    </w:p>
    <w:p w14:paraId="60693ACF" w14:textId="0333E5D3" w:rsidR="00E561EB" w:rsidRPr="00BC3ABE" w:rsidRDefault="00E561EB" w:rsidP="00650F7C">
      <w:pPr>
        <w:rPr>
          <w:color w:val="000000" w:themeColor="text1"/>
        </w:rPr>
      </w:pPr>
      <w:r w:rsidRPr="00BC3ABE">
        <w:t xml:space="preserve">Le secret de cette capacité </w:t>
      </w:r>
      <w:r w:rsidRPr="00BC3ABE">
        <w:rPr>
          <w:color w:val="000000" w:themeColor="text1"/>
        </w:rPr>
        <w:t>d’extrapolation réside dans la notion d’</w:t>
      </w:r>
      <w:r w:rsidRPr="005875CC">
        <w:rPr>
          <w:bCs/>
          <w:i/>
          <w:iCs/>
          <w:color w:val="000000" w:themeColor="text1"/>
        </w:rPr>
        <w:t>heuristique</w:t>
      </w:r>
      <w:r w:rsidRPr="00BC3ABE">
        <w:rPr>
          <w:color w:val="000000" w:themeColor="text1"/>
        </w:rPr>
        <w:t>.</w:t>
      </w:r>
      <w:r w:rsidRPr="00BC3ABE">
        <w:t xml:space="preserve"> Nous avons déjà vu une dans notre exemple de réseau de neurones </w:t>
      </w:r>
      <w:r w:rsidRPr="003175A3">
        <w:rPr>
          <w:highlight w:val="yellow"/>
        </w:rPr>
        <w:t>de</w:t>
      </w:r>
      <w:r w:rsidRPr="003175A3">
        <w:rPr>
          <w:spacing w:val="40"/>
          <w:highlight w:val="yellow"/>
        </w:rPr>
        <w:t xml:space="preserve"> </w:t>
      </w:r>
      <w:r w:rsidRPr="003175A3">
        <w:rPr>
          <w:highlight w:val="yellow"/>
        </w:rPr>
        <w:t>la figure</w:t>
      </w:r>
      <w:r w:rsidR="009A3A70" w:rsidRPr="003175A3">
        <w:rPr>
          <w:color w:val="000000" w:themeColor="text1"/>
          <w:highlight w:val="yellow"/>
        </w:rPr>
        <w:t> </w:t>
      </w:r>
      <w:r w:rsidRPr="003175A3">
        <w:rPr>
          <w:highlight w:val="yellow"/>
        </w:rPr>
        <w:t>3 du chapitre</w:t>
      </w:r>
      <w:r w:rsidRPr="003175A3">
        <w:rPr>
          <w:color w:val="000000" w:themeColor="text1"/>
          <w:highlight w:val="yellow"/>
        </w:rPr>
        <w:t xml:space="preserve"> 1</w:t>
      </w:r>
      <w:r w:rsidRPr="00BC3ABE">
        <w:t>, qui classifiait les images d’éléphants ou de renard : le micro</w:t>
      </w:r>
      <w:r w:rsidR="00B20AD5">
        <w:t>-</w:t>
      </w:r>
      <w:r w:rsidRPr="00BC3ABE">
        <w:t xml:space="preserve">raisonnement </w:t>
      </w:r>
      <w:r w:rsidRPr="00BC3ABE">
        <w:rPr>
          <w:color w:val="000000" w:themeColor="text1"/>
        </w:rPr>
        <w:t xml:space="preserve">approximatif </w:t>
      </w:r>
      <w:r w:rsidRPr="00BC3ABE">
        <w:t>«</w:t>
      </w:r>
      <w:r w:rsidRPr="00BC3ABE">
        <w:rPr>
          <w:spacing w:val="-3"/>
        </w:rPr>
        <w:t> </w:t>
      </w:r>
      <w:r w:rsidRPr="00BC3ABE">
        <w:t>si l’animal a une défense, c’est plutôt un éléphant</w:t>
      </w:r>
      <w:r w:rsidRPr="00BC3ABE">
        <w:rPr>
          <w:spacing w:val="-3"/>
        </w:rPr>
        <w:t> </w:t>
      </w:r>
      <w:r w:rsidRPr="00BC3ABE">
        <w:rPr>
          <w:color w:val="000000" w:themeColor="text1"/>
        </w:rPr>
        <w:t xml:space="preserve">» est </w:t>
      </w:r>
      <w:r w:rsidRPr="00BC3ABE">
        <w:t>une heuristique. Ce micro</w:t>
      </w:r>
      <w:r w:rsidR="00B20AD5">
        <w:t>-</w:t>
      </w:r>
      <w:r w:rsidRPr="00BC3ABE">
        <w:t>raisonnement était simplement opéré dans le réseau par une connexion positive du neurone «</w:t>
      </w:r>
      <w:r w:rsidRPr="00BC3ABE">
        <w:rPr>
          <w:spacing w:val="-2"/>
        </w:rPr>
        <w:t> </w:t>
      </w:r>
      <w:r w:rsidRPr="00BC3ABE">
        <w:t>possède une défense</w:t>
      </w:r>
      <w:r w:rsidRPr="00BC3ABE">
        <w:rPr>
          <w:spacing w:val="-3"/>
        </w:rPr>
        <w:t> </w:t>
      </w:r>
      <w:r w:rsidRPr="00BC3ABE">
        <w:t>» vers le neurone «</w:t>
      </w:r>
      <w:r w:rsidRPr="00BC3ABE">
        <w:rPr>
          <w:spacing w:val="-3"/>
        </w:rPr>
        <w:t> </w:t>
      </w:r>
      <w:r w:rsidRPr="00BC3ABE">
        <w:t>est un éléphant</w:t>
      </w:r>
      <w:r w:rsidRPr="00BC3ABE">
        <w:rPr>
          <w:spacing w:val="-3"/>
        </w:rPr>
        <w:t> </w:t>
      </w:r>
      <w:r w:rsidRPr="00BC3ABE">
        <w:t>».</w:t>
      </w:r>
    </w:p>
    <w:p w14:paraId="40020232" w14:textId="5A0D264F" w:rsidR="00E561EB" w:rsidRPr="00BC3ABE" w:rsidRDefault="00E561EB" w:rsidP="00650F7C">
      <w:r w:rsidRPr="00BC3ABE">
        <w:t xml:space="preserve">Une heuristique seule </w:t>
      </w:r>
      <w:r w:rsidRPr="00BC3ABE">
        <w:rPr>
          <w:color w:val="000000" w:themeColor="text1"/>
        </w:rPr>
        <w:t xml:space="preserve">n’étant qu’une ébauche de raisonnement simpliste, elle </w:t>
      </w:r>
      <w:r w:rsidRPr="00BC3ABE">
        <w:t xml:space="preserve">est imprécise et souvent fausse : il </w:t>
      </w:r>
      <w:r w:rsidRPr="00BC3ABE">
        <w:rPr>
          <w:color w:val="000000" w:themeColor="text1"/>
        </w:rPr>
        <w:t>demeure</w:t>
      </w:r>
      <w:r w:rsidRPr="00BC3ABE">
        <w:t xml:space="preserve"> par exemple possible qu’un animal armé de défenses soit un sanglier plutôt qu’un éléphant. Mais plusieurs heuristiques combinées approchent avec plus de certitude de la vérité : si on repère sur un animal à la fois des défenses, une taille énorme</w:t>
      </w:r>
      <w:r w:rsidRPr="00BC3ABE">
        <w:rPr>
          <w:color w:val="000000" w:themeColor="text1"/>
        </w:rPr>
        <w:t>,</w:t>
      </w:r>
      <w:r w:rsidRPr="00BC3ABE">
        <w:t xml:space="preserve"> et une couleur grise, trois heuristiques commencent à nous guider fortement vers l’éléphant. Si on y ajoute des grandes oreilles et une trompe, avec deux nouvelles heuristiques combinées aux précédentes, cette supposition devient une certitude.</w:t>
      </w:r>
    </w:p>
    <w:p w14:paraId="281B20B1" w14:textId="55BA07FD" w:rsidR="00E561EB" w:rsidRPr="00BC3ABE" w:rsidRDefault="00E561EB" w:rsidP="00650F7C">
      <w:r w:rsidRPr="00BC3ABE">
        <w:t>Nous utilisons très souvent des heuristiques pour raisonner rapidement en assimilant</w:t>
      </w:r>
      <w:r w:rsidRPr="00BC3ABE">
        <w:rPr>
          <w:spacing w:val="-1"/>
        </w:rPr>
        <w:t xml:space="preserve"> </w:t>
      </w:r>
      <w:r w:rsidRPr="00BC3ABE">
        <w:t>un</w:t>
      </w:r>
      <w:r w:rsidRPr="00BC3ABE">
        <w:rPr>
          <w:spacing w:val="-1"/>
        </w:rPr>
        <w:t xml:space="preserve"> </w:t>
      </w:r>
      <w:r w:rsidRPr="00BC3ABE">
        <w:t>problème</w:t>
      </w:r>
      <w:r w:rsidRPr="00BC3ABE">
        <w:rPr>
          <w:spacing w:val="-1"/>
        </w:rPr>
        <w:t xml:space="preserve"> </w:t>
      </w:r>
      <w:r w:rsidRPr="00BC3ABE">
        <w:t>à</w:t>
      </w:r>
      <w:r w:rsidRPr="00BC3ABE">
        <w:rPr>
          <w:spacing w:val="-1"/>
        </w:rPr>
        <w:t xml:space="preserve"> </w:t>
      </w:r>
      <w:r w:rsidRPr="00BC3ABE">
        <w:t>des</w:t>
      </w:r>
      <w:r w:rsidRPr="00BC3ABE">
        <w:rPr>
          <w:spacing w:val="-1"/>
        </w:rPr>
        <w:t xml:space="preserve"> </w:t>
      </w:r>
      <w:r w:rsidRPr="00BC3ABE">
        <w:t>exemples</w:t>
      </w:r>
      <w:r w:rsidRPr="00BC3ABE">
        <w:rPr>
          <w:spacing w:val="-1"/>
        </w:rPr>
        <w:t xml:space="preserve"> </w:t>
      </w:r>
      <w:r w:rsidRPr="00BC3ABE">
        <w:t>connus.</w:t>
      </w:r>
      <w:r w:rsidRPr="00BC3ABE">
        <w:rPr>
          <w:spacing w:val="-1"/>
        </w:rPr>
        <w:t xml:space="preserve"> </w:t>
      </w:r>
      <w:r w:rsidRPr="00BC3ABE">
        <w:t>Par</w:t>
      </w:r>
      <w:r w:rsidRPr="00BC3ABE">
        <w:rPr>
          <w:spacing w:val="-1"/>
        </w:rPr>
        <w:t xml:space="preserve"> </w:t>
      </w:r>
      <w:r w:rsidRPr="00BC3ABE">
        <w:t>exemple,</w:t>
      </w:r>
      <w:r w:rsidRPr="00BC3ABE">
        <w:rPr>
          <w:spacing w:val="-1"/>
        </w:rPr>
        <w:t xml:space="preserve"> </w:t>
      </w:r>
      <w:r w:rsidRPr="00BC3ABE">
        <w:t>pour</w:t>
      </w:r>
      <w:r w:rsidRPr="00BC3ABE">
        <w:rPr>
          <w:spacing w:val="-1"/>
        </w:rPr>
        <w:t xml:space="preserve"> </w:t>
      </w:r>
      <w:r w:rsidRPr="00BC3ABE">
        <w:t>déterminer ce que va faire une pomme qu’on lâche au-dessus du vide, nous avons cette heuristique : «</w:t>
      </w:r>
      <w:r w:rsidRPr="00BC3ABE">
        <w:rPr>
          <w:spacing w:val="-5"/>
        </w:rPr>
        <w:t> </w:t>
      </w:r>
      <w:r w:rsidRPr="00BC3ABE">
        <w:t>Les objets qu’on lâche en chute libre sur Terre tombent vers le sol.</w:t>
      </w:r>
      <w:r w:rsidRPr="00BC3ABE">
        <w:rPr>
          <w:spacing w:val="-3"/>
        </w:rPr>
        <w:t> </w:t>
      </w:r>
      <w:r w:rsidRPr="00BC3ABE">
        <w:t>» Les proverbes ou les morales de fables comme «</w:t>
      </w:r>
      <w:r w:rsidRPr="00BC3ABE">
        <w:rPr>
          <w:spacing w:val="-4"/>
        </w:rPr>
        <w:t> </w:t>
      </w:r>
      <w:r w:rsidRPr="00BC3ABE">
        <w:t>Patience et longueur de temps</w:t>
      </w:r>
      <w:r w:rsidRPr="00BC3ABE">
        <w:rPr>
          <w:spacing w:val="-3"/>
        </w:rPr>
        <w:t xml:space="preserve"> </w:t>
      </w:r>
      <w:r w:rsidRPr="00BC3ABE">
        <w:t>font</w:t>
      </w:r>
      <w:r w:rsidRPr="00BC3ABE">
        <w:rPr>
          <w:spacing w:val="-3"/>
        </w:rPr>
        <w:t xml:space="preserve"> </w:t>
      </w:r>
      <w:r w:rsidRPr="00BC3ABE">
        <w:t>plus</w:t>
      </w:r>
      <w:r w:rsidRPr="00BC3ABE">
        <w:rPr>
          <w:spacing w:val="-3"/>
        </w:rPr>
        <w:t xml:space="preserve"> </w:t>
      </w:r>
      <w:r w:rsidRPr="00BC3ABE">
        <w:t>que</w:t>
      </w:r>
      <w:r w:rsidRPr="00BC3ABE">
        <w:rPr>
          <w:spacing w:val="-3"/>
        </w:rPr>
        <w:t xml:space="preserve"> </w:t>
      </w:r>
      <w:r w:rsidRPr="00BC3ABE">
        <w:t>force</w:t>
      </w:r>
      <w:r w:rsidRPr="00BC3ABE">
        <w:rPr>
          <w:spacing w:val="-3"/>
        </w:rPr>
        <w:t xml:space="preserve"> </w:t>
      </w:r>
      <w:r w:rsidRPr="00BC3ABE">
        <w:t>ni</w:t>
      </w:r>
      <w:r w:rsidRPr="00BC3ABE">
        <w:rPr>
          <w:spacing w:val="-3"/>
        </w:rPr>
        <w:t xml:space="preserve"> </w:t>
      </w:r>
      <w:r w:rsidRPr="00BC3ABE">
        <w:t>que</w:t>
      </w:r>
      <w:r w:rsidRPr="00BC3ABE">
        <w:rPr>
          <w:spacing w:val="-3"/>
        </w:rPr>
        <w:t xml:space="preserve"> </w:t>
      </w:r>
      <w:r w:rsidRPr="00BC3ABE">
        <w:t>rage</w:t>
      </w:r>
      <w:r w:rsidRPr="00BC3ABE">
        <w:rPr>
          <w:spacing w:val="-4"/>
        </w:rPr>
        <w:t> </w:t>
      </w:r>
      <w:r w:rsidRPr="00BC3ABE">
        <w:t>»</w:t>
      </w:r>
      <w:r w:rsidRPr="00BC3ABE">
        <w:rPr>
          <w:spacing w:val="-3"/>
        </w:rPr>
        <w:t xml:space="preserve"> en </w:t>
      </w:r>
      <w:r w:rsidRPr="00BC3ABE">
        <w:t>sont</w:t>
      </w:r>
      <w:r w:rsidRPr="00BC3ABE">
        <w:rPr>
          <w:spacing w:val="-3"/>
        </w:rPr>
        <w:t xml:space="preserve"> </w:t>
      </w:r>
      <w:r w:rsidRPr="00BC3ABE">
        <w:t>d’autres</w:t>
      </w:r>
      <w:r w:rsidRPr="00BC3ABE">
        <w:rPr>
          <w:spacing w:val="-3"/>
        </w:rPr>
        <w:t xml:space="preserve"> </w:t>
      </w:r>
      <w:r w:rsidRPr="00BC3ABE">
        <w:t>exemples</w:t>
      </w:r>
      <w:r w:rsidR="009A3A70">
        <w:rPr>
          <w:spacing w:val="-3"/>
        </w:rPr>
        <w:t> </w:t>
      </w:r>
      <w:r w:rsidRPr="00BC3ABE">
        <w:t>: ce sont des approximations utiles.</w:t>
      </w:r>
    </w:p>
    <w:p w14:paraId="33C1E8B0" w14:textId="77777777" w:rsidR="00E561EB" w:rsidRPr="00C132CA" w:rsidRDefault="00E561EB" w:rsidP="00650F7C">
      <w:r w:rsidRPr="00C132CA">
        <w:rPr>
          <w:color w:val="000000"/>
        </w:rPr>
        <w:t xml:space="preserve">Par leur construction, les réseaux de neurones </w:t>
      </w:r>
      <w:r w:rsidRPr="00C132CA">
        <w:rPr>
          <w:color w:val="000000" w:themeColor="text1"/>
        </w:rPr>
        <w:t>se prêtent bien aux</w:t>
      </w:r>
      <w:r w:rsidRPr="00C132CA">
        <w:t xml:space="preserve"> heuristiques : en effet, comme nous l’avons vu pour les images d’animaux, il suffit d’une connexion positive entre deux </w:t>
      </w:r>
      <w:r w:rsidRPr="00C132CA">
        <w:lastRenderedPageBreak/>
        <w:t>neurones A et B pour représenter une heuristique comme « A implique en général B », et une négative pour « A implique en général que B est faux ». Ces réseaux de neurones, une fois entraînés, ne sont ainsi qu’un immense empilement de millions d’heuristiques permettant de prédire correctement des textes, représentant des lois aussi variées que « Quand les nuages couvrent le ciel, il peut pleuvoir », « Quand on multiplie un chiffre par 10, on décale la virgule d’un cran vers la droite. », ou « Si Alice insulte Benoit, Benoit se met en colère ».</w:t>
      </w:r>
    </w:p>
    <w:p w14:paraId="04778C1D" w14:textId="565935AB" w:rsidR="00B13F78" w:rsidRPr="00BC3ABE" w:rsidRDefault="00E561EB" w:rsidP="00650F7C">
      <w:r w:rsidRPr="0080673A">
        <w:t>C’est ainsi que notre modèle peut prédire correctement les prochaines décimales</w:t>
      </w:r>
      <w:r w:rsidRPr="00192D9D">
        <w:rPr>
          <w:spacing w:val="20"/>
        </w:rPr>
        <w:t xml:space="preserve"> </w:t>
      </w:r>
      <w:r w:rsidRPr="00650F7C">
        <w:t>du</w:t>
      </w:r>
      <w:r w:rsidRPr="00650F7C">
        <w:rPr>
          <w:spacing w:val="20"/>
        </w:rPr>
        <w:t xml:space="preserve"> </w:t>
      </w:r>
      <w:r w:rsidRPr="00650F7C">
        <w:t>résultat</w:t>
      </w:r>
      <w:r w:rsidRPr="00650F7C">
        <w:rPr>
          <w:spacing w:val="20"/>
        </w:rPr>
        <w:t xml:space="preserve"> </w:t>
      </w:r>
      <w:r w:rsidRPr="00650F7C">
        <w:t>d’une</w:t>
      </w:r>
      <w:r w:rsidRPr="00650F7C">
        <w:rPr>
          <w:spacing w:val="20"/>
        </w:rPr>
        <w:t xml:space="preserve"> </w:t>
      </w:r>
      <w:r w:rsidRPr="00650F7C">
        <w:t>multiplication.</w:t>
      </w:r>
      <w:r w:rsidRPr="00650F7C">
        <w:rPr>
          <w:spacing w:val="20"/>
        </w:rPr>
        <w:t xml:space="preserve"> </w:t>
      </w:r>
      <w:r w:rsidRPr="00650F7C">
        <w:t>Pour</w:t>
      </w:r>
      <w:r w:rsidRPr="00650F7C">
        <w:rPr>
          <w:spacing w:val="20"/>
        </w:rPr>
        <w:t xml:space="preserve"> </w:t>
      </w:r>
      <w:r w:rsidRPr="00650F7C">
        <w:t>calculer</w:t>
      </w:r>
      <w:r w:rsidRPr="00650F7C">
        <w:rPr>
          <w:spacing w:val="20"/>
        </w:rPr>
        <w:t xml:space="preserve"> </w:t>
      </w:r>
      <w:r w:rsidRPr="00650F7C">
        <w:t>«</w:t>
      </w:r>
      <w:r w:rsidRPr="00650F7C">
        <w:rPr>
          <w:spacing w:val="20"/>
        </w:rPr>
        <w:t> </w:t>
      </w:r>
      <w:r w:rsidRPr="00650F7C">
        <w:t>2</w:t>
      </w:r>
      <w:r w:rsidRPr="00650F7C">
        <w:rPr>
          <w:spacing w:val="20"/>
        </w:rPr>
        <w:t xml:space="preserve"> </w:t>
      </w:r>
      <w:r w:rsidRPr="00650F7C">
        <w:t>×</w:t>
      </w:r>
      <w:r w:rsidRPr="00650F7C">
        <w:rPr>
          <w:spacing w:val="20"/>
        </w:rPr>
        <w:t xml:space="preserve"> </w:t>
      </w:r>
      <w:r w:rsidRPr="00650F7C">
        <w:t>4</w:t>
      </w:r>
      <w:r w:rsidR="0005209A">
        <w:t>,</w:t>
      </w:r>
      <w:r w:rsidRPr="00650F7C">
        <w:t>173</w:t>
      </w:r>
      <w:r w:rsidRPr="00650F7C">
        <w:rPr>
          <w:spacing w:val="1"/>
        </w:rPr>
        <w:t> </w:t>
      </w:r>
      <w:r w:rsidRPr="00650F7C">
        <w:t>»,</w:t>
      </w:r>
      <w:r w:rsidRPr="00650F7C">
        <w:rPr>
          <w:spacing w:val="20"/>
        </w:rPr>
        <w:t xml:space="preserve"> </w:t>
      </w:r>
      <w:r w:rsidRPr="0080673A">
        <w:rPr>
          <w:spacing w:val="-2"/>
        </w:rPr>
        <w:t xml:space="preserve">notre </w:t>
      </w:r>
      <w:r w:rsidRPr="0080673A">
        <w:t>modèle peut utiliser des heuristiques vues au cours de son entraînement, comme</w:t>
      </w:r>
      <w:r w:rsidRPr="00192D9D">
        <w:rPr>
          <w:spacing w:val="3"/>
        </w:rPr>
        <w:t xml:space="preserve"> </w:t>
      </w:r>
      <w:r w:rsidRPr="00650F7C">
        <w:t>«</w:t>
      </w:r>
      <w:r w:rsidRPr="00650F7C">
        <w:rPr>
          <w:spacing w:val="2"/>
        </w:rPr>
        <w:t> </w:t>
      </w:r>
      <w:r w:rsidRPr="00650F7C">
        <w:t>2</w:t>
      </w:r>
      <w:r w:rsidRPr="00650F7C">
        <w:rPr>
          <w:spacing w:val="3"/>
        </w:rPr>
        <w:t xml:space="preserve"> </w:t>
      </w:r>
      <w:r w:rsidRPr="00650F7C">
        <w:t>×</w:t>
      </w:r>
      <w:r w:rsidRPr="00650F7C">
        <w:rPr>
          <w:spacing w:val="3"/>
        </w:rPr>
        <w:t xml:space="preserve"> </w:t>
      </w:r>
      <w:r w:rsidRPr="00650F7C">
        <w:t>4</w:t>
      </w:r>
      <w:r w:rsidRPr="00650F7C">
        <w:rPr>
          <w:spacing w:val="3"/>
        </w:rPr>
        <w:t xml:space="preserve"> </w:t>
      </w:r>
      <w:r w:rsidRPr="00650F7C">
        <w:t>=</w:t>
      </w:r>
      <w:r w:rsidRPr="00650F7C">
        <w:rPr>
          <w:spacing w:val="3"/>
        </w:rPr>
        <w:t> </w:t>
      </w:r>
      <w:r w:rsidRPr="00650F7C">
        <w:t>8</w:t>
      </w:r>
      <w:r w:rsidRPr="00650F7C">
        <w:rPr>
          <w:spacing w:val="2"/>
        </w:rPr>
        <w:t> </w:t>
      </w:r>
      <w:r w:rsidRPr="00650F7C">
        <w:t>»</w:t>
      </w:r>
      <w:r w:rsidRPr="00650F7C">
        <w:rPr>
          <w:spacing w:val="3"/>
        </w:rPr>
        <w:t xml:space="preserve"> </w:t>
      </w:r>
      <w:r w:rsidRPr="0080673A">
        <w:t>(celle-ci</w:t>
      </w:r>
      <w:r w:rsidRPr="0080673A">
        <w:rPr>
          <w:spacing w:val="3"/>
        </w:rPr>
        <w:t xml:space="preserve"> </w:t>
      </w:r>
      <w:r w:rsidRPr="00192D9D">
        <w:t>est</w:t>
      </w:r>
      <w:r w:rsidRPr="00650F7C">
        <w:rPr>
          <w:spacing w:val="3"/>
        </w:rPr>
        <w:t xml:space="preserve"> </w:t>
      </w:r>
      <w:r w:rsidRPr="00650F7C">
        <w:t>rigoureusement</w:t>
      </w:r>
      <w:r w:rsidRPr="00650F7C">
        <w:rPr>
          <w:spacing w:val="4"/>
        </w:rPr>
        <w:t xml:space="preserve"> </w:t>
      </w:r>
      <w:r w:rsidRPr="00650F7C">
        <w:t>exacte,</w:t>
      </w:r>
      <w:r w:rsidRPr="00650F7C">
        <w:rPr>
          <w:spacing w:val="3"/>
        </w:rPr>
        <w:t xml:space="preserve"> </w:t>
      </w:r>
      <w:r w:rsidRPr="00650F7C">
        <w:t>je</w:t>
      </w:r>
      <w:r w:rsidRPr="00650F7C">
        <w:rPr>
          <w:spacing w:val="3"/>
        </w:rPr>
        <w:t xml:space="preserve"> </w:t>
      </w:r>
      <w:r w:rsidRPr="00650F7C">
        <w:t>vous</w:t>
      </w:r>
      <w:r w:rsidRPr="00650F7C">
        <w:rPr>
          <w:spacing w:val="3"/>
        </w:rPr>
        <w:t xml:space="preserve"> </w:t>
      </w:r>
      <w:r w:rsidRPr="00650F7C">
        <w:t>le</w:t>
      </w:r>
      <w:r w:rsidRPr="00650F7C">
        <w:rPr>
          <w:spacing w:val="3"/>
        </w:rPr>
        <w:t xml:space="preserve"> </w:t>
      </w:r>
      <w:r w:rsidRPr="00650F7C">
        <w:t>garantis),</w:t>
      </w:r>
      <w:r w:rsidRPr="00650F7C">
        <w:rPr>
          <w:spacing w:val="3"/>
        </w:rPr>
        <w:t xml:space="preserve"> </w:t>
      </w:r>
      <w:r w:rsidRPr="00650F7C">
        <w:t>«</w:t>
      </w:r>
      <w:r w:rsidRPr="00650F7C">
        <w:rPr>
          <w:spacing w:val="2"/>
        </w:rPr>
        <w:t> </w:t>
      </w:r>
      <w:r w:rsidRPr="00650F7C">
        <w:rPr>
          <w:spacing w:val="-10"/>
        </w:rPr>
        <w:t xml:space="preserve">2 </w:t>
      </w:r>
      <w:r w:rsidRPr="00650F7C">
        <w:t>× 17 = 34 » et « multiplier un nombre par 0</w:t>
      </w:r>
      <w:r w:rsidR="0005209A">
        <w:t>,</w:t>
      </w:r>
      <w:r w:rsidRPr="00650F7C">
        <w:t>1 décale la virgule vers la gauche</w:t>
      </w:r>
      <w:r w:rsidRPr="00650F7C">
        <w:rPr>
          <w:spacing w:val="-1"/>
        </w:rPr>
        <w:t> </w:t>
      </w:r>
      <w:r w:rsidRPr="00650F7C">
        <w:t>». C’est ainsi qu’après être passé</w:t>
      </w:r>
      <w:r w:rsidR="009A3A70" w:rsidRPr="0080673A">
        <w:t>s</w:t>
      </w:r>
      <w:r w:rsidRPr="0080673A">
        <w:t xml:space="preserve"> à travers des milliards de connexions qui leur </w:t>
      </w:r>
      <w:r w:rsidRPr="00192D9D">
        <w:rPr>
          <w:color w:val="000000" w:themeColor="text1"/>
        </w:rPr>
        <w:t>applique</w:t>
      </w:r>
      <w:r w:rsidR="009A3A70" w:rsidRPr="00650F7C">
        <w:rPr>
          <w:color w:val="000000" w:themeColor="text1"/>
        </w:rPr>
        <w:t>nt</w:t>
      </w:r>
      <w:r w:rsidRPr="00650F7C">
        <w:rPr>
          <w:spacing w:val="4"/>
        </w:rPr>
        <w:t xml:space="preserve"> </w:t>
      </w:r>
      <w:r w:rsidRPr="00650F7C">
        <w:t>des</w:t>
      </w:r>
      <w:r w:rsidRPr="00650F7C">
        <w:rPr>
          <w:spacing w:val="4"/>
        </w:rPr>
        <w:t xml:space="preserve"> </w:t>
      </w:r>
      <w:r w:rsidRPr="00650F7C">
        <w:t>heuristiques</w:t>
      </w:r>
      <w:r w:rsidRPr="00650F7C">
        <w:rPr>
          <w:spacing w:val="4"/>
        </w:rPr>
        <w:t xml:space="preserve"> </w:t>
      </w:r>
      <w:r w:rsidRPr="00650F7C">
        <w:t>innombrables,</w:t>
      </w:r>
      <w:r w:rsidRPr="00650F7C">
        <w:rPr>
          <w:spacing w:val="4"/>
        </w:rPr>
        <w:t xml:space="preserve"> </w:t>
      </w:r>
      <w:r w:rsidRPr="00650F7C">
        <w:t>les</w:t>
      </w:r>
      <w:r w:rsidRPr="00650F7C">
        <w:rPr>
          <w:spacing w:val="4"/>
        </w:rPr>
        <w:t xml:space="preserve"> </w:t>
      </w:r>
      <w:r w:rsidR="00C51849" w:rsidRPr="00650F7C">
        <w:t>sous-mots</w:t>
      </w:r>
      <w:r w:rsidR="00C51849" w:rsidRPr="00650F7C">
        <w:rPr>
          <w:spacing w:val="4"/>
        </w:rPr>
        <w:t xml:space="preserve"> </w:t>
      </w:r>
      <w:r w:rsidRPr="00650F7C">
        <w:t>d’entrée</w:t>
      </w:r>
      <w:r w:rsidRPr="00650F7C">
        <w:rPr>
          <w:spacing w:val="4"/>
        </w:rPr>
        <w:t xml:space="preserve"> </w:t>
      </w:r>
      <w:r w:rsidRPr="00650F7C">
        <w:t>de</w:t>
      </w:r>
      <w:r w:rsidRPr="00650F7C">
        <w:rPr>
          <w:spacing w:val="4"/>
        </w:rPr>
        <w:t xml:space="preserve"> </w:t>
      </w:r>
      <w:r w:rsidRPr="00650F7C">
        <w:t>la</w:t>
      </w:r>
      <w:r w:rsidRPr="00650F7C">
        <w:rPr>
          <w:spacing w:val="4"/>
        </w:rPr>
        <w:t xml:space="preserve"> </w:t>
      </w:r>
      <w:r w:rsidRPr="00650F7C">
        <w:t>phrase</w:t>
      </w:r>
      <w:r w:rsidRPr="00650F7C">
        <w:rPr>
          <w:spacing w:val="4"/>
        </w:rPr>
        <w:t xml:space="preserve"> </w:t>
      </w:r>
      <w:r w:rsidRPr="00650F7C">
        <w:t>«</w:t>
      </w:r>
      <w:r w:rsidRPr="00650F7C">
        <w:rPr>
          <w:spacing w:val="4"/>
        </w:rPr>
        <w:t> </w:t>
      </w:r>
      <w:r w:rsidRPr="00650F7C">
        <w:t>2</w:t>
      </w:r>
      <w:r w:rsidRPr="00650F7C">
        <w:rPr>
          <w:spacing w:val="5"/>
        </w:rPr>
        <w:t xml:space="preserve"> </w:t>
      </w:r>
      <w:r w:rsidRPr="00650F7C">
        <w:rPr>
          <w:spacing w:val="-10"/>
        </w:rPr>
        <w:t xml:space="preserve">× </w:t>
      </w:r>
      <w:r w:rsidRPr="00650F7C">
        <w:t>4</w:t>
      </w:r>
      <w:r w:rsidR="0005209A">
        <w:t>,</w:t>
      </w:r>
      <w:r w:rsidRPr="00650F7C">
        <w:t>173</w:t>
      </w:r>
      <w:r w:rsidRPr="00650F7C">
        <w:rPr>
          <w:spacing w:val="-2"/>
        </w:rPr>
        <w:t xml:space="preserve"> </w:t>
      </w:r>
      <w:r w:rsidRPr="00650F7C">
        <w:t xml:space="preserve">= » </w:t>
      </w:r>
      <w:del w:id="1019" w:author="Microsoft Office User" w:date="2025-07-28T05:30:00Z">
        <w:r w:rsidRPr="00650F7C" w:rsidDel="00961DCA">
          <w:delText xml:space="preserve">vont </w:delText>
        </w:r>
      </w:del>
      <w:ins w:id="1020" w:author="Microsoft Office User" w:date="2025-07-28T05:30:00Z">
        <w:r w:rsidR="00961DCA">
          <w:t>aboutiront à</w:t>
        </w:r>
        <w:r w:rsidR="00961DCA" w:rsidRPr="00650F7C">
          <w:t xml:space="preserve"> </w:t>
        </w:r>
      </w:ins>
      <w:del w:id="1021" w:author="Microsoft Office User" w:date="2025-07-28T05:30:00Z">
        <w:r w:rsidR="00C51849" w:rsidRPr="0080673A" w:rsidDel="00961DCA">
          <w:delText xml:space="preserve">générer </w:delText>
        </w:r>
      </w:del>
      <w:r w:rsidR="00C51849" w:rsidRPr="0080673A">
        <w:t xml:space="preserve">ce texte </w:t>
      </w:r>
      <w:ins w:id="1022" w:author="Microsoft Office User" w:date="2025-07-28T05:30:00Z">
        <w:r w:rsidR="00961DCA">
          <w:t xml:space="preserve">généré </w:t>
        </w:r>
      </w:ins>
      <w:r w:rsidRPr="0080673A">
        <w:t>: «</w:t>
      </w:r>
      <w:r w:rsidRPr="00650F7C">
        <w:rPr>
          <w:spacing w:val="-2"/>
        </w:rPr>
        <w:t> </w:t>
      </w:r>
      <w:r w:rsidRPr="00650F7C">
        <w:t>8,346 ». Vu de l’extérieur, le résultat correct semble presque magique, mais ce n’est qu’un empilement de micro</w:t>
      </w:r>
      <w:r w:rsidR="00B20AD5">
        <w:t>-</w:t>
      </w:r>
      <w:r w:rsidRPr="00650F7C">
        <w:t xml:space="preserve">raisonnements approximatifs </w:t>
      </w:r>
      <w:r w:rsidR="0005209A" w:rsidRPr="00192D9D">
        <w:t>–</w:t>
      </w:r>
      <w:r w:rsidR="0005209A">
        <w:t> </w:t>
      </w:r>
      <w:r w:rsidRPr="0080673A">
        <w:t xml:space="preserve">peut être tous partiellement faux mais utiles tant que leur combinaison nous mène </w:t>
      </w:r>
      <w:r w:rsidRPr="0080673A">
        <w:rPr>
          <w:color w:val="000000" w:themeColor="text1"/>
        </w:rPr>
        <w:t>suffisamment</w:t>
      </w:r>
      <w:r w:rsidRPr="00192D9D">
        <w:t xml:space="preserve"> près de la bon</w:t>
      </w:r>
      <w:r w:rsidRPr="00650F7C">
        <w:t>ne réponse.</w:t>
      </w:r>
    </w:p>
    <w:p w14:paraId="2E05C55D" w14:textId="77777777" w:rsidR="00E561EB" w:rsidRPr="00BC3ABE" w:rsidRDefault="00E561EB" w:rsidP="00E44AC1">
      <w:pPr>
        <w:pStyle w:val="Heading3"/>
        <w:spacing w:line="276" w:lineRule="auto"/>
        <w:jc w:val="both"/>
        <w:rPr>
          <w:rFonts w:ascii="Times New Roman" w:hAnsi="Times New Roman" w:cs="Times New Roman"/>
        </w:rPr>
      </w:pPr>
      <w:bookmarkStart w:id="1023" w:name="_Toc31"/>
      <w:bookmarkStart w:id="1024" w:name="_Toc193205417"/>
      <w:bookmarkStart w:id="1025" w:name="_Toc201332069"/>
      <w:r w:rsidRPr="00BC3ABE">
        <w:rPr>
          <w:rFonts w:ascii="Times New Roman" w:hAnsi="Times New Roman" w:cs="Times New Roman"/>
        </w:rPr>
        <w:t>L’intelligence</w:t>
      </w:r>
      <w:r w:rsidRPr="00BC3ABE">
        <w:rPr>
          <w:rFonts w:ascii="Times New Roman" w:hAnsi="Times New Roman" w:cs="Times New Roman"/>
          <w:spacing w:val="-11"/>
        </w:rPr>
        <w:t xml:space="preserve"> </w:t>
      </w:r>
      <w:r w:rsidRPr="00BC3ABE">
        <w:rPr>
          <w:rFonts w:ascii="Times New Roman" w:hAnsi="Times New Roman" w:cs="Times New Roman"/>
        </w:rPr>
        <w:t>comme</w:t>
      </w:r>
      <w:r w:rsidRPr="00BC3ABE">
        <w:rPr>
          <w:rFonts w:ascii="Times New Roman" w:hAnsi="Times New Roman" w:cs="Times New Roman"/>
          <w:spacing w:val="-8"/>
        </w:rPr>
        <w:t xml:space="preserve"> </w:t>
      </w:r>
      <w:r w:rsidRPr="00BC3ABE">
        <w:rPr>
          <w:rFonts w:ascii="Times New Roman" w:hAnsi="Times New Roman" w:cs="Times New Roman"/>
        </w:rPr>
        <w:t>représentation</w:t>
      </w:r>
      <w:r w:rsidRPr="00BC3ABE">
        <w:rPr>
          <w:rFonts w:ascii="Times New Roman" w:hAnsi="Times New Roman" w:cs="Times New Roman"/>
          <w:spacing w:val="-10"/>
        </w:rPr>
        <w:t xml:space="preserve"> </w:t>
      </w:r>
      <w:r w:rsidRPr="00BC3ABE">
        <w:rPr>
          <w:rFonts w:ascii="Times New Roman" w:hAnsi="Times New Roman" w:cs="Times New Roman"/>
        </w:rPr>
        <w:t>compressée</w:t>
      </w:r>
      <w:r w:rsidRPr="00BC3ABE">
        <w:rPr>
          <w:rFonts w:ascii="Times New Roman" w:hAnsi="Times New Roman" w:cs="Times New Roman"/>
          <w:spacing w:val="-8"/>
        </w:rPr>
        <w:t xml:space="preserve"> </w:t>
      </w:r>
      <w:r w:rsidRPr="00BC3ABE">
        <w:rPr>
          <w:rFonts w:ascii="Times New Roman" w:hAnsi="Times New Roman" w:cs="Times New Roman"/>
        </w:rPr>
        <w:t>du</w:t>
      </w:r>
      <w:r w:rsidRPr="00BC3ABE">
        <w:rPr>
          <w:rFonts w:ascii="Times New Roman" w:hAnsi="Times New Roman" w:cs="Times New Roman"/>
          <w:spacing w:val="-8"/>
        </w:rPr>
        <w:t xml:space="preserve"> </w:t>
      </w:r>
      <w:r w:rsidRPr="00BC3ABE">
        <w:rPr>
          <w:rFonts w:ascii="Times New Roman" w:hAnsi="Times New Roman" w:cs="Times New Roman"/>
          <w:spacing w:val="-2"/>
        </w:rPr>
        <w:t>monde</w:t>
      </w:r>
      <w:bookmarkEnd w:id="1023"/>
      <w:bookmarkEnd w:id="1024"/>
      <w:bookmarkEnd w:id="1025"/>
    </w:p>
    <w:p w14:paraId="2E714CD7" w14:textId="680B49DF" w:rsidR="00E561EB" w:rsidRPr="00BC3ABE" w:rsidRDefault="00E561EB" w:rsidP="00650F7C">
      <w:r w:rsidRPr="00BC3ABE">
        <w:t xml:space="preserve">Ainsi, sans nous avancer jusqu’à dire que les modèles comprennent réellement le monde, nous pouvons au moins expliquer leur capacité à généraliser dans une certaine mesure les raisonnements par le fait que les poids de ces réseaux de neurones stockent par leurs heuristiques une </w:t>
      </w:r>
      <w:r w:rsidRPr="00BC3ABE">
        <w:rPr>
          <w:i/>
        </w:rPr>
        <w:t>représentation interne du monde, fortement compressée</w:t>
      </w:r>
      <w:r w:rsidRPr="00BC3ABE">
        <w:t xml:space="preserve">. Pour être plus précis, ils forment </w:t>
      </w:r>
      <w:r w:rsidRPr="00BC3ABE">
        <w:rPr>
          <w:color w:val="000000" w:themeColor="text1"/>
        </w:rPr>
        <w:t xml:space="preserve">lors de leur entraînement </w:t>
      </w:r>
      <w:r w:rsidRPr="00BC3ABE">
        <w:t>une représentation interne compressée de l’ensemble de leurs textes d’entraînement, qui se rapportent tous à notre mond</w:t>
      </w:r>
      <w:bookmarkStart w:id="1026" w:name="_bookmark66"/>
      <w:bookmarkEnd w:id="1026"/>
      <w:r w:rsidRPr="00BC3ABE">
        <w:t>e</w:t>
      </w:r>
      <w:r w:rsidR="0005209A" w:rsidRPr="00BC3ABE">
        <w:rPr>
          <w:rStyle w:val="EndnoteReference"/>
          <w:rFonts w:ascii="Times New Roman" w:hAnsi="Times New Roman" w:cs="Times New Roman"/>
        </w:rPr>
        <w:endnoteReference w:id="23"/>
      </w:r>
      <w:r w:rsidR="0005209A" w:rsidRPr="00BC3ABE">
        <w:t>.</w:t>
      </w:r>
      <w:r w:rsidRPr="00BC3ABE">
        <w:t xml:space="preserve"> </w:t>
      </w:r>
      <w:bookmarkStart w:id="1027" w:name="Lintelligence_comme_quantite"/>
      <w:r w:rsidRPr="00BC3ABE">
        <w:t>Cette</w:t>
      </w:r>
      <w:bookmarkEnd w:id="1027"/>
      <w:r w:rsidRPr="00BC3ABE">
        <w:t xml:space="preserve"> représentation </w:t>
      </w:r>
      <w:r w:rsidRPr="00BC3ABE">
        <w:rPr>
          <w:color w:val="000000" w:themeColor="text1"/>
        </w:rPr>
        <w:t>est sans doute différente de</w:t>
      </w:r>
      <w:r w:rsidRPr="00BC3ABE">
        <w:t xml:space="preserve"> la nôtre </w:t>
      </w:r>
      <w:r w:rsidR="0005209A">
        <w:t>– </w:t>
      </w:r>
      <w:r w:rsidRPr="00BC3ABE">
        <w:t>si tant est que nous en ayons une commune entre humains</w:t>
      </w:r>
      <w:r w:rsidR="0005209A">
        <w:t> </w:t>
      </w:r>
      <w:r w:rsidR="00B66F39">
        <w:t>–</w:t>
      </w:r>
      <w:r w:rsidRPr="00BC3ABE">
        <w:t xml:space="preserve"> </w:t>
      </w:r>
      <w:r w:rsidRPr="00BC3ABE">
        <w:rPr>
          <w:color w:val="000000" w:themeColor="text1"/>
        </w:rPr>
        <w:t>pourtant</w:t>
      </w:r>
      <w:r w:rsidRPr="00BC3ABE">
        <w:t xml:space="preserve"> elle </w:t>
      </w:r>
      <w:r w:rsidRPr="00BC3ABE">
        <w:rPr>
          <w:color w:val="000000" w:themeColor="text1"/>
        </w:rPr>
        <w:t xml:space="preserve">n’en </w:t>
      </w:r>
      <w:r w:rsidRPr="00BC3ABE">
        <w:t xml:space="preserve">est </w:t>
      </w:r>
      <w:r w:rsidRPr="00BC3ABE">
        <w:rPr>
          <w:color w:val="000000" w:themeColor="text1"/>
        </w:rPr>
        <w:t>pas moins</w:t>
      </w:r>
      <w:r w:rsidRPr="00BC3ABE">
        <w:t xml:space="preserve"> utile.</w:t>
      </w:r>
    </w:p>
    <w:p w14:paraId="4B9D9598" w14:textId="141DD611" w:rsidR="00E561EB" w:rsidRPr="00BC3ABE" w:rsidRDefault="00E561EB" w:rsidP="00650F7C">
      <w:r w:rsidRPr="00BC3ABE">
        <w:t xml:space="preserve">Les lois </w:t>
      </w:r>
      <w:r w:rsidRPr="00BC3ABE">
        <w:rPr>
          <w:color w:val="000000" w:themeColor="text1"/>
        </w:rPr>
        <w:t>physiques</w:t>
      </w:r>
      <w:r w:rsidRPr="00BC3ABE">
        <w:t xml:space="preserve"> que nous utilisons ne sont peut-être pas autre chose qu’une telle représentation compressée du monde. Par exemple, Newton a formulé la loi de la </w:t>
      </w:r>
      <w:r w:rsidR="00B13F78">
        <w:t>gravitation</w:t>
      </w:r>
      <w:r w:rsidR="00B13F78" w:rsidRPr="00BC3ABE">
        <w:rPr>
          <w:color w:val="000000" w:themeColor="text1"/>
        </w:rPr>
        <w:t xml:space="preserve"> </w:t>
      </w:r>
      <w:r w:rsidRPr="00BC3ABE">
        <w:rPr>
          <w:color w:val="000000" w:themeColor="text1"/>
        </w:rPr>
        <w:t>selon laquelle</w:t>
      </w:r>
      <w:r w:rsidRPr="00BC3ABE">
        <w:t xml:space="preserve"> «</w:t>
      </w:r>
      <w:r w:rsidRPr="00BC3ABE">
        <w:rPr>
          <w:spacing w:val="-2"/>
        </w:rPr>
        <w:t> </w:t>
      </w:r>
      <w:r w:rsidRPr="00BC3ABE">
        <w:t>deux corps s’attirent selon une force</w:t>
      </w:r>
      <w:r w:rsidRPr="00BC3ABE">
        <w:rPr>
          <w:spacing w:val="-1"/>
        </w:rPr>
        <w:t xml:space="preserve"> </w:t>
      </w:r>
      <w:r w:rsidRPr="00BC3ABE">
        <w:t>qui</w:t>
      </w:r>
      <w:r w:rsidRPr="00BC3ABE">
        <w:rPr>
          <w:spacing w:val="-1"/>
        </w:rPr>
        <w:t xml:space="preserve"> </w:t>
      </w:r>
      <w:r w:rsidRPr="00BC3ABE">
        <w:t>est</w:t>
      </w:r>
      <w:r w:rsidRPr="00BC3ABE">
        <w:rPr>
          <w:spacing w:val="-1"/>
        </w:rPr>
        <w:t xml:space="preserve"> </w:t>
      </w:r>
      <w:r w:rsidRPr="00BC3ABE">
        <w:t>proportionnelle</w:t>
      </w:r>
      <w:r w:rsidRPr="00BC3ABE">
        <w:rPr>
          <w:spacing w:val="-1"/>
        </w:rPr>
        <w:t xml:space="preserve"> </w:t>
      </w:r>
      <w:r w:rsidRPr="00BC3ABE">
        <w:t>au</w:t>
      </w:r>
      <w:r w:rsidRPr="00BC3ABE">
        <w:rPr>
          <w:spacing w:val="-1"/>
        </w:rPr>
        <w:t xml:space="preserve"> </w:t>
      </w:r>
      <w:r w:rsidRPr="00BC3ABE">
        <w:t>produit</w:t>
      </w:r>
      <w:r w:rsidRPr="00BC3ABE">
        <w:rPr>
          <w:spacing w:val="-1"/>
        </w:rPr>
        <w:t xml:space="preserve"> </w:t>
      </w:r>
      <w:r w:rsidRPr="00BC3ABE">
        <w:t>de</w:t>
      </w:r>
      <w:r w:rsidRPr="00BC3ABE">
        <w:rPr>
          <w:spacing w:val="-1"/>
        </w:rPr>
        <w:t xml:space="preserve"> </w:t>
      </w:r>
      <w:r w:rsidRPr="00BC3ABE">
        <w:t>leurs</w:t>
      </w:r>
      <w:r w:rsidRPr="00BC3ABE">
        <w:rPr>
          <w:spacing w:val="-1"/>
        </w:rPr>
        <w:t xml:space="preserve"> </w:t>
      </w:r>
      <w:r w:rsidRPr="00BC3ABE">
        <w:t>masses,</w:t>
      </w:r>
      <w:r w:rsidRPr="00BC3ABE">
        <w:rPr>
          <w:spacing w:val="-1"/>
        </w:rPr>
        <w:t xml:space="preserve"> </w:t>
      </w:r>
      <w:r w:rsidRPr="00BC3ABE">
        <w:t>divisé</w:t>
      </w:r>
      <w:r w:rsidRPr="00BC3ABE">
        <w:rPr>
          <w:spacing w:val="-1"/>
        </w:rPr>
        <w:t xml:space="preserve"> </w:t>
      </w:r>
      <w:r w:rsidRPr="00BC3ABE">
        <w:t>par</w:t>
      </w:r>
      <w:r w:rsidRPr="00BC3ABE">
        <w:rPr>
          <w:spacing w:val="-1"/>
        </w:rPr>
        <w:t xml:space="preserve"> </w:t>
      </w:r>
      <w:r w:rsidRPr="00BC3ABE">
        <w:t>la</w:t>
      </w:r>
      <w:r w:rsidRPr="00BC3ABE">
        <w:rPr>
          <w:spacing w:val="-1"/>
        </w:rPr>
        <w:t xml:space="preserve"> </w:t>
      </w:r>
      <w:r w:rsidRPr="00BC3ABE">
        <w:t>distance qui les sépare au carré</w:t>
      </w:r>
      <w:r w:rsidRPr="00BC3ABE">
        <w:rPr>
          <w:spacing w:val="-4"/>
        </w:rPr>
        <w:t> </w:t>
      </w:r>
      <w:r w:rsidRPr="00BC3ABE">
        <w:t xml:space="preserve">». </w:t>
      </w:r>
      <w:r w:rsidRPr="00BC3ABE">
        <w:rPr>
          <w:color w:val="000000" w:themeColor="text1"/>
        </w:rPr>
        <w:t>Cette loi est</w:t>
      </w:r>
      <w:r w:rsidRPr="00BC3ABE">
        <w:t xml:space="preserve"> une approximation qui fonctionne </w:t>
      </w:r>
      <w:r w:rsidRPr="00BC3ABE">
        <w:rPr>
          <w:color w:val="000000" w:themeColor="text1"/>
        </w:rPr>
        <w:t>correctement</w:t>
      </w:r>
      <w:r w:rsidRPr="00BC3ABE">
        <w:t xml:space="preserve"> sur Terre, et elle </w:t>
      </w:r>
      <w:r w:rsidRPr="00BC3ABE">
        <w:rPr>
          <w:color w:val="000000" w:themeColor="text1"/>
        </w:rPr>
        <w:t>a l’avantage de compresser</w:t>
      </w:r>
      <w:r w:rsidRPr="00BC3ABE">
        <w:t xml:space="preserve"> toutes les observations </w:t>
      </w:r>
      <w:r w:rsidRPr="00BC3ABE">
        <w:rPr>
          <w:color w:val="000000" w:themeColor="text1"/>
        </w:rPr>
        <w:t>que l’on</w:t>
      </w:r>
      <w:r w:rsidRPr="00BC3ABE">
        <w:t xml:space="preserve"> peut faire </w:t>
      </w:r>
      <w:r w:rsidRPr="00BC3ABE">
        <w:rPr>
          <w:color w:val="000000" w:themeColor="text1"/>
        </w:rPr>
        <w:t>à propos de</w:t>
      </w:r>
      <w:r w:rsidRPr="00BC3ABE">
        <w:t xml:space="preserve"> la gravité en une représentation extrêmement simple : une seule formule. Saint-Exupéry</w:t>
      </w:r>
      <w:r w:rsidR="0005209A">
        <w:t>,</w:t>
      </w:r>
      <w:r w:rsidRPr="00BC3ABE">
        <w:t xml:space="preserve"> </w:t>
      </w:r>
      <w:r w:rsidR="0005209A">
        <w:t xml:space="preserve">dans </w:t>
      </w:r>
      <w:r w:rsidR="0005209A" w:rsidRPr="00650F7C">
        <w:rPr>
          <w:i/>
        </w:rPr>
        <w:t>Terre des hommes</w:t>
      </w:r>
      <w:r w:rsidR="0005209A">
        <w:t>, décrivait</w:t>
      </w:r>
      <w:r w:rsidRPr="00BC3ABE">
        <w:t xml:space="preserve"> ainsi cette opération de création d’une loi, qui simplifie nos observations de la réalité :</w:t>
      </w:r>
    </w:p>
    <w:p w14:paraId="7780B89D" w14:textId="5985F0D2" w:rsidR="00E561EB" w:rsidRPr="003E66DC" w:rsidRDefault="0005209A" w:rsidP="00650F7C">
      <w:pPr>
        <w:pStyle w:val="TEXTECITE"/>
        <w:rPr>
          <w:iCs w:val="0"/>
          <w:sz w:val="24"/>
          <w:szCs w:val="24"/>
          <w:rPrChange w:id="1028" w:author="Microsoft Office User" w:date="2025-07-25T03:14:00Z">
            <w:rPr>
              <w:rFonts w:ascii="Calibri" w:hAnsi="Calibri" w:cs="Calibri"/>
              <w:iCs w:val="0"/>
              <w:sz w:val="24"/>
              <w:szCs w:val="24"/>
            </w:rPr>
          </w:rPrChange>
        </w:rPr>
      </w:pPr>
      <w:r w:rsidRPr="003E66DC">
        <w:rPr>
          <w:sz w:val="24"/>
          <w:szCs w:val="24"/>
          <w:rPrChange w:id="1029" w:author="Microsoft Office User" w:date="2025-07-25T03:14:00Z">
            <w:rPr>
              <w:rFonts w:ascii="Calibri" w:hAnsi="Calibri" w:cs="Calibri"/>
              <w:sz w:val="24"/>
              <w:szCs w:val="24"/>
            </w:rPr>
          </w:rPrChange>
        </w:rPr>
        <w:t>« </w:t>
      </w:r>
      <w:r w:rsidR="00E561EB" w:rsidRPr="003E66DC">
        <w:rPr>
          <w:sz w:val="24"/>
          <w:szCs w:val="24"/>
          <w:rPrChange w:id="1030" w:author="Microsoft Office User" w:date="2025-07-25T03:14:00Z">
            <w:rPr>
              <w:rFonts w:ascii="Calibri" w:hAnsi="Calibri" w:cs="Calibri"/>
              <w:sz w:val="24"/>
              <w:szCs w:val="24"/>
            </w:rPr>
          </w:rPrChange>
        </w:rPr>
        <w:t xml:space="preserve">La vérité, c’est le langage qui dégage l’universel. Newton n’a point </w:t>
      </w:r>
      <w:r w:rsidRPr="003E66DC">
        <w:rPr>
          <w:sz w:val="24"/>
          <w:szCs w:val="24"/>
          <w:rPrChange w:id="1031" w:author="Microsoft Office User" w:date="2025-07-25T03:14:00Z">
            <w:rPr>
              <w:rFonts w:ascii="Calibri" w:hAnsi="Calibri" w:cs="Calibri"/>
              <w:sz w:val="24"/>
              <w:szCs w:val="24"/>
            </w:rPr>
          </w:rPrChange>
        </w:rPr>
        <w:t>“</w:t>
      </w:r>
      <w:r w:rsidR="00E561EB" w:rsidRPr="003E66DC">
        <w:rPr>
          <w:sz w:val="24"/>
          <w:szCs w:val="24"/>
          <w:rPrChange w:id="1032" w:author="Microsoft Office User" w:date="2025-07-25T03:14:00Z">
            <w:rPr>
              <w:rFonts w:ascii="Calibri" w:hAnsi="Calibri" w:cs="Calibri"/>
              <w:sz w:val="24"/>
              <w:szCs w:val="24"/>
            </w:rPr>
          </w:rPrChange>
        </w:rPr>
        <w:t>découvert</w:t>
      </w:r>
      <w:r w:rsidRPr="003E66DC">
        <w:rPr>
          <w:sz w:val="24"/>
          <w:szCs w:val="24"/>
          <w:rPrChange w:id="1033" w:author="Microsoft Office User" w:date="2025-07-25T03:14:00Z">
            <w:rPr>
              <w:rFonts w:ascii="Calibri" w:hAnsi="Calibri" w:cs="Calibri"/>
              <w:sz w:val="24"/>
              <w:szCs w:val="24"/>
            </w:rPr>
          </w:rPrChange>
        </w:rPr>
        <w:t>”</w:t>
      </w:r>
      <w:r w:rsidR="00E561EB" w:rsidRPr="003E66DC">
        <w:rPr>
          <w:sz w:val="24"/>
          <w:szCs w:val="24"/>
          <w:rPrChange w:id="1034" w:author="Microsoft Office User" w:date="2025-07-25T03:14:00Z">
            <w:rPr>
              <w:rFonts w:ascii="Calibri" w:hAnsi="Calibri" w:cs="Calibri"/>
              <w:sz w:val="24"/>
              <w:szCs w:val="24"/>
            </w:rPr>
          </w:rPrChange>
        </w:rPr>
        <w:t xml:space="preserve"> une loi longtemps dissimulée à la façon d’une solution de rébus, Newton a effectué</w:t>
      </w:r>
      <w:r w:rsidR="00E561EB" w:rsidRPr="003E66DC">
        <w:rPr>
          <w:spacing w:val="40"/>
          <w:sz w:val="24"/>
          <w:szCs w:val="24"/>
          <w:rPrChange w:id="1035" w:author="Microsoft Office User" w:date="2025-07-25T03:14:00Z">
            <w:rPr>
              <w:rFonts w:ascii="Calibri" w:hAnsi="Calibri" w:cs="Calibri"/>
              <w:spacing w:val="40"/>
              <w:sz w:val="24"/>
              <w:szCs w:val="24"/>
            </w:rPr>
          </w:rPrChange>
        </w:rPr>
        <w:t xml:space="preserve"> </w:t>
      </w:r>
      <w:r w:rsidR="00E561EB" w:rsidRPr="003E66DC">
        <w:rPr>
          <w:sz w:val="24"/>
          <w:szCs w:val="24"/>
          <w:rPrChange w:id="1036" w:author="Microsoft Office User" w:date="2025-07-25T03:14:00Z">
            <w:rPr>
              <w:rFonts w:ascii="Calibri" w:hAnsi="Calibri" w:cs="Calibri"/>
              <w:sz w:val="24"/>
              <w:szCs w:val="24"/>
            </w:rPr>
          </w:rPrChange>
        </w:rPr>
        <w:t>une</w:t>
      </w:r>
      <w:r w:rsidR="00E561EB" w:rsidRPr="003E66DC">
        <w:rPr>
          <w:spacing w:val="18"/>
          <w:sz w:val="24"/>
          <w:szCs w:val="24"/>
          <w:rPrChange w:id="1037" w:author="Microsoft Office User" w:date="2025-07-25T03:14:00Z">
            <w:rPr>
              <w:rFonts w:ascii="Calibri" w:hAnsi="Calibri" w:cs="Calibri"/>
              <w:spacing w:val="18"/>
              <w:sz w:val="24"/>
              <w:szCs w:val="24"/>
            </w:rPr>
          </w:rPrChange>
        </w:rPr>
        <w:t xml:space="preserve"> </w:t>
      </w:r>
      <w:r w:rsidR="00E561EB" w:rsidRPr="003E66DC">
        <w:rPr>
          <w:sz w:val="24"/>
          <w:szCs w:val="24"/>
          <w:rPrChange w:id="1038" w:author="Microsoft Office User" w:date="2025-07-25T03:14:00Z">
            <w:rPr>
              <w:rFonts w:ascii="Calibri" w:hAnsi="Calibri" w:cs="Calibri"/>
              <w:sz w:val="24"/>
              <w:szCs w:val="24"/>
            </w:rPr>
          </w:rPrChange>
        </w:rPr>
        <w:t>opération</w:t>
      </w:r>
      <w:r w:rsidR="00E561EB" w:rsidRPr="003E66DC">
        <w:rPr>
          <w:spacing w:val="21"/>
          <w:sz w:val="24"/>
          <w:szCs w:val="24"/>
          <w:rPrChange w:id="1039" w:author="Microsoft Office User" w:date="2025-07-25T03:14:00Z">
            <w:rPr>
              <w:rFonts w:ascii="Calibri" w:hAnsi="Calibri" w:cs="Calibri"/>
              <w:spacing w:val="21"/>
              <w:sz w:val="24"/>
              <w:szCs w:val="24"/>
            </w:rPr>
          </w:rPrChange>
        </w:rPr>
        <w:t xml:space="preserve"> </w:t>
      </w:r>
      <w:r w:rsidR="00E561EB" w:rsidRPr="003E66DC">
        <w:rPr>
          <w:sz w:val="24"/>
          <w:szCs w:val="24"/>
          <w:rPrChange w:id="1040" w:author="Microsoft Office User" w:date="2025-07-25T03:14:00Z">
            <w:rPr>
              <w:rFonts w:ascii="Calibri" w:hAnsi="Calibri" w:cs="Calibri"/>
              <w:sz w:val="24"/>
              <w:szCs w:val="24"/>
            </w:rPr>
          </w:rPrChange>
        </w:rPr>
        <w:t>créatrice.</w:t>
      </w:r>
      <w:r w:rsidR="00E561EB" w:rsidRPr="003E66DC">
        <w:rPr>
          <w:spacing w:val="21"/>
          <w:sz w:val="24"/>
          <w:szCs w:val="24"/>
          <w:rPrChange w:id="1041" w:author="Microsoft Office User" w:date="2025-07-25T03:14:00Z">
            <w:rPr>
              <w:rFonts w:ascii="Calibri" w:hAnsi="Calibri" w:cs="Calibri"/>
              <w:spacing w:val="21"/>
              <w:sz w:val="24"/>
              <w:szCs w:val="24"/>
            </w:rPr>
          </w:rPrChange>
        </w:rPr>
        <w:t xml:space="preserve"> </w:t>
      </w:r>
      <w:r w:rsidR="00E561EB" w:rsidRPr="003E66DC">
        <w:rPr>
          <w:sz w:val="24"/>
          <w:szCs w:val="24"/>
          <w:rPrChange w:id="1042" w:author="Microsoft Office User" w:date="2025-07-25T03:14:00Z">
            <w:rPr>
              <w:rFonts w:ascii="Calibri" w:hAnsi="Calibri" w:cs="Calibri"/>
              <w:sz w:val="24"/>
              <w:szCs w:val="24"/>
            </w:rPr>
          </w:rPrChange>
        </w:rPr>
        <w:t>Il</w:t>
      </w:r>
      <w:r w:rsidR="00E561EB" w:rsidRPr="003E66DC">
        <w:rPr>
          <w:spacing w:val="21"/>
          <w:sz w:val="24"/>
          <w:szCs w:val="24"/>
          <w:rPrChange w:id="1043" w:author="Microsoft Office User" w:date="2025-07-25T03:14:00Z">
            <w:rPr>
              <w:rFonts w:ascii="Calibri" w:hAnsi="Calibri" w:cs="Calibri"/>
              <w:spacing w:val="21"/>
              <w:sz w:val="24"/>
              <w:szCs w:val="24"/>
            </w:rPr>
          </w:rPrChange>
        </w:rPr>
        <w:t xml:space="preserve"> </w:t>
      </w:r>
      <w:r w:rsidR="00E561EB" w:rsidRPr="003E66DC">
        <w:rPr>
          <w:sz w:val="24"/>
          <w:szCs w:val="24"/>
          <w:rPrChange w:id="1044" w:author="Microsoft Office User" w:date="2025-07-25T03:14:00Z">
            <w:rPr>
              <w:rFonts w:ascii="Calibri" w:hAnsi="Calibri" w:cs="Calibri"/>
              <w:sz w:val="24"/>
              <w:szCs w:val="24"/>
            </w:rPr>
          </w:rPrChange>
        </w:rPr>
        <w:t>a</w:t>
      </w:r>
      <w:r w:rsidR="00E561EB" w:rsidRPr="003E66DC">
        <w:rPr>
          <w:spacing w:val="21"/>
          <w:sz w:val="24"/>
          <w:szCs w:val="24"/>
          <w:rPrChange w:id="1045" w:author="Microsoft Office User" w:date="2025-07-25T03:14:00Z">
            <w:rPr>
              <w:rFonts w:ascii="Calibri" w:hAnsi="Calibri" w:cs="Calibri"/>
              <w:spacing w:val="21"/>
              <w:sz w:val="24"/>
              <w:szCs w:val="24"/>
            </w:rPr>
          </w:rPrChange>
        </w:rPr>
        <w:t xml:space="preserve"> </w:t>
      </w:r>
      <w:r w:rsidR="00E561EB" w:rsidRPr="003E66DC">
        <w:rPr>
          <w:sz w:val="24"/>
          <w:szCs w:val="24"/>
          <w:rPrChange w:id="1046" w:author="Microsoft Office User" w:date="2025-07-25T03:14:00Z">
            <w:rPr>
              <w:rFonts w:ascii="Calibri" w:hAnsi="Calibri" w:cs="Calibri"/>
              <w:sz w:val="24"/>
              <w:szCs w:val="24"/>
            </w:rPr>
          </w:rPrChange>
        </w:rPr>
        <w:t>fondé</w:t>
      </w:r>
      <w:r w:rsidR="00E561EB" w:rsidRPr="003E66DC">
        <w:rPr>
          <w:spacing w:val="21"/>
          <w:sz w:val="24"/>
          <w:szCs w:val="24"/>
          <w:rPrChange w:id="1047" w:author="Microsoft Office User" w:date="2025-07-25T03:14:00Z">
            <w:rPr>
              <w:rFonts w:ascii="Calibri" w:hAnsi="Calibri" w:cs="Calibri"/>
              <w:spacing w:val="21"/>
              <w:sz w:val="24"/>
              <w:szCs w:val="24"/>
            </w:rPr>
          </w:rPrChange>
        </w:rPr>
        <w:t xml:space="preserve"> </w:t>
      </w:r>
      <w:r w:rsidR="00E561EB" w:rsidRPr="003E66DC">
        <w:rPr>
          <w:sz w:val="24"/>
          <w:szCs w:val="24"/>
          <w:rPrChange w:id="1048" w:author="Microsoft Office User" w:date="2025-07-25T03:14:00Z">
            <w:rPr>
              <w:rFonts w:ascii="Calibri" w:hAnsi="Calibri" w:cs="Calibri"/>
              <w:sz w:val="24"/>
              <w:szCs w:val="24"/>
            </w:rPr>
          </w:rPrChange>
        </w:rPr>
        <w:t>un</w:t>
      </w:r>
      <w:r w:rsidR="00E561EB" w:rsidRPr="003E66DC">
        <w:rPr>
          <w:spacing w:val="21"/>
          <w:sz w:val="24"/>
          <w:szCs w:val="24"/>
          <w:rPrChange w:id="1049" w:author="Microsoft Office User" w:date="2025-07-25T03:14:00Z">
            <w:rPr>
              <w:rFonts w:ascii="Calibri" w:hAnsi="Calibri" w:cs="Calibri"/>
              <w:spacing w:val="21"/>
              <w:sz w:val="24"/>
              <w:szCs w:val="24"/>
            </w:rPr>
          </w:rPrChange>
        </w:rPr>
        <w:t xml:space="preserve"> </w:t>
      </w:r>
      <w:r w:rsidR="00E561EB" w:rsidRPr="003E66DC">
        <w:rPr>
          <w:sz w:val="24"/>
          <w:szCs w:val="24"/>
          <w:rPrChange w:id="1050" w:author="Microsoft Office User" w:date="2025-07-25T03:14:00Z">
            <w:rPr>
              <w:rFonts w:ascii="Calibri" w:hAnsi="Calibri" w:cs="Calibri"/>
              <w:sz w:val="24"/>
              <w:szCs w:val="24"/>
            </w:rPr>
          </w:rPrChange>
        </w:rPr>
        <w:t>langage</w:t>
      </w:r>
      <w:r w:rsidR="00E561EB" w:rsidRPr="003E66DC">
        <w:rPr>
          <w:spacing w:val="21"/>
          <w:sz w:val="24"/>
          <w:szCs w:val="24"/>
          <w:rPrChange w:id="1051" w:author="Microsoft Office User" w:date="2025-07-25T03:14:00Z">
            <w:rPr>
              <w:rFonts w:ascii="Calibri" w:hAnsi="Calibri" w:cs="Calibri"/>
              <w:spacing w:val="21"/>
              <w:sz w:val="24"/>
              <w:szCs w:val="24"/>
            </w:rPr>
          </w:rPrChange>
        </w:rPr>
        <w:t xml:space="preserve"> </w:t>
      </w:r>
      <w:r w:rsidR="00E561EB" w:rsidRPr="003E66DC">
        <w:rPr>
          <w:sz w:val="24"/>
          <w:szCs w:val="24"/>
          <w:rPrChange w:id="1052" w:author="Microsoft Office User" w:date="2025-07-25T03:14:00Z">
            <w:rPr>
              <w:rFonts w:ascii="Calibri" w:hAnsi="Calibri" w:cs="Calibri"/>
              <w:sz w:val="24"/>
              <w:szCs w:val="24"/>
            </w:rPr>
          </w:rPrChange>
        </w:rPr>
        <w:t>d’homme</w:t>
      </w:r>
      <w:r w:rsidR="00E561EB" w:rsidRPr="003E66DC">
        <w:rPr>
          <w:spacing w:val="21"/>
          <w:sz w:val="24"/>
          <w:szCs w:val="24"/>
          <w:rPrChange w:id="1053" w:author="Microsoft Office User" w:date="2025-07-25T03:14:00Z">
            <w:rPr>
              <w:rFonts w:ascii="Calibri" w:hAnsi="Calibri" w:cs="Calibri"/>
              <w:spacing w:val="21"/>
              <w:sz w:val="24"/>
              <w:szCs w:val="24"/>
            </w:rPr>
          </w:rPrChange>
        </w:rPr>
        <w:t xml:space="preserve"> </w:t>
      </w:r>
      <w:r w:rsidR="00E561EB" w:rsidRPr="003E66DC">
        <w:rPr>
          <w:sz w:val="24"/>
          <w:szCs w:val="24"/>
          <w:rPrChange w:id="1054" w:author="Microsoft Office User" w:date="2025-07-25T03:14:00Z">
            <w:rPr>
              <w:rFonts w:ascii="Calibri" w:hAnsi="Calibri" w:cs="Calibri"/>
              <w:sz w:val="24"/>
              <w:szCs w:val="24"/>
            </w:rPr>
          </w:rPrChange>
        </w:rPr>
        <w:t>qui</w:t>
      </w:r>
      <w:r w:rsidR="00E561EB" w:rsidRPr="003E66DC">
        <w:rPr>
          <w:spacing w:val="21"/>
          <w:sz w:val="24"/>
          <w:szCs w:val="24"/>
          <w:rPrChange w:id="1055" w:author="Microsoft Office User" w:date="2025-07-25T03:14:00Z">
            <w:rPr>
              <w:rFonts w:ascii="Calibri" w:hAnsi="Calibri" w:cs="Calibri"/>
              <w:spacing w:val="21"/>
              <w:sz w:val="24"/>
              <w:szCs w:val="24"/>
            </w:rPr>
          </w:rPrChange>
        </w:rPr>
        <w:t xml:space="preserve"> </w:t>
      </w:r>
      <w:r w:rsidR="00E561EB" w:rsidRPr="003E66DC">
        <w:rPr>
          <w:sz w:val="24"/>
          <w:szCs w:val="24"/>
          <w:rPrChange w:id="1056" w:author="Microsoft Office User" w:date="2025-07-25T03:14:00Z">
            <w:rPr>
              <w:rFonts w:ascii="Calibri" w:hAnsi="Calibri" w:cs="Calibri"/>
              <w:sz w:val="24"/>
              <w:szCs w:val="24"/>
            </w:rPr>
          </w:rPrChange>
        </w:rPr>
        <w:t>pût</w:t>
      </w:r>
      <w:r w:rsidR="00E561EB" w:rsidRPr="003E66DC">
        <w:rPr>
          <w:spacing w:val="21"/>
          <w:sz w:val="24"/>
          <w:szCs w:val="24"/>
          <w:rPrChange w:id="1057" w:author="Microsoft Office User" w:date="2025-07-25T03:14:00Z">
            <w:rPr>
              <w:rFonts w:ascii="Calibri" w:hAnsi="Calibri" w:cs="Calibri"/>
              <w:spacing w:val="21"/>
              <w:sz w:val="24"/>
              <w:szCs w:val="24"/>
            </w:rPr>
          </w:rPrChange>
        </w:rPr>
        <w:t xml:space="preserve"> </w:t>
      </w:r>
      <w:r w:rsidR="00E561EB" w:rsidRPr="003E66DC">
        <w:rPr>
          <w:sz w:val="24"/>
          <w:szCs w:val="24"/>
          <w:rPrChange w:id="1058" w:author="Microsoft Office User" w:date="2025-07-25T03:14:00Z">
            <w:rPr>
              <w:rFonts w:ascii="Calibri" w:hAnsi="Calibri" w:cs="Calibri"/>
              <w:sz w:val="24"/>
              <w:szCs w:val="24"/>
            </w:rPr>
          </w:rPrChange>
        </w:rPr>
        <w:t>exprimer</w:t>
      </w:r>
      <w:r w:rsidR="00E561EB" w:rsidRPr="003E66DC">
        <w:rPr>
          <w:spacing w:val="21"/>
          <w:sz w:val="24"/>
          <w:szCs w:val="24"/>
          <w:rPrChange w:id="1059" w:author="Microsoft Office User" w:date="2025-07-25T03:14:00Z">
            <w:rPr>
              <w:rFonts w:ascii="Calibri" w:hAnsi="Calibri" w:cs="Calibri"/>
              <w:spacing w:val="21"/>
              <w:sz w:val="24"/>
              <w:szCs w:val="24"/>
            </w:rPr>
          </w:rPrChange>
        </w:rPr>
        <w:t xml:space="preserve"> </w:t>
      </w:r>
      <w:r w:rsidR="00E561EB" w:rsidRPr="003E66DC">
        <w:rPr>
          <w:sz w:val="24"/>
          <w:szCs w:val="24"/>
          <w:rPrChange w:id="1060" w:author="Microsoft Office User" w:date="2025-07-25T03:14:00Z">
            <w:rPr>
              <w:rFonts w:ascii="Calibri" w:hAnsi="Calibri" w:cs="Calibri"/>
              <w:sz w:val="24"/>
              <w:szCs w:val="24"/>
            </w:rPr>
          </w:rPrChange>
        </w:rPr>
        <w:t>à</w:t>
      </w:r>
      <w:r w:rsidR="00E561EB" w:rsidRPr="003E66DC">
        <w:rPr>
          <w:spacing w:val="21"/>
          <w:sz w:val="24"/>
          <w:szCs w:val="24"/>
          <w:rPrChange w:id="1061" w:author="Microsoft Office User" w:date="2025-07-25T03:14:00Z">
            <w:rPr>
              <w:rFonts w:ascii="Calibri" w:hAnsi="Calibri" w:cs="Calibri"/>
              <w:spacing w:val="21"/>
              <w:sz w:val="24"/>
              <w:szCs w:val="24"/>
            </w:rPr>
          </w:rPrChange>
        </w:rPr>
        <w:t xml:space="preserve"> </w:t>
      </w:r>
      <w:r w:rsidR="00E561EB" w:rsidRPr="003E66DC">
        <w:rPr>
          <w:sz w:val="24"/>
          <w:szCs w:val="24"/>
          <w:rPrChange w:id="1062" w:author="Microsoft Office User" w:date="2025-07-25T03:14:00Z">
            <w:rPr>
              <w:rFonts w:ascii="Calibri" w:hAnsi="Calibri" w:cs="Calibri"/>
              <w:sz w:val="24"/>
              <w:szCs w:val="24"/>
            </w:rPr>
          </w:rPrChange>
        </w:rPr>
        <w:t>la</w:t>
      </w:r>
      <w:r w:rsidR="00E561EB" w:rsidRPr="003E66DC">
        <w:rPr>
          <w:spacing w:val="21"/>
          <w:sz w:val="24"/>
          <w:szCs w:val="24"/>
          <w:rPrChange w:id="1063" w:author="Microsoft Office User" w:date="2025-07-25T03:14:00Z">
            <w:rPr>
              <w:rFonts w:ascii="Calibri" w:hAnsi="Calibri" w:cs="Calibri"/>
              <w:spacing w:val="21"/>
              <w:sz w:val="24"/>
              <w:szCs w:val="24"/>
            </w:rPr>
          </w:rPrChange>
        </w:rPr>
        <w:t xml:space="preserve"> </w:t>
      </w:r>
      <w:r w:rsidR="00E561EB" w:rsidRPr="003E66DC">
        <w:rPr>
          <w:sz w:val="24"/>
          <w:szCs w:val="24"/>
          <w:rPrChange w:id="1064" w:author="Microsoft Office User" w:date="2025-07-25T03:14:00Z">
            <w:rPr>
              <w:rFonts w:ascii="Calibri" w:hAnsi="Calibri" w:cs="Calibri"/>
              <w:sz w:val="24"/>
              <w:szCs w:val="24"/>
            </w:rPr>
          </w:rPrChange>
        </w:rPr>
        <w:t>fois</w:t>
      </w:r>
      <w:r w:rsidR="00E561EB" w:rsidRPr="003E66DC">
        <w:rPr>
          <w:spacing w:val="21"/>
          <w:sz w:val="24"/>
          <w:szCs w:val="24"/>
          <w:rPrChange w:id="1065" w:author="Microsoft Office User" w:date="2025-07-25T03:14:00Z">
            <w:rPr>
              <w:rFonts w:ascii="Calibri" w:hAnsi="Calibri" w:cs="Calibri"/>
              <w:spacing w:val="21"/>
              <w:sz w:val="24"/>
              <w:szCs w:val="24"/>
            </w:rPr>
          </w:rPrChange>
        </w:rPr>
        <w:t xml:space="preserve"> </w:t>
      </w:r>
      <w:r w:rsidR="00E561EB" w:rsidRPr="003E66DC">
        <w:rPr>
          <w:spacing w:val="-5"/>
          <w:sz w:val="24"/>
          <w:szCs w:val="24"/>
          <w:rPrChange w:id="1066" w:author="Microsoft Office User" w:date="2025-07-25T03:14:00Z">
            <w:rPr>
              <w:rFonts w:ascii="Calibri" w:hAnsi="Calibri" w:cs="Calibri"/>
              <w:spacing w:val="-5"/>
              <w:sz w:val="24"/>
              <w:szCs w:val="24"/>
            </w:rPr>
          </w:rPrChange>
        </w:rPr>
        <w:t xml:space="preserve">la </w:t>
      </w:r>
      <w:r w:rsidR="00E561EB" w:rsidRPr="003E66DC">
        <w:rPr>
          <w:sz w:val="24"/>
          <w:szCs w:val="24"/>
          <w:rPrChange w:id="1067" w:author="Microsoft Office User" w:date="2025-07-25T03:14:00Z">
            <w:rPr>
              <w:rFonts w:ascii="Calibri" w:hAnsi="Calibri" w:cs="Calibri"/>
              <w:sz w:val="24"/>
              <w:szCs w:val="24"/>
            </w:rPr>
          </w:rPrChange>
        </w:rPr>
        <w:t>chute de la pomme dans un pré ou l’ascension du soleil. La vérité, ce n’est point ce qui se démontre, c’est ce qui simplifie</w:t>
      </w:r>
      <w:r w:rsidRPr="003E66DC">
        <w:rPr>
          <w:rStyle w:val="EndnoteReference"/>
          <w:iCs w:val="0"/>
          <w:color w:val="000000" w:themeColor="text1"/>
          <w:sz w:val="24"/>
          <w:szCs w:val="24"/>
          <w:rPrChange w:id="1068" w:author="Microsoft Office User" w:date="2025-07-25T03:14:00Z">
            <w:rPr>
              <w:rStyle w:val="EndnoteReference"/>
              <w:rFonts w:ascii="Calibri" w:hAnsi="Calibri" w:cs="Calibri"/>
              <w:iCs w:val="0"/>
              <w:color w:val="000000" w:themeColor="text1"/>
              <w:sz w:val="24"/>
              <w:szCs w:val="24"/>
            </w:rPr>
          </w:rPrChange>
        </w:rPr>
        <w:endnoteReference w:id="24"/>
      </w:r>
      <w:r w:rsidRPr="003E66DC">
        <w:rPr>
          <w:sz w:val="24"/>
          <w:szCs w:val="24"/>
          <w:rPrChange w:id="1069" w:author="Microsoft Office User" w:date="2025-07-25T03:14:00Z">
            <w:rPr>
              <w:rFonts w:ascii="Calibri" w:hAnsi="Calibri" w:cs="Calibri"/>
              <w:sz w:val="24"/>
              <w:szCs w:val="24"/>
            </w:rPr>
          </w:rPrChange>
        </w:rPr>
        <w:t>. »</w:t>
      </w:r>
    </w:p>
    <w:p w14:paraId="20375B6B" w14:textId="53A71CC2" w:rsidR="00E561EB" w:rsidRDefault="00B13F78" w:rsidP="00650F7C">
      <w:pPr>
        <w:rPr>
          <w:color w:val="000000" w:themeColor="text1"/>
        </w:rPr>
      </w:pPr>
      <w:r>
        <w:t>Notons que</w:t>
      </w:r>
      <w:r w:rsidR="00E561EB" w:rsidRPr="00BC3ABE">
        <w:t xml:space="preserve"> </w:t>
      </w:r>
      <w:r>
        <w:t>la loi</w:t>
      </w:r>
      <w:r w:rsidR="00E561EB" w:rsidRPr="00BC3ABE">
        <w:t xml:space="preserve"> de Newton est fau</w:t>
      </w:r>
      <w:r>
        <w:t>sse</w:t>
      </w:r>
      <w:r w:rsidR="00E561EB" w:rsidRPr="00BC3ABE">
        <w:t xml:space="preserve"> dans </w:t>
      </w:r>
      <w:r>
        <w:t>certains cas : selon l</w:t>
      </w:r>
      <w:r w:rsidR="00E561EB" w:rsidRPr="00BC3ABE">
        <w:t>a relativité d’Einstein</w:t>
      </w:r>
      <w:r>
        <w:t xml:space="preserve">, </w:t>
      </w:r>
      <w:r w:rsidR="00E561EB" w:rsidRPr="00BC3ABE">
        <w:lastRenderedPageBreak/>
        <w:t xml:space="preserve">cette loi ne </w:t>
      </w:r>
      <w:r>
        <w:t>s’applique</w:t>
      </w:r>
      <w:r w:rsidRPr="00BC3ABE">
        <w:rPr>
          <w:spacing w:val="40"/>
        </w:rPr>
        <w:t xml:space="preserve"> </w:t>
      </w:r>
      <w:r w:rsidR="00E561EB" w:rsidRPr="00BC3ABE">
        <w:t xml:space="preserve">plus pour des corps aux vitesses proches de la vitesse de la lumière, ou en présence d’une gravité trop forte comme au voisinage des trous noirs. </w:t>
      </w:r>
      <w:r>
        <w:t>Ce</w:t>
      </w:r>
      <w:r w:rsidRPr="00BC3ABE">
        <w:t xml:space="preserve"> </w:t>
      </w:r>
      <w:r w:rsidR="00E561EB" w:rsidRPr="00BC3ABE">
        <w:t>modèle de Newton n’est donc pas une loi absolue, mais une approximation qui</w:t>
      </w:r>
      <w:r w:rsidR="00E561EB" w:rsidRPr="00BC3ABE">
        <w:rPr>
          <w:spacing w:val="-3"/>
        </w:rPr>
        <w:t xml:space="preserve"> </w:t>
      </w:r>
      <w:r w:rsidR="00E561EB" w:rsidRPr="00BC3ABE">
        <w:rPr>
          <w:color w:val="000000" w:themeColor="text1"/>
        </w:rPr>
        <w:t>restait suffisante</w:t>
      </w:r>
      <w:r w:rsidR="00E561EB" w:rsidRPr="00BC3ABE">
        <w:rPr>
          <w:spacing w:val="-3"/>
        </w:rPr>
        <w:t xml:space="preserve"> </w:t>
      </w:r>
      <w:r w:rsidR="00E561EB" w:rsidRPr="00BC3ABE">
        <w:t>tant</w:t>
      </w:r>
      <w:r w:rsidR="00E561EB" w:rsidRPr="00BC3ABE">
        <w:rPr>
          <w:spacing w:val="-3"/>
        </w:rPr>
        <w:t xml:space="preserve"> </w:t>
      </w:r>
      <w:r w:rsidR="00E561EB" w:rsidRPr="00BC3ABE">
        <w:t>qu’elle</w:t>
      </w:r>
      <w:r w:rsidR="00E561EB" w:rsidRPr="00BC3ABE">
        <w:rPr>
          <w:spacing w:val="-3"/>
        </w:rPr>
        <w:t xml:space="preserve"> </w:t>
      </w:r>
      <w:r w:rsidR="00E561EB" w:rsidRPr="00BC3ABE">
        <w:t>correspondait</w:t>
      </w:r>
      <w:r w:rsidR="00E561EB" w:rsidRPr="00BC3ABE">
        <w:rPr>
          <w:spacing w:val="-3"/>
        </w:rPr>
        <w:t xml:space="preserve"> </w:t>
      </w:r>
      <w:r w:rsidR="00E561EB" w:rsidRPr="00BC3ABE">
        <w:t>bien</w:t>
      </w:r>
      <w:r w:rsidR="00E561EB" w:rsidRPr="00BC3ABE">
        <w:rPr>
          <w:spacing w:val="-3"/>
        </w:rPr>
        <w:t xml:space="preserve"> </w:t>
      </w:r>
      <w:r w:rsidR="00E561EB" w:rsidRPr="00BC3ABE">
        <w:t>à</w:t>
      </w:r>
      <w:r w:rsidR="00E561EB" w:rsidRPr="00BC3ABE">
        <w:rPr>
          <w:spacing w:val="-3"/>
        </w:rPr>
        <w:t xml:space="preserve"> </w:t>
      </w:r>
      <w:r w:rsidR="00E561EB" w:rsidRPr="00BC3ABE">
        <w:rPr>
          <w:color w:val="000000" w:themeColor="text1"/>
        </w:rPr>
        <w:t>nos observations, mais</w:t>
      </w:r>
      <w:r w:rsidR="00E561EB" w:rsidRPr="00BC3ABE">
        <w:rPr>
          <w:spacing w:val="-3"/>
        </w:rPr>
        <w:t xml:space="preserve"> </w:t>
      </w:r>
      <w:r w:rsidR="00E561EB" w:rsidRPr="00BC3ABE">
        <w:t xml:space="preserve">a eu besoin d’être </w:t>
      </w:r>
      <w:r w:rsidR="0005209A">
        <w:t>précisé</w:t>
      </w:r>
      <w:r w:rsidR="0005209A" w:rsidRPr="00BC3ABE">
        <w:t xml:space="preserve">e </w:t>
      </w:r>
      <w:r w:rsidR="00E561EB" w:rsidRPr="00BC3ABE">
        <w:t xml:space="preserve">plus tard par la théorie de la relativité </w:t>
      </w:r>
      <w:r w:rsidR="00B66F39">
        <w:rPr>
          <w:color w:val="000000" w:themeColor="text1"/>
        </w:rPr>
        <w:t>–</w:t>
      </w:r>
      <w:r w:rsidR="0005209A">
        <w:rPr>
          <w:color w:val="000000" w:themeColor="text1"/>
        </w:rPr>
        <w:t> </w:t>
      </w:r>
      <w:r w:rsidR="00E561EB" w:rsidRPr="00BC3ABE">
        <w:rPr>
          <w:color w:val="000000" w:themeColor="text1"/>
        </w:rPr>
        <w:t>elle</w:t>
      </w:r>
      <w:r>
        <w:rPr>
          <w:color w:val="000000" w:themeColor="text1"/>
        </w:rPr>
        <w:t>-</w:t>
      </w:r>
      <w:r w:rsidR="00E561EB" w:rsidRPr="00BC3ABE">
        <w:rPr>
          <w:color w:val="000000" w:themeColor="text1"/>
        </w:rPr>
        <w:t>même appelée à être</w:t>
      </w:r>
      <w:r w:rsidR="00E561EB" w:rsidRPr="00BC3ABE">
        <w:t xml:space="preserve"> </w:t>
      </w:r>
      <w:r w:rsidR="0005209A">
        <w:t>précisée</w:t>
      </w:r>
      <w:r w:rsidR="0005209A" w:rsidRPr="00BC3ABE">
        <w:t xml:space="preserve"> </w:t>
      </w:r>
      <w:r w:rsidR="00E561EB" w:rsidRPr="00BC3ABE">
        <w:t>à son tour</w:t>
      </w:r>
      <w:r w:rsidR="00E561EB" w:rsidRPr="00BC3ABE">
        <w:rPr>
          <w:color w:val="000000" w:themeColor="text1"/>
        </w:rPr>
        <w:t>.</w:t>
      </w:r>
    </w:p>
    <w:p w14:paraId="06BADF6E" w14:textId="22C6FDE9" w:rsidR="00E561EB" w:rsidRDefault="0005209A" w:rsidP="00E44AC1">
      <w:pPr>
        <w:pStyle w:val="Heading2"/>
        <w:spacing w:line="276" w:lineRule="auto"/>
        <w:rPr>
          <w:spacing w:val="-2"/>
        </w:rPr>
      </w:pPr>
      <w:bookmarkStart w:id="1070" w:name="_bookmark67"/>
      <w:bookmarkStart w:id="1071" w:name="_Toc32"/>
      <w:bookmarkStart w:id="1072" w:name="_Toc193205418"/>
      <w:bookmarkStart w:id="1073" w:name="_Toc201332070"/>
      <w:bookmarkEnd w:id="1070"/>
      <w:r>
        <w:lastRenderedPageBreak/>
        <w:t>Chapitre</w:t>
      </w:r>
      <w:r w:rsidR="00650F7C">
        <w:t xml:space="preserve"> 5</w:t>
      </w:r>
      <w:r>
        <w:t>. L</w:t>
      </w:r>
      <w:r w:rsidR="00E561EB" w:rsidRPr="00BC3ABE">
        <w:t>es</w:t>
      </w:r>
      <w:r w:rsidR="00E561EB" w:rsidRPr="00BC3ABE">
        <w:rPr>
          <w:spacing w:val="-2"/>
        </w:rPr>
        <w:t xml:space="preserve"> </w:t>
      </w:r>
      <w:r w:rsidR="00E561EB" w:rsidRPr="00BC3ABE">
        <w:t>plafonds</w:t>
      </w:r>
      <w:r w:rsidR="00E561EB" w:rsidRPr="00BC3ABE">
        <w:rPr>
          <w:spacing w:val="-2"/>
        </w:rPr>
        <w:t xml:space="preserve"> </w:t>
      </w:r>
      <w:r w:rsidR="00E561EB" w:rsidRPr="00BC3ABE">
        <w:t>de</w:t>
      </w:r>
      <w:r w:rsidR="00E561EB" w:rsidRPr="00BC3ABE">
        <w:rPr>
          <w:spacing w:val="-1"/>
        </w:rPr>
        <w:t xml:space="preserve"> </w:t>
      </w:r>
      <w:r w:rsidR="00E561EB" w:rsidRPr="00BC3ABE">
        <w:rPr>
          <w:spacing w:val="-2"/>
        </w:rPr>
        <w:t>verre</w:t>
      </w:r>
      <w:bookmarkEnd w:id="1071"/>
      <w:bookmarkEnd w:id="1072"/>
      <w:r w:rsidR="00D40AFD">
        <w:rPr>
          <w:spacing w:val="-2"/>
        </w:rPr>
        <w:t> : fiabilité, conscience, créativité</w:t>
      </w:r>
      <w:bookmarkEnd w:id="1073"/>
    </w:p>
    <w:p w14:paraId="6CBCC573" w14:textId="04968797" w:rsidR="00E561EB" w:rsidRPr="00BC3ABE" w:rsidRDefault="00E561EB" w:rsidP="00B20AD5">
      <w:pPr>
        <w:rPr>
          <w:lang w:eastAsia="fr-FR"/>
        </w:rPr>
      </w:pPr>
      <w:r w:rsidRPr="00BC3ABE">
        <w:t xml:space="preserve">Les </w:t>
      </w:r>
      <w:r w:rsidRPr="00BC3ABE">
        <w:rPr>
          <w:lang w:eastAsia="fr-FR"/>
        </w:rPr>
        <w:t xml:space="preserve">chapitres précédents ont montré un </w:t>
      </w:r>
      <w:r w:rsidRPr="00BC3ABE">
        <w:t xml:space="preserve">progrès </w:t>
      </w:r>
      <w:r w:rsidRPr="00BC3ABE">
        <w:rPr>
          <w:lang w:eastAsia="fr-FR"/>
        </w:rPr>
        <w:t>fulgurant</w:t>
      </w:r>
      <w:r w:rsidRPr="00BC3ABE">
        <w:t xml:space="preserve"> des intelligences artificielles </w:t>
      </w:r>
      <w:r w:rsidRPr="00BC3ABE">
        <w:rPr>
          <w:lang w:eastAsia="fr-FR"/>
        </w:rPr>
        <w:t xml:space="preserve">en quelques années. </w:t>
      </w:r>
      <w:r w:rsidR="00B20AD5">
        <w:rPr>
          <w:lang w:eastAsia="fr-FR"/>
        </w:rPr>
        <w:t>Est-ce que cette progression continuera</w:t>
      </w:r>
      <w:r w:rsidR="00B20AD5" w:rsidRPr="00BC3ABE">
        <w:rPr>
          <w:lang w:eastAsia="fr-FR"/>
        </w:rPr>
        <w:t>,</w:t>
      </w:r>
      <w:r w:rsidR="00B20AD5">
        <w:rPr>
          <w:lang w:eastAsia="fr-FR"/>
        </w:rPr>
        <w:t xml:space="preserve"> jusqu’à</w:t>
      </w:r>
      <w:r w:rsidR="00B20AD5" w:rsidRPr="00BC3ABE">
        <w:rPr>
          <w:lang w:eastAsia="fr-FR"/>
        </w:rPr>
        <w:t xml:space="preserve"> dépass</w:t>
      </w:r>
      <w:r w:rsidR="00B20AD5">
        <w:rPr>
          <w:lang w:eastAsia="fr-FR"/>
        </w:rPr>
        <w:t>er</w:t>
      </w:r>
      <w:r w:rsidR="00B20AD5" w:rsidRPr="00BC3ABE">
        <w:rPr>
          <w:lang w:eastAsia="fr-FR"/>
        </w:rPr>
        <w:t xml:space="preserve"> l’intelligence humaine dans </w:t>
      </w:r>
      <w:r w:rsidR="00B20AD5" w:rsidRPr="00BC3ABE">
        <w:t xml:space="preserve">certains </w:t>
      </w:r>
      <w:r w:rsidR="00B20AD5" w:rsidRPr="00BC3ABE">
        <w:rPr>
          <w:lang w:eastAsia="fr-FR"/>
        </w:rPr>
        <w:t>domaine</w:t>
      </w:r>
      <w:r w:rsidR="00B20AD5">
        <w:rPr>
          <w:lang w:eastAsia="fr-FR"/>
        </w:rPr>
        <w:t xml:space="preserve">s </w:t>
      </w:r>
      <w:r w:rsidR="00B20AD5" w:rsidRPr="00BC3ABE">
        <w:rPr>
          <w:lang w:eastAsia="fr-FR"/>
        </w:rPr>
        <w:t xml:space="preserve">? </w:t>
      </w:r>
      <w:r w:rsidRPr="00BC3ABE">
        <w:rPr>
          <w:lang w:eastAsia="fr-FR"/>
        </w:rPr>
        <w:t>Pourtant, en l’état actuel, ces intelligences montrent des limites,</w:t>
      </w:r>
      <w:r w:rsidRPr="00BC3ABE">
        <w:t xml:space="preserve"> par </w:t>
      </w:r>
      <w:r w:rsidRPr="00BC3ABE">
        <w:rPr>
          <w:lang w:eastAsia="fr-FR"/>
        </w:rPr>
        <w:t xml:space="preserve">exemple les hallucinations. </w:t>
      </w:r>
      <w:r w:rsidR="00B20AD5">
        <w:rPr>
          <w:lang w:eastAsia="fr-FR"/>
        </w:rPr>
        <w:t>Ainsi, n</w:t>
      </w:r>
      <w:r w:rsidRPr="00BC3ABE">
        <w:rPr>
          <w:lang w:eastAsia="fr-FR"/>
        </w:rPr>
        <w:t xml:space="preserve">ombre </w:t>
      </w:r>
      <w:r w:rsidRPr="00BC3ABE">
        <w:t>d’arguments</w:t>
      </w:r>
      <w:r w:rsidRPr="00BC3ABE">
        <w:rPr>
          <w:spacing w:val="-3"/>
        </w:rPr>
        <w:t xml:space="preserve"> </w:t>
      </w:r>
      <w:r w:rsidRPr="00BC3ABE">
        <w:rPr>
          <w:lang w:eastAsia="fr-FR"/>
        </w:rPr>
        <w:t xml:space="preserve">s’élèvent pour </w:t>
      </w:r>
      <w:r w:rsidR="00B20AD5">
        <w:rPr>
          <w:lang w:eastAsia="fr-FR"/>
        </w:rPr>
        <w:t>rassurer</w:t>
      </w:r>
      <w:r w:rsidR="00B20AD5" w:rsidRPr="00BC3ABE">
        <w:rPr>
          <w:lang w:eastAsia="fr-FR"/>
        </w:rPr>
        <w:t xml:space="preserve"> </w:t>
      </w:r>
      <w:r w:rsidRPr="00BC3ABE">
        <w:rPr>
          <w:lang w:eastAsia="fr-FR"/>
        </w:rPr>
        <w:t>le public</w:t>
      </w:r>
      <w:r w:rsidR="00B20AD5">
        <w:rPr>
          <w:lang w:eastAsia="fr-FR"/>
        </w:rPr>
        <w:t xml:space="preserve"> : </w:t>
      </w:r>
      <w:r w:rsidRPr="00BC3ABE">
        <w:rPr>
          <w:lang w:eastAsia="fr-FR"/>
        </w:rPr>
        <w:t>l’intelligence artificielle ne sera jamais capable de X, ou ne remplacera jamais</w:t>
      </w:r>
      <w:r w:rsidR="00B20AD5">
        <w:rPr>
          <w:lang w:eastAsia="fr-FR"/>
        </w:rPr>
        <w:t xml:space="preserve"> Y</w:t>
      </w:r>
      <w:r w:rsidRPr="00BC3ABE">
        <w:rPr>
          <w:lang w:eastAsia="fr-FR"/>
        </w:rPr>
        <w:t>.</w:t>
      </w:r>
    </w:p>
    <w:p w14:paraId="400B0926" w14:textId="52B95CC8" w:rsidR="00B13F78" w:rsidRDefault="00E561EB" w:rsidP="00650F7C">
      <w:r w:rsidRPr="00BC3ABE">
        <w:t xml:space="preserve">Pour mieux incarner ces arguments, souvent très rationnels, contre la possibilité </w:t>
      </w:r>
      <w:r w:rsidR="00B20AD5">
        <w:t>d’une intelligence des machines qui dépasse la nôtre</w:t>
      </w:r>
      <w:r w:rsidRPr="00BC3ABE">
        <w:t xml:space="preserve">, mettons-les dans la bouche d’un personnage que nous nommerons Benoit. Benoit entend parler d’intelligence artificielle presque chaque jour, mais ayant </w:t>
      </w:r>
      <w:r w:rsidR="00B20AD5">
        <w:t>essayé certains</w:t>
      </w:r>
      <w:r w:rsidRPr="00BC3ABE">
        <w:t xml:space="preserve"> modèles avancés, il </w:t>
      </w:r>
      <w:r w:rsidR="00B20AD5">
        <w:t>leur a trouvé des</w:t>
      </w:r>
      <w:r w:rsidRPr="00BC3ABE">
        <w:t xml:space="preserve"> erreurs</w:t>
      </w:r>
      <w:r w:rsidR="00B20AD5">
        <w:t xml:space="preserve">. Ainsi, malgré ce simulacre d’intelligence, </w:t>
      </w:r>
      <w:r w:rsidRPr="00BC3ABE">
        <w:t xml:space="preserve">il en a tiré l’impression que l’intelligence humaine </w:t>
      </w:r>
      <w:r w:rsidR="00B20AD5">
        <w:t>resterait toujours</w:t>
      </w:r>
      <w:r w:rsidRPr="00BC3ABE">
        <w:t xml:space="preserve"> supérieure.</w:t>
      </w:r>
      <w:bookmarkStart w:id="1074" w:name="_bookmark68"/>
      <w:bookmarkEnd w:id="1074"/>
    </w:p>
    <w:p w14:paraId="26A69840" w14:textId="4820DF59" w:rsidR="00E561EB" w:rsidRPr="00AD6520" w:rsidRDefault="00E561EB" w:rsidP="00650F7C">
      <w:pPr>
        <w:pStyle w:val="Heading3"/>
        <w:rPr>
          <w:b/>
        </w:rPr>
      </w:pPr>
      <w:bookmarkStart w:id="1075" w:name="_Toc201332071"/>
      <w:r w:rsidRPr="00AD6520">
        <w:t xml:space="preserve">« Si une machine </w:t>
      </w:r>
      <w:r w:rsidR="00DA2949">
        <w:t>ne parvient</w:t>
      </w:r>
      <w:r w:rsidR="00DA2949" w:rsidRPr="00AD6520">
        <w:t xml:space="preserve"> </w:t>
      </w:r>
      <w:r w:rsidRPr="00AD6520">
        <w:t>pas à X, elle ne sera jamais intelligente »</w:t>
      </w:r>
      <w:bookmarkEnd w:id="1075"/>
    </w:p>
    <w:p w14:paraId="602B9D53" w14:textId="7E585550" w:rsidR="00E561EB" w:rsidRPr="00BC3ABE" w:rsidRDefault="00E561EB" w:rsidP="00650F7C">
      <w:r w:rsidRPr="00650F7C">
        <w:rPr>
          <w:b/>
        </w:rPr>
        <w:t>B</w:t>
      </w:r>
      <w:r w:rsidR="0005209A" w:rsidRPr="00650F7C">
        <w:rPr>
          <w:b/>
        </w:rPr>
        <w:t>enoit</w:t>
      </w:r>
      <w:r w:rsidRPr="00BC3ABE">
        <w:t xml:space="preserve"> : Je </w:t>
      </w:r>
      <w:r w:rsidRPr="0058116C">
        <w:t>comprends bien que</w:t>
      </w:r>
      <w:r w:rsidRPr="00BC3ABE">
        <w:t xml:space="preserve"> les modèles d’IA soient capables de réussites surprenantes sur certaines tâches, mais ils restent complètement bloqués sur d’autres</w:t>
      </w:r>
      <w:r w:rsidRPr="00BC3ABE">
        <w:rPr>
          <w:color w:val="000000" w:themeColor="text1"/>
        </w:rPr>
        <w:t xml:space="preserve"> tâches</w:t>
      </w:r>
      <w:r w:rsidRPr="00BC3ABE">
        <w:t>. Par exemple, ils n’ont pas de notion du bien ou</w:t>
      </w:r>
      <w:r w:rsidRPr="00BC3ABE">
        <w:rPr>
          <w:spacing w:val="40"/>
        </w:rPr>
        <w:t xml:space="preserve"> </w:t>
      </w:r>
      <w:r w:rsidRPr="00BC3ABE">
        <w:t>du mal, ils ne peuvent pas avoir de relations amicales comme nous, et ils ont toujours un risque d’halluciner complètement leurs réponses. C’est pour cette raison qu’à mon avis, ils ne remplaceront jamais l’intelligence humaine.</w:t>
      </w:r>
    </w:p>
    <w:p w14:paraId="0DEC5A1A" w14:textId="11D20725" w:rsidR="00E561EB" w:rsidRPr="00BC3ABE" w:rsidRDefault="0005209A" w:rsidP="00650F7C">
      <w:r w:rsidRPr="00650F7C">
        <w:rPr>
          <w:b/>
        </w:rPr>
        <w:t>Aymeric</w:t>
      </w:r>
      <w:r w:rsidRPr="00650F7C">
        <w:rPr>
          <w:b/>
          <w:spacing w:val="-2"/>
        </w:rPr>
        <w:t> </w:t>
      </w:r>
      <w:r w:rsidR="00E561EB" w:rsidRPr="00650F7C">
        <w:rPr>
          <w:b/>
        </w:rPr>
        <w:t>:</w:t>
      </w:r>
      <w:r w:rsidR="00E561EB" w:rsidRPr="00BC3ABE">
        <w:rPr>
          <w:spacing w:val="-2"/>
        </w:rPr>
        <w:t xml:space="preserve"> </w:t>
      </w:r>
      <w:r w:rsidR="00E561EB" w:rsidRPr="00BC3ABE">
        <w:t>Tu</w:t>
      </w:r>
      <w:r w:rsidR="00E561EB" w:rsidRPr="00BC3ABE">
        <w:rPr>
          <w:spacing w:val="-2"/>
        </w:rPr>
        <w:t xml:space="preserve"> </w:t>
      </w:r>
      <w:r w:rsidR="00E561EB" w:rsidRPr="00BC3ABE">
        <w:t>sais,</w:t>
      </w:r>
      <w:r w:rsidR="00E561EB" w:rsidRPr="00BC3ABE">
        <w:rPr>
          <w:spacing w:val="-2"/>
        </w:rPr>
        <w:t xml:space="preserve"> </w:t>
      </w:r>
      <w:r w:rsidR="00E561EB" w:rsidRPr="00BC3ABE">
        <w:t>historiquement,</w:t>
      </w:r>
      <w:r w:rsidR="00E561EB" w:rsidRPr="00BC3ABE">
        <w:rPr>
          <w:spacing w:val="-2"/>
        </w:rPr>
        <w:t xml:space="preserve"> </w:t>
      </w:r>
      <w:r w:rsidR="00E561EB" w:rsidRPr="00BC3ABE">
        <w:t>bien</w:t>
      </w:r>
      <w:r w:rsidR="00E561EB" w:rsidRPr="00BC3ABE">
        <w:rPr>
          <w:spacing w:val="-2"/>
        </w:rPr>
        <w:t xml:space="preserve"> </w:t>
      </w:r>
      <w:r w:rsidR="00E561EB" w:rsidRPr="00BC3ABE">
        <w:t>d’autres</w:t>
      </w:r>
      <w:r w:rsidR="00E561EB" w:rsidRPr="00BC3ABE">
        <w:rPr>
          <w:spacing w:val="-2"/>
        </w:rPr>
        <w:t xml:space="preserve"> </w:t>
      </w:r>
      <w:r w:rsidR="00E561EB" w:rsidRPr="00BC3ABE">
        <w:t>limitations</w:t>
      </w:r>
      <w:r w:rsidR="00E561EB" w:rsidRPr="00BC3ABE">
        <w:rPr>
          <w:spacing w:val="-2"/>
        </w:rPr>
        <w:t xml:space="preserve"> </w:t>
      </w:r>
      <w:r w:rsidR="00E561EB" w:rsidRPr="00BC3ABE">
        <w:t>auraient</w:t>
      </w:r>
      <w:r w:rsidR="00E561EB" w:rsidRPr="00BC3ABE">
        <w:rPr>
          <w:spacing w:val="-2"/>
        </w:rPr>
        <w:t xml:space="preserve"> </w:t>
      </w:r>
      <w:r w:rsidR="00E561EB" w:rsidRPr="00BC3ABE">
        <w:t xml:space="preserve">dû empêcher de jamais </w:t>
      </w:r>
      <w:r w:rsidR="00E561EB" w:rsidRPr="00BC3ABE">
        <w:rPr>
          <w:color w:val="000000" w:themeColor="text1"/>
        </w:rPr>
        <w:t>considérer une</w:t>
      </w:r>
      <w:r w:rsidR="00E561EB" w:rsidRPr="00BC3ABE">
        <w:t xml:space="preserve"> IA </w:t>
      </w:r>
      <w:r w:rsidR="00E561EB" w:rsidRPr="00BC3ABE">
        <w:rPr>
          <w:color w:val="000000" w:themeColor="text1"/>
        </w:rPr>
        <w:t>comme intelligente.</w:t>
      </w:r>
      <w:r w:rsidR="00E561EB" w:rsidRPr="00BC3ABE">
        <w:t xml:space="preserve"> Mais </w:t>
      </w:r>
      <w:r w:rsidR="00093AFA">
        <w:t>aucune</w:t>
      </w:r>
      <w:r w:rsidR="00E561EB" w:rsidRPr="00BC3ABE">
        <w:t xml:space="preserve"> de ces limitations </w:t>
      </w:r>
      <w:r w:rsidR="00E561EB" w:rsidRPr="00BC3ABE">
        <w:rPr>
          <w:color w:val="000000" w:themeColor="text1"/>
        </w:rPr>
        <w:t>n’a été une réelle barrière</w:t>
      </w:r>
      <w:r w:rsidR="00E561EB" w:rsidRPr="00BC3ABE">
        <w:t>. Sur la notion du bien ou du mal : les modèles n’ont pas de vraie conscience, mais ils ont les compétences nécessaires pour imiter utilement cette conscience. Par exemple, ils peuvent classifier correctement des scènes comme étant morales ou non, avec autant de précision qu’un humain ; et ce qui concerne les relations amicales, il y</w:t>
      </w:r>
      <w:r w:rsidR="00E561EB" w:rsidRPr="00BC3ABE">
        <w:rPr>
          <w:spacing w:val="77"/>
        </w:rPr>
        <w:t xml:space="preserve"> </w:t>
      </w:r>
      <w:r w:rsidR="00E561EB" w:rsidRPr="00BC3ABE">
        <w:t>a</w:t>
      </w:r>
      <w:r w:rsidR="00E561EB" w:rsidRPr="00BC3ABE">
        <w:rPr>
          <w:spacing w:val="79"/>
        </w:rPr>
        <w:t xml:space="preserve"> </w:t>
      </w:r>
      <w:r w:rsidR="00E561EB" w:rsidRPr="00BC3ABE">
        <w:t>déjà</w:t>
      </w:r>
      <w:r w:rsidR="00E561EB" w:rsidRPr="00BC3ABE">
        <w:rPr>
          <w:spacing w:val="47"/>
          <w:w w:val="150"/>
        </w:rPr>
        <w:t xml:space="preserve"> </w:t>
      </w:r>
      <w:r w:rsidR="00E561EB" w:rsidRPr="00BC3ABE">
        <w:t>une</w:t>
      </w:r>
      <w:r w:rsidR="00E561EB" w:rsidRPr="00BC3ABE">
        <w:rPr>
          <w:spacing w:val="47"/>
          <w:w w:val="150"/>
        </w:rPr>
        <w:t xml:space="preserve"> </w:t>
      </w:r>
      <w:r w:rsidR="00E561EB" w:rsidRPr="00BC3ABE">
        <w:t>entreprise</w:t>
      </w:r>
      <w:r w:rsidR="00E561EB" w:rsidRPr="00BC3ABE">
        <w:rPr>
          <w:spacing w:val="47"/>
          <w:w w:val="150"/>
        </w:rPr>
        <w:t xml:space="preserve"> </w:t>
      </w:r>
      <w:r w:rsidR="00E561EB" w:rsidRPr="00BC3ABE">
        <w:t>dont</w:t>
      </w:r>
      <w:r w:rsidR="00E561EB" w:rsidRPr="00BC3ABE">
        <w:rPr>
          <w:spacing w:val="80"/>
        </w:rPr>
        <w:t xml:space="preserve"> </w:t>
      </w:r>
      <w:r w:rsidR="00E561EB" w:rsidRPr="00BC3ABE">
        <w:t>le</w:t>
      </w:r>
      <w:r w:rsidR="00E561EB" w:rsidRPr="00BC3ABE">
        <w:rPr>
          <w:spacing w:val="79"/>
        </w:rPr>
        <w:t xml:space="preserve"> </w:t>
      </w:r>
      <w:r w:rsidR="00E561EB" w:rsidRPr="00BC3ABE">
        <w:t>succès</w:t>
      </w:r>
      <w:r w:rsidR="00E561EB" w:rsidRPr="00BC3ABE">
        <w:rPr>
          <w:spacing w:val="79"/>
        </w:rPr>
        <w:t xml:space="preserve"> </w:t>
      </w:r>
      <w:r w:rsidR="00E561EB" w:rsidRPr="00BC3ABE">
        <w:t>te</w:t>
      </w:r>
      <w:r w:rsidR="00E561EB" w:rsidRPr="00BC3ABE">
        <w:rPr>
          <w:spacing w:val="47"/>
          <w:w w:val="150"/>
        </w:rPr>
        <w:t xml:space="preserve"> </w:t>
      </w:r>
      <w:r w:rsidR="00E561EB" w:rsidRPr="00BC3ABE">
        <w:t>contredit </w:t>
      </w:r>
      <w:r w:rsidR="00E561EB" w:rsidRPr="00BC3ABE">
        <w:rPr>
          <w:color w:val="000000" w:themeColor="text1"/>
        </w:rPr>
        <w:t>:</w:t>
      </w:r>
      <w:r w:rsidR="00E561EB" w:rsidRPr="00BC3ABE">
        <w:rPr>
          <w:spacing w:val="47"/>
          <w:w w:val="150"/>
        </w:rPr>
        <w:t xml:space="preserve"> </w:t>
      </w:r>
      <w:r w:rsidR="00E561EB" w:rsidRPr="00BC3ABE">
        <w:t>Character.ai</w:t>
      </w:r>
      <w:r w:rsidR="00E561EB" w:rsidRPr="00BC3ABE">
        <w:rPr>
          <w:color w:val="000000" w:themeColor="text1"/>
        </w:rPr>
        <w:t xml:space="preserve">, </w:t>
      </w:r>
      <w:r w:rsidR="00E561EB" w:rsidRPr="00BC3ABE">
        <w:rPr>
          <w:spacing w:val="-5"/>
        </w:rPr>
        <w:t xml:space="preserve">une </w:t>
      </w:r>
      <w:r w:rsidR="00E561EB" w:rsidRPr="00BC3ABE">
        <w:t xml:space="preserve">plateforme qui propose à ses utilisateurs de discuter avec des </w:t>
      </w:r>
      <w:r w:rsidR="00E561EB" w:rsidRPr="00BC3ABE">
        <w:rPr>
          <w:i/>
          <w:iCs/>
        </w:rPr>
        <w:t>chatbots</w:t>
      </w:r>
      <w:r w:rsidR="00E561EB" w:rsidRPr="00BC3ABE">
        <w:t xml:space="preserve"> construits sur des LLM, qui ont chacun une personnalité déterminée par son </w:t>
      </w:r>
      <w:r w:rsidR="00E561EB" w:rsidRPr="00650F7C">
        <w:rPr>
          <w:i/>
        </w:rPr>
        <w:t>prompt</w:t>
      </w:r>
      <w:r w:rsidR="00E561EB" w:rsidRPr="00BC3ABE">
        <w:t xml:space="preserve"> initial (cette phrase initiale qui détermine le début de la génération dans les LLM). La plupart représentent des personnages de manga, des amis d’école, voire des « copains/copines virtuelles ».</w:t>
      </w:r>
    </w:p>
    <w:p w14:paraId="3F495137" w14:textId="306E2624" w:rsidR="00E561EB" w:rsidRPr="00BC3ABE" w:rsidRDefault="0005209A" w:rsidP="00650F7C">
      <w:del w:id="1076" w:author="Microsoft Office User" w:date="2025-07-27T14:50:00Z">
        <w:r w:rsidRPr="0064163C" w:rsidDel="00A55CBC">
          <w:rPr>
            <w:b/>
          </w:rPr>
          <w:delText>Benoit</w:delText>
        </w:r>
        <w:r w:rsidR="00E561EB" w:rsidRPr="00BC3ABE" w:rsidDel="00A55CBC">
          <w:delText>:</w:delText>
        </w:r>
      </w:del>
      <w:ins w:id="1077" w:author="Microsoft Office User" w:date="2025-07-27T14:50:00Z">
        <w:r w:rsidR="00A55CBC" w:rsidRPr="0064163C">
          <w:rPr>
            <w:b/>
          </w:rPr>
          <w:t>Benoit</w:t>
        </w:r>
        <w:r w:rsidR="00A55CBC" w:rsidRPr="00BC3ABE">
          <w:t xml:space="preserve"> :</w:t>
        </w:r>
      </w:ins>
      <w:r w:rsidR="00E561EB" w:rsidRPr="00BC3ABE">
        <w:t xml:space="preserve"> Mais ça ne fonctionnera jamais ! Personne ne va perdre son temps à </w:t>
      </w:r>
      <w:r w:rsidR="007F6812">
        <w:t>se lier</w:t>
      </w:r>
      <w:r w:rsidR="00E561EB" w:rsidRPr="00BC3ABE">
        <w:t xml:space="preserve"> </w:t>
      </w:r>
      <w:r w:rsidR="007F6812">
        <w:t>d’</w:t>
      </w:r>
      <w:r w:rsidR="00E561EB" w:rsidRPr="00BC3ABE">
        <w:t>amitié avec un chatbot.</w:t>
      </w:r>
    </w:p>
    <w:p w14:paraId="7ABD868A" w14:textId="6A607FFC" w:rsidR="00E561EB" w:rsidRPr="00BC3ABE" w:rsidRDefault="0005209A" w:rsidP="00650F7C">
      <w:r w:rsidRPr="0064163C">
        <w:rPr>
          <w:b/>
        </w:rPr>
        <w:t>Aymeric</w:t>
      </w:r>
      <w:r w:rsidRPr="0064163C">
        <w:rPr>
          <w:b/>
          <w:spacing w:val="-2"/>
        </w:rPr>
        <w:t> </w:t>
      </w:r>
      <w:r w:rsidRPr="0064163C">
        <w:rPr>
          <w:b/>
        </w:rPr>
        <w:t>:</w:t>
      </w:r>
      <w:r>
        <w:rPr>
          <w:b/>
        </w:rPr>
        <w:t xml:space="preserve"> </w:t>
      </w:r>
      <w:r w:rsidR="00E561EB" w:rsidRPr="00BC3ABE">
        <w:t xml:space="preserve">Ça marche si bien que le site a </w:t>
      </w:r>
      <w:ins w:id="1078" w:author="Microsoft Office User" w:date="2025-07-27T14:52:00Z">
        <w:r w:rsidR="00A55CBC">
          <w:t>annoncé servir</w:t>
        </w:r>
      </w:ins>
      <w:del w:id="1079" w:author="Microsoft Office User" w:date="2025-07-27T14:52:00Z">
        <w:r w:rsidR="00093AFA" w:rsidDel="00A55CBC">
          <w:delText>atteint</w:delText>
        </w:r>
      </w:del>
      <w:r w:rsidR="00E561EB" w:rsidRPr="00BC3ABE">
        <w:t xml:space="preserve"> </w:t>
      </w:r>
      <w:del w:id="1080" w:author="Microsoft Office User" w:date="2025-07-27T14:55:00Z">
        <w:r w:rsidR="00E561EB" w:rsidRPr="00BC3ABE" w:rsidDel="0097674B">
          <w:delText>20</w:delText>
        </w:r>
        <w:r w:rsidR="007F6812" w:rsidDel="0097674B">
          <w:delText> </w:delText>
        </w:r>
        <w:r w:rsidR="00E561EB" w:rsidRPr="00BC3ABE" w:rsidDel="0097674B">
          <w:delText>000</w:delText>
        </w:r>
      </w:del>
      <w:ins w:id="1081" w:author="Microsoft Office User" w:date="2025-07-27T14:55:00Z">
        <w:r w:rsidR="0097674B">
          <w:t>vingt mille</w:t>
        </w:r>
      </w:ins>
      <w:r w:rsidR="00E561EB" w:rsidRPr="00BC3ABE">
        <w:t xml:space="preserve"> requêtes par seconde, </w:t>
      </w:r>
      <w:del w:id="1082" w:author="Microsoft Office User" w:date="2025-07-27T14:55:00Z">
        <w:r w:rsidR="00E561EB" w:rsidRPr="00BC3ABE" w:rsidDel="0097674B">
          <w:lastRenderedPageBreak/>
          <w:delText>un nombre proche du</w:delText>
        </w:r>
      </w:del>
      <w:ins w:id="1083" w:author="Microsoft Office User" w:date="2025-07-27T14:55:00Z">
        <w:r w:rsidR="0097674B">
          <w:t>pas si loin des cent mille requêtes par seconde sur</w:t>
        </w:r>
      </w:ins>
      <w:del w:id="1084" w:author="Microsoft Office User" w:date="2025-07-27T14:55:00Z">
        <w:r w:rsidR="00E561EB" w:rsidRPr="00BC3ABE" w:rsidDel="0097674B">
          <w:delText xml:space="preserve"> trafic</w:delText>
        </w:r>
      </w:del>
      <w:r w:rsidR="00E561EB" w:rsidRPr="00BC3ABE">
        <w:t xml:space="preserve"> </w:t>
      </w:r>
      <w:del w:id="1085" w:author="Microsoft Office User" w:date="2025-07-27T14:55:00Z">
        <w:r w:rsidR="00E561EB" w:rsidRPr="00BC3ABE" w:rsidDel="0097674B">
          <w:delText xml:space="preserve">de </w:delText>
        </w:r>
      </w:del>
      <w:r w:rsidR="00E561EB" w:rsidRPr="00BC3ABE">
        <w:t>Goog</w:t>
      </w:r>
      <w:bookmarkStart w:id="1086" w:name="_bookmark69"/>
      <w:bookmarkEnd w:id="1086"/>
      <w:r w:rsidR="00E561EB" w:rsidRPr="00BC3ABE">
        <w:t>le</w:t>
      </w:r>
      <w:r w:rsidR="00E561EB" w:rsidRPr="00BC3ABE">
        <w:rPr>
          <w:rStyle w:val="FootnoteReference"/>
          <w:rFonts w:ascii="Times New Roman" w:hAnsi="Times New Roman" w:cs="Times New Roman"/>
        </w:rPr>
        <w:footnoteReference w:id="50"/>
      </w:r>
      <w:r w:rsidR="00E561EB" w:rsidRPr="00BC3ABE">
        <w:t>.</w:t>
      </w:r>
    </w:p>
    <w:p w14:paraId="53DF5AFC" w14:textId="6D0BD224" w:rsidR="00E561EB" w:rsidRPr="00BC3ABE" w:rsidRDefault="0005209A" w:rsidP="00650F7C">
      <w:r w:rsidRPr="0064163C">
        <w:rPr>
          <w:b/>
        </w:rPr>
        <w:t>Benoit</w:t>
      </w:r>
      <w:r>
        <w:rPr>
          <w:b/>
        </w:rPr>
        <w:t> </w:t>
      </w:r>
      <w:r w:rsidR="00E561EB" w:rsidRPr="00BC3ABE">
        <w:t>:</w:t>
      </w:r>
      <w:r w:rsidR="00E561EB" w:rsidRPr="00BC3ABE">
        <w:rPr>
          <w:spacing w:val="-1"/>
        </w:rPr>
        <w:t xml:space="preserve"> </w:t>
      </w:r>
      <w:r w:rsidR="00E561EB" w:rsidRPr="00BC3ABE">
        <w:t>C’est</w:t>
      </w:r>
      <w:r w:rsidR="00E561EB" w:rsidRPr="00BC3ABE">
        <w:rPr>
          <w:spacing w:val="-2"/>
        </w:rPr>
        <w:t xml:space="preserve"> </w:t>
      </w:r>
      <w:r w:rsidR="00E561EB" w:rsidRPr="00BC3ABE">
        <w:t>déprimant</w:t>
      </w:r>
      <w:r w:rsidR="00E561EB" w:rsidRPr="00BC3ABE">
        <w:rPr>
          <w:spacing w:val="-1"/>
        </w:rPr>
        <w:t> </w:t>
      </w:r>
      <w:r w:rsidR="00E561EB" w:rsidRPr="00BC3ABE">
        <w:rPr>
          <w:spacing w:val="-10"/>
        </w:rPr>
        <w:t>!</w:t>
      </w:r>
    </w:p>
    <w:p w14:paraId="3AB26351" w14:textId="300266C1" w:rsidR="00E561EB" w:rsidRPr="00BC3ABE" w:rsidRDefault="0005209A" w:rsidP="00650F7C">
      <w:r w:rsidRPr="0064163C">
        <w:rPr>
          <w:b/>
        </w:rPr>
        <w:t>Aymeric</w:t>
      </w:r>
      <w:r w:rsidRPr="0064163C">
        <w:rPr>
          <w:b/>
          <w:spacing w:val="-2"/>
        </w:rPr>
        <w:t> </w:t>
      </w:r>
      <w:r w:rsidRPr="0064163C">
        <w:rPr>
          <w:b/>
        </w:rPr>
        <w:t>:</w:t>
      </w:r>
      <w:r>
        <w:rPr>
          <w:b/>
        </w:rPr>
        <w:t xml:space="preserve"> </w:t>
      </w:r>
      <w:r w:rsidR="00E561EB" w:rsidRPr="00BC3ABE">
        <w:t>Ce n’est pas un futur qui me plaît, mais ça prouve que les gens peuvent aimer passer du temps avec les IA.</w:t>
      </w:r>
    </w:p>
    <w:p w14:paraId="6898F83C" w14:textId="7F5AA7D7" w:rsidR="00E561EB" w:rsidRPr="00BC3ABE" w:rsidRDefault="00E561EB" w:rsidP="00650F7C">
      <w:r w:rsidRPr="00BC3ABE">
        <w:t>Pour ce qui est des hallucinations, le problème persiste, mais il finira probablement par être réduit à un risque inférieur au risque d’erreur humaine. En tout cas, la plupart de ces affirmations du type «</w:t>
      </w:r>
      <w:r w:rsidRPr="00BC3ABE">
        <w:rPr>
          <w:spacing w:val="-3"/>
        </w:rPr>
        <w:t> </w:t>
      </w:r>
      <w:r w:rsidRPr="00BC3ABE">
        <w:t>L’IA ne peut pas faire X</w:t>
      </w:r>
      <w:r w:rsidRPr="00BC3ABE">
        <w:rPr>
          <w:spacing w:val="40"/>
        </w:rPr>
        <w:t xml:space="preserve"> </w:t>
      </w:r>
      <w:r w:rsidRPr="00BC3ABE">
        <w:t>ou Y</w:t>
      </w:r>
      <w:r w:rsidRPr="00BC3ABE">
        <w:rPr>
          <w:spacing w:val="-2"/>
        </w:rPr>
        <w:t> </w:t>
      </w:r>
      <w:r w:rsidRPr="00BC3ABE">
        <w:t>» ne résistent pas longtemps. Beaucoup ont dit que les LLM étaient structurellement incapables de</w:t>
      </w:r>
      <w:r w:rsidRPr="00BC3ABE">
        <w:rPr>
          <w:spacing w:val="-4"/>
        </w:rPr>
        <w:t xml:space="preserve"> </w:t>
      </w:r>
      <w:r w:rsidRPr="00BC3ABE">
        <w:t>bon</w:t>
      </w:r>
      <w:r w:rsidRPr="00BC3ABE">
        <w:rPr>
          <w:spacing w:val="-4"/>
        </w:rPr>
        <w:t xml:space="preserve"> </w:t>
      </w:r>
      <w:r w:rsidRPr="00BC3ABE">
        <w:t>sens.</w:t>
      </w:r>
      <w:r w:rsidRPr="00BC3ABE">
        <w:rPr>
          <w:spacing w:val="-9"/>
        </w:rPr>
        <w:t xml:space="preserve"> </w:t>
      </w:r>
      <w:r w:rsidRPr="00BC3ABE">
        <w:t>Yann</w:t>
      </w:r>
      <w:r w:rsidRPr="00BC3ABE">
        <w:rPr>
          <w:spacing w:val="-4"/>
        </w:rPr>
        <w:t xml:space="preserve"> </w:t>
      </w:r>
      <w:r w:rsidRPr="00BC3ABE">
        <w:t>Le</w:t>
      </w:r>
      <w:r w:rsidRPr="00BC3ABE">
        <w:rPr>
          <w:spacing w:val="-4"/>
        </w:rPr>
        <w:t xml:space="preserve"> </w:t>
      </w:r>
      <w:r w:rsidRPr="00BC3ABE">
        <w:t>Cun</w:t>
      </w:r>
      <w:r w:rsidRPr="00BC3ABE">
        <w:rPr>
          <w:spacing w:val="-4"/>
        </w:rPr>
        <w:t xml:space="preserve"> </w:t>
      </w:r>
      <w:r w:rsidRPr="00BC3ABE">
        <w:t>lui-même</w:t>
      </w:r>
      <w:r w:rsidRPr="00BC3ABE">
        <w:rPr>
          <w:spacing w:val="-4"/>
        </w:rPr>
        <w:t xml:space="preserve"> </w:t>
      </w:r>
      <w:r w:rsidRPr="00BC3ABE">
        <w:t>le</w:t>
      </w:r>
      <w:r w:rsidRPr="00BC3ABE">
        <w:rPr>
          <w:spacing w:val="-4"/>
        </w:rPr>
        <w:t xml:space="preserve"> </w:t>
      </w:r>
      <w:r w:rsidRPr="00BC3ABE">
        <w:t>disait</w:t>
      </w:r>
      <w:r w:rsidRPr="00BC3ABE">
        <w:rPr>
          <w:spacing w:val="-4"/>
        </w:rPr>
        <w:t xml:space="preserve"> </w:t>
      </w:r>
      <w:r w:rsidRPr="00BC3ABE">
        <w:t>en</w:t>
      </w:r>
      <w:r w:rsidRPr="00BC3ABE">
        <w:rPr>
          <w:spacing w:val="-4"/>
        </w:rPr>
        <w:t xml:space="preserve"> </w:t>
      </w:r>
      <w:r w:rsidRPr="00BC3ABE">
        <w:t>2023,</w:t>
      </w:r>
      <w:r w:rsidRPr="00BC3ABE">
        <w:rPr>
          <w:spacing w:val="-4"/>
        </w:rPr>
        <w:t xml:space="preserve"> </w:t>
      </w:r>
      <w:r w:rsidRPr="00BC3ABE">
        <w:t>en</w:t>
      </w:r>
      <w:r w:rsidRPr="00BC3ABE">
        <w:rPr>
          <w:spacing w:val="-4"/>
        </w:rPr>
        <w:t xml:space="preserve"> </w:t>
      </w:r>
      <w:r w:rsidRPr="00BC3ABE">
        <w:t>citant</w:t>
      </w:r>
      <w:r w:rsidRPr="00BC3ABE">
        <w:rPr>
          <w:spacing w:val="-4"/>
        </w:rPr>
        <w:t xml:space="preserve"> </w:t>
      </w:r>
      <w:r w:rsidRPr="00BC3ABE">
        <w:t>un</w:t>
      </w:r>
      <w:r w:rsidRPr="00BC3ABE">
        <w:rPr>
          <w:spacing w:val="-4"/>
        </w:rPr>
        <w:t xml:space="preserve"> </w:t>
      </w:r>
      <w:r w:rsidRPr="00BC3ABE">
        <w:t>problème</w:t>
      </w:r>
      <w:r w:rsidRPr="00BC3ABE">
        <w:rPr>
          <w:spacing w:val="-4"/>
        </w:rPr>
        <w:t xml:space="preserve"> </w:t>
      </w:r>
      <w:r w:rsidRPr="00BC3ABE">
        <w:t>de physique tout simple où les LLM échouaient</w:t>
      </w:r>
      <w:bookmarkStart w:id="1138" w:name="_bookmark70"/>
      <w:bookmarkEnd w:id="1138"/>
      <w:r w:rsidR="007F6812" w:rsidRPr="00BC3ABE">
        <w:rPr>
          <w:rStyle w:val="EndnoteReference"/>
          <w:rFonts w:ascii="Times New Roman" w:hAnsi="Times New Roman" w:cs="Times New Roman"/>
        </w:rPr>
        <w:endnoteReference w:id="25"/>
      </w:r>
      <w:r w:rsidR="007F6812" w:rsidRPr="00BC3ABE">
        <w:t> </w:t>
      </w:r>
      <w:r w:rsidRPr="00BC3ABE">
        <w:t>: «</w:t>
      </w:r>
      <w:r w:rsidRPr="00BC3ABE">
        <w:rPr>
          <w:spacing w:val="-1"/>
        </w:rPr>
        <w:t> </w:t>
      </w:r>
      <w:r w:rsidRPr="00BC3ABE">
        <w:t xml:space="preserve">Je pose mon téléphone sur la table à quelques centimètres du bord. Si je fais glisser tout doucement la table de vingt centimètres, </w:t>
      </w:r>
      <w:r w:rsidRPr="00BC3ABE">
        <w:rPr>
          <w:color w:val="000000" w:themeColor="text1"/>
        </w:rPr>
        <w:t>qu’arrive-t-il au</w:t>
      </w:r>
      <w:r w:rsidRPr="00BC3ABE">
        <w:t xml:space="preserve"> téléphone ?</w:t>
      </w:r>
      <w:r w:rsidRPr="00BC3ABE">
        <w:rPr>
          <w:spacing w:val="-2"/>
        </w:rPr>
        <w:t> </w:t>
      </w:r>
      <w:r w:rsidRPr="00BC3ABE">
        <w:t>» À l’époque, les modèles donnaient encore des réponses absurdes comme «</w:t>
      </w:r>
      <w:r w:rsidRPr="00BC3ABE">
        <w:rPr>
          <w:spacing w:val="-4"/>
        </w:rPr>
        <w:t> </w:t>
      </w:r>
      <w:r w:rsidRPr="00BC3ABE">
        <w:t xml:space="preserve">le téléphone se trouve au-dessus du vide, donc il tombe ». </w:t>
      </w:r>
      <w:r w:rsidRPr="00BC3ABE">
        <w:rPr>
          <w:color w:val="000000" w:themeColor="text1"/>
        </w:rPr>
        <w:t>Pourtant,</w:t>
      </w:r>
      <w:r w:rsidRPr="00BC3ABE">
        <w:t xml:space="preserve"> aujourd’hui tous les modèles avancés donnent une bonne réponse au problème «</w:t>
      </w:r>
      <w:r w:rsidRPr="00BC3ABE">
        <w:rPr>
          <w:spacing w:val="-4"/>
        </w:rPr>
        <w:t> </w:t>
      </w:r>
      <w:r w:rsidRPr="00BC3ABE">
        <w:t>insoluble</w:t>
      </w:r>
      <w:r w:rsidRPr="00BC3ABE">
        <w:rPr>
          <w:spacing w:val="-4"/>
        </w:rPr>
        <w:t> </w:t>
      </w:r>
      <w:r w:rsidRPr="00BC3ABE">
        <w:t>» qu’avait donné Yann</w:t>
      </w:r>
      <w:r w:rsidRPr="00BC3ABE">
        <w:rPr>
          <w:spacing w:val="40"/>
        </w:rPr>
        <w:t xml:space="preserve"> </w:t>
      </w:r>
      <w:r w:rsidRPr="00BC3ABE">
        <w:t xml:space="preserve">Le Cun. Et les meilleurs LLM semblent </w:t>
      </w:r>
      <w:r w:rsidR="0058116C">
        <w:t>faire preuve d’</w:t>
      </w:r>
      <w:r w:rsidRPr="00BC3ABE">
        <w:t>une dose correcte de bon sens.</w:t>
      </w:r>
    </w:p>
    <w:p w14:paraId="4F77FF85" w14:textId="77777777" w:rsidR="00E561EB" w:rsidRPr="00BC3ABE" w:rsidRDefault="00E561EB" w:rsidP="00650F7C">
      <w:r w:rsidRPr="00BC3ABE">
        <w:t>Les objections ont été nombreuses, mais le développement des LLM a déjà invalidé la plupart d’entre elles.</w:t>
      </w:r>
      <w:r w:rsidRPr="00BC3ABE">
        <w:rPr>
          <w:spacing w:val="-5"/>
        </w:rPr>
        <w:t xml:space="preserve"> </w:t>
      </w:r>
      <w:r w:rsidRPr="00BC3ABE">
        <w:t>À</w:t>
      </w:r>
      <w:r w:rsidRPr="00BC3ABE">
        <w:rPr>
          <w:spacing w:val="-10"/>
        </w:rPr>
        <w:t xml:space="preserve"> </w:t>
      </w:r>
      <w:r w:rsidRPr="00BC3ABE">
        <w:t>partir de là, sur la question «</w:t>
      </w:r>
      <w:r w:rsidRPr="00BC3ABE">
        <w:rPr>
          <w:spacing w:val="-3"/>
        </w:rPr>
        <w:t> </w:t>
      </w:r>
      <w:r w:rsidRPr="00BC3ABE">
        <w:t>Une IA</w:t>
      </w:r>
      <w:r w:rsidRPr="00BC3ABE">
        <w:rPr>
          <w:spacing w:val="-10"/>
        </w:rPr>
        <w:t xml:space="preserve"> </w:t>
      </w:r>
      <w:r w:rsidRPr="00BC3ABE">
        <w:t>saura-t-elle</w:t>
      </w:r>
      <w:r w:rsidRPr="00BC3ABE">
        <w:rPr>
          <w:spacing w:val="35"/>
        </w:rPr>
        <w:t xml:space="preserve"> </w:t>
      </w:r>
      <w:r w:rsidRPr="00BC3ABE">
        <w:t>un</w:t>
      </w:r>
      <w:r w:rsidRPr="00BC3ABE">
        <w:rPr>
          <w:spacing w:val="36"/>
        </w:rPr>
        <w:t xml:space="preserve"> </w:t>
      </w:r>
      <w:r w:rsidRPr="00BC3ABE">
        <w:t>jour</w:t>
      </w:r>
      <w:r w:rsidRPr="00BC3ABE">
        <w:rPr>
          <w:spacing w:val="35"/>
        </w:rPr>
        <w:t xml:space="preserve"> </w:t>
      </w:r>
      <w:r w:rsidRPr="00BC3ABE">
        <w:t>faire</w:t>
      </w:r>
      <w:r w:rsidRPr="00BC3ABE">
        <w:rPr>
          <w:spacing w:val="36"/>
        </w:rPr>
        <w:t xml:space="preserve"> </w:t>
      </w:r>
      <w:r w:rsidRPr="00BC3ABE">
        <w:t>X</w:t>
      </w:r>
      <w:r w:rsidRPr="00BC3ABE">
        <w:rPr>
          <w:spacing w:val="-1"/>
        </w:rPr>
        <w:t> </w:t>
      </w:r>
      <w:r w:rsidRPr="00BC3ABE">
        <w:t>?</w:t>
      </w:r>
      <w:r w:rsidRPr="00BC3ABE">
        <w:rPr>
          <w:spacing w:val="36"/>
        </w:rPr>
        <w:t> </w:t>
      </w:r>
      <w:r w:rsidRPr="00BC3ABE">
        <w:t>»,</w:t>
      </w:r>
      <w:r w:rsidRPr="00BC3ABE">
        <w:rPr>
          <w:spacing w:val="36"/>
        </w:rPr>
        <w:t xml:space="preserve"> </w:t>
      </w:r>
      <w:r w:rsidRPr="00BC3ABE">
        <w:t>je</w:t>
      </w:r>
      <w:r w:rsidRPr="00BC3ABE">
        <w:rPr>
          <w:spacing w:val="35"/>
        </w:rPr>
        <w:t xml:space="preserve"> </w:t>
      </w:r>
      <w:r w:rsidRPr="00BC3ABE">
        <w:t>parierais</w:t>
      </w:r>
      <w:r w:rsidRPr="00BC3ABE">
        <w:rPr>
          <w:spacing w:val="36"/>
        </w:rPr>
        <w:t xml:space="preserve"> </w:t>
      </w:r>
      <w:r w:rsidRPr="00BC3ABE">
        <w:t>plutôt</w:t>
      </w:r>
      <w:r w:rsidRPr="00BC3ABE">
        <w:rPr>
          <w:spacing w:val="35"/>
        </w:rPr>
        <w:t xml:space="preserve"> </w:t>
      </w:r>
      <w:r w:rsidRPr="00BC3ABE">
        <w:t>sur</w:t>
      </w:r>
      <w:r w:rsidRPr="00BC3ABE">
        <w:rPr>
          <w:spacing w:val="36"/>
        </w:rPr>
        <w:t xml:space="preserve"> </w:t>
      </w:r>
      <w:r w:rsidRPr="00BC3ABE">
        <w:t>l’option</w:t>
      </w:r>
      <w:r w:rsidRPr="00BC3ABE">
        <w:rPr>
          <w:spacing w:val="35"/>
        </w:rPr>
        <w:t xml:space="preserve"> </w:t>
      </w:r>
      <w:r w:rsidRPr="00BC3ABE">
        <w:t>«</w:t>
      </w:r>
      <w:r w:rsidRPr="00BC3ABE">
        <w:rPr>
          <w:spacing w:val="-1"/>
        </w:rPr>
        <w:t> </w:t>
      </w:r>
      <w:r w:rsidRPr="00BC3ABE">
        <w:t>oui,</w:t>
      </w:r>
      <w:r w:rsidRPr="00BC3ABE">
        <w:rPr>
          <w:spacing w:val="36"/>
        </w:rPr>
        <w:t xml:space="preserve"> </w:t>
      </w:r>
      <w:r w:rsidRPr="00BC3ABE">
        <w:t>un</w:t>
      </w:r>
      <w:r w:rsidRPr="00BC3ABE">
        <w:rPr>
          <w:spacing w:val="35"/>
        </w:rPr>
        <w:t xml:space="preserve"> </w:t>
      </w:r>
      <w:r w:rsidRPr="00BC3ABE">
        <w:t>jour</w:t>
      </w:r>
      <w:r w:rsidRPr="00BC3ABE">
        <w:rPr>
          <w:spacing w:val="-1"/>
        </w:rPr>
        <w:t> </w:t>
      </w:r>
      <w:r w:rsidRPr="00BC3ABE">
        <w:t>»</w:t>
      </w:r>
      <w:r w:rsidRPr="00BC3ABE">
        <w:rPr>
          <w:spacing w:val="36"/>
        </w:rPr>
        <w:t xml:space="preserve"> </w:t>
      </w:r>
      <w:r w:rsidRPr="00BC3ABE">
        <w:rPr>
          <w:spacing w:val="-5"/>
        </w:rPr>
        <w:t xml:space="preserve">que </w:t>
      </w:r>
      <w:r w:rsidRPr="00BC3ABE">
        <w:t>« non,</w:t>
      </w:r>
      <w:r w:rsidRPr="00BC3ABE">
        <w:rPr>
          <w:spacing w:val="-1"/>
        </w:rPr>
        <w:t xml:space="preserve"> </w:t>
      </w:r>
      <w:r w:rsidRPr="00BC3ABE">
        <w:t>jamais</w:t>
      </w:r>
      <w:r w:rsidRPr="00BC3ABE">
        <w:rPr>
          <w:spacing w:val="-1"/>
        </w:rPr>
        <w:t> </w:t>
      </w:r>
      <w:r w:rsidRPr="00BC3ABE">
        <w:t>» </w:t>
      </w:r>
      <w:r w:rsidRPr="00BC3ABE">
        <w:rPr>
          <w:spacing w:val="-10"/>
        </w:rPr>
        <w:t>!</w:t>
      </w:r>
    </w:p>
    <w:p w14:paraId="49927678" w14:textId="304D271B" w:rsidR="00E561EB" w:rsidRPr="00BC3ABE" w:rsidRDefault="0005209A" w:rsidP="00650F7C">
      <w:r w:rsidRPr="0064163C">
        <w:rPr>
          <w:b/>
        </w:rPr>
        <w:t>Benoit</w:t>
      </w:r>
      <w:r>
        <w:rPr>
          <w:b/>
        </w:rPr>
        <w:t> </w:t>
      </w:r>
      <w:r w:rsidR="00E561EB" w:rsidRPr="00BC3ABE">
        <w:t>: Mais parmi toutes nos compétences, il doit bien en exister une que</w:t>
      </w:r>
      <w:r w:rsidR="00E561EB" w:rsidRPr="00BC3ABE">
        <w:rPr>
          <w:spacing w:val="10"/>
        </w:rPr>
        <w:t xml:space="preserve"> </w:t>
      </w:r>
      <w:r w:rsidR="00E561EB" w:rsidRPr="00BC3ABE">
        <w:t>les</w:t>
      </w:r>
      <w:r w:rsidR="00E561EB" w:rsidRPr="00BC3ABE">
        <w:rPr>
          <w:spacing w:val="12"/>
        </w:rPr>
        <w:t xml:space="preserve"> </w:t>
      </w:r>
      <w:r w:rsidR="00E561EB" w:rsidRPr="00BC3ABE">
        <w:t>machines</w:t>
      </w:r>
      <w:r w:rsidR="00E561EB" w:rsidRPr="00BC3ABE">
        <w:rPr>
          <w:spacing w:val="12"/>
        </w:rPr>
        <w:t xml:space="preserve"> </w:t>
      </w:r>
      <w:r w:rsidR="00E561EB" w:rsidRPr="00BC3ABE">
        <w:t>n’auront</w:t>
      </w:r>
      <w:r w:rsidR="00E561EB" w:rsidRPr="00BC3ABE">
        <w:rPr>
          <w:spacing w:val="12"/>
        </w:rPr>
        <w:t xml:space="preserve"> </w:t>
      </w:r>
      <w:r w:rsidR="00E561EB" w:rsidRPr="00BC3ABE">
        <w:t>jamais</w:t>
      </w:r>
      <w:r w:rsidR="00E561EB" w:rsidRPr="00BC3ABE">
        <w:rPr>
          <w:spacing w:val="12"/>
        </w:rPr>
        <w:t> </w:t>
      </w:r>
      <w:r w:rsidR="00E561EB" w:rsidRPr="00BC3ABE">
        <w:t>?</w:t>
      </w:r>
      <w:r w:rsidR="00E561EB" w:rsidRPr="00BC3ABE">
        <w:rPr>
          <w:spacing w:val="12"/>
        </w:rPr>
        <w:t xml:space="preserve"> </w:t>
      </w:r>
      <w:r w:rsidR="00E561EB" w:rsidRPr="00BC3ABE">
        <w:t>Tiens,</w:t>
      </w:r>
      <w:r w:rsidR="00E561EB" w:rsidRPr="00BC3ABE">
        <w:rPr>
          <w:spacing w:val="13"/>
        </w:rPr>
        <w:t xml:space="preserve"> </w:t>
      </w:r>
      <w:r w:rsidR="00E561EB" w:rsidRPr="00BC3ABE">
        <w:t>par</w:t>
      </w:r>
      <w:r w:rsidR="00E561EB" w:rsidRPr="00BC3ABE">
        <w:rPr>
          <w:spacing w:val="12"/>
        </w:rPr>
        <w:t xml:space="preserve"> </w:t>
      </w:r>
      <w:r w:rsidR="00E561EB" w:rsidRPr="00BC3ABE">
        <w:t>exemple,</w:t>
      </w:r>
      <w:r w:rsidR="00E561EB" w:rsidRPr="00BC3ABE">
        <w:rPr>
          <w:spacing w:val="12"/>
        </w:rPr>
        <w:t xml:space="preserve"> </w:t>
      </w:r>
      <w:r w:rsidR="00E561EB" w:rsidRPr="00BC3ABE">
        <w:t>je</w:t>
      </w:r>
      <w:r w:rsidR="00E561EB" w:rsidRPr="00BC3ABE">
        <w:rPr>
          <w:spacing w:val="12"/>
        </w:rPr>
        <w:t xml:space="preserve"> </w:t>
      </w:r>
      <w:r w:rsidR="00E561EB" w:rsidRPr="00BC3ABE">
        <w:t>sais</w:t>
      </w:r>
      <w:r w:rsidR="00E561EB" w:rsidRPr="00BC3ABE">
        <w:rPr>
          <w:spacing w:val="12"/>
        </w:rPr>
        <w:t xml:space="preserve"> </w:t>
      </w:r>
      <w:r w:rsidR="00E561EB" w:rsidRPr="00BC3ABE">
        <w:t>qu’il</w:t>
      </w:r>
      <w:r w:rsidR="00E561EB" w:rsidRPr="00BC3ABE">
        <w:rPr>
          <w:spacing w:val="12"/>
        </w:rPr>
        <w:t xml:space="preserve"> </w:t>
      </w:r>
      <w:r w:rsidR="00E561EB" w:rsidRPr="00BC3ABE">
        <w:t>existe</w:t>
      </w:r>
      <w:r w:rsidR="00E561EB" w:rsidRPr="00BC3ABE">
        <w:rPr>
          <w:spacing w:val="13"/>
        </w:rPr>
        <w:t xml:space="preserve"> </w:t>
      </w:r>
      <w:r w:rsidR="00E561EB" w:rsidRPr="00BC3ABE">
        <w:rPr>
          <w:spacing w:val="-5"/>
        </w:rPr>
        <w:t xml:space="preserve">une </w:t>
      </w:r>
      <w:r w:rsidR="00E561EB" w:rsidRPr="00BC3ABE">
        <w:t xml:space="preserve">incapacité prouvée pour tous les programmes informatiques, y compris les intelligences artificielles. Turing a montré que pour tout programme, indépendamment de la puissance de calcul à laquelle il a accès, il existe au moins une question fermée (attendant une réponse en </w:t>
      </w:r>
      <w:r w:rsidR="007F6812" w:rsidRPr="00BC3ABE">
        <w:t>oui/non</w:t>
      </w:r>
      <w:r w:rsidR="00E561EB" w:rsidRPr="00BC3ABE">
        <w:t>) à laquelle l’ordinateur</w:t>
      </w:r>
      <w:r w:rsidR="00E561EB" w:rsidRPr="00BC3ABE">
        <w:rPr>
          <w:spacing w:val="-3"/>
        </w:rPr>
        <w:t xml:space="preserve"> </w:t>
      </w:r>
      <w:r w:rsidR="00E561EB" w:rsidRPr="00BC3ABE">
        <w:t>ne</w:t>
      </w:r>
      <w:r w:rsidR="00E561EB" w:rsidRPr="00BC3ABE">
        <w:rPr>
          <w:spacing w:val="-3"/>
        </w:rPr>
        <w:t xml:space="preserve"> </w:t>
      </w:r>
      <w:r w:rsidR="00E561EB" w:rsidRPr="00BC3ABE">
        <w:t>peut</w:t>
      </w:r>
      <w:r w:rsidR="00E561EB" w:rsidRPr="00BC3ABE">
        <w:rPr>
          <w:spacing w:val="-3"/>
        </w:rPr>
        <w:t xml:space="preserve"> </w:t>
      </w:r>
      <w:r w:rsidR="00E561EB" w:rsidRPr="00BC3ABE">
        <w:t>pas</w:t>
      </w:r>
      <w:r w:rsidR="00E561EB" w:rsidRPr="00BC3ABE">
        <w:rPr>
          <w:spacing w:val="-3"/>
        </w:rPr>
        <w:t xml:space="preserve"> </w:t>
      </w:r>
      <w:r w:rsidR="00E561EB" w:rsidRPr="00BC3ABE">
        <w:t>répondre</w:t>
      </w:r>
      <w:r w:rsidR="00E561EB" w:rsidRPr="00BC3ABE">
        <w:rPr>
          <w:spacing w:val="-3"/>
        </w:rPr>
        <w:t xml:space="preserve"> </w:t>
      </w:r>
      <w:r w:rsidR="00E561EB" w:rsidRPr="00BC3ABE">
        <w:t>correctement</w:t>
      </w:r>
      <w:r w:rsidR="00E561EB" w:rsidRPr="00BC3ABE">
        <w:rPr>
          <w:spacing w:val="-3"/>
        </w:rPr>
        <w:t xml:space="preserve"> </w:t>
      </w:r>
      <w:r w:rsidR="00E561EB" w:rsidRPr="00BC3ABE">
        <w:t>en</w:t>
      </w:r>
      <w:r w:rsidR="00E561EB" w:rsidRPr="00BC3ABE">
        <w:rPr>
          <w:spacing w:val="-3"/>
        </w:rPr>
        <w:t xml:space="preserve"> </w:t>
      </w:r>
      <w:r w:rsidR="00E561EB" w:rsidRPr="00BC3ABE">
        <w:t>temps</w:t>
      </w:r>
      <w:r w:rsidR="00E561EB" w:rsidRPr="00BC3ABE">
        <w:rPr>
          <w:spacing w:val="-3"/>
        </w:rPr>
        <w:t xml:space="preserve"> </w:t>
      </w:r>
      <w:r w:rsidR="00E561EB" w:rsidRPr="00BC3ABE">
        <w:t>limité</w:t>
      </w:r>
      <w:r w:rsidR="00E561EB" w:rsidRPr="00BC3ABE">
        <w:rPr>
          <w:spacing w:val="-3"/>
        </w:rPr>
        <w:t> </w:t>
      </w:r>
      <w:r w:rsidR="00E561EB" w:rsidRPr="00BC3ABE">
        <w:t>:</w:t>
      </w:r>
      <w:r w:rsidR="00E561EB" w:rsidRPr="00BC3ABE">
        <w:rPr>
          <w:spacing w:val="-3"/>
        </w:rPr>
        <w:t xml:space="preserve"> </w:t>
      </w:r>
      <w:r w:rsidR="00E561EB" w:rsidRPr="00BC3ABE">
        <w:t>il</w:t>
      </w:r>
      <w:r w:rsidR="00E561EB" w:rsidRPr="00BC3ABE">
        <w:rPr>
          <w:spacing w:val="-3"/>
        </w:rPr>
        <w:t xml:space="preserve"> </w:t>
      </w:r>
      <w:r w:rsidR="00E561EB" w:rsidRPr="00BC3ABE">
        <w:t>ne</w:t>
      </w:r>
      <w:r w:rsidR="00E561EB" w:rsidRPr="00BC3ABE">
        <w:rPr>
          <w:spacing w:val="-3"/>
        </w:rPr>
        <w:t xml:space="preserve"> </w:t>
      </w:r>
      <w:r w:rsidR="00E561EB" w:rsidRPr="00BC3ABE">
        <w:t>pourrait donner qu’une réponse fausse ou pas de réponse du to</w:t>
      </w:r>
      <w:bookmarkStart w:id="1139" w:name="_bookmark71"/>
      <w:bookmarkEnd w:id="1139"/>
      <w:r w:rsidR="00E561EB" w:rsidRPr="00BC3ABE">
        <w:t>ut</w:t>
      </w:r>
      <w:r w:rsidR="00E561EB" w:rsidRPr="00BC3ABE">
        <w:rPr>
          <w:rStyle w:val="FootnoteReference"/>
          <w:rFonts w:ascii="Times New Roman" w:hAnsi="Times New Roman" w:cs="Times New Roman"/>
        </w:rPr>
        <w:footnoteReference w:id="51"/>
      </w:r>
      <w:r w:rsidR="00E561EB" w:rsidRPr="00BC3ABE">
        <w:t>.</w:t>
      </w:r>
    </w:p>
    <w:p w14:paraId="12D7BBAE" w14:textId="2DBC93CE" w:rsidR="00E561EB" w:rsidRPr="00BC3ABE" w:rsidRDefault="0005209A" w:rsidP="00650F7C">
      <w:r w:rsidRPr="0064163C">
        <w:rPr>
          <w:b/>
        </w:rPr>
        <w:t>Aymeric</w:t>
      </w:r>
      <w:r w:rsidRPr="0064163C">
        <w:rPr>
          <w:b/>
          <w:spacing w:val="-2"/>
        </w:rPr>
        <w:t> </w:t>
      </w:r>
      <w:r w:rsidRPr="0064163C">
        <w:rPr>
          <w:b/>
        </w:rPr>
        <w:t>:</w:t>
      </w:r>
      <w:r>
        <w:rPr>
          <w:b/>
        </w:rPr>
        <w:t xml:space="preserve"> </w:t>
      </w:r>
      <w:r w:rsidR="00E561EB" w:rsidRPr="00BC3ABE">
        <w:t xml:space="preserve"> Intéressant ! Mais est-ce que </w:t>
      </w:r>
      <w:r w:rsidR="00E561EB" w:rsidRPr="00BC3ABE">
        <w:rPr>
          <w:color w:val="000000" w:themeColor="text1"/>
        </w:rPr>
        <w:t>cette limite</w:t>
      </w:r>
      <w:r w:rsidR="00E561EB" w:rsidRPr="00BC3ABE">
        <w:t xml:space="preserve"> aura un impact </w:t>
      </w:r>
      <w:r w:rsidR="00E561EB" w:rsidRPr="00BC3ABE">
        <w:rPr>
          <w:color w:val="000000" w:themeColor="text1"/>
        </w:rPr>
        <w:t>concret</w:t>
      </w:r>
      <w:r w:rsidR="00E561EB" w:rsidRPr="00BC3ABE">
        <w:t> ? D’ailleurs, peut-être qu’une limite de ce type s’applique aussi à notre cerveau ? Et même si une question reste inaccessible aux machines, parmi l’infinité des questions possibles, c’est peut-être une goutte d’eau dans l’océan</w:t>
      </w:r>
      <w:r w:rsidR="009A3A70">
        <w:rPr>
          <w:color w:val="000000" w:themeColor="text1"/>
        </w:rPr>
        <w:t> </w:t>
      </w:r>
      <w:r w:rsidR="00E561EB" w:rsidRPr="00BC3ABE">
        <w:t xml:space="preserve">! Tiens, savais-tu qu’il y a un </w:t>
      </w:r>
      <w:r w:rsidR="00E561EB" w:rsidRPr="0080673A">
        <w:t>trou au milieu de</w:t>
      </w:r>
      <w:r w:rsidR="00E561EB" w:rsidRPr="00BC3ABE">
        <w:t xml:space="preserve"> notre champ de vision ? Chaque </w:t>
      </w:r>
      <w:r w:rsidR="009A3A70">
        <w:rPr>
          <w:color w:val="000000" w:themeColor="text1"/>
        </w:rPr>
        <w:t>œ</w:t>
      </w:r>
      <w:r w:rsidR="00E561EB" w:rsidRPr="00BC3ABE">
        <w:rPr>
          <w:color w:val="000000" w:themeColor="text1"/>
        </w:rPr>
        <w:t>il</w:t>
      </w:r>
      <w:r w:rsidR="00E561EB" w:rsidRPr="00BC3ABE">
        <w:t xml:space="preserve"> possède un point aveugle</w:t>
      </w:r>
      <w:bookmarkStart w:id="1140" w:name="_bookmark72"/>
      <w:bookmarkEnd w:id="1140"/>
      <w:r w:rsidR="00E561EB" w:rsidRPr="00BC3ABE">
        <w:rPr>
          <w:rStyle w:val="FootnoteReference"/>
          <w:rFonts w:ascii="Times New Roman" w:hAnsi="Times New Roman" w:cs="Times New Roman"/>
        </w:rPr>
        <w:footnoteReference w:id="52"/>
      </w:r>
      <w:r w:rsidR="00E561EB" w:rsidRPr="00BC3ABE">
        <w:t xml:space="preserve"> à l’endroit où le nerf optique s’insère dans la rétine</w:t>
      </w:r>
      <w:r w:rsidR="00E561EB" w:rsidRPr="0080673A">
        <w:t>. Mais on ne remarque pas ce défaut avant d’en avoir entendu parler. Plus largement, l’IA n’a pas bes</w:t>
      </w:r>
      <w:r w:rsidR="00E561EB" w:rsidRPr="00BC3ABE">
        <w:t>oin de nous surpasser toutes nos capacités pour être très utile. Tu étais d’accord avec la définition de l’intelligence comme…</w:t>
      </w:r>
    </w:p>
    <w:p w14:paraId="7947ACC4" w14:textId="453CC98A" w:rsidR="00E561EB" w:rsidRPr="00BC3ABE" w:rsidRDefault="0005209A" w:rsidP="00650F7C">
      <w:r w:rsidRPr="0064163C">
        <w:rPr>
          <w:b/>
        </w:rPr>
        <w:lastRenderedPageBreak/>
        <w:t>Benoit</w:t>
      </w:r>
      <w:r w:rsidRPr="00650F7C">
        <w:rPr>
          <w:b/>
        </w:rPr>
        <w:t> </w:t>
      </w:r>
      <w:r w:rsidR="00E561EB" w:rsidRPr="00BC3ABE">
        <w:t>: «</w:t>
      </w:r>
      <w:r w:rsidR="00E561EB" w:rsidRPr="00BC3ABE">
        <w:rPr>
          <w:spacing w:val="-4"/>
        </w:rPr>
        <w:t> </w:t>
      </w:r>
      <w:r w:rsidR="00E561EB" w:rsidRPr="00BC3ABE">
        <w:t>La capacité d’un acteur à choisir des actions en fonction de son environnement en vue d’atteindre un but</w:t>
      </w:r>
      <w:r w:rsidR="00E561EB" w:rsidRPr="00BC3ABE">
        <w:rPr>
          <w:color w:val="000000" w:themeColor="text1"/>
        </w:rPr>
        <w:t xml:space="preserve"> » : </w:t>
      </w:r>
      <w:r w:rsidR="007F6812">
        <w:rPr>
          <w:color w:val="000000" w:themeColor="text1"/>
        </w:rPr>
        <w:t>o</w:t>
      </w:r>
      <w:r w:rsidR="007F6812" w:rsidRPr="00BC3ABE">
        <w:rPr>
          <w:color w:val="000000" w:themeColor="text1"/>
        </w:rPr>
        <w:t>ui</w:t>
      </w:r>
      <w:r w:rsidR="00E561EB" w:rsidRPr="00BC3ABE">
        <w:rPr>
          <w:color w:val="000000" w:themeColor="text1"/>
        </w:rPr>
        <w:t>, c’était notre conclusion.</w:t>
      </w:r>
    </w:p>
    <w:p w14:paraId="1FB94757" w14:textId="1D9A0868" w:rsidR="00B13F78" w:rsidRPr="00BC3ABE" w:rsidRDefault="0005209A" w:rsidP="00650F7C">
      <w:r w:rsidRPr="0064163C">
        <w:rPr>
          <w:b/>
        </w:rPr>
        <w:t>Aymeric</w:t>
      </w:r>
      <w:r w:rsidRPr="0064163C">
        <w:rPr>
          <w:b/>
          <w:spacing w:val="-2"/>
        </w:rPr>
        <w:t> </w:t>
      </w:r>
      <w:r w:rsidRPr="0064163C">
        <w:rPr>
          <w:b/>
        </w:rPr>
        <w:t>:</w:t>
      </w:r>
      <w:r>
        <w:rPr>
          <w:b/>
        </w:rPr>
        <w:t xml:space="preserve"> </w:t>
      </w:r>
      <w:r w:rsidR="00E561EB" w:rsidRPr="00BC3ABE">
        <w:t>Cette capacité se mesure selon plusieurs dimensions. Nous avons tendance à valoriser celles par lesquelles nous, humains, brillons particulièrement</w:t>
      </w:r>
      <w:bookmarkStart w:id="1141" w:name="_bookmark73"/>
      <w:bookmarkEnd w:id="1141"/>
      <w:r w:rsidR="00E561EB" w:rsidRPr="00BC3ABE">
        <w:rPr>
          <w:rStyle w:val="FootnoteReference"/>
          <w:rFonts w:ascii="Times New Roman" w:hAnsi="Times New Roman" w:cs="Times New Roman"/>
        </w:rPr>
        <w:footnoteReference w:id="53"/>
      </w:r>
      <w:r w:rsidR="00E561EB" w:rsidRPr="00BC3ABE">
        <w:t>, comme la richesse du langage. Pourtant, certaines espèces d’animaux nous surpassent dans d’autres aspects de l’intelligence : les</w:t>
      </w:r>
      <w:r w:rsidR="00E561EB" w:rsidRPr="00BC3ABE">
        <w:rPr>
          <w:spacing w:val="40"/>
        </w:rPr>
        <w:t xml:space="preserve"> </w:t>
      </w:r>
      <w:r w:rsidR="00E561EB" w:rsidRPr="00BC3ABE">
        <w:t>pigeons</w:t>
      </w:r>
      <w:r w:rsidR="00E561EB" w:rsidRPr="00BC3ABE">
        <w:rPr>
          <w:spacing w:val="-5"/>
        </w:rPr>
        <w:t xml:space="preserve"> </w:t>
      </w:r>
      <w:r w:rsidR="00E561EB" w:rsidRPr="00BC3ABE">
        <w:t>pour</w:t>
      </w:r>
      <w:r w:rsidR="00E561EB" w:rsidRPr="00BC3ABE">
        <w:rPr>
          <w:spacing w:val="-5"/>
        </w:rPr>
        <w:t xml:space="preserve"> </w:t>
      </w:r>
      <w:r w:rsidR="00E561EB" w:rsidRPr="00BC3ABE">
        <w:t>l’orientation,</w:t>
      </w:r>
      <w:r w:rsidR="00E561EB" w:rsidRPr="00BC3ABE">
        <w:rPr>
          <w:spacing w:val="-5"/>
        </w:rPr>
        <w:t xml:space="preserve"> </w:t>
      </w:r>
      <w:r w:rsidR="00E561EB" w:rsidRPr="00BC3ABE">
        <w:t>les</w:t>
      </w:r>
      <w:r w:rsidR="00E561EB" w:rsidRPr="00BC3ABE">
        <w:rPr>
          <w:spacing w:val="-5"/>
        </w:rPr>
        <w:t xml:space="preserve"> </w:t>
      </w:r>
      <w:r w:rsidR="00E561EB" w:rsidRPr="00BC3ABE">
        <w:t>chats</w:t>
      </w:r>
      <w:r w:rsidR="00E561EB" w:rsidRPr="00BC3ABE">
        <w:rPr>
          <w:spacing w:val="-5"/>
        </w:rPr>
        <w:t xml:space="preserve"> </w:t>
      </w:r>
      <w:r w:rsidR="00E561EB" w:rsidRPr="00BC3ABE">
        <w:t>pour</w:t>
      </w:r>
      <w:r w:rsidR="00E561EB" w:rsidRPr="00BC3ABE">
        <w:rPr>
          <w:spacing w:val="-5"/>
        </w:rPr>
        <w:t xml:space="preserve"> </w:t>
      </w:r>
      <w:r w:rsidR="00E561EB" w:rsidRPr="00BC3ABE">
        <w:t>la</w:t>
      </w:r>
      <w:r w:rsidR="00E561EB" w:rsidRPr="00BC3ABE">
        <w:rPr>
          <w:spacing w:val="-5"/>
        </w:rPr>
        <w:t xml:space="preserve"> </w:t>
      </w:r>
      <w:r w:rsidR="00E561EB" w:rsidRPr="00BC3ABE">
        <w:t>proprioception,</w:t>
      </w:r>
      <w:r w:rsidR="00E561EB" w:rsidRPr="00BC3ABE">
        <w:rPr>
          <w:spacing w:val="-5"/>
        </w:rPr>
        <w:t xml:space="preserve"> </w:t>
      </w:r>
      <w:r w:rsidR="00E561EB" w:rsidRPr="00BC3ABE">
        <w:t>les</w:t>
      </w:r>
      <w:r w:rsidR="00E561EB" w:rsidRPr="00BC3ABE">
        <w:rPr>
          <w:spacing w:val="-5"/>
        </w:rPr>
        <w:t xml:space="preserve"> </w:t>
      </w:r>
      <w:r w:rsidR="00E561EB" w:rsidRPr="00BC3ABE">
        <w:t>éléphants</w:t>
      </w:r>
      <w:r w:rsidR="00E561EB" w:rsidRPr="00BC3ABE">
        <w:rPr>
          <w:spacing w:val="-5"/>
        </w:rPr>
        <w:t xml:space="preserve"> </w:t>
      </w:r>
      <w:r w:rsidR="00E561EB" w:rsidRPr="00BC3ABE">
        <w:t>pour certains aspects de la mémoir</w:t>
      </w:r>
      <w:bookmarkStart w:id="1142" w:name="_bookmark74"/>
      <w:bookmarkEnd w:id="1142"/>
      <w:r w:rsidR="00E561EB" w:rsidRPr="00BC3ABE">
        <w:t>e</w:t>
      </w:r>
      <w:r w:rsidR="00E561EB" w:rsidRPr="00BC3ABE">
        <w:rPr>
          <w:rStyle w:val="FootnoteReference"/>
          <w:rFonts w:ascii="Times New Roman" w:hAnsi="Times New Roman" w:cs="Times New Roman"/>
        </w:rPr>
        <w:footnoteReference w:id="54"/>
      </w:r>
      <w:r w:rsidR="00E561EB" w:rsidRPr="00BC3ABE">
        <w:t>.</w:t>
      </w:r>
      <w:r w:rsidR="00E561EB" w:rsidRPr="00BC3ABE">
        <w:rPr>
          <w:color w:val="000000" w:themeColor="text1"/>
        </w:rPr>
        <w:t xml:space="preserve"> </w:t>
      </w:r>
      <w:r w:rsidR="00E561EB" w:rsidRPr="00BC3ABE">
        <w:t>Surpasser l’intelligence humaine dans une seule de ces dimensions peut déjà avoir un impact considérable. Prenons la capacité à calculer</w:t>
      </w:r>
      <w:r w:rsidR="00E561EB" w:rsidRPr="00BC3ABE">
        <w:rPr>
          <w:spacing w:val="40"/>
        </w:rPr>
        <w:t xml:space="preserve"> </w:t>
      </w:r>
      <w:r w:rsidR="00E561EB" w:rsidRPr="00BC3ABE">
        <w:t>le résultat d’un algorithme fixé, que certaines machines maîtrisaient dès les années 1950. Combinée à d’autres innovations comme les télétransmissions, cette compétence est la base des entreprises d’informatique qui sont montées au sommet des bourses mondiales. L’intelligence artificielle pourrait</w:t>
      </w:r>
      <w:r w:rsidR="00E561EB" w:rsidRPr="00BC3ABE">
        <w:rPr>
          <w:color w:val="000000" w:themeColor="text1"/>
        </w:rPr>
        <w:t xml:space="preserve"> même</w:t>
      </w:r>
      <w:r w:rsidR="00E561EB" w:rsidRPr="00BC3ABE">
        <w:t xml:space="preserve"> transformer la société sans jamais atteindre la capacité humaine dans aucun domaine, car de nombreuses tâches pourraient être accomplies</w:t>
      </w:r>
      <w:r w:rsidR="00E561EB" w:rsidRPr="00BC3ABE">
        <w:rPr>
          <w:spacing w:val="34"/>
        </w:rPr>
        <w:t xml:space="preserve"> </w:t>
      </w:r>
      <w:r w:rsidR="00E561EB" w:rsidRPr="00BC3ABE">
        <w:t>avec</w:t>
      </w:r>
      <w:r w:rsidR="00E561EB" w:rsidRPr="00BC3ABE">
        <w:rPr>
          <w:spacing w:val="36"/>
        </w:rPr>
        <w:t xml:space="preserve"> </w:t>
      </w:r>
      <w:r w:rsidR="00E561EB" w:rsidRPr="00BC3ABE">
        <w:t>seulement</w:t>
      </w:r>
      <w:r w:rsidR="00E561EB" w:rsidRPr="00BC3ABE">
        <w:rPr>
          <w:spacing w:val="36"/>
        </w:rPr>
        <w:t xml:space="preserve"> </w:t>
      </w:r>
      <w:r w:rsidR="00E561EB" w:rsidRPr="00BC3ABE">
        <w:t>la</w:t>
      </w:r>
      <w:r w:rsidR="00E561EB" w:rsidRPr="00BC3ABE">
        <w:rPr>
          <w:spacing w:val="36"/>
        </w:rPr>
        <w:t xml:space="preserve"> </w:t>
      </w:r>
      <w:r w:rsidR="00E561EB" w:rsidRPr="00BC3ABE">
        <w:t>moitié</w:t>
      </w:r>
      <w:r w:rsidR="00E561EB" w:rsidRPr="00BC3ABE">
        <w:rPr>
          <w:spacing w:val="37"/>
        </w:rPr>
        <w:t xml:space="preserve"> </w:t>
      </w:r>
      <w:r w:rsidR="00E561EB" w:rsidRPr="00BC3ABE">
        <w:t>de</w:t>
      </w:r>
      <w:r w:rsidR="00E561EB" w:rsidRPr="00BC3ABE">
        <w:rPr>
          <w:spacing w:val="36"/>
        </w:rPr>
        <w:t xml:space="preserve"> </w:t>
      </w:r>
      <w:r w:rsidR="00E561EB" w:rsidRPr="00BC3ABE">
        <w:t>notre</w:t>
      </w:r>
      <w:r w:rsidR="00E561EB" w:rsidRPr="00BC3ABE">
        <w:rPr>
          <w:spacing w:val="36"/>
        </w:rPr>
        <w:t xml:space="preserve"> </w:t>
      </w:r>
      <w:r w:rsidR="00E561EB" w:rsidRPr="00BC3ABE">
        <w:t>compétence.</w:t>
      </w:r>
      <w:r w:rsidR="00E561EB" w:rsidRPr="00BC3ABE">
        <w:rPr>
          <w:spacing w:val="36"/>
        </w:rPr>
        <w:t xml:space="preserve"> </w:t>
      </w:r>
      <w:r w:rsidR="00E561EB" w:rsidRPr="00BC3ABE">
        <w:t>La</w:t>
      </w:r>
      <w:r w:rsidR="00E561EB" w:rsidRPr="00BC3ABE">
        <w:rPr>
          <w:spacing w:val="36"/>
        </w:rPr>
        <w:t xml:space="preserve"> </w:t>
      </w:r>
      <w:r w:rsidR="00E561EB" w:rsidRPr="00BC3ABE">
        <w:t>différence</w:t>
      </w:r>
      <w:r w:rsidR="00E561EB" w:rsidRPr="00BC3ABE">
        <w:rPr>
          <w:spacing w:val="37"/>
        </w:rPr>
        <w:t xml:space="preserve"> </w:t>
      </w:r>
      <w:r w:rsidR="00E561EB" w:rsidRPr="00BC3ABE">
        <w:rPr>
          <w:spacing w:val="-5"/>
        </w:rPr>
        <w:t xml:space="preserve">est </w:t>
      </w:r>
      <w:r w:rsidR="00E561EB" w:rsidRPr="00BC3ABE">
        <w:t>que la machine travaille à toute vitesse, toute la journée comme toute la nuit, et</w:t>
      </w:r>
      <w:r w:rsidR="00E561EB" w:rsidRPr="00BC3ABE">
        <w:rPr>
          <w:spacing w:val="-1"/>
        </w:rPr>
        <w:t xml:space="preserve"> </w:t>
      </w:r>
      <w:r w:rsidR="00E561EB" w:rsidRPr="00BC3ABE">
        <w:t>que</w:t>
      </w:r>
      <w:r w:rsidR="00E561EB" w:rsidRPr="00BC3ABE">
        <w:rPr>
          <w:spacing w:val="-1"/>
        </w:rPr>
        <w:t xml:space="preserve"> </w:t>
      </w:r>
      <w:r w:rsidR="00E561EB" w:rsidRPr="00BC3ABE">
        <w:t>son</w:t>
      </w:r>
      <w:r w:rsidR="00E561EB" w:rsidRPr="00BC3ABE">
        <w:rPr>
          <w:spacing w:val="-1"/>
        </w:rPr>
        <w:t xml:space="preserve"> </w:t>
      </w:r>
      <w:del w:id="1143" w:author="Microsoft Office User" w:date="2025-07-28T05:30:00Z">
        <w:r w:rsidR="00E561EB" w:rsidRPr="00BC3ABE" w:rsidDel="00052A30">
          <w:delText>fonctionnement</w:delText>
        </w:r>
        <w:r w:rsidR="00E561EB" w:rsidRPr="00BC3ABE" w:rsidDel="00052A30">
          <w:rPr>
            <w:spacing w:val="-1"/>
          </w:rPr>
          <w:delText xml:space="preserve"> </w:delText>
        </w:r>
        <w:r w:rsidR="00E561EB" w:rsidRPr="00BC3ABE" w:rsidDel="00052A30">
          <w:delText>coûte</w:delText>
        </w:r>
        <w:r w:rsidR="00E561EB" w:rsidRPr="00BC3ABE" w:rsidDel="00052A30">
          <w:rPr>
            <w:spacing w:val="-1"/>
          </w:rPr>
          <w:delText xml:space="preserve"> </w:delText>
        </w:r>
        <w:r w:rsidR="00E561EB" w:rsidRPr="00BC3ABE" w:rsidDel="00052A30">
          <w:delText>plusieurs</w:delText>
        </w:r>
        <w:r w:rsidR="00E561EB" w:rsidRPr="00BC3ABE" w:rsidDel="00052A30">
          <w:rPr>
            <w:spacing w:val="-1"/>
          </w:rPr>
          <w:delText xml:space="preserve"> </w:delText>
        </w:r>
        <w:r w:rsidR="00E561EB" w:rsidRPr="00BC3ABE" w:rsidDel="00052A30">
          <w:delText>ordres</w:delText>
        </w:r>
        <w:r w:rsidR="00E561EB" w:rsidRPr="00BC3ABE" w:rsidDel="00052A30">
          <w:rPr>
            <w:spacing w:val="-1"/>
          </w:rPr>
          <w:delText xml:space="preserve"> </w:delText>
        </w:r>
        <w:r w:rsidR="00E561EB" w:rsidRPr="00BC3ABE" w:rsidDel="00052A30">
          <w:delText>de</w:delText>
        </w:r>
        <w:r w:rsidR="00E561EB" w:rsidRPr="00BC3ABE" w:rsidDel="00052A30">
          <w:rPr>
            <w:spacing w:val="-1"/>
          </w:rPr>
          <w:delText xml:space="preserve"> </w:delText>
        </w:r>
        <w:r w:rsidR="00E561EB" w:rsidRPr="00BC3ABE" w:rsidDel="00052A30">
          <w:delText>grandeur</w:delText>
        </w:r>
        <w:r w:rsidR="00E561EB" w:rsidRPr="00BC3ABE" w:rsidDel="00052A30">
          <w:rPr>
            <w:spacing w:val="-1"/>
          </w:rPr>
          <w:delText xml:space="preserve"> </w:delText>
        </w:r>
        <w:r w:rsidR="00E561EB" w:rsidRPr="00BC3ABE" w:rsidDel="00052A30">
          <w:delText>moins</w:delText>
        </w:r>
        <w:r w:rsidR="00E561EB" w:rsidRPr="00BC3ABE" w:rsidDel="00052A30">
          <w:rPr>
            <w:spacing w:val="-1"/>
          </w:rPr>
          <w:delText xml:space="preserve"> </w:delText>
        </w:r>
        <w:r w:rsidR="00E561EB" w:rsidRPr="00BC3ABE" w:rsidDel="00052A30">
          <w:delText>cher</w:delText>
        </w:r>
        <w:r w:rsidR="00E561EB" w:rsidRPr="00BC3ABE" w:rsidDel="00052A30">
          <w:rPr>
            <w:spacing w:val="-1"/>
          </w:rPr>
          <w:delText xml:space="preserve"> </w:delText>
        </w:r>
        <w:r w:rsidR="00E561EB" w:rsidRPr="00BC3ABE" w:rsidDel="00052A30">
          <w:delText>que le nôtre.</w:delText>
        </w:r>
      </w:del>
      <w:ins w:id="1144" w:author="Microsoft Office User" w:date="2025-07-28T05:30:00Z">
        <w:r w:rsidR="00052A30">
          <w:t>coût de fonctionnement est inférieur au nôtre de plusieurs ordres de grandeur.</w:t>
        </w:r>
      </w:ins>
    </w:p>
    <w:p w14:paraId="321EDFC8" w14:textId="43409293" w:rsidR="00E561EB" w:rsidRPr="00BC3ABE" w:rsidRDefault="00E561EB" w:rsidP="00E44AC1">
      <w:pPr>
        <w:pStyle w:val="Heading3"/>
        <w:spacing w:line="276" w:lineRule="auto"/>
        <w:rPr>
          <w:rFonts w:ascii="Times New Roman" w:hAnsi="Times New Roman" w:cs="Times New Roman"/>
        </w:rPr>
      </w:pPr>
      <w:bookmarkStart w:id="1145" w:name="_Toc201332072"/>
      <w:r w:rsidRPr="00BC3ABE">
        <w:rPr>
          <w:rFonts w:ascii="Times New Roman" w:hAnsi="Times New Roman" w:cs="Times New Roman"/>
        </w:rPr>
        <w:t>L’argument du cheval de labour : « Cette intelligence est artificielle et n’a pas de conscience : elle ne pourra donc jamais égaler notre intelligence</w:t>
      </w:r>
      <w:r w:rsidR="007F6812">
        <w:rPr>
          <w:rFonts w:ascii="Times New Roman" w:hAnsi="Times New Roman" w:cs="Times New Roman"/>
        </w:rPr>
        <w:t>.</w:t>
      </w:r>
      <w:r w:rsidRPr="00BC3ABE">
        <w:rPr>
          <w:rFonts w:ascii="Times New Roman" w:hAnsi="Times New Roman" w:cs="Times New Roman"/>
        </w:rPr>
        <w:t> »</w:t>
      </w:r>
      <w:bookmarkEnd w:id="1145"/>
    </w:p>
    <w:p w14:paraId="657BC05D" w14:textId="7E38AF3A" w:rsidR="00E561EB" w:rsidRPr="00BC3ABE" w:rsidRDefault="007F6812" w:rsidP="00650F7C">
      <w:r w:rsidRPr="0064163C">
        <w:rPr>
          <w:b/>
        </w:rPr>
        <w:t>Benoit</w:t>
      </w:r>
      <w:r w:rsidR="00E561EB" w:rsidRPr="00BC3ABE">
        <w:t xml:space="preserve"> : Tu l’as dit toi-même : en </w:t>
      </w:r>
      <w:r w:rsidR="00E561EB" w:rsidRPr="00BC3ABE">
        <w:rPr>
          <w:color w:val="000000" w:themeColor="text1"/>
        </w:rPr>
        <w:t>matière</w:t>
      </w:r>
      <w:r w:rsidR="00E561EB" w:rsidRPr="00BC3ABE">
        <w:t xml:space="preserve"> d’émotions, la machine donne </w:t>
      </w:r>
      <w:ins w:id="1146" w:author="Microsoft Office User" w:date="2025-07-28T05:31:00Z">
        <w:r w:rsidR="003249A5">
          <w:t xml:space="preserve">une </w:t>
        </w:r>
      </w:ins>
      <w:r w:rsidR="00E561EB" w:rsidRPr="00BC3ABE">
        <w:t>illusion d’intelligence, mais cela reste un artifice mécanique</w:t>
      </w:r>
      <w:r w:rsidR="009A3A70">
        <w:rPr>
          <w:color w:val="000000" w:themeColor="text1"/>
        </w:rPr>
        <w:t> </w:t>
      </w:r>
      <w:r w:rsidR="00E561EB" w:rsidRPr="00BC3ABE">
        <w:t>! Aucun mécanisme ne saurait ressentir</w:t>
      </w:r>
      <w:ins w:id="1147" w:author="Microsoft Office User" w:date="2025-07-28T05:31:00Z">
        <w:r w:rsidR="00C04642">
          <w:t xml:space="preserve"> la</w:t>
        </w:r>
      </w:ins>
      <w:r w:rsidR="00E561EB" w:rsidRPr="00BC3ABE">
        <w:t xml:space="preserve"> joie, le chagrin, les flatteries, le regret, la colère, le découragement. Sans cela, impossible de recréer les mêmes œuvres que nous ! Ton intelligence artificielle peut toujours écrire un sonnet ou composer de la musique</w:t>
      </w:r>
      <w:r w:rsidR="00E561EB" w:rsidRPr="0058116C">
        <w:t>, il manquera toujours quelque chose, et les auditeurs le sentiront bien.</w:t>
      </w:r>
    </w:p>
    <w:p w14:paraId="578F9F47" w14:textId="2BBD425A" w:rsidR="00E561EB" w:rsidRPr="00F254A8" w:rsidRDefault="00E561EB" w:rsidP="00650F7C">
      <w:r w:rsidRPr="0058116C">
        <w:rPr>
          <w:b/>
        </w:rPr>
        <w:t>A</w:t>
      </w:r>
      <w:r w:rsidR="0058116C" w:rsidRPr="0058116C">
        <w:rPr>
          <w:b/>
        </w:rPr>
        <w:t>ymeric</w:t>
      </w:r>
      <w:r w:rsidRPr="0058116C">
        <w:rPr>
          <w:b/>
        </w:rPr>
        <w:t> </w:t>
      </w:r>
      <w:r w:rsidRPr="00BC3ABE">
        <w:t xml:space="preserve">: </w:t>
      </w:r>
      <w:r w:rsidRPr="00F254A8">
        <w:t>Je pense voir d’où vient ton argument : pour nous humains, faire</w:t>
      </w:r>
      <w:r w:rsidRPr="00F254A8">
        <w:rPr>
          <w:spacing w:val="-5"/>
        </w:rPr>
        <w:t xml:space="preserve"> </w:t>
      </w:r>
      <w:r w:rsidRPr="00F254A8">
        <w:t>l’expérience</w:t>
      </w:r>
      <w:r w:rsidRPr="00F254A8">
        <w:rPr>
          <w:spacing w:val="-5"/>
        </w:rPr>
        <w:t xml:space="preserve"> </w:t>
      </w:r>
      <w:r w:rsidRPr="00F254A8">
        <w:t>profonde</w:t>
      </w:r>
      <w:r w:rsidRPr="00F254A8">
        <w:rPr>
          <w:spacing w:val="-5"/>
        </w:rPr>
        <w:t xml:space="preserve"> </w:t>
      </w:r>
      <w:r w:rsidRPr="00F254A8">
        <w:t>des</w:t>
      </w:r>
      <w:r w:rsidRPr="00F254A8">
        <w:rPr>
          <w:spacing w:val="-5"/>
        </w:rPr>
        <w:t xml:space="preserve"> </w:t>
      </w:r>
      <w:r w:rsidRPr="00F254A8">
        <w:t>difficultés</w:t>
      </w:r>
      <w:r w:rsidRPr="00F254A8">
        <w:rPr>
          <w:spacing w:val="-5"/>
        </w:rPr>
        <w:t xml:space="preserve"> </w:t>
      </w:r>
      <w:r w:rsidRPr="00F254A8">
        <w:rPr>
          <w:color w:val="000000" w:themeColor="text1"/>
        </w:rPr>
        <w:t>permet de</w:t>
      </w:r>
      <w:r w:rsidRPr="00F254A8">
        <w:rPr>
          <w:spacing w:val="-5"/>
        </w:rPr>
        <w:t xml:space="preserve"> </w:t>
      </w:r>
      <w:r w:rsidRPr="00F254A8">
        <w:t>les</w:t>
      </w:r>
      <w:r w:rsidRPr="00F254A8">
        <w:rPr>
          <w:spacing w:val="-5"/>
        </w:rPr>
        <w:t xml:space="preserve"> </w:t>
      </w:r>
      <w:r w:rsidRPr="00F254A8">
        <w:t xml:space="preserve">vaincre avec plus de mérite, et progresser dans l’effort </w:t>
      </w:r>
      <w:r w:rsidRPr="00F254A8">
        <w:lastRenderedPageBreak/>
        <w:t>plutôt que de tricher en essayant d’obtenir les mêmes résultats par un tour de passe-passe.</w:t>
      </w:r>
    </w:p>
    <w:p w14:paraId="3BDE4B6C" w14:textId="4A2963B4" w:rsidR="00E561EB" w:rsidRPr="00BC3ABE" w:rsidRDefault="00E561EB" w:rsidP="00650F7C">
      <w:r w:rsidRPr="00F254A8">
        <w:t xml:space="preserve">Pourtant, notre civilisation </w:t>
      </w:r>
      <w:r w:rsidRPr="00F254A8">
        <w:rPr>
          <w:color w:val="000000" w:themeColor="text1"/>
        </w:rPr>
        <w:t>tout</w:t>
      </w:r>
      <w:r w:rsidRPr="00F254A8">
        <w:t xml:space="preserve"> entière s’est construite sur des outils de plus en </w:t>
      </w:r>
      <w:ins w:id="1148" w:author="Microsoft Office User" w:date="2025-07-28T05:31:00Z">
        <w:r w:rsidR="00142FFE">
          <w:t xml:space="preserve">plus </w:t>
        </w:r>
      </w:ins>
      <w:r w:rsidRPr="00F254A8">
        <w:t>perfectionnés qui ont permis d’atteindre des résultats meilleurs à moindre effort. L’utilisation de véhicules à roues pour transporter des charges lourdes est peut-être un artifice, puisque la roue ignore tout de la peine comme du merveilleux repos à la fin du chemin, mais cela n’enlève rien à la qualité des résultats.</w:t>
      </w:r>
    </w:p>
    <w:p w14:paraId="5A0045E6" w14:textId="271172E5" w:rsidR="00E561EB" w:rsidRPr="00BC3ABE" w:rsidRDefault="00E561EB" w:rsidP="00650F7C">
      <w:r w:rsidRPr="00BC3ABE">
        <w:rPr>
          <w:color w:val="000000" w:themeColor="text1"/>
        </w:rPr>
        <w:t>Décortiquer</w:t>
      </w:r>
      <w:r w:rsidRPr="00BC3ABE">
        <w:t xml:space="preserve"> le mécanisme interne des machines permet d’en trouver les défauts et de les corriger. Mais si à l’intérieur, on découvre une différence qualitative de fonctionnement avec le nôtre, cela n’implique pas que les résultats soient forcément inférieurs. Par exemple, malgré leur fonctionnement mécanique, des LLM surpassent déjà l’humain moyen dans certaines tâches du domaine de l’intelligence émotionnelle, comme </w:t>
      </w:r>
      <w:r w:rsidRPr="0058116C">
        <w:t>l’écriture de poésie</w:t>
      </w:r>
      <w:r w:rsidRPr="0058116C">
        <w:rPr>
          <w:rStyle w:val="Aucun"/>
          <w:rFonts w:ascii="Times New Roman" w:hAnsi="Times New Roman" w:cs="Times New Roman"/>
          <w:color w:val="000000" w:themeColor="text1"/>
          <w:vertAlign w:val="superscript"/>
        </w:rPr>
        <w:footnoteReference w:id="55"/>
      </w:r>
      <w:r w:rsidRPr="0058116C">
        <w:rPr>
          <w:color w:val="000000" w:themeColor="text1"/>
          <w:vertAlign w:val="superscript"/>
        </w:rPr>
        <w:t xml:space="preserve"> </w:t>
      </w:r>
      <w:r w:rsidRPr="00BC3ABE">
        <w:rPr>
          <w:color w:val="000000" w:themeColor="text1"/>
        </w:rPr>
        <w:t xml:space="preserve">ou </w:t>
      </w:r>
      <w:r w:rsidRPr="00BC3ABE">
        <w:t>la détection de l’ironie dans un text</w:t>
      </w:r>
      <w:bookmarkStart w:id="1149" w:name="_bookmark75"/>
      <w:bookmarkEnd w:id="1149"/>
      <w:r w:rsidRPr="00BC3ABE">
        <w:t>e</w:t>
      </w:r>
      <w:r w:rsidR="00946238" w:rsidRPr="00BC3ABE">
        <w:rPr>
          <w:rStyle w:val="EndnoteReference"/>
          <w:rFonts w:ascii="Times New Roman" w:hAnsi="Times New Roman" w:cs="Times New Roman"/>
        </w:rPr>
        <w:endnoteReference w:id="26"/>
      </w:r>
      <w:r w:rsidR="00946238">
        <w:t> </w:t>
      </w:r>
      <w:r w:rsidRPr="00BC3ABE">
        <w:t>!</w:t>
      </w:r>
    </w:p>
    <w:p w14:paraId="57867653" w14:textId="77777777" w:rsidR="00E561EB" w:rsidRPr="00BC3ABE" w:rsidRDefault="00E561EB" w:rsidP="00650F7C">
      <w:r w:rsidRPr="00BC3ABE">
        <w:t>En</w:t>
      </w:r>
      <w:r w:rsidRPr="00BC3ABE">
        <w:rPr>
          <w:spacing w:val="-2"/>
        </w:rPr>
        <w:t xml:space="preserve"> </w:t>
      </w:r>
      <w:r w:rsidRPr="00BC3ABE">
        <w:t>somme,</w:t>
      </w:r>
      <w:r w:rsidRPr="00BC3ABE">
        <w:rPr>
          <w:spacing w:val="-1"/>
        </w:rPr>
        <w:t xml:space="preserve"> </w:t>
      </w:r>
      <w:r w:rsidRPr="00BC3ABE">
        <w:t>ton</w:t>
      </w:r>
      <w:r w:rsidRPr="00BC3ABE">
        <w:rPr>
          <w:spacing w:val="-2"/>
        </w:rPr>
        <w:t xml:space="preserve"> </w:t>
      </w:r>
      <w:r w:rsidRPr="00BC3ABE">
        <w:t>argument</w:t>
      </w:r>
      <w:r w:rsidRPr="00BC3ABE">
        <w:rPr>
          <w:spacing w:val="-1"/>
        </w:rPr>
        <w:t xml:space="preserve"> </w:t>
      </w:r>
      <w:r w:rsidRPr="00BC3ABE">
        <w:t>suppose</w:t>
      </w:r>
      <w:r w:rsidRPr="00BC3ABE">
        <w:rPr>
          <w:spacing w:val="-1"/>
        </w:rPr>
        <w:t xml:space="preserve"> </w:t>
      </w:r>
      <w:r w:rsidRPr="00BC3ABE">
        <w:t>qu’il</w:t>
      </w:r>
      <w:r w:rsidRPr="00BC3ABE">
        <w:rPr>
          <w:spacing w:val="-2"/>
        </w:rPr>
        <w:t xml:space="preserve"> </w:t>
      </w:r>
      <w:r w:rsidRPr="00BC3ABE">
        <w:t>faudrait</w:t>
      </w:r>
      <w:r w:rsidRPr="00BC3ABE">
        <w:rPr>
          <w:spacing w:val="-1"/>
        </w:rPr>
        <w:t xml:space="preserve"> </w:t>
      </w:r>
      <w:r w:rsidRPr="00BC3ABE">
        <w:t>toujours</w:t>
      </w:r>
      <w:r w:rsidRPr="00BC3ABE">
        <w:rPr>
          <w:spacing w:val="-2"/>
        </w:rPr>
        <w:t xml:space="preserve"> </w:t>
      </w:r>
      <w:r w:rsidRPr="00BC3ABE">
        <w:t>utiliser</w:t>
      </w:r>
      <w:r w:rsidRPr="00BC3ABE">
        <w:rPr>
          <w:spacing w:val="-1"/>
        </w:rPr>
        <w:t xml:space="preserve"> </w:t>
      </w:r>
      <w:r w:rsidRPr="00BC3ABE">
        <w:t>les</w:t>
      </w:r>
      <w:r w:rsidRPr="00BC3ABE">
        <w:rPr>
          <w:spacing w:val="-1"/>
        </w:rPr>
        <w:t xml:space="preserve"> </w:t>
      </w:r>
      <w:r w:rsidRPr="00BC3ABE">
        <w:rPr>
          <w:spacing w:val="-2"/>
        </w:rPr>
        <w:t xml:space="preserve">mêmes </w:t>
      </w:r>
      <w:r w:rsidRPr="00BC3ABE">
        <w:t>moyens pour atteindre un objectif. C’est comme si un cheval de labour du vingtième siècle, en voyant arriver le premier tracteur, pensait : «</w:t>
      </w:r>
      <w:r w:rsidRPr="00BC3ABE">
        <w:rPr>
          <w:spacing w:val="-4"/>
        </w:rPr>
        <w:t> </w:t>
      </w:r>
      <w:r w:rsidRPr="00BC3ABE">
        <w:t>Pas d’inquiétude, jamais cette machine ne pourra pousser la charrue à ma place, puisqu’elle n’a aucun muscle. »</w:t>
      </w:r>
    </w:p>
    <w:p w14:paraId="5C762BF6" w14:textId="7721B235" w:rsidR="00E561EB" w:rsidRDefault="00E561EB" w:rsidP="00E44AC1">
      <w:pPr>
        <w:rPr>
          <w:rFonts w:ascii="Times New Roman" w:hAnsi="Times New Roman" w:cs="Times New Roman"/>
          <w:color w:val="000000" w:themeColor="text1"/>
          <w:sz w:val="26"/>
          <w:szCs w:val="26"/>
        </w:rPr>
      </w:pPr>
    </w:p>
    <w:p w14:paraId="1B9C60CF" w14:textId="6F94061E" w:rsidR="00C72AC8" w:rsidRPr="00BC3ABE" w:rsidRDefault="00C275DE" w:rsidP="003E66DC">
      <w:pPr>
        <w:ind w:firstLine="0"/>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1CBB9BDF" wp14:editId="29479EF0">
            <wp:extent cx="2775858" cy="2206451"/>
            <wp:effectExtent l="0" t="0" r="5715" b="3810"/>
            <wp:docPr id="13618920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92067" name="Picture 136189206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2706" cy="2227791"/>
                    </a:xfrm>
                    <a:prstGeom prst="rect">
                      <a:avLst/>
                    </a:prstGeom>
                  </pic:spPr>
                </pic:pic>
              </a:graphicData>
            </a:graphic>
          </wp:inline>
        </w:drawing>
      </w:r>
      <w:r>
        <w:rPr>
          <w:rFonts w:ascii="Times New Roman" w:hAnsi="Times New Roman" w:cs="Times New Roman"/>
          <w:noProof/>
          <w:color w:val="000000" w:themeColor="text1"/>
          <w:sz w:val="26"/>
          <w:szCs w:val="26"/>
        </w:rPr>
        <w:drawing>
          <wp:inline distT="0" distB="0" distL="0" distR="0" wp14:anchorId="6A88E9BD" wp14:editId="07DFA19C">
            <wp:extent cx="2710543" cy="2240730"/>
            <wp:effectExtent l="0" t="0" r="0" b="0"/>
            <wp:docPr id="13893578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57830" name="Picture 13893578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41624" cy="2266424"/>
                    </a:xfrm>
                    <a:prstGeom prst="rect">
                      <a:avLst/>
                    </a:prstGeom>
                  </pic:spPr>
                </pic:pic>
              </a:graphicData>
            </a:graphic>
          </wp:inline>
        </w:drawing>
      </w:r>
    </w:p>
    <w:p w14:paraId="3C816617" w14:textId="721BED70" w:rsidR="00E561EB" w:rsidRPr="00BC3ABE" w:rsidRDefault="00E561EB" w:rsidP="00650F7C">
      <w:pPr>
        <w:pStyle w:val="LGD"/>
      </w:pPr>
      <w:r w:rsidRPr="00650F7C">
        <w:rPr>
          <w:b/>
        </w:rPr>
        <w:t>Figure</w:t>
      </w:r>
      <w:r w:rsidRPr="00650F7C">
        <w:rPr>
          <w:b/>
          <w:color w:val="000000" w:themeColor="text1"/>
        </w:rPr>
        <w:t xml:space="preserve"> </w:t>
      </w:r>
      <w:r w:rsidRPr="00650F7C">
        <w:rPr>
          <w:b/>
        </w:rPr>
        <w:t>1</w:t>
      </w:r>
      <w:ins w:id="1150" w:author="Héloïse Mahé" w:date="2025-07-25T17:47:00Z">
        <w:r w:rsidR="009F34AE">
          <w:rPr>
            <w:b/>
          </w:rPr>
          <w:t>3</w:t>
        </w:r>
      </w:ins>
      <w:del w:id="1151" w:author="Héloïse Mahé" w:date="2025-07-25T17:47:00Z">
        <w:r w:rsidRPr="00650F7C" w:rsidDel="009F34AE">
          <w:rPr>
            <w:b/>
          </w:rPr>
          <w:delText>1</w:delText>
        </w:r>
      </w:del>
      <w:r w:rsidR="007F6812" w:rsidRPr="00650F7C">
        <w:rPr>
          <w:b/>
        </w:rPr>
        <w:t>.</w:t>
      </w:r>
      <w:r w:rsidRPr="00650F7C">
        <w:rPr>
          <w:b/>
        </w:rPr>
        <w:t xml:space="preserve"> L’un de ces tableaux a été peint par un grand artiste</w:t>
      </w:r>
      <w:ins w:id="1152" w:author="Héloïse Mahé" w:date="2025-07-25T17:39:00Z">
        <w:r w:rsidR="00090DD8">
          <w:rPr>
            <w:rStyle w:val="EndnoteReference"/>
            <w:b/>
          </w:rPr>
          <w:endnoteReference w:id="27"/>
        </w:r>
      </w:ins>
      <w:r w:rsidRPr="00650F7C">
        <w:rPr>
          <w:b/>
        </w:rPr>
        <w:t>, l’autre par une IA sans âme.</w:t>
      </w:r>
      <w:r w:rsidRPr="00BC3ABE">
        <w:t xml:space="preserve"> Sauriez-vous les </w:t>
      </w:r>
      <w:commentRangeStart w:id="1155"/>
      <w:commentRangeStart w:id="1156"/>
      <w:r w:rsidRPr="00BC3ABE">
        <w:t>départager</w:t>
      </w:r>
      <w:commentRangeEnd w:id="1155"/>
      <w:r w:rsidR="0058116C">
        <w:rPr>
          <w:rStyle w:val="CommentReference"/>
          <w:rFonts w:ascii="Calibri Light" w:hAnsi="Calibri Light" w:cs="Palatino Linotype"/>
        </w:rPr>
        <w:commentReference w:id="1155"/>
      </w:r>
      <w:commentRangeEnd w:id="1156"/>
      <w:r w:rsidR="00ED1EB6">
        <w:rPr>
          <w:rStyle w:val="CommentReference"/>
          <w:rFonts w:ascii="Calibri Light" w:hAnsi="Calibri Light" w:cs="Palatino Linotype"/>
        </w:rPr>
        <w:commentReference w:id="1156"/>
      </w:r>
      <w:r w:rsidRPr="00BC3ABE">
        <w:t> ?</w:t>
      </w:r>
    </w:p>
    <w:p w14:paraId="00E10E50" w14:textId="77777777" w:rsidR="00E561EB" w:rsidRPr="00BB29C3" w:rsidRDefault="00E561EB" w:rsidP="00E44AC1">
      <w:pPr>
        <w:pStyle w:val="Heading3"/>
        <w:spacing w:line="276" w:lineRule="auto"/>
      </w:pPr>
      <w:bookmarkStart w:id="1157" w:name="_Toc201332073"/>
      <w:r w:rsidRPr="009A71E0">
        <w:t>Créativité : « Jamais ces algorithmes ne pourront créer quelque chose de réellement nou</w:t>
      </w:r>
      <w:r w:rsidRPr="008C7CA4">
        <w:t>veau »</w:t>
      </w:r>
      <w:bookmarkEnd w:id="1157"/>
    </w:p>
    <w:p w14:paraId="54EEBD9F" w14:textId="58A1EC23" w:rsidR="00E561EB" w:rsidRPr="00BC3ABE" w:rsidRDefault="007F6812" w:rsidP="00650F7C">
      <w:r w:rsidRPr="0064163C">
        <w:rPr>
          <w:b/>
        </w:rPr>
        <w:lastRenderedPageBreak/>
        <w:t>Benoit</w:t>
      </w:r>
      <w:r w:rsidR="00E561EB" w:rsidRPr="00BC3ABE">
        <w:t xml:space="preserve"> : </w:t>
      </w:r>
      <w:r w:rsidR="00E561EB" w:rsidRPr="00BC3ABE">
        <w:rPr>
          <w:color w:val="000000" w:themeColor="text1"/>
        </w:rPr>
        <w:t>Par</w:t>
      </w:r>
      <w:r w:rsidR="00E561EB" w:rsidRPr="00BC3ABE">
        <w:t xml:space="preserve"> nature, les modèles d’IA étant des algorithmes comme les autres, ils </w:t>
      </w:r>
      <w:r w:rsidR="00E561EB" w:rsidRPr="00164ECA">
        <w:t>exécutent uniquement ce pour quoi ils sont programmés. Est-ce qu’ils seront jamais capables de</w:t>
      </w:r>
      <w:r w:rsidR="00E561EB" w:rsidRPr="00164ECA">
        <w:rPr>
          <w:rStyle w:val="Hyperlink2"/>
          <w:rFonts w:cs="Times New Roman"/>
          <w:color w:val="000000" w:themeColor="text1"/>
        </w:rPr>
        <w:t xml:space="preserve"> </w:t>
      </w:r>
      <w:r w:rsidR="00E561EB" w:rsidRPr="00164ECA">
        <w:t>création ?</w:t>
      </w:r>
    </w:p>
    <w:p w14:paraId="65ED5D32" w14:textId="56ECEC4E" w:rsidR="00E561EB" w:rsidRPr="00BC3ABE" w:rsidRDefault="007F6812" w:rsidP="00650F7C">
      <w:r w:rsidRPr="0064163C">
        <w:rPr>
          <w:b/>
        </w:rPr>
        <w:t>Aymeric</w:t>
      </w:r>
      <w:r w:rsidR="00E561EB" w:rsidRPr="00BC3ABE">
        <w:t> :</w:t>
      </w:r>
      <w:r w:rsidR="00E561EB" w:rsidRPr="00BC3ABE">
        <w:rPr>
          <w:spacing w:val="40"/>
        </w:rPr>
        <w:t xml:space="preserve"> </w:t>
      </w:r>
      <w:r w:rsidR="00E561EB" w:rsidRPr="00BC3ABE">
        <w:t>Cette objection est intéressante</w:t>
      </w:r>
      <w:r w:rsidR="009A3A70">
        <w:rPr>
          <w:color w:val="000000" w:themeColor="text1"/>
        </w:rPr>
        <w:t> </w:t>
      </w:r>
      <w:r w:rsidR="00E561EB" w:rsidRPr="00946238">
        <w:t xml:space="preserve">! Elle a été formulée par la comtesse Ada Lovelace, première personne de l’Histoire à avoir écrit un programme informatique. Elle écrivit en note de sa description de la </w:t>
      </w:r>
      <w:r w:rsidR="00164ECA" w:rsidRPr="00946238">
        <w:t xml:space="preserve">machine analytique </w:t>
      </w:r>
      <w:r w:rsidR="00E561EB" w:rsidRPr="00946238">
        <w:t xml:space="preserve">de Charles Babbage, le tout premier ordinateur : « La </w:t>
      </w:r>
      <w:r w:rsidR="00B25B77" w:rsidRPr="00946238">
        <w:t xml:space="preserve">machine analytique </w:t>
      </w:r>
      <w:r w:rsidR="00E561EB" w:rsidRPr="00946238">
        <w:t>n’a pas la prétention de créer quoi que ce soit</w:t>
      </w:r>
      <w:r w:rsidR="00E561EB" w:rsidRPr="00BC3ABE">
        <w:t xml:space="preserve">. Elle peut seulement faire </w:t>
      </w:r>
      <w:r w:rsidR="00E561EB" w:rsidRPr="00BC3ABE">
        <w:rPr>
          <w:i/>
        </w:rPr>
        <w:t>tout ce que nous savons lui ordonner</w:t>
      </w:r>
      <w:r w:rsidR="00E561EB" w:rsidRPr="00BC3ABE">
        <w:t xml:space="preserve"> d’exécuter.</w:t>
      </w:r>
      <w:r w:rsidR="00E561EB" w:rsidRPr="00BC3ABE">
        <w:rPr>
          <w:spacing w:val="-3"/>
        </w:rPr>
        <w:t> </w:t>
      </w:r>
      <w:r w:rsidR="00E561EB" w:rsidRPr="00BC3ABE">
        <w:t>»</w:t>
      </w:r>
      <w:r w:rsidR="00E561EB" w:rsidRPr="00BC3ABE">
        <w:rPr>
          <w:spacing w:val="80"/>
        </w:rPr>
        <w:t xml:space="preserve"> </w:t>
      </w:r>
      <w:r w:rsidR="00E561EB" w:rsidRPr="00BC3ABE">
        <w:t>Aujourd’hui, les machines sont tout de même plus avancées. Les LLM peuvent utiliser des raisonnements proches de ceux qu’ils ont déjà vus pendant leur entraînement. Ils peuvent aussi traiter efficacement tout ce qui est à mi-chemin entre plusieurs</w:t>
      </w:r>
      <w:r w:rsidR="00E561EB" w:rsidRPr="00BC3ABE">
        <w:rPr>
          <w:spacing w:val="19"/>
        </w:rPr>
        <w:t xml:space="preserve"> </w:t>
      </w:r>
      <w:r w:rsidR="00E561EB" w:rsidRPr="00BC3ABE">
        <w:t>exemples</w:t>
      </w:r>
      <w:r w:rsidR="00E561EB" w:rsidRPr="00BC3ABE">
        <w:rPr>
          <w:spacing w:val="21"/>
        </w:rPr>
        <w:t xml:space="preserve"> </w:t>
      </w:r>
      <w:r w:rsidR="00E561EB" w:rsidRPr="00BC3ABE">
        <w:t>vus</w:t>
      </w:r>
      <w:r w:rsidR="00E561EB" w:rsidRPr="00BC3ABE">
        <w:rPr>
          <w:spacing w:val="21"/>
        </w:rPr>
        <w:t xml:space="preserve"> </w:t>
      </w:r>
      <w:r w:rsidR="00E561EB" w:rsidRPr="00BC3ABE">
        <w:t>(on</w:t>
      </w:r>
      <w:r w:rsidR="00E561EB" w:rsidRPr="00BC3ABE">
        <w:rPr>
          <w:spacing w:val="21"/>
        </w:rPr>
        <w:t xml:space="preserve"> </w:t>
      </w:r>
      <w:r w:rsidR="00E561EB" w:rsidRPr="00BC3ABE">
        <w:t>parle</w:t>
      </w:r>
      <w:r w:rsidR="00E561EB" w:rsidRPr="00BC3ABE">
        <w:rPr>
          <w:spacing w:val="21"/>
        </w:rPr>
        <w:t xml:space="preserve"> </w:t>
      </w:r>
      <w:r w:rsidR="00E561EB" w:rsidRPr="00BC3ABE">
        <w:t>d’une</w:t>
      </w:r>
      <w:r w:rsidR="00E561EB" w:rsidRPr="00BC3ABE">
        <w:rPr>
          <w:spacing w:val="21"/>
        </w:rPr>
        <w:t xml:space="preserve"> </w:t>
      </w:r>
      <w:r w:rsidR="00E561EB" w:rsidRPr="00BC3ABE">
        <w:t>«</w:t>
      </w:r>
      <w:r w:rsidR="00E561EB" w:rsidRPr="00BC3ABE">
        <w:rPr>
          <w:spacing w:val="-2"/>
        </w:rPr>
        <w:t> </w:t>
      </w:r>
      <w:r w:rsidR="00E561EB" w:rsidRPr="00BC3ABE">
        <w:t>interpolation</w:t>
      </w:r>
      <w:r w:rsidR="00E561EB" w:rsidRPr="00BC3ABE">
        <w:rPr>
          <w:spacing w:val="-1"/>
        </w:rPr>
        <w:t> </w:t>
      </w:r>
      <w:r w:rsidR="00E561EB" w:rsidRPr="00BC3ABE">
        <w:t>»),</w:t>
      </w:r>
      <w:r w:rsidR="00E561EB" w:rsidRPr="00BC3ABE">
        <w:rPr>
          <w:spacing w:val="21"/>
        </w:rPr>
        <w:t xml:space="preserve"> </w:t>
      </w:r>
      <w:r w:rsidR="00E561EB" w:rsidRPr="00BC3ABE">
        <w:t>et</w:t>
      </w:r>
      <w:r w:rsidR="00E561EB" w:rsidRPr="00BC3ABE">
        <w:rPr>
          <w:spacing w:val="21"/>
        </w:rPr>
        <w:t xml:space="preserve"> </w:t>
      </w:r>
      <w:r w:rsidR="00E561EB" w:rsidRPr="00BC3ABE">
        <w:t>même</w:t>
      </w:r>
      <w:r w:rsidR="00E561EB" w:rsidRPr="00BC3ABE">
        <w:rPr>
          <w:spacing w:val="22"/>
        </w:rPr>
        <w:t xml:space="preserve"> </w:t>
      </w:r>
      <w:r w:rsidR="00E561EB" w:rsidRPr="00BC3ABE">
        <w:rPr>
          <w:spacing w:val="-2"/>
        </w:rPr>
        <w:t xml:space="preserve">combiner </w:t>
      </w:r>
      <w:r w:rsidR="00E561EB" w:rsidRPr="00BC3ABE">
        <w:t>plusieurs</w:t>
      </w:r>
      <w:r w:rsidR="00E561EB" w:rsidRPr="00BC3ABE">
        <w:rPr>
          <w:spacing w:val="-1"/>
        </w:rPr>
        <w:t xml:space="preserve"> </w:t>
      </w:r>
      <w:r w:rsidR="00E561EB" w:rsidRPr="00BC3ABE">
        <w:t xml:space="preserve">exemples </w:t>
      </w:r>
      <w:r w:rsidR="00E561EB" w:rsidRPr="00BC3ABE">
        <w:rPr>
          <w:spacing w:val="-2"/>
        </w:rPr>
        <w:t>d’entraînement</w:t>
      </w:r>
      <w:bookmarkStart w:id="1158" w:name="_bookmark77"/>
      <w:bookmarkEnd w:id="1158"/>
      <w:r w:rsidR="00E561EB" w:rsidRPr="00BC3ABE">
        <w:rPr>
          <w:rStyle w:val="FootnoteReference"/>
          <w:rFonts w:ascii="Times New Roman" w:hAnsi="Times New Roman" w:cs="Times New Roman"/>
          <w:spacing w:val="-2"/>
        </w:rPr>
        <w:footnoteReference w:id="56"/>
      </w:r>
      <w:r w:rsidR="00E561EB" w:rsidRPr="00BC3ABE">
        <w:rPr>
          <w:spacing w:val="-2"/>
        </w:rPr>
        <w:t>.</w:t>
      </w:r>
    </w:p>
    <w:p w14:paraId="5E1D23B3" w14:textId="5A325443" w:rsidR="00E561EB" w:rsidRPr="00BC3ABE" w:rsidRDefault="007F6812" w:rsidP="00650F7C">
      <w:r w:rsidRPr="0064163C">
        <w:rPr>
          <w:b/>
        </w:rPr>
        <w:t>Benoit</w:t>
      </w:r>
      <w:r w:rsidR="00E561EB" w:rsidRPr="00BC3ABE">
        <w:t> : Mais dès qu’une création demande de s’éloigner de l’existant, ils ne peuvent plus rien faire ?</w:t>
      </w:r>
    </w:p>
    <w:p w14:paraId="1EEF7062" w14:textId="37924316" w:rsidR="0080673A" w:rsidRPr="00BC3ABE" w:rsidRDefault="00E561EB" w:rsidP="00650F7C">
      <w:r w:rsidRPr="00650F7C">
        <w:rPr>
          <w:b/>
        </w:rPr>
        <w:t>A</w:t>
      </w:r>
      <w:r w:rsidR="007F6812" w:rsidRPr="00650F7C">
        <w:rPr>
          <w:b/>
        </w:rPr>
        <w:t>ymeric</w:t>
      </w:r>
      <w:r w:rsidRPr="00BC3ABE">
        <w:t> : Ça reste débattu, les modèles ne sont peut-être pas si limités. Par exemple, une étude a demandé à des chercheurs connus de noter le caractère novateur d’idées dont ils ne savaient pas si elles étaient générées par des IA ou créées par d’autres chercheurs : les idées générées par IA ont été jugées significativement plus novatrices que celles générées par des chercheurs hum</w:t>
      </w:r>
      <w:bookmarkStart w:id="1160" w:name="_bookmark78"/>
      <w:bookmarkEnd w:id="1160"/>
      <w:r w:rsidRPr="00BC3ABE">
        <w:t>ains</w:t>
      </w:r>
      <w:r w:rsidR="0080673A" w:rsidRPr="00BC3ABE">
        <w:rPr>
          <w:rStyle w:val="EndnoteReference"/>
          <w:rFonts w:ascii="Times New Roman" w:hAnsi="Times New Roman" w:cs="Times New Roman"/>
        </w:rPr>
        <w:endnoteReference w:id="28"/>
      </w:r>
      <w:r w:rsidR="0080673A" w:rsidRPr="00BC3ABE">
        <w:t xml:space="preserve">. Mais même en supposant que les modèles ne puissent faire qu’un petit pas de côté en partant de l’existant, est-ce que cela les limiterait tant dans les applications de tous les jours ? Je </w:t>
      </w:r>
      <w:r w:rsidR="0080673A" w:rsidRPr="00B25B77">
        <w:t>ne le crois pas. Si</w:t>
      </w:r>
      <w:r w:rsidR="0080673A" w:rsidRPr="00BC3ABE">
        <w:t xml:space="preserve"> on comptait quelle proportion de nos activités d’une journée demande de la créativité, est-ce qu’on arriverait à plus d’un pour cent ?</w:t>
      </w:r>
    </w:p>
    <w:p w14:paraId="62B717B9" w14:textId="77777777" w:rsidR="00E561EB" w:rsidRPr="00BC3ABE" w:rsidRDefault="0080673A" w:rsidP="00650F7C">
      <w:r w:rsidRPr="00BC3ABE">
        <w:t>C’est aussi vrai des œuvres d’art : des images générées par IA ont déjà remporté assez de suffrages de juges pour gagner des concours d’art</w:t>
      </w:r>
      <w:bookmarkStart w:id="1161" w:name="_bookmark79"/>
      <w:bookmarkEnd w:id="1161"/>
      <w:r w:rsidRPr="00BC3ABE">
        <w:rPr>
          <w:rStyle w:val="EndnoteReference"/>
          <w:rFonts w:ascii="Times New Roman" w:hAnsi="Times New Roman" w:cs="Times New Roman"/>
        </w:rPr>
        <w:endnoteReference w:id="29"/>
      </w:r>
      <w:r w:rsidRPr="00BC3ABE">
        <w:t>.</w:t>
      </w:r>
      <w:r w:rsidR="00E561EB" w:rsidRPr="00BC3ABE">
        <w:t xml:space="preserve"> </w:t>
      </w:r>
      <w:r w:rsidR="00E561EB" w:rsidRPr="00BC3ABE">
        <w:rPr>
          <w:rFonts w:eastAsia="Arial Unicode MS"/>
          <w:color w:val="000000" w:themeColor="text1"/>
        </w:rPr>
        <w:t>Tu me disais d’ailleurs qu’une bonne partie de la musique occidentale est construite sur des séries d’accords simples et courtes.</w:t>
      </w:r>
    </w:p>
    <w:p w14:paraId="2515EFEC" w14:textId="57D765B5" w:rsidR="00E561EB" w:rsidRPr="00BC3ABE" w:rsidRDefault="007F6812" w:rsidP="00650F7C">
      <w:r w:rsidRPr="0064163C">
        <w:rPr>
          <w:b/>
        </w:rPr>
        <w:t>Benoit</w:t>
      </w:r>
      <w:r w:rsidR="00E561EB" w:rsidRPr="00BC3ABE">
        <w:t xml:space="preserve"> : Oui, beaucoup </w:t>
      </w:r>
      <w:r w:rsidR="00E561EB" w:rsidRPr="00B25B77">
        <w:t>de tubes de rock ou de pop sont construits su</w:t>
      </w:r>
      <w:r w:rsidR="00E561EB" w:rsidRPr="00BC3ABE">
        <w:t>r les «</w:t>
      </w:r>
      <w:r w:rsidR="00E561EB" w:rsidRPr="00BC3ABE">
        <w:rPr>
          <w:spacing w:val="-4"/>
        </w:rPr>
        <w:t> </w:t>
      </w:r>
      <w:r w:rsidR="00E561EB" w:rsidRPr="00BC3ABE">
        <w:t>quatre accords magiques</w:t>
      </w:r>
      <w:r w:rsidR="00E561EB" w:rsidRPr="00BC3ABE">
        <w:rPr>
          <w:spacing w:val="-5"/>
        </w:rPr>
        <w:t> </w:t>
      </w:r>
      <w:r w:rsidR="00E561EB" w:rsidRPr="00B25B77">
        <w:t xml:space="preserve">» </w:t>
      </w:r>
      <w:r w:rsidR="00B25B77" w:rsidRPr="00B25B77">
        <w:t>ré – la – si mineur – sol</w:t>
      </w:r>
      <w:r w:rsidR="00E561EB" w:rsidRPr="00BC3ABE">
        <w:rPr>
          <w:rStyle w:val="Hyperlink2"/>
          <w:rFonts w:cs="Times New Roman"/>
          <w:color w:val="000000" w:themeColor="text1"/>
        </w:rPr>
        <w:t xml:space="preserve">, </w:t>
      </w:r>
      <w:r w:rsidR="00E561EB" w:rsidRPr="00BC3ABE">
        <w:t xml:space="preserve">à </w:t>
      </w:r>
      <w:r w:rsidR="00E561EB" w:rsidRPr="00B25B77">
        <w:t>une transposition près</w:t>
      </w:r>
      <w:r w:rsidR="00E561EB" w:rsidRPr="00BC3ABE">
        <w:rPr>
          <w:rStyle w:val="FootnoteReference"/>
          <w:rFonts w:ascii="Times New Roman" w:hAnsi="Times New Roman" w:cs="Times New Roman"/>
          <w:color w:val="000000" w:themeColor="text1"/>
        </w:rPr>
        <w:footnoteReference w:id="57"/>
      </w:r>
      <w:r w:rsidR="00E561EB" w:rsidRPr="00BC3ABE">
        <w:rPr>
          <w:rStyle w:val="Hyperlink2"/>
          <w:rFonts w:cs="Times New Roman"/>
          <w:color w:val="000000" w:themeColor="text1"/>
        </w:rPr>
        <w:t>.</w:t>
      </w:r>
      <w:bookmarkStart w:id="1164" w:name="_bookmark80"/>
      <w:bookmarkEnd w:id="1164"/>
    </w:p>
    <w:p w14:paraId="55A1F0CC" w14:textId="7D65A2A6" w:rsidR="00E561EB" w:rsidRPr="00BC3ABE" w:rsidRDefault="007F6812" w:rsidP="00650F7C">
      <w:r w:rsidRPr="0064163C">
        <w:rPr>
          <w:b/>
        </w:rPr>
        <w:t>Aymeric</w:t>
      </w:r>
      <w:r w:rsidR="00E561EB" w:rsidRPr="00BC3ABE">
        <w:t xml:space="preserve"> : Dans ces musiques, la créativité peut se trouver dans les paroles ou la mélodie, mais </w:t>
      </w:r>
      <w:r w:rsidR="00E561EB" w:rsidRPr="00BC3ABE">
        <w:rPr>
          <w:color w:val="000000" w:themeColor="text1"/>
        </w:rPr>
        <w:t>l’ensemble repose</w:t>
      </w:r>
      <w:r w:rsidR="00E561EB" w:rsidRPr="00BC3ABE">
        <w:t xml:space="preserve"> sur une structure préexistante, </w:t>
      </w:r>
      <w:r w:rsidR="00E561EB" w:rsidRPr="00BC3ABE">
        <w:rPr>
          <w:color w:val="000000" w:themeColor="text1"/>
        </w:rPr>
        <w:t>ce qui veut dire que l’action créatrice</w:t>
      </w:r>
      <w:r w:rsidR="00E561EB" w:rsidRPr="00BC3ABE">
        <w:t xml:space="preserve"> ne </w:t>
      </w:r>
      <w:r w:rsidR="00E561EB" w:rsidRPr="00BC3ABE">
        <w:rPr>
          <w:color w:val="000000" w:themeColor="text1"/>
        </w:rPr>
        <w:t>consiste qu’en un</w:t>
      </w:r>
      <w:r w:rsidR="00E561EB" w:rsidRPr="00BC3ABE">
        <w:rPr>
          <w:rStyle w:val="Hyperlink2"/>
          <w:rFonts w:cs="Times New Roman"/>
          <w:color w:val="000000" w:themeColor="text1"/>
        </w:rPr>
        <w:t xml:space="preserve"> </w:t>
      </w:r>
      <w:r w:rsidR="00E561EB" w:rsidRPr="00BC3ABE">
        <w:t>petit pas de côté. Est-ce que ce pas de côté n’est pas suffisant pour obtenir la majorité des innovations dans l’Histoire ?</w:t>
      </w:r>
    </w:p>
    <w:p w14:paraId="409FA790" w14:textId="3F1DA899" w:rsidR="00E561EB" w:rsidRPr="00BC3ABE" w:rsidRDefault="00E561EB" w:rsidP="00650F7C">
      <w:r w:rsidRPr="00BC3ABE">
        <w:t xml:space="preserve">Prenons par exemple l’invention de l’imprimerie. Au </w:t>
      </w:r>
      <w:r w:rsidR="009A3A70">
        <w:rPr>
          <w:smallCaps/>
        </w:rPr>
        <w:t>XV</w:t>
      </w:r>
      <w:r w:rsidRPr="00BC3ABE">
        <w:rPr>
          <w:vertAlign w:val="superscript"/>
        </w:rPr>
        <w:t>e</w:t>
      </w:r>
      <w:r w:rsidR="00F41CD1">
        <w:t> </w:t>
      </w:r>
      <w:r w:rsidRPr="00BC3ABE">
        <w:t xml:space="preserve">siècle, l’Europe connaissait depuis longtemps l’usage de tampons de bois couverts d’encre pour imprimer </w:t>
      </w:r>
      <w:r w:rsidRPr="00BC3ABE">
        <w:rPr>
          <w:color w:val="000000" w:themeColor="text1"/>
        </w:rPr>
        <w:t>des</w:t>
      </w:r>
      <w:r w:rsidRPr="00BC3ABE">
        <w:t xml:space="preserve"> motifs, qui </w:t>
      </w:r>
      <w:r w:rsidRPr="00BC3ABE">
        <w:rPr>
          <w:color w:val="000000" w:themeColor="text1"/>
        </w:rPr>
        <w:t>avaient</w:t>
      </w:r>
      <w:r w:rsidRPr="00BC3ABE">
        <w:t xml:space="preserve"> même donné lieu à des essais d’imprimerie avec des caractères mobiles en bois</w:t>
      </w:r>
      <w:r w:rsidR="0080673A">
        <w:t xml:space="preserve"> (xylographie)</w:t>
      </w:r>
      <w:r w:rsidRPr="00BC3ABE">
        <w:t xml:space="preserve">. Par ailleurs, la Rhénanie </w:t>
      </w:r>
      <w:r w:rsidRPr="00BC3ABE">
        <w:rPr>
          <w:color w:val="000000" w:themeColor="text1"/>
        </w:rPr>
        <w:t>traversait</w:t>
      </w:r>
      <w:r w:rsidRPr="00BC3ABE">
        <w:t xml:space="preserve"> une grande époque viticole, </w:t>
      </w:r>
      <w:r w:rsidRPr="00BC3ABE">
        <w:rPr>
          <w:color w:val="000000" w:themeColor="text1"/>
        </w:rPr>
        <w:t>comptant alors une surface de vigne</w:t>
      </w:r>
      <w:r w:rsidRPr="00BC3ABE">
        <w:t xml:space="preserve"> quatre fois plus </w:t>
      </w:r>
      <w:r w:rsidRPr="00BC3ABE">
        <w:rPr>
          <w:color w:val="000000" w:themeColor="text1"/>
        </w:rPr>
        <w:t>grande</w:t>
      </w:r>
      <w:r w:rsidRPr="00BC3ABE">
        <w:t xml:space="preserve"> qu’aujourd’hui. Les premières presses à vin, </w:t>
      </w:r>
      <w:r w:rsidRPr="00BC3ABE">
        <w:lastRenderedPageBreak/>
        <w:t>mentionnées dans l’Antiquité par Pline l’Ancien, avaient été améliorées tout au long du Moyen-Âge, et des milliers</w:t>
      </w:r>
      <w:r w:rsidRPr="00BC3ABE">
        <w:rPr>
          <w:color w:val="000000" w:themeColor="text1"/>
        </w:rPr>
        <w:t xml:space="preserve"> de ces machines </w:t>
      </w:r>
      <w:r w:rsidRPr="00650F7C">
        <w:t>parsemaient la région.</w:t>
      </w:r>
      <w:r w:rsidRPr="00BC3ABE">
        <w:rPr>
          <w:color w:val="000000" w:themeColor="text1"/>
        </w:rPr>
        <w:t xml:space="preserve"> Alors, pour</w:t>
      </w:r>
      <w:r w:rsidRPr="00BC3ABE">
        <w:t xml:space="preserve"> ses premières machines à imprimer, Gutenberg puisa dans sa formation de forgeron pour créer des caractères mobiles métalliques, et il reprit les presses à vin existantes pour presser la palette de caractères </w:t>
      </w:r>
      <w:r w:rsidRPr="00BC3ABE">
        <w:rPr>
          <w:color w:val="000000" w:themeColor="text1"/>
        </w:rPr>
        <w:t>sur</w:t>
      </w:r>
      <w:r w:rsidRPr="00BC3ABE">
        <w:t xml:space="preserve"> le papier</w:t>
      </w:r>
      <w:r w:rsidR="0080673A" w:rsidRPr="00BC3ABE">
        <w:rPr>
          <w:rStyle w:val="EndnoteReference"/>
          <w:rFonts w:ascii="Times New Roman" w:hAnsi="Times New Roman" w:cs="Times New Roman"/>
        </w:rPr>
        <w:endnoteReference w:id="30"/>
      </w:r>
      <w:r w:rsidR="0080673A" w:rsidRPr="00BC3ABE">
        <w:rPr>
          <w:color w:val="000000" w:themeColor="text1"/>
        </w:rPr>
        <w:t>.</w:t>
      </w:r>
      <w:bookmarkStart w:id="1165" w:name="_bookmark81"/>
      <w:bookmarkEnd w:id="1165"/>
    </w:p>
    <w:p w14:paraId="5382DEAF" w14:textId="0BE4A9E1" w:rsidR="00B13F78" w:rsidRDefault="00E561EB" w:rsidP="00650F7C">
      <w:pPr>
        <w:rPr>
          <w:sz w:val="56"/>
          <w:szCs w:val="56"/>
        </w:rPr>
      </w:pPr>
      <w:r w:rsidRPr="00BC3ABE">
        <w:rPr>
          <w:color w:val="000000" w:themeColor="text1"/>
        </w:rPr>
        <w:t>Je</w:t>
      </w:r>
      <w:r w:rsidRPr="00BC3ABE">
        <w:rPr>
          <w:spacing w:val="-3"/>
        </w:rPr>
        <w:t xml:space="preserve"> </w:t>
      </w:r>
      <w:r w:rsidRPr="00BC3ABE">
        <w:t>pense</w:t>
      </w:r>
      <w:r w:rsidRPr="00BC3ABE">
        <w:rPr>
          <w:spacing w:val="-3"/>
        </w:rPr>
        <w:t xml:space="preserve"> </w:t>
      </w:r>
      <w:r w:rsidRPr="00BC3ABE">
        <w:t>que</w:t>
      </w:r>
      <w:r w:rsidRPr="00BC3ABE">
        <w:rPr>
          <w:spacing w:val="-3"/>
        </w:rPr>
        <w:t xml:space="preserve"> </w:t>
      </w:r>
      <w:r w:rsidRPr="00BC3ABE">
        <w:t>la</w:t>
      </w:r>
      <w:r w:rsidRPr="00BC3ABE">
        <w:rPr>
          <w:spacing w:val="-3"/>
        </w:rPr>
        <w:t xml:space="preserve"> </w:t>
      </w:r>
      <w:r w:rsidRPr="00BC3ABE">
        <w:t>création</w:t>
      </w:r>
      <w:r w:rsidRPr="00BC3ABE">
        <w:rPr>
          <w:spacing w:val="-3"/>
        </w:rPr>
        <w:t xml:space="preserve"> </w:t>
      </w:r>
      <w:r w:rsidRPr="00BC3ABE">
        <w:t>se</w:t>
      </w:r>
      <w:r w:rsidRPr="00BC3ABE">
        <w:rPr>
          <w:spacing w:val="-3"/>
        </w:rPr>
        <w:t xml:space="preserve"> </w:t>
      </w:r>
      <w:r w:rsidRPr="00BC3ABE">
        <w:t>trouve</w:t>
      </w:r>
      <w:r w:rsidRPr="00BC3ABE">
        <w:rPr>
          <w:spacing w:val="-3"/>
        </w:rPr>
        <w:t xml:space="preserve"> </w:t>
      </w:r>
      <w:r w:rsidRPr="00BC3ABE">
        <w:t>souvent</w:t>
      </w:r>
      <w:r w:rsidRPr="00BC3ABE">
        <w:rPr>
          <w:spacing w:val="-3"/>
        </w:rPr>
        <w:t xml:space="preserve"> </w:t>
      </w:r>
      <w:r w:rsidRPr="00BC3ABE">
        <w:t>soit</w:t>
      </w:r>
      <w:r w:rsidRPr="00BC3ABE">
        <w:rPr>
          <w:spacing w:val="-3"/>
        </w:rPr>
        <w:t xml:space="preserve"> </w:t>
      </w:r>
      <w:r w:rsidRPr="00BC3ABE">
        <w:t>dans</w:t>
      </w:r>
      <w:r w:rsidRPr="00BC3ABE">
        <w:rPr>
          <w:spacing w:val="-3"/>
        </w:rPr>
        <w:t xml:space="preserve"> </w:t>
      </w:r>
      <w:r w:rsidRPr="00BC3ABE">
        <w:t>un</w:t>
      </w:r>
      <w:r w:rsidRPr="00BC3ABE">
        <w:rPr>
          <w:spacing w:val="-3"/>
        </w:rPr>
        <w:t xml:space="preserve"> </w:t>
      </w:r>
      <w:r w:rsidRPr="00BC3ABE">
        <w:t>seul</w:t>
      </w:r>
      <w:r w:rsidRPr="00BC3ABE">
        <w:rPr>
          <w:spacing w:val="-3"/>
        </w:rPr>
        <w:t xml:space="preserve"> </w:t>
      </w:r>
      <w:r w:rsidRPr="00BC3ABE">
        <w:t>pas</w:t>
      </w:r>
      <w:r w:rsidRPr="00BC3ABE">
        <w:rPr>
          <w:spacing w:val="-3"/>
        </w:rPr>
        <w:t xml:space="preserve"> </w:t>
      </w:r>
      <w:r w:rsidRPr="00BC3ABE">
        <w:t>de</w:t>
      </w:r>
      <w:r w:rsidRPr="00BC3ABE">
        <w:rPr>
          <w:spacing w:val="-3"/>
        </w:rPr>
        <w:t xml:space="preserve"> </w:t>
      </w:r>
      <w:r w:rsidRPr="00BC3ABE">
        <w:t>plus</w:t>
      </w:r>
      <w:ins w:id="1166" w:author="Microsoft Office User" w:date="2025-07-28T05:32:00Z">
        <w:r w:rsidR="00B64712">
          <w:t xml:space="preserve"> par</w:t>
        </w:r>
      </w:ins>
      <w:r w:rsidRPr="00BC3ABE">
        <w:t xml:space="preserve"> rapport à l’existant, comme quand un artiste écrit une mélodie nouvelle sur des accords et un rythme existants, soit dans l’application d’une idée à un domaine différent, comme quand Gutenberg reprend la presse à vin pour lui faire écrire des livres. </w:t>
      </w:r>
      <w:r w:rsidRPr="00BC3ABE">
        <w:rPr>
          <w:color w:val="000000" w:themeColor="text1"/>
        </w:rPr>
        <w:t>Certes</w:t>
      </w:r>
      <w:r w:rsidRPr="00BC3ABE">
        <w:t>, une invention comme la théorie de la relativité d’Einstein</w:t>
      </w:r>
      <w:bookmarkStart w:id="1167" w:name="_bookmark82"/>
      <w:bookmarkEnd w:id="1167"/>
      <w:r w:rsidRPr="00BC3ABE">
        <w:rPr>
          <w:rStyle w:val="FootnoteReference"/>
          <w:rFonts w:ascii="Times New Roman" w:hAnsi="Times New Roman" w:cs="Times New Roman"/>
        </w:rPr>
        <w:footnoteReference w:id="58"/>
      </w:r>
      <w:r w:rsidRPr="00BC3ABE">
        <w:t xml:space="preserve"> </w:t>
      </w:r>
      <w:bookmarkStart w:id="1168" w:name="Les_plafonds_de_verre"/>
      <w:r w:rsidRPr="00BC3ABE">
        <w:t>ou</w:t>
      </w:r>
      <w:bookmarkEnd w:id="1168"/>
      <w:r w:rsidRPr="00BC3ABE">
        <w:t xml:space="preserve"> une symphonie de Beethoven serait hors </w:t>
      </w:r>
      <w:r w:rsidRPr="00BC3ABE">
        <w:rPr>
          <w:color w:val="000000" w:themeColor="text1"/>
        </w:rPr>
        <w:t>d’atteinte</w:t>
      </w:r>
      <w:r w:rsidRPr="00BC3ABE">
        <w:t xml:space="preserve"> des modèles actuels</w:t>
      </w:r>
      <w:r w:rsidRPr="00BC3ABE">
        <w:rPr>
          <w:color w:val="000000" w:themeColor="text1"/>
        </w:rPr>
        <w:t> : ces</w:t>
      </w:r>
      <w:r w:rsidRPr="00BC3ABE">
        <w:t xml:space="preserve"> bonds en avant sont peut-être trop grands pour qu’une machine puisse les imiter. Mais si de telles réalisations sont nécessaires pour parler de capacité créatrice, la barre est bien haute, trop pour moi</w:t>
      </w:r>
      <w:r w:rsidRPr="00BC3ABE">
        <w:rPr>
          <w:rStyle w:val="FootnoteReference"/>
          <w:rFonts w:ascii="Times New Roman" w:hAnsi="Times New Roman" w:cs="Times New Roman"/>
          <w:color w:val="000000" w:themeColor="text1"/>
        </w:rPr>
        <w:footnoteReference w:id="59"/>
      </w:r>
      <w:r w:rsidRPr="00BC3ABE">
        <w:rPr>
          <w:color w:val="000000" w:themeColor="text1"/>
        </w:rPr>
        <w:t> !</w:t>
      </w:r>
      <w:bookmarkStart w:id="1170" w:name="_bookmark83"/>
      <w:bookmarkStart w:id="1171" w:name="_Toc35"/>
      <w:bookmarkStart w:id="1172" w:name="_Toc193205422"/>
      <w:bookmarkEnd w:id="1170"/>
    </w:p>
    <w:p w14:paraId="473782B8" w14:textId="1750351A" w:rsidR="00E561EB" w:rsidRPr="00BC3ABE" w:rsidRDefault="00D40AFD" w:rsidP="00E44AC1">
      <w:pPr>
        <w:pStyle w:val="Heading2"/>
        <w:spacing w:line="276" w:lineRule="auto"/>
      </w:pPr>
      <w:bookmarkStart w:id="1173" w:name="_Toc201332074"/>
      <w:r>
        <w:lastRenderedPageBreak/>
        <w:t>Chapitre</w:t>
      </w:r>
      <w:r w:rsidR="00650F7C">
        <w:t xml:space="preserve"> 6</w:t>
      </w:r>
      <w:r>
        <w:t xml:space="preserve">. </w:t>
      </w:r>
      <w:del w:id="1174" w:author="Microsoft Office User" w:date="2025-07-27T16:10:00Z">
        <w:r w:rsidR="00E561EB" w:rsidRPr="00BC3ABE" w:rsidDel="002D4D9E">
          <w:delText>Vers</w:delText>
        </w:r>
        <w:r w:rsidR="00E561EB" w:rsidRPr="00BC3ABE" w:rsidDel="002D4D9E">
          <w:rPr>
            <w:spacing w:val="-25"/>
          </w:rPr>
          <w:delText xml:space="preserve"> </w:delText>
        </w:r>
        <w:r w:rsidR="00E561EB" w:rsidRPr="00BC3ABE" w:rsidDel="002D4D9E">
          <w:delText>des</w:delText>
        </w:r>
        <w:r w:rsidR="00E561EB" w:rsidRPr="00BC3ABE" w:rsidDel="002D4D9E">
          <w:rPr>
            <w:spacing w:val="-22"/>
          </w:rPr>
          <w:delText xml:space="preserve"> </w:delText>
        </w:r>
        <w:r w:rsidR="00E561EB" w:rsidRPr="00BC3ABE" w:rsidDel="002D4D9E">
          <w:delText>employés</w:delText>
        </w:r>
        <w:r w:rsidR="00E561EB" w:rsidRPr="00BC3ABE" w:rsidDel="002D4D9E">
          <w:rPr>
            <w:spacing w:val="-22"/>
          </w:rPr>
          <w:delText xml:space="preserve"> </w:delText>
        </w:r>
        <w:r w:rsidR="00E561EB" w:rsidRPr="00BC3ABE" w:rsidDel="002D4D9E">
          <w:rPr>
            <w:spacing w:val="-2"/>
          </w:rPr>
          <w:delText>artificiels</w:delText>
        </w:r>
      </w:del>
      <w:bookmarkEnd w:id="1171"/>
      <w:bookmarkEnd w:id="1172"/>
      <w:bookmarkEnd w:id="1173"/>
      <w:ins w:id="1175" w:author="Microsoft Office User" w:date="2025-07-27T16:10:00Z">
        <w:r w:rsidR="002D4D9E">
          <w:t>Les Agents IA comme employés</w:t>
        </w:r>
      </w:ins>
    </w:p>
    <w:p w14:paraId="379EAEC7" w14:textId="63E4CFD5" w:rsidR="00E561EB" w:rsidRPr="00BC3ABE" w:rsidDel="007A7922" w:rsidRDefault="00E561EB" w:rsidP="00650F7C">
      <w:pPr>
        <w:rPr>
          <w:del w:id="1176" w:author="Microsoft Office User" w:date="2025-07-27T16:19:00Z"/>
        </w:rPr>
      </w:pPr>
      <w:del w:id="1177" w:author="Microsoft Office User" w:date="2025-07-27T16:19:00Z">
        <w:r w:rsidRPr="00BC3ABE" w:rsidDel="007A7922">
          <w:delText xml:space="preserve">Que peut-on attendre des progrès futurs de l’intelligence artificielle ? </w:delText>
        </w:r>
      </w:del>
      <w:del w:id="1178" w:author="Microsoft Office User" w:date="2025-07-27T15:23:00Z">
        <w:r w:rsidRPr="00BC3ABE" w:rsidDel="00FB63D7">
          <w:delText xml:space="preserve">En acceptant que les lois d’échelle puissent faire décoller les intelligences artificielles, il nous reste à décrire à quel rythme certains seuils seront </w:delText>
        </w:r>
        <w:r w:rsidR="00BB28EE" w:rsidDel="00FB63D7">
          <w:delText>franchis</w:delText>
        </w:r>
        <w:r w:rsidRPr="00BC3ABE" w:rsidDel="00FB63D7">
          <w:delText>.</w:delText>
        </w:r>
      </w:del>
    </w:p>
    <w:p w14:paraId="5DA3CB47" w14:textId="43C16294" w:rsidR="00E561EB" w:rsidDel="007A7922" w:rsidRDefault="00E561EB" w:rsidP="00FB63D7">
      <w:pPr>
        <w:rPr>
          <w:del w:id="1179" w:author="Microsoft Office User" w:date="2025-07-27T15:18:00Z"/>
        </w:rPr>
      </w:pPr>
      <w:del w:id="1180" w:author="Microsoft Office User" w:date="2025-07-27T16:18:00Z">
        <w:r w:rsidRPr="00BC3ABE" w:rsidDel="007A7922">
          <w:rPr>
            <w:color w:val="000000" w:themeColor="text1"/>
          </w:rPr>
          <w:delText>La</w:delText>
        </w:r>
        <w:r w:rsidRPr="00BC3ABE" w:rsidDel="007A7922">
          <w:delText xml:space="preserve"> communauté des chercheurs a</w:delText>
        </w:r>
        <w:r w:rsidRPr="00BC3ABE" w:rsidDel="007A7922">
          <w:rPr>
            <w:color w:val="000000" w:themeColor="text1"/>
          </w:rPr>
          <w:delText xml:space="preserve"> longtemps</w:delText>
        </w:r>
        <w:r w:rsidRPr="00BC3ABE" w:rsidDel="007A7922">
          <w:delText xml:space="preserve"> attendu le moment où les IA atteindraient une intelligence du même niveau que celle de l’hum</w:delText>
        </w:r>
        <w:bookmarkStart w:id="1181" w:name="_bookmark84"/>
        <w:bookmarkEnd w:id="1181"/>
        <w:r w:rsidRPr="00BC3ABE" w:rsidDel="007A7922">
          <w:delText>ain</w:delText>
        </w:r>
        <w:r w:rsidRPr="00BC3ABE" w:rsidDel="007A7922">
          <w:rPr>
            <w:rStyle w:val="FootnoteReference"/>
            <w:rFonts w:ascii="Times New Roman" w:hAnsi="Times New Roman" w:cs="Times New Roman"/>
          </w:rPr>
          <w:footnoteReference w:id="60"/>
        </w:r>
        <w:r w:rsidRPr="00BC3ABE" w:rsidDel="007A7922">
          <w:delText>, devenant alors une «</w:delText>
        </w:r>
        <w:r w:rsidRPr="00BC3ABE" w:rsidDel="007A7922">
          <w:rPr>
            <w:spacing w:val="-1"/>
          </w:rPr>
          <w:delText> </w:delText>
        </w:r>
        <w:r w:rsidRPr="00BC3ABE" w:rsidDel="007A7922">
          <w:delText>intelligence artificielle générale</w:delText>
        </w:r>
        <w:r w:rsidRPr="00BC3ABE" w:rsidDel="007A7922">
          <w:rPr>
            <w:spacing w:val="-1"/>
          </w:rPr>
          <w:delText> </w:delText>
        </w:r>
        <w:r w:rsidRPr="00BC3ABE" w:rsidDel="007A7922">
          <w:rPr>
            <w:color w:val="000000" w:themeColor="text1"/>
          </w:rPr>
          <w:delText>», abrégée en</w:delText>
        </w:r>
        <w:r w:rsidRPr="00BC3ABE" w:rsidDel="007A7922">
          <w:delText xml:space="preserve"> AG</w:delText>
        </w:r>
        <w:r w:rsidR="00BB28EE" w:rsidDel="007A7922">
          <w:delText>I, de</w:delText>
        </w:r>
        <w:r w:rsidRPr="00BC3ABE" w:rsidDel="007A7922">
          <w:delText xml:space="preserve"> l’anglais</w:delText>
        </w:r>
        <w:r w:rsidRPr="00BC3ABE" w:rsidDel="007A7922">
          <w:rPr>
            <w:spacing w:val="68"/>
          </w:rPr>
          <w:delText xml:space="preserve"> </w:delText>
        </w:r>
        <w:r w:rsidR="00BB28EE" w:rsidRPr="00650F7C" w:rsidDel="007A7922">
          <w:rPr>
            <w:i/>
          </w:rPr>
          <w:delText>artificial</w:delText>
        </w:r>
        <w:r w:rsidR="00BB28EE" w:rsidRPr="00650F7C" w:rsidDel="007A7922">
          <w:rPr>
            <w:i/>
            <w:spacing w:val="69"/>
          </w:rPr>
          <w:delText xml:space="preserve"> </w:delText>
        </w:r>
        <w:r w:rsidR="00BB28EE" w:rsidRPr="00650F7C" w:rsidDel="007A7922">
          <w:rPr>
            <w:i/>
          </w:rPr>
          <w:delText>general</w:delText>
        </w:r>
        <w:r w:rsidR="00BB28EE" w:rsidRPr="00650F7C" w:rsidDel="007A7922">
          <w:rPr>
            <w:i/>
            <w:spacing w:val="69"/>
          </w:rPr>
          <w:delText xml:space="preserve"> </w:delText>
        </w:r>
        <w:r w:rsidR="00BB28EE" w:rsidRPr="00650F7C" w:rsidDel="007A7922">
          <w:rPr>
            <w:i/>
          </w:rPr>
          <w:delText>intelligence</w:delText>
        </w:r>
        <w:r w:rsidR="00BB28EE" w:rsidDel="007A7922">
          <w:rPr>
            <w:color w:val="000000" w:themeColor="text1"/>
          </w:rPr>
          <w:delText>.</w:delText>
        </w:r>
      </w:del>
      <w:del w:id="1187" w:author="Microsoft Office User" w:date="2025-07-27T15:18:00Z">
        <w:r w:rsidRPr="00BC3ABE" w:rsidDel="00FB63D7">
          <w:rPr>
            <w:spacing w:val="69"/>
          </w:rPr>
          <w:delText xml:space="preserve"> </w:delText>
        </w:r>
        <w:r w:rsidRPr="00BC3ABE" w:rsidDel="00FB63D7">
          <w:delText>Certains</w:delText>
        </w:r>
        <w:r w:rsidRPr="00BC3ABE" w:rsidDel="00FB63D7">
          <w:rPr>
            <w:spacing w:val="69"/>
          </w:rPr>
          <w:delText xml:space="preserve"> </w:delText>
        </w:r>
        <w:r w:rsidRPr="00BC3ABE" w:rsidDel="00FB63D7">
          <w:delText>avancent</w:delText>
        </w:r>
        <w:r w:rsidRPr="00BC3ABE" w:rsidDel="00FB63D7">
          <w:rPr>
            <w:spacing w:val="68"/>
          </w:rPr>
          <w:delText xml:space="preserve"> </w:delText>
        </w:r>
        <w:r w:rsidRPr="00BC3ABE" w:rsidDel="00FB63D7">
          <w:delText>qu’une</w:delText>
        </w:r>
        <w:r w:rsidRPr="00BC3ABE" w:rsidDel="00FB63D7">
          <w:rPr>
            <w:spacing w:val="69"/>
          </w:rPr>
          <w:delText xml:space="preserve"> </w:delText>
        </w:r>
        <w:r w:rsidRPr="00BC3ABE" w:rsidDel="00FB63D7">
          <w:rPr>
            <w:spacing w:val="-2"/>
          </w:rPr>
          <w:delText xml:space="preserve">telle </w:delText>
        </w:r>
        <w:r w:rsidRPr="00BC3ABE" w:rsidDel="00FB63D7">
          <w:delText>AGI deviendrait assez puissante pour pouvoir s’auto-améliorer, ce qui pourrait être le début d’une cascade de révolutions, une véritable rupture de</w:delText>
        </w:r>
        <w:r w:rsidRPr="00BC3ABE" w:rsidDel="00FB63D7">
          <w:rPr>
            <w:spacing w:val="40"/>
          </w:rPr>
          <w:delText xml:space="preserve"> </w:delText>
        </w:r>
        <w:r w:rsidRPr="00BC3ABE" w:rsidDel="00FB63D7">
          <w:delText>la</w:delText>
        </w:r>
        <w:r w:rsidRPr="00BC3ABE" w:rsidDel="00FB63D7">
          <w:rPr>
            <w:spacing w:val="19"/>
          </w:rPr>
          <w:delText xml:space="preserve"> </w:delText>
        </w:r>
        <w:r w:rsidRPr="00BC3ABE" w:rsidDel="00FB63D7">
          <w:delText>trame</w:delText>
        </w:r>
        <w:r w:rsidRPr="00BC3ABE" w:rsidDel="00FB63D7">
          <w:rPr>
            <w:spacing w:val="19"/>
          </w:rPr>
          <w:delText xml:space="preserve"> </w:delText>
        </w:r>
        <w:r w:rsidRPr="00BC3ABE" w:rsidDel="00FB63D7">
          <w:delText>de</w:delText>
        </w:r>
        <w:r w:rsidRPr="00BC3ABE" w:rsidDel="00FB63D7">
          <w:rPr>
            <w:spacing w:val="20"/>
          </w:rPr>
          <w:delText xml:space="preserve"> </w:delText>
        </w:r>
        <w:r w:rsidRPr="00BC3ABE" w:rsidDel="00FB63D7">
          <w:delText>l’Histoire</w:delText>
        </w:r>
        <w:r w:rsidRPr="00BC3ABE" w:rsidDel="00FB63D7">
          <w:rPr>
            <w:spacing w:val="19"/>
          </w:rPr>
          <w:delText xml:space="preserve"> </w:delText>
        </w:r>
        <w:r w:rsidRPr="00BC3ABE" w:rsidDel="00FB63D7">
          <w:delText>qu’ils</w:delText>
        </w:r>
        <w:r w:rsidRPr="00BC3ABE" w:rsidDel="00FB63D7">
          <w:rPr>
            <w:spacing w:val="20"/>
          </w:rPr>
          <w:delText xml:space="preserve"> </w:delText>
        </w:r>
        <w:r w:rsidRPr="00BC3ABE" w:rsidDel="00FB63D7">
          <w:delText>nomment</w:delText>
        </w:r>
        <w:r w:rsidRPr="00BC3ABE" w:rsidDel="00FB63D7">
          <w:rPr>
            <w:spacing w:val="19"/>
          </w:rPr>
          <w:delText xml:space="preserve"> </w:delText>
        </w:r>
        <w:r w:rsidRPr="00BC3ABE" w:rsidDel="00FB63D7">
          <w:delText>Singularité</w:delText>
        </w:r>
        <w:bookmarkStart w:id="1188" w:name="_bookmark85"/>
        <w:bookmarkEnd w:id="1188"/>
        <w:r w:rsidRPr="00BC3ABE" w:rsidDel="00FB63D7">
          <w:rPr>
            <w:rStyle w:val="FootnoteReference"/>
            <w:rFonts w:ascii="Times New Roman" w:hAnsi="Times New Roman" w:cs="Times New Roman"/>
          </w:rPr>
          <w:footnoteReference w:id="61"/>
        </w:r>
        <w:r w:rsidRPr="00BC3ABE" w:rsidDel="00FB63D7">
          <w:delText>.</w:delText>
        </w:r>
        <w:r w:rsidRPr="00BC3ABE" w:rsidDel="00FB63D7">
          <w:rPr>
            <w:spacing w:val="20"/>
          </w:rPr>
          <w:delText xml:space="preserve"> </w:delText>
        </w:r>
        <w:r w:rsidRPr="00BC3ABE" w:rsidDel="00FB63D7">
          <w:delText>Ils</w:delText>
        </w:r>
        <w:r w:rsidRPr="00BC3ABE" w:rsidDel="00FB63D7">
          <w:rPr>
            <w:spacing w:val="19"/>
          </w:rPr>
          <w:delText xml:space="preserve"> </w:delText>
        </w:r>
        <w:r w:rsidRPr="00BC3ABE" w:rsidDel="00FB63D7">
          <w:delText>définissent</w:delText>
        </w:r>
        <w:r w:rsidRPr="00BC3ABE" w:rsidDel="00FB63D7">
          <w:rPr>
            <w:spacing w:val="20"/>
          </w:rPr>
          <w:delText xml:space="preserve"> </w:delText>
        </w:r>
        <w:r w:rsidRPr="00BC3ABE" w:rsidDel="00FB63D7">
          <w:delText>ce</w:delText>
        </w:r>
        <w:r w:rsidRPr="00BC3ABE" w:rsidDel="00FB63D7">
          <w:rPr>
            <w:spacing w:val="19"/>
          </w:rPr>
          <w:delText xml:space="preserve"> </w:delText>
        </w:r>
        <w:r w:rsidRPr="00BC3ABE" w:rsidDel="00FB63D7">
          <w:delText>seuil</w:delText>
        </w:r>
        <w:r w:rsidRPr="00BC3ABE" w:rsidDel="00FB63D7">
          <w:rPr>
            <w:spacing w:val="19"/>
          </w:rPr>
          <w:delText xml:space="preserve"> </w:delText>
        </w:r>
        <w:r w:rsidRPr="00BC3ABE" w:rsidDel="00FB63D7">
          <w:rPr>
            <w:spacing w:val="-5"/>
          </w:rPr>
          <w:delText xml:space="preserve">de </w:delText>
        </w:r>
        <w:r w:rsidRPr="00BC3ABE" w:rsidDel="00FB63D7">
          <w:delText xml:space="preserve">l’AGI comme le moment où un système d’IA mobilisera efficacement la même capacité de calcul, mesurée en nombre d’opérations par seconde, que le cerveau humain. </w:delText>
        </w:r>
      </w:del>
      <w:del w:id="1191" w:author="Microsoft Office User" w:date="2025-07-27T16:18:00Z">
        <w:r w:rsidRPr="00BC3ABE" w:rsidDel="007A7922">
          <w:delText>Mais cette quantité est mal définie, très variable selon les sources</w:delText>
        </w:r>
      </w:del>
      <w:del w:id="1192" w:author="Microsoft Office User" w:date="2025-07-27T15:18:00Z">
        <w:r w:rsidRPr="00BC3ABE" w:rsidDel="00FB63D7">
          <w:delText>.</w:delText>
        </w:r>
      </w:del>
    </w:p>
    <w:p w14:paraId="60C0476B" w14:textId="4BE37BFE" w:rsidR="007A7922" w:rsidRDefault="007A7922" w:rsidP="007A7922">
      <w:pPr>
        <w:rPr>
          <w:ins w:id="1193" w:author="Microsoft Office User" w:date="2025-07-27T16:18:00Z"/>
        </w:rPr>
      </w:pPr>
      <w:ins w:id="1194" w:author="Microsoft Office User" w:date="2025-07-27T16:18:00Z">
        <w:r>
          <w:t>N’y aurait-il pas un grand contraste entre les chapitres précédents, montrant des progrès fulgurants sur de nombreuses tâches,</w:t>
        </w:r>
      </w:ins>
      <w:ins w:id="1195" w:author="Microsoft Office User" w:date="2025-07-27T16:21:00Z">
        <w:r>
          <w:t xml:space="preserve"> </w:t>
        </w:r>
      </w:ins>
      <w:ins w:id="1196" w:author="Microsoft Office User" w:date="2025-07-27T16:18:00Z">
        <w:r>
          <w:t>et les applications réelles de l’IA</w:t>
        </w:r>
      </w:ins>
      <w:ins w:id="1197" w:author="Microsoft Office User" w:date="2025-07-27T16:42:00Z">
        <w:r w:rsidR="007D4D6A">
          <w:t>,</w:t>
        </w:r>
      </w:ins>
      <w:ins w:id="1198" w:author="Microsoft Office User" w:date="2025-07-27T16:18:00Z">
        <w:r>
          <w:t xml:space="preserve"> </w:t>
        </w:r>
      </w:ins>
      <w:ins w:id="1199" w:author="Microsoft Office User" w:date="2025-07-27T16:21:00Z">
        <w:r>
          <w:t>toujours</w:t>
        </w:r>
      </w:ins>
      <w:ins w:id="1200" w:author="Microsoft Office User" w:date="2025-07-27T16:18:00Z">
        <w:r>
          <w:t xml:space="preserve"> limitées ?</w:t>
        </w:r>
      </w:ins>
      <w:ins w:id="1201" w:author="Microsoft Office User" w:date="2025-07-27T16:19:00Z">
        <w:r>
          <w:t xml:space="preserve"> Comment les modèles auront-ils un impact tangible</w:t>
        </w:r>
      </w:ins>
      <w:ins w:id="1202" w:author="Microsoft Office User" w:date="2025-07-27T16:22:00Z">
        <w:r>
          <w:t xml:space="preserve"> </w:t>
        </w:r>
      </w:ins>
      <w:ins w:id="1203" w:author="Microsoft Office User" w:date="2025-07-27T16:19:00Z">
        <w:r>
          <w:t>dans nos vies ?</w:t>
        </w:r>
      </w:ins>
      <w:ins w:id="1204" w:author="Microsoft Office User" w:date="2025-07-27T16:22:00Z">
        <w:r>
          <w:t xml:space="preserve"> Quand </w:t>
        </w:r>
      </w:ins>
      <w:ins w:id="1205" w:author="Microsoft Office User" w:date="2025-07-27T16:26:00Z">
        <w:r>
          <w:t>pourront-ils</w:t>
        </w:r>
      </w:ins>
      <w:ins w:id="1206" w:author="Microsoft Office User" w:date="2025-07-27T16:22:00Z">
        <w:r>
          <w:t xml:space="preserve"> </w:t>
        </w:r>
      </w:ins>
      <w:ins w:id="1207" w:author="Microsoft Office User" w:date="2025-07-27T16:26:00Z">
        <w:r>
          <w:t>nous aider</w:t>
        </w:r>
      </w:ins>
      <w:ins w:id="1208" w:author="Microsoft Office User" w:date="2025-07-27T16:22:00Z">
        <w:r>
          <w:t xml:space="preserve"> à résoudre nos tâches du quotidien ?</w:t>
        </w:r>
      </w:ins>
    </w:p>
    <w:p w14:paraId="228F3D41" w14:textId="159C1204" w:rsidR="007A7922" w:rsidRDefault="007A7922" w:rsidP="007A7922">
      <w:pPr>
        <w:rPr>
          <w:ins w:id="1209" w:author="Microsoft Office User" w:date="2025-07-27T16:24:00Z"/>
        </w:rPr>
      </w:pPr>
      <w:ins w:id="1210" w:author="Microsoft Office User" w:date="2025-07-27T16:26:00Z">
        <w:r>
          <w:t>C’est que pour agir</w:t>
        </w:r>
      </w:ins>
      <w:ins w:id="1211" w:author="Microsoft Office User" w:date="2025-07-27T16:22:00Z">
        <w:r>
          <w:t xml:space="preserve">, </w:t>
        </w:r>
      </w:ins>
      <w:ins w:id="1212" w:author="Microsoft Office User" w:date="2025-07-27T16:23:00Z">
        <w:r>
          <w:t xml:space="preserve">il faut des </w:t>
        </w:r>
      </w:ins>
      <w:ins w:id="1213" w:author="Microsoft Office User" w:date="2025-07-27T16:26:00Z">
        <w:r>
          <w:t xml:space="preserve">mains ; en d’autres termes des </w:t>
        </w:r>
      </w:ins>
      <w:ins w:id="1214" w:author="Microsoft Office User" w:date="2025-07-27T16:24:00Z">
        <w:r>
          <w:t>moyens d’action</w:t>
        </w:r>
      </w:ins>
      <w:ins w:id="1215" w:author="Microsoft Office User" w:date="2025-07-27T16:23:00Z">
        <w:r>
          <w:t xml:space="preserve">. </w:t>
        </w:r>
      </w:ins>
      <w:ins w:id="1216" w:author="Microsoft Office User" w:date="2025-07-27T16:26:00Z">
        <w:r>
          <w:t>Et si l</w:t>
        </w:r>
      </w:ins>
      <w:ins w:id="1217" w:author="Microsoft Office User" w:date="2025-07-27T16:24:00Z">
        <w:r>
          <w:t xml:space="preserve">es modèles d’IA que nous avons vus </w:t>
        </w:r>
      </w:ins>
      <w:ins w:id="1218" w:author="Microsoft Office User" w:date="2025-07-27T16:25:00Z">
        <w:r>
          <w:t xml:space="preserve">jusqu’à présent </w:t>
        </w:r>
      </w:ins>
      <w:ins w:id="1219" w:author="Microsoft Office User" w:date="2025-07-27T16:24:00Z">
        <w:r>
          <w:t xml:space="preserve">savent certes compléter des </w:t>
        </w:r>
      </w:ins>
      <w:ins w:id="1220" w:author="Microsoft Office User" w:date="2025-07-27T16:25:00Z">
        <w:r>
          <w:t xml:space="preserve">textes avec beaucoup </w:t>
        </w:r>
      </w:ins>
      <w:ins w:id="1221" w:author="Microsoft Office User" w:date="2025-07-27T16:24:00Z">
        <w:r>
          <w:t>*</w:t>
        </w:r>
      </w:ins>
      <w:ins w:id="1222" w:author="Microsoft Office User" w:date="2025-07-27T16:25:00Z">
        <w:r>
          <w:t>d’</w:t>
        </w:r>
      </w:ins>
      <w:ins w:id="1223" w:author="Microsoft Office User" w:date="2025-07-27T16:24:00Z">
        <w:r>
          <w:t>intel</w:t>
        </w:r>
      </w:ins>
      <w:ins w:id="1224" w:author="Microsoft Office User" w:date="2025-07-27T16:25:00Z">
        <w:r>
          <w:t xml:space="preserve">ligence*, </w:t>
        </w:r>
      </w:ins>
      <w:ins w:id="1225" w:author="Microsoft Office User" w:date="2025-07-27T16:27:00Z">
        <w:r>
          <w:t xml:space="preserve">ils sont incapables d’autre chose ; </w:t>
        </w:r>
      </w:ins>
      <w:ins w:id="1226" w:author="Microsoft Office User" w:date="2025-07-27T16:25:00Z">
        <w:r>
          <w:t xml:space="preserve">un </w:t>
        </w:r>
      </w:ins>
      <w:ins w:id="1227" w:author="Microsoft Office User" w:date="2025-07-27T16:27:00Z">
        <w:r>
          <w:t xml:space="preserve">tel </w:t>
        </w:r>
      </w:ins>
      <w:ins w:id="1228" w:author="Microsoft Office User" w:date="2025-07-27T16:25:00Z">
        <w:r>
          <w:t>outil</w:t>
        </w:r>
      </w:ins>
      <w:ins w:id="1229" w:author="Microsoft Office User" w:date="2025-07-27T16:27:00Z">
        <w:r>
          <w:t xml:space="preserve"> </w:t>
        </w:r>
      </w:ins>
      <w:ins w:id="1230" w:author="Microsoft Office User" w:date="2025-07-27T16:25:00Z">
        <w:r>
          <w:t>ne peut pas commander des courses</w:t>
        </w:r>
      </w:ins>
      <w:ins w:id="1231" w:author="Microsoft Office User" w:date="2025-07-27T16:26:00Z">
        <w:r>
          <w:t xml:space="preserve"> ou </w:t>
        </w:r>
      </w:ins>
      <w:ins w:id="1232" w:author="Microsoft Office User" w:date="2025-07-28T05:33:00Z">
        <w:r w:rsidR="00F0383E">
          <w:t>lancer</w:t>
        </w:r>
      </w:ins>
      <w:ins w:id="1233" w:author="Microsoft Office User" w:date="2025-07-27T16:26:00Z">
        <w:r>
          <w:t xml:space="preserve"> des recherche</w:t>
        </w:r>
      </w:ins>
      <w:ins w:id="1234" w:author="Microsoft Office User" w:date="2025-07-28T05:33:00Z">
        <w:r w:rsidR="008203AF">
          <w:t>s</w:t>
        </w:r>
        <w:r w:rsidR="00F0383E">
          <w:t xml:space="preserve"> sur</w:t>
        </w:r>
      </w:ins>
      <w:ins w:id="1235" w:author="Microsoft Office User" w:date="2025-07-27T16:26:00Z">
        <w:r>
          <w:t xml:space="preserve"> Internet</w:t>
        </w:r>
      </w:ins>
      <w:ins w:id="1236" w:author="Microsoft Office User" w:date="2025-07-27T16:27:00Z">
        <w:r>
          <w:t>, encore moins vous aider au travail.</w:t>
        </w:r>
      </w:ins>
    </w:p>
    <w:p w14:paraId="023D00D2" w14:textId="77F05C19" w:rsidR="007A7922" w:rsidRDefault="007A7922" w:rsidP="007A7922">
      <w:pPr>
        <w:rPr>
          <w:ins w:id="1237" w:author="Microsoft Office User" w:date="2025-07-27T16:24:00Z"/>
        </w:rPr>
      </w:pPr>
      <w:ins w:id="1238" w:author="Microsoft Office User" w:date="2025-07-27T16:28:00Z">
        <w:r>
          <w:t>Pourtant, les modèles de complétion de texte sont capables depuis quelques temps, quan</w:t>
        </w:r>
      </w:ins>
      <w:ins w:id="1239" w:author="Microsoft Office User" w:date="2025-07-27T16:29:00Z">
        <w:r>
          <w:t>d</w:t>
        </w:r>
      </w:ins>
      <w:ins w:id="1240" w:author="Microsoft Office User" w:date="2025-07-27T16:28:00Z">
        <w:r>
          <w:t xml:space="preserve"> on les confronte à un problème, d’écrire la marche à suivre pour le résoudre. Pourquoi ne pas appliquer d</w:t>
        </w:r>
      </w:ins>
      <w:ins w:id="1241" w:author="Microsoft Office User" w:date="2025-07-27T16:29:00Z">
        <w:r>
          <w:t xml:space="preserve">irectement leurs consignes ? </w:t>
        </w:r>
      </w:ins>
      <w:ins w:id="1242" w:author="Microsoft Office User" w:date="2025-07-27T16:28:00Z">
        <w:r>
          <w:t>C’est ainsi qu’a émergé l’idée d’insérer les modèles</w:t>
        </w:r>
      </w:ins>
      <w:ins w:id="1243" w:author="Microsoft Office User" w:date="2025-07-27T16:29:00Z">
        <w:r>
          <w:t xml:space="preserve"> dans un </w:t>
        </w:r>
      </w:ins>
      <w:ins w:id="1244" w:author="Microsoft Office User" w:date="2025-07-27T16:32:00Z">
        <w:r w:rsidR="007D4D6A">
          <w:t>programme informatique</w:t>
        </w:r>
      </w:ins>
      <w:ins w:id="1245" w:author="Microsoft Office User" w:date="2025-07-27T16:29:00Z">
        <w:r>
          <w:t xml:space="preserve"> plus large, un véhicule qui </w:t>
        </w:r>
      </w:ins>
      <w:ins w:id="1246" w:author="Microsoft Office User" w:date="2025-07-27T16:35:00Z">
        <w:r w:rsidR="007D4D6A">
          <w:t>lise les instructions du modèle pour les faire exécuter par ses outils</w:t>
        </w:r>
      </w:ins>
      <w:ins w:id="1247" w:author="Microsoft Office User" w:date="2025-07-27T16:32:00Z">
        <w:r w:rsidR="007D4D6A">
          <w:t>. U</w:t>
        </w:r>
      </w:ins>
      <w:ins w:id="1248" w:author="Microsoft Office User" w:date="2025-07-27T16:29:00Z">
        <w:r>
          <w:t xml:space="preserve">n tel </w:t>
        </w:r>
      </w:ins>
      <w:ins w:id="1249" w:author="Microsoft Office User" w:date="2025-07-28T05:34:00Z">
        <w:r w:rsidR="00DD7723">
          <w:t xml:space="preserve">système </w:t>
        </w:r>
      </w:ins>
      <w:ins w:id="1250" w:author="Microsoft Office User" w:date="2025-07-27T16:32:00Z">
        <w:r w:rsidR="007D4D6A">
          <w:t xml:space="preserve">conjugue </w:t>
        </w:r>
      </w:ins>
      <w:ins w:id="1251" w:author="Microsoft Office User" w:date="2025-07-27T16:33:00Z">
        <w:r w:rsidR="007D4D6A">
          <w:t xml:space="preserve">l’intelligence </w:t>
        </w:r>
      </w:ins>
      <w:ins w:id="1252" w:author="Microsoft Office User" w:date="2025-07-27T16:32:00Z">
        <w:r w:rsidR="007D4D6A" w:rsidRPr="007D4D6A">
          <w:t>polyvalen</w:t>
        </w:r>
      </w:ins>
      <w:ins w:id="1253" w:author="Microsoft Office User" w:date="2025-07-27T16:33:00Z">
        <w:r w:rsidR="007D4D6A">
          <w:t>te</w:t>
        </w:r>
      </w:ins>
      <w:ins w:id="1254" w:author="Microsoft Office User" w:date="2025-07-27T16:32:00Z">
        <w:r w:rsidR="007D4D6A" w:rsidRPr="007D4D6A">
          <w:t xml:space="preserve"> </w:t>
        </w:r>
      </w:ins>
      <w:ins w:id="1255" w:author="Microsoft Office User" w:date="2025-07-27T16:35:00Z">
        <w:r w:rsidR="007D4D6A">
          <w:t>du</w:t>
        </w:r>
      </w:ins>
      <w:ins w:id="1256" w:author="Microsoft Office User" w:date="2025-07-27T16:32:00Z">
        <w:r w:rsidR="007D4D6A" w:rsidRPr="007D4D6A">
          <w:t xml:space="preserve"> LLM avec la puissance de</w:t>
        </w:r>
      </w:ins>
      <w:ins w:id="1257" w:author="Microsoft Office User" w:date="2025-07-27T16:36:00Z">
        <w:r w:rsidR="007D4D6A">
          <w:t xml:space="preserve">s </w:t>
        </w:r>
      </w:ins>
      <w:ins w:id="1258" w:author="Microsoft Office User" w:date="2025-07-27T16:32:00Z">
        <w:r w:rsidR="007D4D6A" w:rsidRPr="007D4D6A">
          <w:t>outils informatiques</w:t>
        </w:r>
      </w:ins>
      <w:ins w:id="1259" w:author="Microsoft Office User" w:date="2025-07-27T16:36:00Z">
        <w:r w:rsidR="007D4D6A">
          <w:t xml:space="preserve"> mis à sa disposition : </w:t>
        </w:r>
      </w:ins>
      <w:ins w:id="1260" w:author="Microsoft Office User" w:date="2025-07-27T16:44:00Z">
        <w:r w:rsidR="002A7E5C">
          <w:t>ce</w:t>
        </w:r>
      </w:ins>
      <w:ins w:id="1261" w:author="Microsoft Office User" w:date="2025-07-28T05:35:00Z">
        <w:r w:rsidR="00F56D7E">
          <w:t xml:space="preserve"> </w:t>
        </w:r>
      </w:ins>
      <w:ins w:id="1262" w:author="Microsoft Office User" w:date="2025-07-27T16:44:00Z">
        <w:r w:rsidR="002A7E5C">
          <w:t>robot numérique</w:t>
        </w:r>
      </w:ins>
      <w:ins w:id="1263" w:author="Microsoft Office User" w:date="2025-07-27T16:36:00Z">
        <w:r w:rsidR="007D4D6A">
          <w:t xml:space="preserve"> </w:t>
        </w:r>
      </w:ins>
      <w:ins w:id="1264" w:author="Microsoft Office User" w:date="2025-07-27T16:30:00Z">
        <w:r>
          <w:t>s’appelle un Agent IA.</w:t>
        </w:r>
      </w:ins>
    </w:p>
    <w:p w14:paraId="55BCA1F2" w14:textId="77777777" w:rsidR="007A7922" w:rsidRPr="00BC3ABE" w:rsidRDefault="007A7922" w:rsidP="007A7922">
      <w:pPr>
        <w:pStyle w:val="Heading3"/>
        <w:spacing w:line="276" w:lineRule="auto"/>
        <w:jc w:val="both"/>
        <w:rPr>
          <w:ins w:id="1265" w:author="Microsoft Office User" w:date="2025-07-27T16:24:00Z"/>
          <w:rFonts w:ascii="Times New Roman" w:hAnsi="Times New Roman" w:cs="Times New Roman"/>
        </w:rPr>
      </w:pPr>
      <w:ins w:id="1266" w:author="Microsoft Office User" w:date="2025-07-27T16:24:00Z">
        <w:r>
          <w:rPr>
            <w:rFonts w:ascii="Times New Roman" w:hAnsi="Times New Roman" w:cs="Times New Roman"/>
            <w:spacing w:val="-5"/>
          </w:rPr>
          <w:t>Fonctionnement d’un agent IA</w:t>
        </w:r>
      </w:ins>
    </w:p>
    <w:p w14:paraId="5ADA2F75" w14:textId="06DE4DA2" w:rsidR="007A7922" w:rsidRPr="007A7922" w:rsidRDefault="007A7922" w:rsidP="007D4D6A">
      <w:pPr>
        <w:rPr>
          <w:ins w:id="1267" w:author="Microsoft Office User" w:date="2025-07-27T16:24:00Z"/>
          <w:rFonts w:ascii="Calibri" w:hAnsi="Calibri" w:cs="Calibri"/>
        </w:rPr>
      </w:pPr>
      <w:ins w:id="1268" w:author="Microsoft Office User" w:date="2025-07-27T16:24:00Z">
        <w:r w:rsidRPr="00BC3ABE">
          <w:t>Pour résoudre nos tâches de tous les jours, nous utilisons une myriade d’outils informatiques. Par exemple, mettons que je cherche à savoir quelle espèce animale, a vu sa population connaître la plus forte croissance</w:t>
        </w:r>
      </w:ins>
      <w:ins w:id="1269" w:author="Microsoft Office User" w:date="2025-07-27T16:34:00Z">
        <w:r w:rsidR="007D4D6A">
          <w:t xml:space="preserve"> </w:t>
        </w:r>
        <w:r w:rsidR="007D4D6A" w:rsidRPr="007D4D6A">
          <w:t>en France dans la dernière décennie</w:t>
        </w:r>
        <w:r w:rsidR="007D4D6A">
          <w:t> ; supposons également</w:t>
        </w:r>
      </w:ins>
      <w:ins w:id="1270" w:author="Microsoft Office User" w:date="2025-07-27T16:24:00Z">
        <w:r w:rsidRPr="00BC3ABE">
          <w:t xml:space="preserve"> que cette information soit introuvable sur Google. Je peux </w:t>
        </w:r>
      </w:ins>
      <w:ins w:id="1271" w:author="Microsoft Office User" w:date="2025-07-27T16:34:00Z">
        <w:r w:rsidR="007D4D6A">
          <w:t>reconst</w:t>
        </w:r>
      </w:ins>
      <w:ins w:id="1272" w:author="Microsoft Office User" w:date="2025-07-27T16:35:00Z">
        <w:r w:rsidR="007D4D6A">
          <w:t>r</w:t>
        </w:r>
      </w:ins>
      <w:ins w:id="1273" w:author="Microsoft Office User" w:date="2025-07-27T16:34:00Z">
        <w:r w:rsidR="007D4D6A">
          <w:t>uire</w:t>
        </w:r>
      </w:ins>
      <w:ins w:id="1274" w:author="Microsoft Office User" w:date="2025-07-27T16:24:00Z">
        <w:r w:rsidRPr="00BC3ABE">
          <w:t xml:space="preserve"> le résultat moi-même, en faisant appel à différents outils pour rassembler les données nécessaires. J’utiliserai Google pour obtenir une liste des pages web qui pourraient être utiles, un navigateur web pour aller visiter ces pages et récolter des données, puis Excel pour rassembler ces données</w:t>
        </w:r>
        <w:r w:rsidRPr="00BC3ABE">
          <w:rPr>
            <w:spacing w:val="-3"/>
          </w:rPr>
          <w:t xml:space="preserve"> </w:t>
        </w:r>
        <w:r w:rsidRPr="00BC3ABE">
          <w:t>au</w:t>
        </w:r>
        <w:r w:rsidRPr="00BC3ABE">
          <w:rPr>
            <w:spacing w:val="-3"/>
          </w:rPr>
          <w:t xml:space="preserve"> </w:t>
        </w:r>
        <w:r w:rsidRPr="00BC3ABE">
          <w:t>même</w:t>
        </w:r>
        <w:r w:rsidRPr="00BC3ABE">
          <w:rPr>
            <w:spacing w:val="-3"/>
          </w:rPr>
          <w:t xml:space="preserve"> </w:t>
        </w:r>
        <w:r w:rsidRPr="00BC3ABE">
          <w:t>endroit.</w:t>
        </w:r>
        <w:r w:rsidRPr="00BC3ABE">
          <w:rPr>
            <w:spacing w:val="-3"/>
          </w:rPr>
          <w:t xml:space="preserve"> </w:t>
        </w:r>
        <w:r w:rsidRPr="00BC3ABE">
          <w:t>Chacun</w:t>
        </w:r>
        <w:r w:rsidRPr="00BC3ABE">
          <w:rPr>
            <w:spacing w:val="-3"/>
          </w:rPr>
          <w:t xml:space="preserve"> </w:t>
        </w:r>
        <w:r w:rsidRPr="00BC3ABE">
          <w:t>de</w:t>
        </w:r>
        <w:r w:rsidRPr="00BC3ABE">
          <w:rPr>
            <w:spacing w:val="-3"/>
          </w:rPr>
          <w:t xml:space="preserve"> </w:t>
        </w:r>
        <w:r w:rsidRPr="00BC3ABE">
          <w:t>ces</w:t>
        </w:r>
        <w:r w:rsidRPr="00BC3ABE">
          <w:rPr>
            <w:spacing w:val="-3"/>
          </w:rPr>
          <w:t xml:space="preserve"> </w:t>
        </w:r>
        <w:r w:rsidRPr="00BC3ABE">
          <w:t>outils</w:t>
        </w:r>
        <w:r w:rsidRPr="00BC3ABE">
          <w:rPr>
            <w:spacing w:val="-3"/>
          </w:rPr>
          <w:t xml:space="preserve"> </w:t>
        </w:r>
        <w:r>
          <w:t>n’a qu’une</w:t>
        </w:r>
        <w:r w:rsidRPr="00BC3ABE">
          <w:rPr>
            <w:spacing w:val="-3"/>
          </w:rPr>
          <w:t xml:space="preserve"> </w:t>
        </w:r>
        <w:r w:rsidRPr="00BC3ABE">
          <w:t>utilité</w:t>
        </w:r>
        <w:r w:rsidRPr="00BC3ABE">
          <w:rPr>
            <w:spacing w:val="-3"/>
          </w:rPr>
          <w:t xml:space="preserve"> </w:t>
        </w:r>
        <w:r w:rsidRPr="00BC3ABE">
          <w:t>ponctuelle,</w:t>
        </w:r>
        <w:r w:rsidRPr="00BC3ABE">
          <w:rPr>
            <w:spacing w:val="-3"/>
          </w:rPr>
          <w:t xml:space="preserve"> </w:t>
        </w:r>
        <w:r w:rsidRPr="00BC3ABE">
          <w:t xml:space="preserve">et je dois à chaque instant continuer moi-même la tâche pour réfléchir à d’autres sources possibles, </w:t>
        </w:r>
        <w:r>
          <w:t>trouver</w:t>
        </w:r>
        <w:r w:rsidRPr="00BC3ABE">
          <w:t xml:space="preserve"> le lien de téléchargement</w:t>
        </w:r>
        <w:r>
          <w:t xml:space="preserve"> sur la page web</w:t>
        </w:r>
        <w:r w:rsidRPr="00BC3ABE">
          <w:t xml:space="preserve">, compléter les données manquantes sur Excel. C’est mon intelligence humaine polyvalente qui tisse la trame </w:t>
        </w:r>
      </w:ins>
      <w:ins w:id="1275" w:author="Microsoft Office User" w:date="2025-07-27T16:36:00Z">
        <w:r w:rsidR="007D4D6A">
          <w:t xml:space="preserve">de planification </w:t>
        </w:r>
      </w:ins>
      <w:ins w:id="1276" w:author="Microsoft Office User" w:date="2025-07-27T16:24:00Z">
        <w:r w:rsidRPr="00BC3ABE">
          <w:t>dans laquelle s’inscrivent ces usages d’outils.</w:t>
        </w:r>
        <w:r>
          <w:t xml:space="preserve"> </w:t>
        </w:r>
      </w:ins>
      <w:ins w:id="1277" w:author="Microsoft Office User" w:date="2025-07-27T16:33:00Z">
        <w:r w:rsidR="007D4D6A">
          <w:t xml:space="preserve"> Dans un agent</w:t>
        </w:r>
      </w:ins>
      <w:ins w:id="1278" w:author="Microsoft Office User" w:date="2025-07-27T16:36:00Z">
        <w:r w:rsidR="007D4D6A">
          <w:t>, cette trame est tissée par un LLM.</w:t>
        </w:r>
      </w:ins>
    </w:p>
    <w:p w14:paraId="7F5B8BD1" w14:textId="7518B224" w:rsidR="007A7922" w:rsidRPr="007A7922" w:rsidRDefault="007A7922" w:rsidP="007A7922">
      <w:pPr>
        <w:rPr>
          <w:ins w:id="1279" w:author="Microsoft Office User" w:date="2025-07-27T16:24:00Z"/>
          <w:rFonts w:ascii="Calibri" w:hAnsi="Calibri" w:cs="Calibri"/>
        </w:rPr>
      </w:pPr>
      <w:ins w:id="1280" w:author="Microsoft Office User" w:date="2025-07-27T16:24:00Z">
        <w:r w:rsidRPr="007A7922">
          <w:rPr>
            <w:rFonts w:ascii="Calibri" w:hAnsi="Calibri" w:cs="Calibri"/>
          </w:rPr>
          <w:t xml:space="preserve">Voyons comment cela </w:t>
        </w:r>
      </w:ins>
      <w:ins w:id="1281" w:author="Microsoft Office User" w:date="2025-07-27T16:36:00Z">
        <w:r w:rsidR="007D4D6A">
          <w:rPr>
            <w:rFonts w:ascii="Calibri" w:hAnsi="Calibri" w:cs="Calibri"/>
          </w:rPr>
          <w:t>fonctionne</w:t>
        </w:r>
      </w:ins>
      <w:ins w:id="1282" w:author="Microsoft Office User" w:date="2025-07-27T16:24:00Z">
        <w:r w:rsidRPr="007A7922">
          <w:rPr>
            <w:rFonts w:ascii="Calibri" w:hAnsi="Calibri" w:cs="Calibri"/>
          </w:rPr>
          <w:t xml:space="preserve"> en pratique. Rappelons-nous qu’un LLM est uniquement capable de générer mot à mot la continuation d’un texte donné en entrée, appelé son </w:t>
        </w:r>
        <w:r w:rsidRPr="007A7922">
          <w:rPr>
            <w:rFonts w:ascii="Calibri" w:hAnsi="Calibri" w:cs="Calibri"/>
            <w:i/>
          </w:rPr>
          <w:t>prompt</w:t>
        </w:r>
        <w:r w:rsidRPr="007A7922">
          <w:rPr>
            <w:rFonts w:ascii="Calibri" w:hAnsi="Calibri" w:cs="Calibri"/>
          </w:rPr>
          <w:t xml:space="preserve">. Il n’a aucun moyen d’action, et n’a accès qu’aux informations qu’on a bien voulu lui donner dans son </w:t>
        </w:r>
        <w:r w:rsidRPr="007A7922">
          <w:rPr>
            <w:rFonts w:ascii="Calibri" w:hAnsi="Calibri" w:cs="Calibri"/>
            <w:i/>
          </w:rPr>
          <w:t>prompt</w:t>
        </w:r>
        <w:r w:rsidRPr="007A7922">
          <w:rPr>
            <w:rFonts w:ascii="Calibri" w:hAnsi="Calibri" w:cs="Calibri"/>
          </w:rPr>
          <w:t>. Ainsi, il se trouve comme un robot intelligent mais enfermé dans une pièce isolée du monde, qui ne peut communiquer avec l’extérieur que par des messages</w:t>
        </w:r>
        <w:r w:rsidRPr="007A7922">
          <w:rPr>
            <w:rFonts w:ascii="Calibri" w:hAnsi="Calibri" w:cs="Calibri"/>
            <w:spacing w:val="40"/>
          </w:rPr>
          <w:t xml:space="preserve"> </w:t>
        </w:r>
        <w:r w:rsidRPr="007A7922">
          <w:rPr>
            <w:rFonts w:ascii="Calibri" w:hAnsi="Calibri" w:cs="Calibri"/>
          </w:rPr>
          <w:t xml:space="preserve">à faire passer sous la porte : en réception, un </w:t>
        </w:r>
        <w:r w:rsidRPr="007A7922">
          <w:rPr>
            <w:rFonts w:ascii="Calibri" w:hAnsi="Calibri" w:cs="Calibri"/>
            <w:i/>
          </w:rPr>
          <w:t>prompt</w:t>
        </w:r>
        <w:r w:rsidRPr="007A7922">
          <w:rPr>
            <w:rFonts w:ascii="Calibri" w:hAnsi="Calibri" w:cs="Calibri"/>
          </w:rPr>
          <w:t xml:space="preserve"> qu’on lui donne, en émission le texte qu’il génère. De l’autre côté, tous nos outils informatiques « classiques » sont dénués de la moindre initiative, donc inutiles s’ils ne sont pas commandés avec précision </w:t>
        </w:r>
        <w:r w:rsidRPr="007A7922">
          <w:rPr>
            <w:rStyle w:val="Hyperlink2"/>
            <w:rFonts w:ascii="Calibri" w:hAnsi="Calibri" w:cs="Calibri"/>
            <w:color w:val="000000" w:themeColor="text1"/>
          </w:rPr>
          <w:t xml:space="preserve">: représentons-les-nous </w:t>
        </w:r>
        <w:r w:rsidRPr="007A7922">
          <w:rPr>
            <w:rStyle w:val="Hyperlink2"/>
            <w:rFonts w:ascii="Calibri" w:hAnsi="Calibri" w:cs="Calibri"/>
            <w:color w:val="000000" w:themeColor="text1"/>
          </w:rPr>
          <w:lastRenderedPageBreak/>
          <w:t>comme des écrans de contrôle</w:t>
        </w:r>
        <w:r w:rsidRPr="007A7922">
          <w:rPr>
            <w:rFonts w:ascii="Calibri" w:hAnsi="Calibri" w:cs="Calibri"/>
          </w:rPr>
          <w:t> : l’un des écrans</w:t>
        </w:r>
        <w:r w:rsidRPr="007A7922">
          <w:rPr>
            <w:rFonts w:ascii="Calibri" w:hAnsi="Calibri" w:cs="Calibri"/>
            <w:spacing w:val="12"/>
          </w:rPr>
          <w:t xml:space="preserve"> </w:t>
        </w:r>
        <w:r w:rsidRPr="007A7922">
          <w:rPr>
            <w:rFonts w:ascii="Calibri" w:hAnsi="Calibri" w:cs="Calibri"/>
          </w:rPr>
          <w:t>montre</w:t>
        </w:r>
        <w:r w:rsidRPr="007A7922">
          <w:rPr>
            <w:rFonts w:ascii="Calibri" w:hAnsi="Calibri" w:cs="Calibri"/>
            <w:spacing w:val="13"/>
          </w:rPr>
          <w:t xml:space="preserve"> </w:t>
        </w:r>
        <w:r w:rsidRPr="007A7922">
          <w:rPr>
            <w:rFonts w:ascii="Calibri" w:hAnsi="Calibri" w:cs="Calibri"/>
          </w:rPr>
          <w:t>une</w:t>
        </w:r>
        <w:r w:rsidRPr="007A7922">
          <w:rPr>
            <w:rFonts w:ascii="Calibri" w:hAnsi="Calibri" w:cs="Calibri"/>
            <w:spacing w:val="13"/>
          </w:rPr>
          <w:t xml:space="preserve"> </w:t>
        </w:r>
        <w:r w:rsidRPr="007A7922">
          <w:rPr>
            <w:rFonts w:ascii="Calibri" w:hAnsi="Calibri" w:cs="Calibri"/>
          </w:rPr>
          <w:t>recherche</w:t>
        </w:r>
        <w:r w:rsidRPr="007A7922">
          <w:rPr>
            <w:rFonts w:ascii="Calibri" w:hAnsi="Calibri" w:cs="Calibri"/>
            <w:spacing w:val="13"/>
          </w:rPr>
          <w:t xml:space="preserve"> </w:t>
        </w:r>
        <w:r w:rsidRPr="007A7922">
          <w:rPr>
            <w:rFonts w:ascii="Calibri" w:hAnsi="Calibri" w:cs="Calibri"/>
          </w:rPr>
          <w:t>Google</w:t>
        </w:r>
        <w:r w:rsidRPr="007A7922">
          <w:rPr>
            <w:rFonts w:ascii="Calibri" w:hAnsi="Calibri" w:cs="Calibri"/>
            <w:spacing w:val="13"/>
          </w:rPr>
          <w:t xml:space="preserve"> </w:t>
        </w:r>
        <w:r w:rsidRPr="007A7922">
          <w:rPr>
            <w:rFonts w:ascii="Calibri" w:hAnsi="Calibri" w:cs="Calibri"/>
          </w:rPr>
          <w:t>commandée</w:t>
        </w:r>
        <w:r w:rsidRPr="007A7922">
          <w:rPr>
            <w:rFonts w:ascii="Calibri" w:hAnsi="Calibri" w:cs="Calibri"/>
            <w:spacing w:val="12"/>
          </w:rPr>
          <w:t xml:space="preserve"> </w:t>
        </w:r>
        <w:r w:rsidRPr="007A7922">
          <w:rPr>
            <w:rFonts w:ascii="Calibri" w:hAnsi="Calibri" w:cs="Calibri"/>
          </w:rPr>
          <w:t>par</w:t>
        </w:r>
        <w:r w:rsidRPr="007A7922">
          <w:rPr>
            <w:rFonts w:ascii="Calibri" w:hAnsi="Calibri" w:cs="Calibri"/>
            <w:spacing w:val="13"/>
          </w:rPr>
          <w:t xml:space="preserve"> </w:t>
        </w:r>
        <w:r w:rsidRPr="007A7922">
          <w:rPr>
            <w:rFonts w:ascii="Calibri" w:hAnsi="Calibri" w:cs="Calibri"/>
          </w:rPr>
          <w:t>un</w:t>
        </w:r>
        <w:r w:rsidRPr="007A7922">
          <w:rPr>
            <w:rFonts w:ascii="Calibri" w:hAnsi="Calibri" w:cs="Calibri"/>
            <w:spacing w:val="13"/>
          </w:rPr>
          <w:t xml:space="preserve"> </w:t>
        </w:r>
        <w:r w:rsidRPr="007A7922">
          <w:rPr>
            <w:rFonts w:ascii="Calibri" w:hAnsi="Calibri" w:cs="Calibri"/>
          </w:rPr>
          <w:t>clavier</w:t>
        </w:r>
        <w:r w:rsidRPr="007A7922">
          <w:rPr>
            <w:rFonts w:ascii="Calibri" w:hAnsi="Calibri" w:cs="Calibri"/>
            <w:spacing w:val="13"/>
          </w:rPr>
          <w:t xml:space="preserve"> </w:t>
        </w:r>
        <w:r w:rsidRPr="007A7922">
          <w:rPr>
            <w:rFonts w:ascii="Calibri" w:hAnsi="Calibri" w:cs="Calibri"/>
          </w:rPr>
          <w:t>et</w:t>
        </w:r>
        <w:r w:rsidRPr="007A7922">
          <w:rPr>
            <w:rFonts w:ascii="Calibri" w:hAnsi="Calibri" w:cs="Calibri"/>
            <w:spacing w:val="13"/>
          </w:rPr>
          <w:t xml:space="preserve"> </w:t>
        </w:r>
        <w:r w:rsidRPr="007A7922">
          <w:rPr>
            <w:rFonts w:ascii="Calibri" w:hAnsi="Calibri" w:cs="Calibri"/>
          </w:rPr>
          <w:t>un</w:t>
        </w:r>
        <w:r w:rsidRPr="007A7922">
          <w:rPr>
            <w:rFonts w:ascii="Calibri" w:hAnsi="Calibri" w:cs="Calibri"/>
            <w:spacing w:val="13"/>
          </w:rPr>
          <w:t xml:space="preserve"> </w:t>
        </w:r>
        <w:r w:rsidRPr="007A7922">
          <w:rPr>
            <w:rFonts w:ascii="Calibri" w:hAnsi="Calibri" w:cs="Calibri"/>
            <w:spacing w:val="-2"/>
          </w:rPr>
          <w:t xml:space="preserve">bouton </w:t>
        </w:r>
        <w:r w:rsidRPr="007A7922">
          <w:rPr>
            <w:rFonts w:ascii="Calibri" w:hAnsi="Calibri" w:cs="Calibri"/>
          </w:rPr>
          <w:t>pour lancer la recherche, l’autre une feuille Excel commandée elle aussi</w:t>
        </w:r>
        <w:r w:rsidRPr="007A7922">
          <w:rPr>
            <w:rFonts w:ascii="Calibri" w:hAnsi="Calibri" w:cs="Calibri"/>
            <w:spacing w:val="-2"/>
          </w:rPr>
          <w:t xml:space="preserve"> </w:t>
        </w:r>
        <w:r w:rsidRPr="007A7922">
          <w:rPr>
            <w:rFonts w:ascii="Calibri" w:hAnsi="Calibri" w:cs="Calibri"/>
          </w:rPr>
          <w:t>par</w:t>
        </w:r>
        <w:r w:rsidRPr="007A7922">
          <w:rPr>
            <w:rFonts w:ascii="Calibri" w:hAnsi="Calibri" w:cs="Calibri"/>
            <w:spacing w:val="-2"/>
          </w:rPr>
          <w:t xml:space="preserve"> </w:t>
        </w:r>
        <w:r w:rsidRPr="007A7922">
          <w:rPr>
            <w:rFonts w:ascii="Calibri" w:hAnsi="Calibri" w:cs="Calibri"/>
          </w:rPr>
          <w:t>son</w:t>
        </w:r>
        <w:r w:rsidRPr="007A7922">
          <w:rPr>
            <w:rFonts w:ascii="Calibri" w:hAnsi="Calibri" w:cs="Calibri"/>
            <w:spacing w:val="-2"/>
          </w:rPr>
          <w:t xml:space="preserve"> </w:t>
        </w:r>
        <w:r w:rsidRPr="007A7922">
          <w:rPr>
            <w:rFonts w:ascii="Calibri" w:hAnsi="Calibri" w:cs="Calibri"/>
          </w:rPr>
          <w:t>clavier. Pour faire l’interface entre le LLM enfermé et les écrans de contrôle, on construit un programme traditionnel, comme un robot idiot</w:t>
        </w:r>
        <w:r w:rsidRPr="007A7922">
          <w:rPr>
            <w:rFonts w:ascii="Calibri" w:hAnsi="Calibri" w:cs="Calibri"/>
            <w:spacing w:val="-2"/>
          </w:rPr>
          <w:t xml:space="preserve"> qui</w:t>
        </w:r>
        <w:r w:rsidRPr="007A7922">
          <w:rPr>
            <w:rFonts w:ascii="Calibri" w:hAnsi="Calibri" w:cs="Calibri"/>
          </w:rPr>
          <w:t xml:space="preserve"> n’a aucune latitude d’initiative, et ne fait qu’appliquer les règles suivantes pour lesquelles il a été programmé :</w:t>
        </w:r>
      </w:ins>
    </w:p>
    <w:p w14:paraId="760FDBD7" w14:textId="5A156F13" w:rsidR="007A7922" w:rsidRPr="00192D9D" w:rsidRDefault="007A7922" w:rsidP="007A7922">
      <w:pPr>
        <w:rPr>
          <w:ins w:id="1283" w:author="Microsoft Office User" w:date="2025-07-27T16:24:00Z"/>
        </w:rPr>
      </w:pPr>
      <w:ins w:id="1284" w:author="Microsoft Office User" w:date="2025-07-27T16:24:00Z">
        <w:r w:rsidRPr="007A7922">
          <w:rPr>
            <w:rFonts w:ascii="Calibri" w:hAnsi="Calibri" w:cs="Calibri"/>
          </w:rPr>
          <w:t xml:space="preserve">1) Quand le plus grand des écrans s’allume pour afficher une tâche donnée de l’extérieur par l’utilisateur, </w:t>
        </w:r>
      </w:ins>
      <w:ins w:id="1285" w:author="Microsoft Office User" w:date="2025-07-27T16:37:00Z">
        <w:r w:rsidR="007D4D6A" w:rsidRPr="007A7922">
          <w:rPr>
            <w:rFonts w:ascii="Calibri" w:hAnsi="Calibri" w:cs="Calibri"/>
          </w:rPr>
          <w:t>le programme</w:t>
        </w:r>
        <w:r w:rsidR="007D4D6A" w:rsidRPr="007A7922">
          <w:t xml:space="preserve"> exécutant s’active</w:t>
        </w:r>
        <w:r w:rsidR="007D4D6A">
          <w:rPr>
            <w:rFonts w:ascii="Calibri" w:hAnsi="Calibri" w:cs="Calibri"/>
          </w:rPr>
          <w:t xml:space="preserve">. </w:t>
        </w:r>
      </w:ins>
      <w:ins w:id="1286" w:author="Microsoft Office User" w:date="2025-07-28T05:34:00Z">
        <w:r w:rsidR="0035125F">
          <w:rPr>
            <w:rFonts w:ascii="Calibri" w:hAnsi="Calibri" w:cs="Calibri"/>
          </w:rPr>
          <w:t>Il note la</w:t>
        </w:r>
      </w:ins>
      <w:ins w:id="1287" w:author="Microsoft Office User" w:date="2025-07-27T16:37:00Z">
        <w:r w:rsidR="007D4D6A">
          <w:rPr>
            <w:rFonts w:ascii="Calibri" w:hAnsi="Calibri" w:cs="Calibri"/>
          </w:rPr>
          <w:t xml:space="preserve"> tâche </w:t>
        </w:r>
      </w:ins>
      <w:ins w:id="1288" w:author="Microsoft Office User" w:date="2025-07-28T05:34:00Z">
        <w:r w:rsidR="0035125F">
          <w:rPr>
            <w:rFonts w:ascii="Calibri" w:hAnsi="Calibri" w:cs="Calibri"/>
          </w:rPr>
          <w:t>d</w:t>
        </w:r>
      </w:ins>
      <w:ins w:id="1289" w:author="Microsoft Office User" w:date="2025-07-27T16:37:00Z">
        <w:r w:rsidR="007D4D6A">
          <w:rPr>
            <w:rFonts w:ascii="Calibri" w:hAnsi="Calibri" w:cs="Calibri"/>
          </w:rPr>
          <w:t>e l’utilisateur</w:t>
        </w:r>
      </w:ins>
      <w:ins w:id="1290" w:author="Microsoft Office User" w:date="2025-07-28T05:34:00Z">
        <w:r w:rsidR="0035125F">
          <w:rPr>
            <w:rFonts w:ascii="Calibri" w:hAnsi="Calibri" w:cs="Calibri"/>
          </w:rPr>
          <w:t xml:space="preserve"> : </w:t>
        </w:r>
      </w:ins>
      <w:ins w:id="1291" w:author="Microsoft Office User" w:date="2025-07-27T16:24:00Z">
        <w:r w:rsidRPr="007A7922">
          <w:rPr>
            <w:rFonts w:ascii="Calibri" w:hAnsi="Calibri" w:cs="Calibri"/>
          </w:rPr>
          <w:t xml:space="preserve"> «</w:t>
        </w:r>
        <w:r w:rsidRPr="007A7922">
          <w:rPr>
            <w:rFonts w:ascii="Calibri" w:hAnsi="Calibri" w:cs="Calibri"/>
            <w:color w:val="000000" w:themeColor="text1"/>
          </w:rPr>
          <w:t> </w:t>
        </w:r>
        <w:r w:rsidRPr="007A7922">
          <w:rPr>
            <w:rFonts w:ascii="Calibri" w:hAnsi="Calibri" w:cs="Calibri"/>
          </w:rPr>
          <w:t>Quel était le point culminant du Tour de France</w:t>
        </w:r>
        <w:r w:rsidRPr="007A7922">
          <w:rPr>
            <w:rStyle w:val="AucunA"/>
            <w:rFonts w:ascii="Calibri" w:hAnsi="Calibri" w:cs="Calibri"/>
            <w:color w:val="000000" w:themeColor="text1"/>
            <w:sz w:val="22"/>
          </w:rPr>
          <w:t xml:space="preserve"> </w:t>
        </w:r>
        <w:r w:rsidRPr="007A7922">
          <w:rPr>
            <w:rFonts w:ascii="Calibri" w:hAnsi="Calibri" w:cs="Calibri"/>
          </w:rPr>
          <w:t>2025 ?</w:t>
        </w:r>
      </w:ins>
      <w:ins w:id="1292" w:author="Microsoft Office User" w:date="2025-07-28T05:34:00Z">
        <w:r w:rsidR="0035125F">
          <w:rPr>
            <w:rFonts w:ascii="Calibri" w:hAnsi="Calibri" w:cs="Calibri"/>
          </w:rPr>
          <w:t xml:space="preserve"> », </w:t>
        </w:r>
      </w:ins>
      <w:ins w:id="1293" w:author="Microsoft Office User" w:date="2025-07-28T05:35:00Z">
        <w:r w:rsidR="0035125F">
          <w:rPr>
            <w:rFonts w:ascii="Calibri" w:hAnsi="Calibri" w:cs="Calibri"/>
          </w:rPr>
          <w:t>ainsi que</w:t>
        </w:r>
      </w:ins>
      <w:ins w:id="1294" w:author="Microsoft Office User" w:date="2025-07-27T16:24:00Z">
        <w:r w:rsidRPr="007A7922">
          <w:t xml:space="preserve"> les </w:t>
        </w:r>
        <w:r w:rsidRPr="00650F7C">
          <w:t>descriptions des outils à disposition</w:t>
        </w:r>
      </w:ins>
      <w:ins w:id="1295" w:author="Microsoft Office User" w:date="2025-07-28T05:35:00Z">
        <w:r w:rsidR="0035125F">
          <w:t xml:space="preserve">, </w:t>
        </w:r>
      </w:ins>
      <w:ins w:id="1296" w:author="Microsoft Office User" w:date="2025-07-27T16:24:00Z">
        <w:r>
          <w:t>sur une grande feuille</w:t>
        </w:r>
      </w:ins>
      <w:ins w:id="1297" w:author="Microsoft Office User" w:date="2025-07-28T05:35:00Z">
        <w:r w:rsidR="0035125F">
          <w:t>,</w:t>
        </w:r>
      </w:ins>
      <w:ins w:id="1298" w:author="Microsoft Office User" w:date="2025-07-27T16:24:00Z">
        <w:r w:rsidRPr="00650F7C">
          <w:rPr>
            <w:color w:val="000000" w:themeColor="text1"/>
          </w:rPr>
          <w:t xml:space="preserve"> </w:t>
        </w:r>
        <w:r w:rsidRPr="00192D9D">
          <w:rPr>
            <w:color w:val="000000" w:themeColor="text1"/>
          </w:rPr>
          <w:t>selon</w:t>
        </w:r>
        <w:r w:rsidRPr="00650F7C">
          <w:t xml:space="preserve"> un schéma prédéterminé</w:t>
        </w:r>
        <w:r w:rsidRPr="00650F7C">
          <w:rPr>
            <w:color w:val="000000" w:themeColor="text1"/>
          </w:rPr>
          <w:t>. Il</w:t>
        </w:r>
        <w:r w:rsidRPr="00650F7C">
          <w:t xml:space="preserve"> fait </w:t>
        </w:r>
        <w:r w:rsidRPr="00650F7C">
          <w:rPr>
            <w:color w:val="000000" w:themeColor="text1"/>
          </w:rPr>
          <w:t xml:space="preserve">ensuite </w:t>
        </w:r>
        <w:r w:rsidRPr="00650F7C">
          <w:t xml:space="preserve">glisser </w:t>
        </w:r>
        <w:r w:rsidRPr="00650F7C">
          <w:rPr>
            <w:color w:val="000000" w:themeColor="text1"/>
          </w:rPr>
          <w:t xml:space="preserve">cette note </w:t>
        </w:r>
        <w:r w:rsidRPr="00650F7C">
          <w:t>sous la porte au LLM</w:t>
        </w:r>
        <w:r>
          <w:t xml:space="preserve"> : cette suite d’instructions est donc </w:t>
        </w:r>
        <w:r w:rsidRPr="00650F7C">
          <w:t xml:space="preserve">un </w:t>
        </w:r>
        <w:r w:rsidRPr="00650F7C">
          <w:rPr>
            <w:i/>
          </w:rPr>
          <w:t>prompt</w:t>
        </w:r>
        <w:r>
          <w:t xml:space="preserve"> </w:t>
        </w:r>
        <w:r w:rsidRPr="00192D9D">
          <w:t>donné en entrée au LLM</w:t>
        </w:r>
        <w:r w:rsidRPr="00192D9D">
          <w:rPr>
            <w:color w:val="000000" w:themeColor="text1"/>
          </w:rPr>
          <w:t>. Par</w:t>
        </w:r>
        <w:r w:rsidRPr="00650F7C">
          <w:t xml:space="preserve"> exemple, </w:t>
        </w:r>
        <w:r w:rsidRPr="00650F7C">
          <w:rPr>
            <w:color w:val="000000" w:themeColor="text1"/>
          </w:rPr>
          <w:t xml:space="preserve">le premier </w:t>
        </w:r>
        <w:r w:rsidRPr="00650F7C">
          <w:rPr>
            <w:i/>
            <w:color w:val="000000" w:themeColor="text1"/>
          </w:rPr>
          <w:t>prompt</w:t>
        </w:r>
        <w:r w:rsidRPr="00192D9D">
          <w:t xml:space="preserve"> pourrait ressembler à </w:t>
        </w:r>
        <w:r>
          <w:t xml:space="preserve">ceci </w:t>
        </w:r>
        <w:r w:rsidRPr="00192D9D">
          <w:t>:</w:t>
        </w:r>
      </w:ins>
    </w:p>
    <w:p w14:paraId="5971BE2A" w14:textId="77777777" w:rsidR="007A7922" w:rsidRPr="00650F7C" w:rsidRDefault="007A7922" w:rsidP="007A7922">
      <w:pPr>
        <w:pBdr>
          <w:top w:val="single" w:sz="4" w:space="1" w:color="auto"/>
          <w:left w:val="single" w:sz="4" w:space="4" w:color="auto"/>
          <w:bottom w:val="single" w:sz="4" w:space="1" w:color="auto"/>
          <w:right w:val="single" w:sz="4" w:space="4" w:color="auto"/>
        </w:pBdr>
        <w:shd w:val="clear" w:color="auto" w:fill="EAF1DD" w:themeFill="accent3" w:themeFillTint="33"/>
        <w:rPr>
          <w:ins w:id="1299" w:author="Microsoft Office User" w:date="2025-07-27T16:24:00Z"/>
          <w:rFonts w:asciiTheme="majorHAnsi" w:hAnsiTheme="majorHAnsi" w:cs="Times New Roman"/>
          <w:sz w:val="22"/>
        </w:rPr>
      </w:pPr>
      <w:ins w:id="1300" w:author="Microsoft Office User" w:date="2025-07-27T16:24:00Z">
        <w:r w:rsidRPr="00650F7C">
          <w:rPr>
            <w:rFonts w:asciiTheme="majorHAnsi" w:hAnsiTheme="majorHAnsi" w:cs="Times New Roman"/>
            <w:sz w:val="22"/>
          </w:rPr>
          <w:t>Tu</w:t>
        </w:r>
        <w:r w:rsidRPr="00650F7C">
          <w:rPr>
            <w:rFonts w:asciiTheme="majorHAnsi" w:hAnsiTheme="majorHAnsi" w:cs="Times New Roman"/>
            <w:spacing w:val="-1"/>
            <w:sz w:val="22"/>
          </w:rPr>
          <w:t xml:space="preserve"> </w:t>
        </w:r>
        <w:r w:rsidRPr="00650F7C">
          <w:rPr>
            <w:rFonts w:asciiTheme="majorHAnsi" w:hAnsiTheme="majorHAnsi" w:cs="Times New Roman"/>
            <w:sz w:val="22"/>
          </w:rPr>
          <w:t>es</w:t>
        </w:r>
        <w:r w:rsidRPr="00650F7C">
          <w:rPr>
            <w:rFonts w:asciiTheme="majorHAnsi" w:hAnsiTheme="majorHAnsi" w:cs="Times New Roman"/>
            <w:spacing w:val="-1"/>
            <w:sz w:val="22"/>
          </w:rPr>
          <w:t xml:space="preserve"> </w:t>
        </w:r>
        <w:r w:rsidRPr="00650F7C">
          <w:rPr>
            <w:rFonts w:asciiTheme="majorHAnsi" w:hAnsiTheme="majorHAnsi" w:cs="Times New Roman"/>
            <w:sz w:val="22"/>
          </w:rPr>
          <w:t>un</w:t>
        </w:r>
        <w:r w:rsidRPr="00650F7C">
          <w:rPr>
            <w:rFonts w:asciiTheme="majorHAnsi" w:hAnsiTheme="majorHAnsi" w:cs="Times New Roman"/>
            <w:spacing w:val="-1"/>
            <w:sz w:val="22"/>
          </w:rPr>
          <w:t xml:space="preserve"> </w:t>
        </w:r>
        <w:r w:rsidRPr="00650F7C">
          <w:rPr>
            <w:rFonts w:asciiTheme="majorHAnsi" w:hAnsiTheme="majorHAnsi" w:cs="Times New Roman"/>
            <w:sz w:val="22"/>
          </w:rPr>
          <w:t>assistant</w:t>
        </w:r>
        <w:r w:rsidRPr="00650F7C">
          <w:rPr>
            <w:rFonts w:asciiTheme="majorHAnsi" w:hAnsiTheme="majorHAnsi" w:cs="Times New Roman"/>
            <w:spacing w:val="-1"/>
            <w:sz w:val="22"/>
          </w:rPr>
          <w:t xml:space="preserve"> </w:t>
        </w:r>
        <w:r w:rsidRPr="00650F7C">
          <w:rPr>
            <w:rFonts w:asciiTheme="majorHAnsi" w:hAnsiTheme="majorHAnsi" w:cs="Times New Roman"/>
            <w:sz w:val="22"/>
          </w:rPr>
          <w:t>qui</w:t>
        </w:r>
        <w:r w:rsidRPr="00650F7C">
          <w:rPr>
            <w:rFonts w:asciiTheme="majorHAnsi" w:hAnsiTheme="majorHAnsi" w:cs="Times New Roman"/>
            <w:spacing w:val="-1"/>
            <w:sz w:val="22"/>
          </w:rPr>
          <w:t xml:space="preserve"> </w:t>
        </w:r>
        <w:r w:rsidRPr="00650F7C">
          <w:rPr>
            <w:rFonts w:asciiTheme="majorHAnsi" w:hAnsiTheme="majorHAnsi" w:cs="Times New Roman"/>
            <w:sz w:val="22"/>
          </w:rPr>
          <w:t>a</w:t>
        </w:r>
        <w:r w:rsidRPr="00650F7C">
          <w:rPr>
            <w:rFonts w:asciiTheme="majorHAnsi" w:hAnsiTheme="majorHAnsi" w:cs="Times New Roman"/>
            <w:spacing w:val="-1"/>
            <w:sz w:val="22"/>
          </w:rPr>
          <w:t xml:space="preserve"> </w:t>
        </w:r>
        <w:r w:rsidRPr="00650F7C">
          <w:rPr>
            <w:rFonts w:asciiTheme="majorHAnsi" w:hAnsiTheme="majorHAnsi" w:cs="Times New Roman"/>
            <w:sz w:val="22"/>
          </w:rPr>
          <w:t>accès</w:t>
        </w:r>
        <w:r w:rsidRPr="00650F7C">
          <w:rPr>
            <w:rFonts w:asciiTheme="majorHAnsi" w:hAnsiTheme="majorHAnsi" w:cs="Times New Roman"/>
            <w:spacing w:val="-1"/>
            <w:sz w:val="22"/>
          </w:rPr>
          <w:t xml:space="preserve"> </w:t>
        </w:r>
        <w:r w:rsidRPr="00650F7C">
          <w:rPr>
            <w:rFonts w:asciiTheme="majorHAnsi" w:hAnsiTheme="majorHAnsi" w:cs="Times New Roman"/>
            <w:sz w:val="22"/>
          </w:rPr>
          <w:t>à</w:t>
        </w:r>
        <w:r w:rsidRPr="00650F7C">
          <w:rPr>
            <w:rFonts w:asciiTheme="majorHAnsi" w:hAnsiTheme="majorHAnsi" w:cs="Times New Roman"/>
            <w:spacing w:val="-1"/>
            <w:sz w:val="22"/>
          </w:rPr>
          <w:t xml:space="preserve"> </w:t>
        </w:r>
        <w:r w:rsidRPr="00650F7C">
          <w:rPr>
            <w:rFonts w:asciiTheme="majorHAnsi" w:hAnsiTheme="majorHAnsi" w:cs="Times New Roman"/>
            <w:sz w:val="22"/>
          </w:rPr>
          <w:t>un</w:t>
        </w:r>
        <w:r w:rsidRPr="00650F7C">
          <w:rPr>
            <w:rFonts w:asciiTheme="majorHAnsi" w:hAnsiTheme="majorHAnsi" w:cs="Times New Roman"/>
            <w:spacing w:val="-1"/>
            <w:sz w:val="22"/>
          </w:rPr>
          <w:t xml:space="preserve"> </w:t>
        </w:r>
        <w:r w:rsidRPr="00650F7C">
          <w:rPr>
            <w:rFonts w:asciiTheme="majorHAnsi" w:hAnsiTheme="majorHAnsi" w:cs="Times New Roman"/>
            <w:sz w:val="22"/>
          </w:rPr>
          <w:t>exécuteur</w:t>
        </w:r>
        <w:r w:rsidRPr="00650F7C">
          <w:rPr>
            <w:rFonts w:asciiTheme="majorHAnsi" w:hAnsiTheme="majorHAnsi" w:cs="Times New Roman"/>
            <w:spacing w:val="-1"/>
            <w:sz w:val="22"/>
          </w:rPr>
          <w:t xml:space="preserve"> </w:t>
        </w:r>
        <w:r w:rsidRPr="00650F7C">
          <w:rPr>
            <w:rFonts w:asciiTheme="majorHAnsi" w:hAnsiTheme="majorHAnsi" w:cs="Times New Roman"/>
            <w:sz w:val="22"/>
          </w:rPr>
          <w:t>de</w:t>
        </w:r>
        <w:r w:rsidRPr="00650F7C">
          <w:rPr>
            <w:rFonts w:asciiTheme="majorHAnsi" w:hAnsiTheme="majorHAnsi" w:cs="Times New Roman"/>
            <w:spacing w:val="-1"/>
            <w:sz w:val="22"/>
          </w:rPr>
          <w:t xml:space="preserve"> </w:t>
        </w:r>
        <w:r w:rsidRPr="00650F7C">
          <w:rPr>
            <w:rFonts w:asciiTheme="majorHAnsi" w:hAnsiTheme="majorHAnsi" w:cs="Times New Roman"/>
            <w:sz w:val="22"/>
          </w:rPr>
          <w:t>code.</w:t>
        </w:r>
        <w:r w:rsidRPr="00650F7C">
          <w:rPr>
            <w:rFonts w:asciiTheme="majorHAnsi" w:hAnsiTheme="majorHAnsi" w:cs="Times New Roman"/>
            <w:spacing w:val="-1"/>
            <w:sz w:val="22"/>
          </w:rPr>
          <w:t xml:space="preserve"> </w:t>
        </w:r>
        <w:r w:rsidRPr="00650F7C">
          <w:rPr>
            <w:rFonts w:asciiTheme="majorHAnsi" w:hAnsiTheme="majorHAnsi" w:cs="Times New Roman"/>
            <w:sz w:val="22"/>
          </w:rPr>
          <w:t>Tu</w:t>
        </w:r>
        <w:r w:rsidRPr="00650F7C">
          <w:rPr>
            <w:rFonts w:asciiTheme="majorHAnsi" w:hAnsiTheme="majorHAnsi" w:cs="Times New Roman"/>
            <w:spacing w:val="-1"/>
            <w:sz w:val="22"/>
          </w:rPr>
          <w:t xml:space="preserve"> </w:t>
        </w:r>
        <w:r w:rsidRPr="00650F7C">
          <w:rPr>
            <w:rFonts w:asciiTheme="majorHAnsi" w:hAnsiTheme="majorHAnsi" w:cs="Times New Roman"/>
            <w:sz w:val="22"/>
          </w:rPr>
          <w:t xml:space="preserve">dois résoudre la tâche : « Quel </w:t>
        </w:r>
        <w:r>
          <w:rPr>
            <w:rFonts w:asciiTheme="majorHAnsi" w:hAnsiTheme="majorHAnsi" w:cs="Times New Roman"/>
            <w:sz w:val="22"/>
          </w:rPr>
          <w:t>était le point culminant du Tour de France</w:t>
        </w:r>
        <w:r w:rsidRPr="00650F7C">
          <w:rPr>
            <w:rFonts w:asciiTheme="majorHAnsi" w:hAnsiTheme="majorHAnsi" w:cs="Times New Roman"/>
            <w:sz w:val="22"/>
          </w:rPr>
          <w:t xml:space="preserve"> 2025 ? »</w:t>
        </w:r>
      </w:ins>
    </w:p>
    <w:p w14:paraId="7B994338" w14:textId="77777777" w:rsidR="007A7922" w:rsidRPr="00650F7C" w:rsidRDefault="007A7922" w:rsidP="007A7922">
      <w:pPr>
        <w:pBdr>
          <w:top w:val="single" w:sz="4" w:space="1" w:color="auto"/>
          <w:left w:val="single" w:sz="4" w:space="4" w:color="auto"/>
          <w:bottom w:val="single" w:sz="4" w:space="1" w:color="auto"/>
          <w:right w:val="single" w:sz="4" w:space="4" w:color="auto"/>
        </w:pBdr>
        <w:shd w:val="clear" w:color="auto" w:fill="EAF1DD" w:themeFill="accent3" w:themeFillTint="33"/>
        <w:rPr>
          <w:ins w:id="1301" w:author="Microsoft Office User" w:date="2025-07-27T16:24:00Z"/>
          <w:rFonts w:asciiTheme="majorHAnsi" w:hAnsiTheme="majorHAnsi" w:cs="Times New Roman"/>
          <w:sz w:val="22"/>
        </w:rPr>
      </w:pPr>
      <w:ins w:id="1302" w:author="Microsoft Office User" w:date="2025-07-27T16:24:00Z">
        <w:r w:rsidRPr="00650F7C">
          <w:rPr>
            <w:rFonts w:asciiTheme="majorHAnsi" w:hAnsiTheme="majorHAnsi" w:cs="Times New Roman"/>
            <w:sz w:val="22"/>
          </w:rPr>
          <w:t xml:space="preserve">Tu peux utiliser ces </w:t>
        </w:r>
        <w:r w:rsidRPr="00650F7C">
          <w:rPr>
            <w:rFonts w:asciiTheme="majorHAnsi" w:hAnsiTheme="majorHAnsi" w:cs="Times New Roman"/>
            <w:spacing w:val="-2"/>
            <w:sz w:val="22"/>
          </w:rPr>
          <w:t>outils :</w:t>
        </w:r>
      </w:ins>
    </w:p>
    <w:p w14:paraId="41B4C61C" w14:textId="77777777" w:rsidR="007A7922" w:rsidRPr="00650F7C" w:rsidRDefault="007A7922" w:rsidP="007A7922">
      <w:pPr>
        <w:pBdr>
          <w:top w:val="single" w:sz="4" w:space="1" w:color="auto"/>
          <w:left w:val="single" w:sz="4" w:space="4" w:color="auto"/>
          <w:bottom w:val="single" w:sz="4" w:space="1" w:color="auto"/>
          <w:right w:val="single" w:sz="4" w:space="4" w:color="auto"/>
        </w:pBdr>
        <w:shd w:val="clear" w:color="auto" w:fill="EAF1DD" w:themeFill="accent3" w:themeFillTint="33"/>
        <w:rPr>
          <w:ins w:id="1303" w:author="Microsoft Office User" w:date="2025-07-27T16:24:00Z"/>
          <w:rFonts w:asciiTheme="majorHAnsi" w:hAnsiTheme="majorHAnsi" w:cs="Times New Roman"/>
          <w:sz w:val="22"/>
        </w:rPr>
      </w:pPr>
      <w:ins w:id="1304" w:author="Microsoft Office User" w:date="2025-07-27T16:24:00Z">
        <w:r>
          <w:rPr>
            <w:rFonts w:asciiTheme="majorHAnsi" w:hAnsiTheme="majorHAnsi" w:cs="Times New Roman"/>
            <w:sz w:val="22"/>
          </w:rPr>
          <w:t xml:space="preserve">– </w:t>
        </w:r>
        <w:r w:rsidRPr="00650F7C">
          <w:rPr>
            <w:rFonts w:asciiTheme="majorHAnsi" w:hAnsiTheme="majorHAnsi" w:cs="Times New Roman"/>
            <w:sz w:val="22"/>
          </w:rPr>
          <w:t>recherche :</w:t>
        </w:r>
        <w:r w:rsidRPr="00650F7C">
          <w:rPr>
            <w:rFonts w:asciiTheme="majorHAnsi" w:hAnsiTheme="majorHAnsi" w:cs="Times New Roman"/>
            <w:spacing w:val="-2"/>
            <w:sz w:val="22"/>
          </w:rPr>
          <w:t xml:space="preserve"> </w:t>
        </w:r>
        <w:r>
          <w:rPr>
            <w:rFonts w:asciiTheme="majorHAnsi" w:hAnsiTheme="majorHAnsi" w:cs="Times New Roman"/>
            <w:sz w:val="22"/>
          </w:rPr>
          <w:t>u</w:t>
        </w:r>
        <w:r w:rsidRPr="00650F7C">
          <w:rPr>
            <w:rFonts w:asciiTheme="majorHAnsi" w:hAnsiTheme="majorHAnsi" w:cs="Times New Roman"/>
            <w:sz w:val="22"/>
          </w:rPr>
          <w:t>n</w:t>
        </w:r>
        <w:r w:rsidRPr="00650F7C">
          <w:rPr>
            <w:rFonts w:asciiTheme="majorHAnsi" w:hAnsiTheme="majorHAnsi" w:cs="Times New Roman"/>
            <w:spacing w:val="-2"/>
            <w:sz w:val="22"/>
          </w:rPr>
          <w:t xml:space="preserve"> </w:t>
        </w:r>
        <w:r w:rsidRPr="00650F7C">
          <w:rPr>
            <w:rFonts w:asciiTheme="majorHAnsi" w:hAnsiTheme="majorHAnsi" w:cs="Times New Roman"/>
            <w:sz w:val="22"/>
          </w:rPr>
          <w:t>outil</w:t>
        </w:r>
        <w:r w:rsidRPr="00650F7C">
          <w:rPr>
            <w:rFonts w:asciiTheme="majorHAnsi" w:hAnsiTheme="majorHAnsi" w:cs="Times New Roman"/>
            <w:spacing w:val="-2"/>
            <w:sz w:val="22"/>
          </w:rPr>
          <w:t xml:space="preserve"> </w:t>
        </w:r>
        <w:r w:rsidRPr="00650F7C">
          <w:rPr>
            <w:rFonts w:asciiTheme="majorHAnsi" w:hAnsiTheme="majorHAnsi" w:cs="Times New Roman"/>
            <w:sz w:val="22"/>
          </w:rPr>
          <w:t>de</w:t>
        </w:r>
        <w:r w:rsidRPr="00650F7C">
          <w:rPr>
            <w:rFonts w:asciiTheme="majorHAnsi" w:hAnsiTheme="majorHAnsi" w:cs="Times New Roman"/>
            <w:spacing w:val="-2"/>
            <w:sz w:val="22"/>
          </w:rPr>
          <w:t xml:space="preserve"> </w:t>
        </w:r>
        <w:r>
          <w:rPr>
            <w:rFonts w:asciiTheme="majorHAnsi" w:hAnsiTheme="majorHAnsi" w:cs="Times New Roman"/>
            <w:sz w:val="22"/>
          </w:rPr>
          <w:t>r</w:t>
        </w:r>
        <w:r w:rsidRPr="00650F7C">
          <w:rPr>
            <w:rFonts w:asciiTheme="majorHAnsi" w:hAnsiTheme="majorHAnsi" w:cs="Times New Roman"/>
            <w:sz w:val="22"/>
          </w:rPr>
          <w:t>echerche</w:t>
        </w:r>
        <w:r w:rsidRPr="00650F7C">
          <w:rPr>
            <w:rFonts w:asciiTheme="majorHAnsi" w:hAnsiTheme="majorHAnsi" w:cs="Times New Roman"/>
            <w:spacing w:val="-2"/>
            <w:sz w:val="22"/>
          </w:rPr>
          <w:t xml:space="preserve"> </w:t>
        </w:r>
        <w:r w:rsidRPr="00650F7C">
          <w:rPr>
            <w:rFonts w:asciiTheme="majorHAnsi" w:hAnsiTheme="majorHAnsi" w:cs="Times New Roman"/>
            <w:sz w:val="22"/>
          </w:rPr>
          <w:t>Google,</w:t>
        </w:r>
        <w:r w:rsidRPr="00650F7C">
          <w:rPr>
            <w:rFonts w:asciiTheme="majorHAnsi" w:hAnsiTheme="majorHAnsi" w:cs="Times New Roman"/>
            <w:spacing w:val="-2"/>
            <w:sz w:val="22"/>
          </w:rPr>
          <w:t xml:space="preserve"> </w:t>
        </w:r>
        <w:r w:rsidRPr="00650F7C">
          <w:rPr>
            <w:rFonts w:asciiTheme="majorHAnsi" w:hAnsiTheme="majorHAnsi" w:cs="Times New Roman"/>
            <w:sz w:val="22"/>
          </w:rPr>
          <w:t>auquel</w:t>
        </w:r>
        <w:r w:rsidRPr="00650F7C">
          <w:rPr>
            <w:rFonts w:asciiTheme="majorHAnsi" w:hAnsiTheme="majorHAnsi" w:cs="Times New Roman"/>
            <w:spacing w:val="-2"/>
            <w:sz w:val="22"/>
          </w:rPr>
          <w:t xml:space="preserve"> </w:t>
        </w:r>
        <w:r w:rsidRPr="00650F7C">
          <w:rPr>
            <w:rFonts w:asciiTheme="majorHAnsi" w:hAnsiTheme="majorHAnsi" w:cs="Times New Roman"/>
            <w:sz w:val="22"/>
          </w:rPr>
          <w:t>tu</w:t>
        </w:r>
        <w:r w:rsidRPr="00650F7C">
          <w:rPr>
            <w:rFonts w:asciiTheme="majorHAnsi" w:hAnsiTheme="majorHAnsi" w:cs="Times New Roman"/>
            <w:spacing w:val="-2"/>
            <w:sz w:val="22"/>
          </w:rPr>
          <w:t xml:space="preserve"> </w:t>
        </w:r>
        <w:r w:rsidRPr="00650F7C">
          <w:rPr>
            <w:rFonts w:asciiTheme="majorHAnsi" w:hAnsiTheme="majorHAnsi" w:cs="Times New Roman"/>
            <w:sz w:val="22"/>
          </w:rPr>
          <w:t>donnes en entrée ta requête</w:t>
        </w:r>
        <w:r>
          <w:rPr>
            <w:rFonts w:asciiTheme="majorHAnsi" w:hAnsiTheme="majorHAnsi" w:cs="Times New Roman"/>
            <w:sz w:val="22"/>
          </w:rPr>
          <w:t> ;</w:t>
        </w:r>
      </w:ins>
    </w:p>
    <w:p w14:paraId="4F21094C" w14:textId="77777777" w:rsidR="007A7922" w:rsidRPr="00650F7C" w:rsidRDefault="007A7922" w:rsidP="007A7922">
      <w:pPr>
        <w:pBdr>
          <w:top w:val="single" w:sz="4" w:space="1" w:color="auto"/>
          <w:left w:val="single" w:sz="4" w:space="4" w:color="auto"/>
          <w:bottom w:val="single" w:sz="4" w:space="1" w:color="auto"/>
          <w:right w:val="single" w:sz="4" w:space="4" w:color="auto"/>
        </w:pBdr>
        <w:shd w:val="clear" w:color="auto" w:fill="EAF1DD" w:themeFill="accent3" w:themeFillTint="33"/>
        <w:rPr>
          <w:ins w:id="1305" w:author="Microsoft Office User" w:date="2025-07-27T16:24:00Z"/>
          <w:rFonts w:asciiTheme="majorHAnsi" w:hAnsiTheme="majorHAnsi" w:cs="Times New Roman"/>
          <w:sz w:val="22"/>
        </w:rPr>
      </w:pPr>
      <w:ins w:id="1306" w:author="Microsoft Office User" w:date="2025-07-27T16:24:00Z">
        <w:r>
          <w:rPr>
            <w:rFonts w:asciiTheme="majorHAnsi" w:hAnsiTheme="majorHAnsi" w:cs="Times New Roman"/>
            <w:sz w:val="22"/>
          </w:rPr>
          <w:t>– c</w:t>
        </w:r>
        <w:r w:rsidRPr="00650F7C">
          <w:rPr>
            <w:rFonts w:asciiTheme="majorHAnsi" w:hAnsiTheme="majorHAnsi" w:cs="Times New Roman"/>
            <w:sz w:val="22"/>
          </w:rPr>
          <w:t>alculatrice :</w:t>
        </w:r>
        <w:r w:rsidRPr="00650F7C">
          <w:rPr>
            <w:rFonts w:asciiTheme="majorHAnsi" w:hAnsiTheme="majorHAnsi" w:cs="Times New Roman"/>
            <w:spacing w:val="-2"/>
            <w:sz w:val="22"/>
          </w:rPr>
          <w:t xml:space="preserve"> </w:t>
        </w:r>
        <w:r w:rsidRPr="00650F7C">
          <w:rPr>
            <w:rFonts w:asciiTheme="majorHAnsi" w:hAnsiTheme="majorHAnsi" w:cs="Times New Roman"/>
            <w:sz w:val="22"/>
          </w:rPr>
          <w:t>un</w:t>
        </w:r>
        <w:r w:rsidRPr="00650F7C">
          <w:rPr>
            <w:rFonts w:asciiTheme="majorHAnsi" w:hAnsiTheme="majorHAnsi" w:cs="Times New Roman"/>
            <w:spacing w:val="-2"/>
            <w:sz w:val="22"/>
          </w:rPr>
          <w:t xml:space="preserve"> </w:t>
        </w:r>
        <w:r w:rsidRPr="00650F7C">
          <w:rPr>
            <w:rFonts w:asciiTheme="majorHAnsi" w:hAnsiTheme="majorHAnsi" w:cs="Times New Roman"/>
            <w:sz w:val="22"/>
          </w:rPr>
          <w:t>outil</w:t>
        </w:r>
        <w:r w:rsidRPr="00650F7C">
          <w:rPr>
            <w:rFonts w:asciiTheme="majorHAnsi" w:hAnsiTheme="majorHAnsi" w:cs="Times New Roman"/>
            <w:spacing w:val="-2"/>
            <w:sz w:val="22"/>
          </w:rPr>
          <w:t xml:space="preserve"> </w:t>
        </w:r>
        <w:r w:rsidRPr="00650F7C">
          <w:rPr>
            <w:rFonts w:asciiTheme="majorHAnsi" w:hAnsiTheme="majorHAnsi" w:cs="Times New Roman"/>
            <w:sz w:val="22"/>
          </w:rPr>
          <w:t>où</w:t>
        </w:r>
        <w:r w:rsidRPr="00650F7C">
          <w:rPr>
            <w:rFonts w:asciiTheme="majorHAnsi" w:hAnsiTheme="majorHAnsi" w:cs="Times New Roman"/>
            <w:spacing w:val="-2"/>
            <w:sz w:val="22"/>
          </w:rPr>
          <w:t xml:space="preserve"> </w:t>
        </w:r>
        <w:r w:rsidRPr="00650F7C">
          <w:rPr>
            <w:rFonts w:asciiTheme="majorHAnsi" w:hAnsiTheme="majorHAnsi" w:cs="Times New Roman"/>
            <w:sz w:val="22"/>
          </w:rPr>
          <w:t>tu</w:t>
        </w:r>
        <w:r w:rsidRPr="00650F7C">
          <w:rPr>
            <w:rFonts w:asciiTheme="majorHAnsi" w:hAnsiTheme="majorHAnsi" w:cs="Times New Roman"/>
            <w:spacing w:val="-2"/>
            <w:sz w:val="22"/>
          </w:rPr>
          <w:t xml:space="preserve"> </w:t>
        </w:r>
        <w:r w:rsidRPr="00650F7C">
          <w:rPr>
            <w:rFonts w:asciiTheme="majorHAnsi" w:hAnsiTheme="majorHAnsi" w:cs="Times New Roman"/>
            <w:sz w:val="22"/>
          </w:rPr>
          <w:t>peux</w:t>
        </w:r>
        <w:r w:rsidRPr="00650F7C">
          <w:rPr>
            <w:rFonts w:asciiTheme="majorHAnsi" w:hAnsiTheme="majorHAnsi" w:cs="Times New Roman"/>
            <w:spacing w:val="-2"/>
            <w:sz w:val="22"/>
          </w:rPr>
          <w:t xml:space="preserve"> </w:t>
        </w:r>
        <w:r w:rsidRPr="00650F7C">
          <w:rPr>
            <w:rFonts w:asciiTheme="majorHAnsi" w:hAnsiTheme="majorHAnsi" w:cs="Times New Roman"/>
            <w:sz w:val="22"/>
          </w:rPr>
          <w:t>exécuter</w:t>
        </w:r>
        <w:r w:rsidRPr="00650F7C">
          <w:rPr>
            <w:rFonts w:asciiTheme="majorHAnsi" w:hAnsiTheme="majorHAnsi" w:cs="Times New Roman"/>
            <w:spacing w:val="-2"/>
            <w:sz w:val="22"/>
          </w:rPr>
          <w:t xml:space="preserve"> </w:t>
        </w:r>
        <w:r w:rsidRPr="00650F7C">
          <w:rPr>
            <w:rFonts w:asciiTheme="majorHAnsi" w:hAnsiTheme="majorHAnsi" w:cs="Times New Roman"/>
            <w:sz w:val="22"/>
          </w:rPr>
          <w:t>des</w:t>
        </w:r>
        <w:r w:rsidRPr="00650F7C">
          <w:rPr>
            <w:rFonts w:asciiTheme="majorHAnsi" w:hAnsiTheme="majorHAnsi" w:cs="Times New Roman"/>
            <w:spacing w:val="-2"/>
            <w:sz w:val="22"/>
          </w:rPr>
          <w:t xml:space="preserve"> </w:t>
        </w:r>
        <w:r w:rsidRPr="00650F7C">
          <w:rPr>
            <w:rFonts w:asciiTheme="majorHAnsi" w:hAnsiTheme="majorHAnsi" w:cs="Times New Roman"/>
            <w:sz w:val="22"/>
          </w:rPr>
          <w:t xml:space="preserve">calculs </w:t>
        </w:r>
        <w:r w:rsidRPr="00650F7C">
          <w:rPr>
            <w:rFonts w:asciiTheme="majorHAnsi" w:hAnsiTheme="majorHAnsi" w:cs="Times New Roman"/>
            <w:spacing w:val="-2"/>
            <w:sz w:val="22"/>
          </w:rPr>
          <w:t>simples.</w:t>
        </w:r>
      </w:ins>
    </w:p>
    <w:p w14:paraId="416E7C61" w14:textId="77777777" w:rsidR="007A7922" w:rsidRPr="00650F7C" w:rsidRDefault="007A7922" w:rsidP="007A7922">
      <w:pPr>
        <w:pBdr>
          <w:top w:val="single" w:sz="4" w:space="1" w:color="auto"/>
          <w:left w:val="single" w:sz="4" w:space="4" w:color="auto"/>
          <w:bottom w:val="single" w:sz="4" w:space="1" w:color="auto"/>
          <w:right w:val="single" w:sz="4" w:space="4" w:color="auto"/>
        </w:pBdr>
        <w:shd w:val="clear" w:color="auto" w:fill="EAF1DD" w:themeFill="accent3" w:themeFillTint="33"/>
        <w:rPr>
          <w:ins w:id="1307" w:author="Microsoft Office User" w:date="2025-07-27T16:24:00Z"/>
          <w:rFonts w:asciiTheme="majorHAnsi" w:hAnsiTheme="majorHAnsi" w:cs="Times New Roman"/>
          <w:color w:val="000000"/>
          <w:sz w:val="22"/>
        </w:rPr>
      </w:pPr>
      <w:ins w:id="1308" w:author="Microsoft Office User" w:date="2025-07-27T16:24:00Z">
        <w:r w:rsidRPr="00650F7C">
          <w:rPr>
            <w:rFonts w:asciiTheme="majorHAnsi" w:hAnsiTheme="majorHAnsi" w:cs="Times New Roman"/>
            <w:sz w:val="22"/>
          </w:rPr>
          <w:t>Tant que le résultat n’est pas atteint, ta tâche est de générer</w:t>
        </w:r>
        <w:r w:rsidRPr="00650F7C">
          <w:rPr>
            <w:rFonts w:asciiTheme="majorHAnsi" w:hAnsiTheme="majorHAnsi" w:cs="Times New Roman"/>
            <w:spacing w:val="-2"/>
            <w:sz w:val="22"/>
          </w:rPr>
          <w:t xml:space="preserve"> </w:t>
        </w:r>
        <w:r w:rsidRPr="00650F7C">
          <w:rPr>
            <w:rFonts w:asciiTheme="majorHAnsi" w:hAnsiTheme="majorHAnsi" w:cs="Times New Roman"/>
            <w:sz w:val="22"/>
          </w:rPr>
          <w:t>une</w:t>
        </w:r>
        <w:r w:rsidRPr="00650F7C">
          <w:rPr>
            <w:rFonts w:asciiTheme="majorHAnsi" w:hAnsiTheme="majorHAnsi" w:cs="Times New Roman"/>
            <w:spacing w:val="-2"/>
            <w:sz w:val="22"/>
          </w:rPr>
          <w:t xml:space="preserve"> </w:t>
        </w:r>
        <w:r w:rsidRPr="00650F7C">
          <w:rPr>
            <w:rFonts w:asciiTheme="majorHAnsi" w:hAnsiTheme="majorHAnsi" w:cs="Times New Roman"/>
            <w:sz w:val="22"/>
          </w:rPr>
          <w:t>suite</w:t>
        </w:r>
        <w:r w:rsidRPr="00650F7C">
          <w:rPr>
            <w:rFonts w:asciiTheme="majorHAnsi" w:hAnsiTheme="majorHAnsi" w:cs="Times New Roman"/>
            <w:spacing w:val="-2"/>
            <w:sz w:val="22"/>
          </w:rPr>
          <w:t xml:space="preserve"> </w:t>
        </w:r>
        <w:r w:rsidRPr="00650F7C">
          <w:rPr>
            <w:rFonts w:asciiTheme="majorHAnsi" w:hAnsiTheme="majorHAnsi" w:cs="Times New Roman"/>
            <w:sz w:val="22"/>
          </w:rPr>
          <w:t>d’actions</w:t>
        </w:r>
        <w:r w:rsidRPr="00650F7C">
          <w:rPr>
            <w:rFonts w:asciiTheme="majorHAnsi" w:hAnsiTheme="majorHAnsi" w:cs="Times New Roman"/>
            <w:spacing w:val="-2"/>
            <w:sz w:val="22"/>
          </w:rPr>
          <w:t xml:space="preserve"> </w:t>
        </w:r>
        <w:r w:rsidRPr="00650F7C">
          <w:rPr>
            <w:rFonts w:asciiTheme="majorHAnsi" w:hAnsiTheme="majorHAnsi" w:cs="Times New Roman"/>
            <w:sz w:val="22"/>
          </w:rPr>
          <w:t>utilisant</w:t>
        </w:r>
        <w:r w:rsidRPr="00650F7C">
          <w:rPr>
            <w:rFonts w:asciiTheme="majorHAnsi" w:hAnsiTheme="majorHAnsi" w:cs="Times New Roman"/>
            <w:spacing w:val="-2"/>
            <w:sz w:val="22"/>
          </w:rPr>
          <w:t xml:space="preserve"> </w:t>
        </w:r>
        <w:r w:rsidRPr="00650F7C">
          <w:rPr>
            <w:rFonts w:asciiTheme="majorHAnsi" w:hAnsiTheme="majorHAnsi" w:cs="Times New Roman"/>
            <w:sz w:val="22"/>
          </w:rPr>
          <w:t>tes</w:t>
        </w:r>
        <w:r w:rsidRPr="00650F7C">
          <w:rPr>
            <w:rFonts w:asciiTheme="majorHAnsi" w:hAnsiTheme="majorHAnsi" w:cs="Times New Roman"/>
            <w:spacing w:val="-2"/>
            <w:sz w:val="22"/>
          </w:rPr>
          <w:t xml:space="preserve"> </w:t>
        </w:r>
        <w:r w:rsidRPr="00650F7C">
          <w:rPr>
            <w:rFonts w:asciiTheme="majorHAnsi" w:hAnsiTheme="majorHAnsi" w:cs="Times New Roman"/>
            <w:sz w:val="22"/>
          </w:rPr>
          <w:t>outils</w:t>
        </w:r>
        <w:r w:rsidRPr="00650F7C">
          <w:rPr>
            <w:rFonts w:asciiTheme="majorHAnsi" w:hAnsiTheme="majorHAnsi" w:cs="Times New Roman"/>
            <w:spacing w:val="-2"/>
            <w:sz w:val="22"/>
          </w:rPr>
          <w:t xml:space="preserve"> </w:t>
        </w:r>
        <w:r w:rsidRPr="00650F7C">
          <w:rPr>
            <w:rFonts w:asciiTheme="majorHAnsi" w:hAnsiTheme="majorHAnsi" w:cs="Times New Roman"/>
            <w:sz w:val="22"/>
          </w:rPr>
          <w:t>qui</w:t>
        </w:r>
        <w:r w:rsidRPr="00650F7C">
          <w:rPr>
            <w:rFonts w:asciiTheme="majorHAnsi" w:hAnsiTheme="majorHAnsi" w:cs="Times New Roman"/>
            <w:spacing w:val="-2"/>
            <w:sz w:val="22"/>
          </w:rPr>
          <w:t xml:space="preserve"> </w:t>
        </w:r>
        <w:r w:rsidRPr="00650F7C">
          <w:rPr>
            <w:rFonts w:asciiTheme="majorHAnsi" w:hAnsiTheme="majorHAnsi" w:cs="Times New Roman"/>
            <w:sz w:val="22"/>
          </w:rPr>
          <w:t>fassent avancer la résolution de la tâche.</w:t>
        </w:r>
      </w:ins>
    </w:p>
    <w:p w14:paraId="46A671ED" w14:textId="77777777" w:rsidR="007A7922" w:rsidRPr="00650F7C" w:rsidRDefault="007A7922" w:rsidP="007A7922">
      <w:pPr>
        <w:pBdr>
          <w:top w:val="single" w:sz="4" w:space="1" w:color="auto"/>
          <w:left w:val="single" w:sz="4" w:space="4" w:color="auto"/>
          <w:bottom w:val="single" w:sz="4" w:space="1" w:color="auto"/>
          <w:right w:val="single" w:sz="4" w:space="4" w:color="auto"/>
        </w:pBdr>
        <w:shd w:val="clear" w:color="auto" w:fill="EAF1DD" w:themeFill="accent3" w:themeFillTint="33"/>
        <w:rPr>
          <w:ins w:id="1309" w:author="Microsoft Office User" w:date="2025-07-27T16:24:00Z"/>
          <w:rFonts w:asciiTheme="majorHAnsi" w:hAnsiTheme="majorHAnsi" w:cs="Times New Roman"/>
          <w:sz w:val="22"/>
        </w:rPr>
      </w:pPr>
      <w:ins w:id="1310" w:author="Microsoft Office User" w:date="2025-07-27T16:24:00Z">
        <w:r w:rsidRPr="00650F7C">
          <w:rPr>
            <w:rFonts w:asciiTheme="majorHAnsi" w:hAnsiTheme="majorHAnsi" w:cs="Times New Roman"/>
            <w:color w:val="000000"/>
            <w:sz w:val="22"/>
          </w:rPr>
          <w:t>Quand</w:t>
        </w:r>
        <w:r w:rsidRPr="00650F7C">
          <w:rPr>
            <w:rFonts w:asciiTheme="majorHAnsi" w:hAnsiTheme="majorHAnsi" w:cs="Times New Roman"/>
            <w:color w:val="000000"/>
            <w:spacing w:val="-1"/>
            <w:sz w:val="22"/>
          </w:rPr>
          <w:t xml:space="preserve"> </w:t>
        </w:r>
        <w:r w:rsidRPr="00650F7C">
          <w:rPr>
            <w:rFonts w:asciiTheme="majorHAnsi" w:hAnsiTheme="majorHAnsi" w:cs="Times New Roman"/>
            <w:color w:val="000000"/>
            <w:sz w:val="22"/>
          </w:rPr>
          <w:t>tu</w:t>
        </w:r>
        <w:r w:rsidRPr="00650F7C">
          <w:rPr>
            <w:rFonts w:asciiTheme="majorHAnsi" w:hAnsiTheme="majorHAnsi" w:cs="Times New Roman"/>
            <w:color w:val="000000"/>
            <w:spacing w:val="-1"/>
            <w:sz w:val="22"/>
          </w:rPr>
          <w:t xml:space="preserve"> </w:t>
        </w:r>
        <w:r w:rsidRPr="00650F7C">
          <w:rPr>
            <w:rFonts w:asciiTheme="majorHAnsi" w:hAnsiTheme="majorHAnsi" w:cs="Times New Roman"/>
            <w:color w:val="000000"/>
            <w:sz w:val="22"/>
          </w:rPr>
          <w:t>auras</w:t>
        </w:r>
        <w:r w:rsidRPr="00650F7C">
          <w:rPr>
            <w:rFonts w:asciiTheme="majorHAnsi" w:hAnsiTheme="majorHAnsi" w:cs="Times New Roman"/>
            <w:color w:val="000000"/>
            <w:spacing w:val="-1"/>
            <w:sz w:val="22"/>
          </w:rPr>
          <w:t xml:space="preserve"> </w:t>
        </w:r>
        <w:r w:rsidRPr="00650F7C">
          <w:rPr>
            <w:rFonts w:asciiTheme="majorHAnsi" w:hAnsiTheme="majorHAnsi" w:cs="Times New Roman"/>
            <w:color w:val="000000"/>
            <w:sz w:val="22"/>
          </w:rPr>
          <w:t>fini,</w:t>
        </w:r>
        <w:r w:rsidRPr="00650F7C">
          <w:rPr>
            <w:rFonts w:asciiTheme="majorHAnsi" w:hAnsiTheme="majorHAnsi" w:cs="Times New Roman"/>
            <w:color w:val="000000"/>
            <w:spacing w:val="-1"/>
            <w:sz w:val="22"/>
          </w:rPr>
          <w:t xml:space="preserve"> </w:t>
        </w:r>
        <w:r w:rsidRPr="00650F7C">
          <w:rPr>
            <w:rFonts w:asciiTheme="majorHAnsi" w:hAnsiTheme="majorHAnsi" w:cs="Times New Roman"/>
            <w:sz w:val="22"/>
          </w:rPr>
          <w:t>écris</w:t>
        </w:r>
        <w:r>
          <w:rPr>
            <w:rFonts w:asciiTheme="majorHAnsi" w:hAnsiTheme="majorHAnsi" w:cs="Times New Roman"/>
            <w:spacing w:val="-1"/>
            <w:sz w:val="22"/>
          </w:rPr>
          <w:t xml:space="preserve"> : </w:t>
        </w:r>
        <w:r w:rsidRPr="00650F7C">
          <w:rPr>
            <w:rFonts w:asciiTheme="majorHAnsi" w:hAnsiTheme="majorHAnsi" w:cs="Times New Roman"/>
            <w:sz w:val="22"/>
          </w:rPr>
          <w:t>«</w:t>
        </w:r>
        <w:r w:rsidRPr="00650F7C">
          <w:rPr>
            <w:rFonts w:asciiTheme="majorHAnsi" w:hAnsiTheme="majorHAnsi" w:cs="Times New Roman"/>
            <w:spacing w:val="-1"/>
            <w:sz w:val="22"/>
          </w:rPr>
          <w:t> </w:t>
        </w:r>
        <w:r w:rsidRPr="00650F7C">
          <w:rPr>
            <w:rFonts w:asciiTheme="majorHAnsi" w:hAnsiTheme="majorHAnsi" w:cs="Times New Roman"/>
            <w:sz w:val="22"/>
          </w:rPr>
          <w:t>Fin</w:t>
        </w:r>
        <w:r w:rsidRPr="00650F7C">
          <w:rPr>
            <w:rFonts w:asciiTheme="majorHAnsi" w:hAnsiTheme="majorHAnsi" w:cs="Times New Roman"/>
            <w:spacing w:val="-1"/>
            <w:sz w:val="22"/>
          </w:rPr>
          <w:t xml:space="preserve"> </w:t>
        </w:r>
        <w:r w:rsidRPr="00650F7C">
          <w:rPr>
            <w:rFonts w:asciiTheme="majorHAnsi" w:hAnsiTheme="majorHAnsi" w:cs="Times New Roman"/>
            <w:sz w:val="22"/>
          </w:rPr>
          <w:t>de</w:t>
        </w:r>
        <w:r w:rsidRPr="00650F7C">
          <w:rPr>
            <w:rFonts w:asciiTheme="majorHAnsi" w:hAnsiTheme="majorHAnsi" w:cs="Times New Roman"/>
            <w:spacing w:val="-1"/>
            <w:sz w:val="22"/>
          </w:rPr>
          <w:t xml:space="preserve"> </w:t>
        </w:r>
        <w:r w:rsidRPr="00650F7C">
          <w:rPr>
            <w:rFonts w:asciiTheme="majorHAnsi" w:hAnsiTheme="majorHAnsi" w:cs="Times New Roman"/>
            <w:sz w:val="22"/>
          </w:rPr>
          <w:t>tâche.</w:t>
        </w:r>
        <w:r w:rsidRPr="00650F7C">
          <w:rPr>
            <w:rFonts w:asciiTheme="majorHAnsi" w:hAnsiTheme="majorHAnsi" w:cs="Times New Roman"/>
            <w:spacing w:val="-1"/>
            <w:sz w:val="22"/>
          </w:rPr>
          <w:t xml:space="preserve"> </w:t>
        </w:r>
        <w:r w:rsidRPr="00650F7C">
          <w:rPr>
            <w:rFonts w:asciiTheme="majorHAnsi" w:hAnsiTheme="majorHAnsi" w:cs="Times New Roman"/>
            <w:sz w:val="22"/>
          </w:rPr>
          <w:t>Résultat</w:t>
        </w:r>
        <w:r w:rsidRPr="00650F7C">
          <w:rPr>
            <w:rFonts w:asciiTheme="majorHAnsi" w:hAnsiTheme="majorHAnsi" w:cs="Times New Roman"/>
            <w:spacing w:val="-1"/>
            <w:sz w:val="22"/>
          </w:rPr>
          <w:t xml:space="preserve"> </w:t>
        </w:r>
        <w:r w:rsidRPr="00650F7C">
          <w:rPr>
            <w:rFonts w:asciiTheme="majorHAnsi" w:hAnsiTheme="majorHAnsi" w:cs="Times New Roman"/>
            <w:sz w:val="22"/>
          </w:rPr>
          <w:t>final :</w:t>
        </w:r>
        <w:r w:rsidRPr="00650F7C">
          <w:rPr>
            <w:rFonts w:asciiTheme="majorHAnsi" w:hAnsiTheme="majorHAnsi" w:cs="Times New Roman"/>
            <w:spacing w:val="-1"/>
            <w:sz w:val="22"/>
          </w:rPr>
          <w:t> </w:t>
        </w:r>
        <w:r w:rsidRPr="00650F7C">
          <w:rPr>
            <w:rFonts w:asciiTheme="majorHAnsi" w:hAnsiTheme="majorHAnsi" w:cs="Times New Roman"/>
            <w:sz w:val="22"/>
          </w:rPr>
          <w:t>», et ajoute le résultat final.</w:t>
        </w:r>
      </w:ins>
    </w:p>
    <w:p w14:paraId="7A6D5F05" w14:textId="77777777" w:rsidR="007A7922" w:rsidRPr="00650F7C" w:rsidRDefault="007A7922" w:rsidP="007A7922">
      <w:pPr>
        <w:rPr>
          <w:ins w:id="1311" w:author="Microsoft Office User" w:date="2025-07-27T16:24:00Z"/>
        </w:rPr>
      </w:pPr>
      <w:ins w:id="1312" w:author="Microsoft Office User" w:date="2025-07-27T16:24:00Z">
        <w:r>
          <w:t>2)</w:t>
        </w:r>
        <w:r w:rsidRPr="00192D9D">
          <w:t xml:space="preserve"> </w:t>
        </w:r>
        <w:r>
          <w:t xml:space="preserve">Une fois reçu le </w:t>
        </w:r>
        <w:r w:rsidRPr="003E66DC">
          <w:rPr>
            <w:i/>
            <w:iCs/>
          </w:rPr>
          <w:t>prompt</w:t>
        </w:r>
        <w:r>
          <w:t>, d</w:t>
        </w:r>
        <w:r w:rsidRPr="00192D9D">
          <w:t xml:space="preserve">e son côté de la porte, le LLM </w:t>
        </w:r>
        <w:r w:rsidRPr="00650F7C">
          <w:rPr>
            <w:color w:val="000000" w:themeColor="text1"/>
          </w:rPr>
          <w:t>se met au travail. Il rédige</w:t>
        </w:r>
        <w:r w:rsidRPr="00650F7C">
          <w:t xml:space="preserve"> ses instructions détaillées</w:t>
        </w:r>
        <w:r w:rsidRPr="00650F7C">
          <w:rPr>
            <w:color w:val="000000" w:themeColor="text1"/>
          </w:rPr>
          <w:t>, puis</w:t>
        </w:r>
        <w:r w:rsidRPr="00650F7C">
          <w:t xml:space="preserve"> il renvoie ses instructions en les glissant sous la porte</w:t>
        </w:r>
        <w:r w:rsidRPr="00650F7C">
          <w:rPr>
            <w:color w:val="000000" w:themeColor="text1"/>
          </w:rPr>
          <w:t>. Alors</w:t>
        </w:r>
        <w:r w:rsidRPr="00650F7C">
          <w:t xml:space="preserve"> le programme exécutant s’en saisit et va </w:t>
        </w:r>
        <w:r w:rsidRPr="00650F7C">
          <w:rPr>
            <w:color w:val="000000" w:themeColor="text1"/>
          </w:rPr>
          <w:t>aux tableaux</w:t>
        </w:r>
        <w:r w:rsidRPr="00650F7C">
          <w:t xml:space="preserve"> de commande pour exécuter </w:t>
        </w:r>
        <w:r w:rsidRPr="00650F7C">
          <w:rPr>
            <w:color w:val="000000" w:themeColor="text1"/>
          </w:rPr>
          <w:t xml:space="preserve">les instructions </w:t>
        </w:r>
        <w:r w:rsidRPr="00650F7C">
          <w:t>exactement comme elles sont écrites. Les premières instructions du LLM pourraient être :</w:t>
        </w:r>
      </w:ins>
    </w:p>
    <w:p w14:paraId="50E33F6C" w14:textId="77777777" w:rsidR="007A7922" w:rsidRPr="00650F7C" w:rsidRDefault="007A7922" w:rsidP="007A7922">
      <w:pPr>
        <w:pBdr>
          <w:top w:val="single" w:sz="4" w:space="1" w:color="auto"/>
          <w:left w:val="single" w:sz="4" w:space="4" w:color="auto"/>
          <w:bottom w:val="single" w:sz="4" w:space="1" w:color="auto"/>
          <w:right w:val="single" w:sz="4" w:space="4" w:color="auto"/>
        </w:pBdr>
        <w:shd w:val="clear" w:color="auto" w:fill="EAF1DD" w:themeFill="accent3" w:themeFillTint="33"/>
        <w:rPr>
          <w:ins w:id="1313" w:author="Microsoft Office User" w:date="2025-07-27T16:24:00Z"/>
          <w:rFonts w:asciiTheme="majorHAnsi" w:hAnsiTheme="majorHAnsi" w:cs="Times New Roman"/>
          <w:sz w:val="22"/>
        </w:rPr>
      </w:pPr>
      <w:ins w:id="1314" w:author="Microsoft Office User" w:date="2025-07-27T16:24:00Z">
        <w:r w:rsidRPr="00650F7C">
          <w:rPr>
            <w:rFonts w:asciiTheme="majorHAnsi" w:hAnsiTheme="majorHAnsi" w:cs="Times New Roman"/>
            <w:sz w:val="22"/>
          </w:rPr>
          <w:t>Utilise</w:t>
        </w:r>
        <w:r w:rsidRPr="00650F7C">
          <w:rPr>
            <w:rFonts w:asciiTheme="majorHAnsi" w:hAnsiTheme="majorHAnsi" w:cs="Times New Roman"/>
            <w:spacing w:val="-1"/>
            <w:sz w:val="22"/>
          </w:rPr>
          <w:t xml:space="preserve"> </w:t>
        </w:r>
        <w:r w:rsidRPr="00650F7C">
          <w:rPr>
            <w:rFonts w:asciiTheme="majorHAnsi" w:hAnsiTheme="majorHAnsi" w:cs="Times New Roman"/>
            <w:sz w:val="22"/>
          </w:rPr>
          <w:t>l’outil</w:t>
        </w:r>
        <w:r w:rsidRPr="00650F7C">
          <w:rPr>
            <w:rFonts w:asciiTheme="majorHAnsi" w:hAnsiTheme="majorHAnsi" w:cs="Times New Roman"/>
            <w:spacing w:val="-1"/>
            <w:sz w:val="22"/>
          </w:rPr>
          <w:t xml:space="preserve"> </w:t>
        </w:r>
        <w:r w:rsidRPr="00650F7C">
          <w:rPr>
            <w:rFonts w:asciiTheme="majorHAnsi" w:hAnsiTheme="majorHAnsi" w:cs="Times New Roman"/>
            <w:sz w:val="22"/>
          </w:rPr>
          <w:t>recherche</w:t>
        </w:r>
        <w:r w:rsidRPr="00650F7C">
          <w:rPr>
            <w:rFonts w:asciiTheme="majorHAnsi" w:hAnsiTheme="majorHAnsi" w:cs="Times New Roman"/>
            <w:spacing w:val="-1"/>
            <w:sz w:val="22"/>
          </w:rPr>
          <w:t xml:space="preserve"> </w:t>
        </w:r>
        <w:r w:rsidRPr="00650F7C">
          <w:rPr>
            <w:rFonts w:asciiTheme="majorHAnsi" w:hAnsiTheme="majorHAnsi" w:cs="Times New Roman"/>
            <w:sz w:val="22"/>
          </w:rPr>
          <w:t>Google</w:t>
        </w:r>
        <w:r w:rsidRPr="00650F7C">
          <w:rPr>
            <w:rFonts w:asciiTheme="majorHAnsi" w:hAnsiTheme="majorHAnsi" w:cs="Times New Roman"/>
            <w:spacing w:val="-1"/>
            <w:sz w:val="22"/>
          </w:rPr>
          <w:t xml:space="preserve"> </w:t>
        </w:r>
        <w:r w:rsidRPr="00650F7C">
          <w:rPr>
            <w:rFonts w:asciiTheme="majorHAnsi" w:hAnsiTheme="majorHAnsi" w:cs="Times New Roman"/>
            <w:sz w:val="22"/>
          </w:rPr>
          <w:t>avec</w:t>
        </w:r>
        <w:r w:rsidRPr="00650F7C">
          <w:rPr>
            <w:rFonts w:asciiTheme="majorHAnsi" w:hAnsiTheme="majorHAnsi" w:cs="Times New Roman"/>
            <w:spacing w:val="-1"/>
            <w:sz w:val="22"/>
          </w:rPr>
          <w:t xml:space="preserve"> </w:t>
        </w:r>
        <w:r w:rsidRPr="00650F7C">
          <w:rPr>
            <w:rFonts w:asciiTheme="majorHAnsi" w:hAnsiTheme="majorHAnsi" w:cs="Times New Roman"/>
            <w:sz w:val="22"/>
          </w:rPr>
          <w:t>la</w:t>
        </w:r>
        <w:r w:rsidRPr="00650F7C">
          <w:rPr>
            <w:rFonts w:asciiTheme="majorHAnsi" w:hAnsiTheme="majorHAnsi" w:cs="Times New Roman"/>
            <w:spacing w:val="-1"/>
            <w:sz w:val="22"/>
          </w:rPr>
          <w:t xml:space="preserve"> </w:t>
        </w:r>
        <w:r w:rsidRPr="00650F7C">
          <w:rPr>
            <w:rFonts w:asciiTheme="majorHAnsi" w:hAnsiTheme="majorHAnsi" w:cs="Times New Roman"/>
            <w:sz w:val="22"/>
          </w:rPr>
          <w:t>requête</w:t>
        </w:r>
        <w:r w:rsidRPr="00650F7C">
          <w:rPr>
            <w:rFonts w:asciiTheme="majorHAnsi" w:hAnsiTheme="majorHAnsi" w:cs="Times New Roman"/>
            <w:spacing w:val="-1"/>
            <w:sz w:val="22"/>
          </w:rPr>
          <w:t xml:space="preserve"> </w:t>
        </w:r>
        <w:r w:rsidRPr="00650F7C">
          <w:rPr>
            <w:rFonts w:asciiTheme="majorHAnsi" w:hAnsiTheme="majorHAnsi" w:cs="Times New Roman"/>
            <w:sz w:val="22"/>
          </w:rPr>
          <w:t>«</w:t>
        </w:r>
        <w:r w:rsidRPr="00650F7C">
          <w:rPr>
            <w:rFonts w:asciiTheme="majorHAnsi" w:hAnsiTheme="majorHAnsi" w:cs="Times New Roman"/>
            <w:spacing w:val="-1"/>
            <w:sz w:val="22"/>
          </w:rPr>
          <w:t> </w:t>
        </w:r>
        <w:r>
          <w:rPr>
            <w:rFonts w:asciiTheme="majorHAnsi" w:hAnsiTheme="majorHAnsi" w:cs="Times New Roman"/>
            <w:sz w:val="22"/>
          </w:rPr>
          <w:t>Point culminant tour de France 2025</w:t>
        </w:r>
        <w:r w:rsidRPr="00650F7C">
          <w:rPr>
            <w:rFonts w:asciiTheme="majorHAnsi" w:hAnsiTheme="majorHAnsi" w:cs="Times New Roman"/>
            <w:sz w:val="22"/>
          </w:rPr>
          <w:t> ».</w:t>
        </w:r>
      </w:ins>
    </w:p>
    <w:p w14:paraId="3904EEC6" w14:textId="77777777" w:rsidR="007A7922" w:rsidRPr="00650F7C" w:rsidRDefault="007A7922" w:rsidP="007A7922">
      <w:pPr>
        <w:rPr>
          <w:ins w:id="1315" w:author="Microsoft Office User" w:date="2025-07-27T16:24:00Z"/>
        </w:rPr>
      </w:pPr>
      <w:ins w:id="1316" w:author="Microsoft Office User" w:date="2025-07-27T16:24:00Z">
        <w:r w:rsidRPr="00650F7C">
          <w:t xml:space="preserve">Après avoir exécuté les commandes, le programme exécutant note les résultats, </w:t>
        </w:r>
        <w:r w:rsidRPr="00650F7C">
          <w:rPr>
            <w:color w:val="000000" w:themeColor="text1"/>
          </w:rPr>
          <w:t>et les éventuelles erreurs d’exécution.</w:t>
        </w:r>
        <w:r w:rsidRPr="00650F7C">
          <w:t xml:space="preserve"> Il vient passer ce rapport au LLM, puis attend les instructions suivantes.</w:t>
        </w:r>
      </w:ins>
    </w:p>
    <w:p w14:paraId="0D48E1EC" w14:textId="55A79129" w:rsidR="007A7922" w:rsidRPr="00650F7C" w:rsidRDefault="007A7922" w:rsidP="007A7922">
      <w:pPr>
        <w:rPr>
          <w:ins w:id="1317" w:author="Microsoft Office User" w:date="2025-07-27T16:24:00Z"/>
        </w:rPr>
      </w:pPr>
      <w:ins w:id="1318" w:author="Microsoft Office User" w:date="2025-07-27T16:24:00Z">
        <w:r w:rsidRPr="00192D9D">
          <w:t xml:space="preserve">3) </w:t>
        </w:r>
        <w:r w:rsidRPr="00650F7C">
          <w:t>Si</w:t>
        </w:r>
        <w:r w:rsidRPr="00650F7C">
          <w:rPr>
            <w:color w:val="000000" w:themeColor="text1"/>
          </w:rPr>
          <w:t>,</w:t>
        </w:r>
        <w:r w:rsidRPr="00650F7C">
          <w:t xml:space="preserve"> d’après le rapport que lui </w:t>
        </w:r>
        <w:r>
          <w:t>remet</w:t>
        </w:r>
        <w:r w:rsidRPr="00650F7C">
          <w:t xml:space="preserve"> l’exécuteur, le LLM </w:t>
        </w:r>
      </w:ins>
      <w:ins w:id="1319" w:author="Microsoft Office User" w:date="2025-07-27T16:44:00Z">
        <w:r w:rsidR="002A7E5C">
          <w:t>*</w:t>
        </w:r>
      </w:ins>
      <w:ins w:id="1320" w:author="Microsoft Office User" w:date="2025-07-27T16:24:00Z">
        <w:r w:rsidRPr="00650F7C">
          <w:t>estime</w:t>
        </w:r>
      </w:ins>
      <w:ins w:id="1321" w:author="Microsoft Office User" w:date="2025-07-27T16:44:00Z">
        <w:r w:rsidR="002A7E5C">
          <w:t>*</w:t>
        </w:r>
      </w:ins>
      <w:ins w:id="1322" w:author="Microsoft Office User" w:date="2025-07-28T05:35:00Z">
        <w:r w:rsidR="00B002B8">
          <w:t xml:space="preserve"> </w:t>
        </w:r>
      </w:ins>
      <w:ins w:id="1323" w:author="Microsoft Office User" w:date="2025-07-27T16:24:00Z">
        <w:r w:rsidRPr="00650F7C">
          <w:t>que la tâche n’est pas encore terminée</w:t>
        </w:r>
        <w:r w:rsidRPr="00650F7C">
          <w:rPr>
            <w:color w:val="000000" w:themeColor="text1"/>
          </w:rPr>
          <w:t>, il rédige de nouvelles</w:t>
        </w:r>
        <w:r w:rsidRPr="00650F7C">
          <w:t xml:space="preserve"> instructions</w:t>
        </w:r>
        <w:r w:rsidRPr="00650F7C">
          <w:rPr>
            <w:color w:val="000000" w:themeColor="text1"/>
          </w:rPr>
          <w:t>. Dans le cas contraire</w:t>
        </w:r>
        <w:r w:rsidRPr="00650F7C">
          <w:t xml:space="preserve">, si le LLM </w:t>
        </w:r>
      </w:ins>
      <w:ins w:id="1324" w:author="Microsoft Office User" w:date="2025-07-27T16:44:00Z">
        <w:r w:rsidR="002A7E5C">
          <w:t>*</w:t>
        </w:r>
      </w:ins>
      <w:ins w:id="1325" w:author="Microsoft Office User" w:date="2025-07-27T16:24:00Z">
        <w:r w:rsidRPr="00650F7C">
          <w:t xml:space="preserve">décide </w:t>
        </w:r>
      </w:ins>
      <w:ins w:id="1326" w:author="Microsoft Office User" w:date="2025-07-27T16:44:00Z">
        <w:r w:rsidR="002A7E5C">
          <w:t>*</w:t>
        </w:r>
      </w:ins>
      <w:ins w:id="1327" w:author="Microsoft Office User" w:date="2025-07-27T16:24:00Z">
        <w:r w:rsidRPr="00650F7C">
          <w:t xml:space="preserve">de renvoyer directement la réponse, il l’écrit </w:t>
        </w:r>
        <w:r w:rsidRPr="00650F7C">
          <w:rPr>
            <w:color w:val="000000" w:themeColor="text1"/>
          </w:rPr>
          <w:t xml:space="preserve">aussi </w:t>
        </w:r>
        <w:r w:rsidRPr="00650F7C">
          <w:t xml:space="preserve">dans ses instructions. </w:t>
        </w:r>
        <w:r w:rsidRPr="00650F7C">
          <w:rPr>
            <w:color w:val="000000" w:themeColor="text1"/>
          </w:rPr>
          <w:t>Dans ce cas</w:t>
        </w:r>
        <w:r w:rsidRPr="00650F7C">
          <w:t xml:space="preserve">, le robot exécutant est programmé pour aller écrire dans le canal de communication avec l’utilisateur extérieur la </w:t>
        </w:r>
        <w:r w:rsidRPr="00650F7C">
          <w:rPr>
            <w:color w:val="000000" w:themeColor="text1"/>
          </w:rPr>
          <w:t xml:space="preserve">partie de cette instruction qui suit « Résultat final : » (c’est-à-dire la </w:t>
        </w:r>
        <w:r w:rsidRPr="00650F7C">
          <w:t>réponse finale donnée par le LLM</w:t>
        </w:r>
        <w:r w:rsidRPr="00650F7C">
          <w:rPr>
            <w:color w:val="000000" w:themeColor="text1"/>
          </w:rPr>
          <w:t>),</w:t>
        </w:r>
        <w:r w:rsidRPr="00650F7C">
          <w:t xml:space="preserve"> puis il s’arrête.</w:t>
        </w:r>
      </w:ins>
    </w:p>
    <w:p w14:paraId="400FD2DB" w14:textId="77777777" w:rsidR="007A7922" w:rsidRDefault="007A7922" w:rsidP="007A7922">
      <w:pPr>
        <w:pStyle w:val="Blocdecod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76" w:lineRule="auto"/>
        <w:ind w:left="0"/>
        <w:rPr>
          <w:ins w:id="1328" w:author="Microsoft Office User" w:date="2025-07-27T16:24:00Z"/>
          <w:rFonts w:ascii="Times New Roman" w:hAnsi="Times New Roman" w:cs="Times New Roman"/>
          <w:color w:val="000000" w:themeColor="text1"/>
          <w:sz w:val="26"/>
          <w:szCs w:val="26"/>
        </w:rPr>
      </w:pPr>
    </w:p>
    <w:p w14:paraId="3A18F746" w14:textId="77777777" w:rsidR="007A7922" w:rsidRPr="00BC3ABE" w:rsidRDefault="007A7922" w:rsidP="007A7922">
      <w:pPr>
        <w:pStyle w:val="Blocdecod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76" w:lineRule="auto"/>
        <w:ind w:left="0"/>
        <w:rPr>
          <w:ins w:id="1329" w:author="Microsoft Office User" w:date="2025-07-27T16:24:00Z"/>
          <w:rFonts w:ascii="Times New Roman" w:hAnsi="Times New Roman" w:cs="Times New Roman"/>
          <w:color w:val="000000" w:themeColor="text1"/>
          <w:sz w:val="26"/>
          <w:szCs w:val="26"/>
        </w:rPr>
      </w:pPr>
      <w:ins w:id="1330" w:author="Microsoft Office User" w:date="2025-07-27T16:24:00Z">
        <w:r>
          <w:rPr>
            <w:rFonts w:ascii="Times New Roman" w:hAnsi="Times New Roman" w:cs="Times New Roman"/>
            <w:noProof/>
            <w:color w:val="000000" w:themeColor="text1"/>
            <w:sz w:val="26"/>
            <w:szCs w:val="26"/>
          </w:rPr>
          <w:lastRenderedPageBreak/>
          <w:drawing>
            <wp:inline distT="0" distB="0" distL="0" distR="0" wp14:anchorId="2F3EABDA" wp14:editId="12539A86">
              <wp:extent cx="5847080" cy="5521325"/>
              <wp:effectExtent l="0" t="0" r="0" b="3175"/>
              <wp:docPr id="9007345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44840" name="Picture 1911744840"/>
                      <pic:cNvPicPr/>
                    </pic:nvPicPr>
                    <pic:blipFill>
                      <a:blip r:embed="rId38">
                        <a:extLst>
                          <a:ext uri="{28A0092B-C50C-407E-A947-70E740481C1C}">
                            <a14:useLocalDpi xmlns:a14="http://schemas.microsoft.com/office/drawing/2010/main" val="0"/>
                          </a:ext>
                        </a:extLst>
                      </a:blip>
                      <a:stretch>
                        <a:fillRect/>
                      </a:stretch>
                    </pic:blipFill>
                    <pic:spPr>
                      <a:xfrm>
                        <a:off x="0" y="0"/>
                        <a:ext cx="5847080" cy="5521325"/>
                      </a:xfrm>
                      <a:prstGeom prst="rect">
                        <a:avLst/>
                      </a:prstGeom>
                    </pic:spPr>
                  </pic:pic>
                </a:graphicData>
              </a:graphic>
            </wp:inline>
          </w:drawing>
        </w:r>
        <w:commentRangeStart w:id="1331"/>
        <w:commentRangeStart w:id="1332"/>
        <w:commentRangeEnd w:id="1331"/>
        <w:r>
          <w:rPr>
            <w:rStyle w:val="CommentReference"/>
            <w:rFonts w:ascii="Calibri Light" w:eastAsia="Palatino Linotype" w:hAnsi="Calibri Light" w:cs="Palatino Linotype"/>
            <w:lang w:eastAsia="en-US"/>
          </w:rPr>
          <w:commentReference w:id="1331"/>
        </w:r>
        <w:commentRangeEnd w:id="1332"/>
        <w:r>
          <w:rPr>
            <w:rStyle w:val="CommentReference"/>
            <w:rFonts w:ascii="Calibri Light" w:eastAsia="Palatino Linotype" w:hAnsi="Calibri Light" w:cs="Palatino Linotype"/>
            <w:lang w:eastAsia="en-US"/>
          </w:rPr>
          <w:commentReference w:id="1332"/>
        </w:r>
      </w:ins>
    </w:p>
    <w:p w14:paraId="6AD2F87E" w14:textId="77777777" w:rsidR="007A7922" w:rsidRPr="00BC3ABE" w:rsidRDefault="007A7922" w:rsidP="007A7922">
      <w:pPr>
        <w:pStyle w:val="LGD"/>
        <w:rPr>
          <w:ins w:id="1333" w:author="Microsoft Office User" w:date="2025-07-27T16:24:00Z"/>
        </w:rPr>
      </w:pPr>
      <w:ins w:id="1334" w:author="Microsoft Office User" w:date="2025-07-27T16:24:00Z">
        <w:r w:rsidRPr="00650F7C">
          <w:rPr>
            <w:b/>
          </w:rPr>
          <w:t>Figure</w:t>
        </w:r>
        <w:r w:rsidRPr="00650F7C">
          <w:rPr>
            <w:b/>
            <w:color w:val="000000" w:themeColor="text1"/>
          </w:rPr>
          <w:t xml:space="preserve"> </w:t>
        </w:r>
        <w:r w:rsidRPr="00650F7C">
          <w:rPr>
            <w:b/>
          </w:rPr>
          <w:t>1</w:t>
        </w:r>
        <w:r>
          <w:rPr>
            <w:b/>
          </w:rPr>
          <w:t>4</w:t>
        </w:r>
        <w:r w:rsidRPr="00650F7C">
          <w:rPr>
            <w:b/>
          </w:rPr>
          <w:t>.</w:t>
        </w:r>
        <w:r w:rsidRPr="00650F7C">
          <w:rPr>
            <w:b/>
            <w:spacing w:val="-2"/>
          </w:rPr>
          <w:t xml:space="preserve"> </w:t>
        </w:r>
        <w:r w:rsidRPr="00650F7C">
          <w:rPr>
            <w:b/>
          </w:rPr>
          <w:t>Schéma</w:t>
        </w:r>
        <w:r w:rsidRPr="00650F7C">
          <w:rPr>
            <w:b/>
            <w:spacing w:val="-1"/>
          </w:rPr>
          <w:t xml:space="preserve"> </w:t>
        </w:r>
        <w:r w:rsidRPr="00650F7C">
          <w:rPr>
            <w:b/>
          </w:rPr>
          <w:t>du</w:t>
        </w:r>
        <w:r w:rsidRPr="00650F7C">
          <w:rPr>
            <w:b/>
            <w:spacing w:val="-2"/>
          </w:rPr>
          <w:t xml:space="preserve"> </w:t>
        </w:r>
        <w:r w:rsidRPr="00650F7C">
          <w:rPr>
            <w:b/>
          </w:rPr>
          <w:t>fonctionnement</w:t>
        </w:r>
        <w:r w:rsidRPr="00650F7C">
          <w:rPr>
            <w:b/>
            <w:spacing w:val="-1"/>
          </w:rPr>
          <w:t xml:space="preserve"> </w:t>
        </w:r>
        <w:r w:rsidRPr="00650F7C">
          <w:rPr>
            <w:b/>
          </w:rPr>
          <w:t>d’un</w:t>
        </w:r>
        <w:r w:rsidRPr="00650F7C">
          <w:rPr>
            <w:b/>
            <w:spacing w:val="-2"/>
          </w:rPr>
          <w:t xml:space="preserve"> </w:t>
        </w:r>
        <w:r w:rsidRPr="00650F7C">
          <w:rPr>
            <w:b/>
          </w:rPr>
          <w:t>système</w:t>
        </w:r>
        <w:r w:rsidRPr="00650F7C">
          <w:rPr>
            <w:b/>
            <w:spacing w:val="-1"/>
          </w:rPr>
          <w:t xml:space="preserve"> </w:t>
        </w:r>
        <w:r w:rsidRPr="00650F7C">
          <w:rPr>
            <w:b/>
            <w:spacing w:val="-2"/>
          </w:rPr>
          <w:t>agentique.</w:t>
        </w:r>
      </w:ins>
    </w:p>
    <w:p w14:paraId="3A93DF3A" w14:textId="77777777" w:rsidR="007A7922" w:rsidRPr="00BC3ABE" w:rsidRDefault="007A7922" w:rsidP="007A7922">
      <w:pPr>
        <w:rPr>
          <w:ins w:id="1335" w:author="Microsoft Office User" w:date="2025-07-27T16:24:00Z"/>
          <w:spacing w:val="-5"/>
        </w:rPr>
      </w:pPr>
      <w:ins w:id="1336" w:author="Microsoft Office User" w:date="2025-07-27T16:24:00Z">
        <w:r w:rsidRPr="00BC3ABE">
          <w:t>Ainsi,</w:t>
        </w:r>
        <w:r w:rsidRPr="00BC3ABE">
          <w:rPr>
            <w:spacing w:val="-1"/>
          </w:rPr>
          <w:t xml:space="preserve"> </w:t>
        </w:r>
        <w:r w:rsidRPr="00BC3ABE">
          <w:t>du</w:t>
        </w:r>
        <w:r w:rsidRPr="00BC3ABE">
          <w:rPr>
            <w:spacing w:val="-1"/>
          </w:rPr>
          <w:t xml:space="preserve"> </w:t>
        </w:r>
        <w:r w:rsidRPr="00BC3ABE">
          <w:t>point</w:t>
        </w:r>
        <w:r w:rsidRPr="00BC3ABE">
          <w:rPr>
            <w:spacing w:val="-1"/>
          </w:rPr>
          <w:t xml:space="preserve"> </w:t>
        </w:r>
        <w:r w:rsidRPr="00BC3ABE">
          <w:t>de</w:t>
        </w:r>
        <w:r w:rsidRPr="00BC3ABE">
          <w:rPr>
            <w:spacing w:val="-1"/>
          </w:rPr>
          <w:t xml:space="preserve"> </w:t>
        </w:r>
        <w:r w:rsidRPr="00BC3ABE">
          <w:t>vue</w:t>
        </w:r>
        <w:r w:rsidRPr="00BC3ABE">
          <w:rPr>
            <w:spacing w:val="-1"/>
          </w:rPr>
          <w:t xml:space="preserve"> </w:t>
        </w:r>
        <w:r w:rsidRPr="00BC3ABE">
          <w:t>de</w:t>
        </w:r>
        <w:r w:rsidRPr="00BC3ABE">
          <w:rPr>
            <w:spacing w:val="-1"/>
          </w:rPr>
          <w:t xml:space="preserve"> </w:t>
        </w:r>
        <w:r w:rsidRPr="00BC3ABE">
          <w:t>l’utilisateur,</w:t>
        </w:r>
        <w:r w:rsidRPr="00BC3ABE">
          <w:rPr>
            <w:spacing w:val="-1"/>
          </w:rPr>
          <w:t xml:space="preserve"> </w:t>
        </w:r>
        <w:r w:rsidRPr="00BC3ABE">
          <w:t>il</w:t>
        </w:r>
        <w:r w:rsidRPr="00BC3ABE">
          <w:rPr>
            <w:spacing w:val="-1"/>
          </w:rPr>
          <w:t xml:space="preserve"> </w:t>
        </w:r>
        <w:r w:rsidRPr="00BC3ABE">
          <w:t>a</w:t>
        </w:r>
        <w:r w:rsidRPr="00BC3ABE">
          <w:rPr>
            <w:spacing w:val="-1"/>
          </w:rPr>
          <w:t xml:space="preserve"> </w:t>
        </w:r>
        <w:r w:rsidRPr="00BC3ABE">
          <w:t>suffi</w:t>
        </w:r>
        <w:r w:rsidRPr="00BC3ABE">
          <w:rPr>
            <w:spacing w:val="-1"/>
          </w:rPr>
          <w:t xml:space="preserve"> </w:t>
        </w:r>
        <w:r w:rsidRPr="00BC3ABE">
          <w:t>d’envoyer</w:t>
        </w:r>
        <w:r w:rsidRPr="00BC3ABE">
          <w:rPr>
            <w:spacing w:val="-1"/>
          </w:rPr>
          <w:t xml:space="preserve"> </w:t>
        </w:r>
        <w:r w:rsidRPr="00BC3ABE">
          <w:t>une</w:t>
        </w:r>
        <w:r w:rsidRPr="00BC3ABE">
          <w:rPr>
            <w:spacing w:val="-1"/>
          </w:rPr>
          <w:t xml:space="preserve"> </w:t>
        </w:r>
        <w:r w:rsidRPr="00BC3ABE">
          <w:t>tâche</w:t>
        </w:r>
        <w:r w:rsidRPr="00BC3ABE">
          <w:rPr>
            <w:spacing w:val="-1"/>
          </w:rPr>
          <w:t xml:space="preserve"> </w:t>
        </w:r>
        <w:r w:rsidRPr="00BC3ABE">
          <w:t>au</w:t>
        </w:r>
        <w:r w:rsidRPr="00BC3ABE">
          <w:rPr>
            <w:spacing w:val="-1"/>
          </w:rPr>
          <w:t xml:space="preserve"> </w:t>
        </w:r>
        <w:r w:rsidRPr="00BC3ABE">
          <w:t>système, pour recevoir après quelques secondes l</w:t>
        </w:r>
        <w:r>
          <w:t xml:space="preserve">a réponse correcte. </w:t>
        </w:r>
        <w:r w:rsidRPr="00BC3ABE">
          <w:t xml:space="preserve">Mais pendant ces courts instants, le LLM et son application ont pu réaliser des dizaines </w:t>
        </w:r>
        <w:r>
          <w:t>de recherches Internet et de calculs</w:t>
        </w:r>
        <w:r w:rsidRPr="00BC3ABE">
          <w:t> </w:t>
        </w:r>
        <w:r>
          <w:t>pour obtenir une information enrichie.</w:t>
        </w:r>
      </w:ins>
    </w:p>
    <w:p w14:paraId="55E78BA9" w14:textId="77777777" w:rsidR="007A7922" w:rsidRPr="00BC3ABE" w:rsidRDefault="007A7922" w:rsidP="007A7922">
      <w:pPr>
        <w:rPr>
          <w:ins w:id="1337" w:author="Microsoft Office User" w:date="2025-07-27T16:24:00Z"/>
        </w:rPr>
      </w:pPr>
      <w:ins w:id="1338" w:author="Microsoft Office User" w:date="2025-07-27T16:24:00Z">
        <w:r w:rsidRPr="00BC3ABE">
          <w:t>Le</w:t>
        </w:r>
        <w:r w:rsidRPr="00BC3ABE">
          <w:rPr>
            <w:spacing w:val="-5"/>
          </w:rPr>
          <w:t xml:space="preserve"> </w:t>
        </w:r>
        <w:r w:rsidRPr="00BC3ABE">
          <w:t>système</w:t>
        </w:r>
        <w:r w:rsidRPr="00BC3ABE">
          <w:rPr>
            <w:spacing w:val="-5"/>
          </w:rPr>
          <w:t xml:space="preserve"> </w:t>
        </w:r>
        <w:r w:rsidRPr="00BC3ABE">
          <w:t>formé</w:t>
        </w:r>
        <w:r w:rsidRPr="00BC3ABE">
          <w:rPr>
            <w:spacing w:val="-5"/>
          </w:rPr>
          <w:t xml:space="preserve"> </w:t>
        </w:r>
        <w:r w:rsidRPr="00BC3ABE">
          <w:t>par</w:t>
        </w:r>
        <w:r w:rsidRPr="00BC3ABE">
          <w:rPr>
            <w:spacing w:val="-5"/>
          </w:rPr>
          <w:t xml:space="preserve"> </w:t>
        </w:r>
        <w:r w:rsidRPr="00BC3ABE">
          <w:t>cette collaboration entre les deux robots s’appelle un «</w:t>
        </w:r>
        <w:r w:rsidRPr="00BC3ABE">
          <w:rPr>
            <w:spacing w:val="-3"/>
          </w:rPr>
          <w:t> </w:t>
        </w:r>
        <w:r w:rsidRPr="00BC3ABE">
          <w:t>système agentique</w:t>
        </w:r>
        <w:r w:rsidRPr="00BC3ABE">
          <w:rPr>
            <w:spacing w:val="-3"/>
          </w:rPr>
          <w:t> </w:t>
        </w:r>
        <w:r w:rsidRPr="00BC3ABE">
          <w:t>». Il est l’union</w:t>
        </w:r>
        <w:r w:rsidRPr="00BC3ABE">
          <w:rPr>
            <w:spacing w:val="-2"/>
          </w:rPr>
          <w:t xml:space="preserve"> </w:t>
        </w:r>
        <w:r w:rsidRPr="00BC3ABE">
          <w:t>efficace</w:t>
        </w:r>
        <w:r w:rsidRPr="00BC3ABE">
          <w:rPr>
            <w:spacing w:val="-2"/>
          </w:rPr>
          <w:t xml:space="preserve"> </w:t>
        </w:r>
        <w:r w:rsidRPr="00BC3ABE">
          <w:t>des</w:t>
        </w:r>
        <w:r w:rsidRPr="00BC3ABE">
          <w:rPr>
            <w:spacing w:val="-2"/>
          </w:rPr>
          <w:t xml:space="preserve"> </w:t>
        </w:r>
        <w:r w:rsidRPr="00BC3ABE">
          <w:t>outils</w:t>
        </w:r>
        <w:r w:rsidRPr="00BC3ABE">
          <w:rPr>
            <w:spacing w:val="-2"/>
          </w:rPr>
          <w:t xml:space="preserve"> </w:t>
        </w:r>
        <w:r w:rsidRPr="00BC3ABE">
          <w:t>informatiques</w:t>
        </w:r>
        <w:r w:rsidRPr="00BC3ABE">
          <w:rPr>
            <w:spacing w:val="-2"/>
          </w:rPr>
          <w:t xml:space="preserve"> </w:t>
        </w:r>
        <w:r w:rsidRPr="00BC3ABE">
          <w:t>«</w:t>
        </w:r>
        <w:r w:rsidRPr="00BC3ABE">
          <w:rPr>
            <w:spacing w:val="-5"/>
          </w:rPr>
          <w:t> </w:t>
        </w:r>
        <w:r w:rsidRPr="00BC3ABE">
          <w:t>classiques</w:t>
        </w:r>
        <w:r w:rsidRPr="00BC3ABE">
          <w:rPr>
            <w:spacing w:val="-5"/>
          </w:rPr>
          <w:t> </w:t>
        </w:r>
        <w:r w:rsidRPr="00BC3ABE">
          <w:t>»</w:t>
        </w:r>
        <w:r w:rsidRPr="00BC3ABE">
          <w:rPr>
            <w:spacing w:val="-2"/>
          </w:rPr>
          <w:t xml:space="preserve"> </w:t>
        </w:r>
        <w:r w:rsidRPr="00BC3ABE">
          <w:t>et</w:t>
        </w:r>
        <w:r w:rsidRPr="00BC3ABE">
          <w:rPr>
            <w:spacing w:val="-2"/>
          </w:rPr>
          <w:t xml:space="preserve"> </w:t>
        </w:r>
        <w:r w:rsidRPr="00BC3ABE">
          <w:t>des</w:t>
        </w:r>
        <w:r w:rsidRPr="00BC3ABE">
          <w:rPr>
            <w:spacing w:val="-2"/>
          </w:rPr>
          <w:t xml:space="preserve"> </w:t>
        </w:r>
        <w:r w:rsidRPr="00BC3ABE">
          <w:t>LLM,</w:t>
        </w:r>
        <w:r w:rsidRPr="00BC3ABE">
          <w:rPr>
            <w:spacing w:val="-2"/>
          </w:rPr>
          <w:t xml:space="preserve"> </w:t>
        </w:r>
        <w:r w:rsidRPr="00BC3ABE">
          <w:t>qui tire parti de leurs forces respectives :</w:t>
        </w:r>
      </w:ins>
    </w:p>
    <w:p w14:paraId="2EE5B933" w14:textId="77777777" w:rsidR="007A7922" w:rsidRPr="00BC3ABE" w:rsidRDefault="007A7922" w:rsidP="007A7922">
      <w:pPr>
        <w:pStyle w:val="ListParagraph"/>
        <w:rPr>
          <w:ins w:id="1339" w:author="Microsoft Office User" w:date="2025-07-27T16:24:00Z"/>
        </w:rPr>
      </w:pPr>
      <w:ins w:id="1340" w:author="Microsoft Office User" w:date="2025-07-27T16:24:00Z">
        <w:r w:rsidRPr="00BC3ABE">
          <w:t xml:space="preserve">Au contraire du LLM, le système agentique peut </w:t>
        </w:r>
        <w:r>
          <w:t>utiliser des outils informatiques pour interagir avec son environnement</w:t>
        </w:r>
        <w:r w:rsidRPr="00BC3ABE">
          <w:t>. Dans notre cas, ces outils ont permis de trouver la bonne réponse. Ils ont bien d’autres usages, comme de rédiger et envoyer un mail, de lancer un achat en ligne, de modifier une feuille de calcul.</w:t>
        </w:r>
      </w:ins>
    </w:p>
    <w:p w14:paraId="3DFE9519" w14:textId="77777777" w:rsidR="007A7922" w:rsidRPr="00BC3ABE" w:rsidRDefault="007A7922" w:rsidP="007A7922">
      <w:pPr>
        <w:pStyle w:val="ListParagraph"/>
        <w:rPr>
          <w:ins w:id="1341" w:author="Microsoft Office User" w:date="2025-07-27T16:24:00Z"/>
        </w:rPr>
      </w:pPr>
      <w:ins w:id="1342" w:author="Microsoft Office User" w:date="2025-07-27T16:24:00Z">
        <w:r w:rsidRPr="00BC3ABE">
          <w:lastRenderedPageBreak/>
          <w:t>Au contraire d’un simple outil informatique comme Google, complètement dépourvu d’initiative, le système agentique a su résoudre une tâche qui dépassait les facultés d’un seul outil en liant efficacement l’usage de plusieurs outils différents.</w:t>
        </w:r>
      </w:ins>
    </w:p>
    <w:p w14:paraId="5046ABF1" w14:textId="3BEDAE73" w:rsidR="007A7922" w:rsidRDefault="007A7922" w:rsidP="007D4D6A">
      <w:pPr>
        <w:rPr>
          <w:ins w:id="1343" w:author="Microsoft Office User" w:date="2025-07-27T15:43:00Z"/>
        </w:rPr>
      </w:pPr>
      <w:ins w:id="1344" w:author="Microsoft Office User" w:date="2025-07-27T16:24:00Z">
        <w:r w:rsidRPr="00BC3ABE">
          <w:t xml:space="preserve">La performance d’un tel système dépend beaucoup de la puissance du LLM qui l’anime. Un modèle limité est incapable de rédiger une seule instruction cohérente ; seuls les modèles les plus </w:t>
        </w:r>
      </w:ins>
      <w:ins w:id="1345" w:author="Microsoft Office User" w:date="2025-07-27T16:38:00Z">
        <w:r w:rsidR="007D4D6A">
          <w:t>avancés</w:t>
        </w:r>
      </w:ins>
      <w:ins w:id="1346" w:author="Microsoft Office User" w:date="2025-07-27T16:24:00Z">
        <w:r w:rsidRPr="00BC3ABE">
          <w:t xml:space="preserve"> ont suffisamment d’aptitude à la planification pour résoudre des problèmes complexes à plusieurs étapes</w:t>
        </w:r>
        <w:r>
          <w:t>.</w:t>
        </w:r>
      </w:ins>
      <w:ins w:id="1347" w:author="Microsoft Office User" w:date="2025-07-27T16:38:00Z">
        <w:r w:rsidR="007D4D6A">
          <w:t xml:space="preserve"> </w:t>
        </w:r>
      </w:ins>
      <w:ins w:id="1348" w:author="Microsoft Office User" w:date="2025-07-27T16:39:00Z">
        <w:r w:rsidR="007D4D6A">
          <w:t>L</w:t>
        </w:r>
      </w:ins>
      <w:ins w:id="1349" w:author="Microsoft Office User" w:date="2025-07-27T16:38:00Z">
        <w:r w:rsidR="007D4D6A">
          <w:t xml:space="preserve">es modèles de pointe </w:t>
        </w:r>
      </w:ins>
      <w:ins w:id="1350" w:author="Microsoft Office User" w:date="2025-07-27T16:39:00Z">
        <w:r w:rsidR="007D4D6A">
          <w:t>les plus récents commencent à accorder</w:t>
        </w:r>
      </w:ins>
      <w:ins w:id="1351" w:author="Microsoft Office User" w:date="2025-07-27T16:38:00Z">
        <w:r w:rsidR="007D4D6A">
          <w:t xml:space="preserve"> dans leur entraînem</w:t>
        </w:r>
      </w:ins>
      <w:ins w:id="1352" w:author="Microsoft Office User" w:date="2025-07-27T16:39:00Z">
        <w:r w:rsidR="007D4D6A">
          <w:t xml:space="preserve">ent </w:t>
        </w:r>
      </w:ins>
      <w:ins w:id="1353" w:author="Microsoft Office User" w:date="2025-07-27T16:40:00Z">
        <w:r w:rsidR="007D4D6A">
          <w:t xml:space="preserve">une place de premier choix aux comportements </w:t>
        </w:r>
      </w:ins>
      <w:ins w:id="1354" w:author="Microsoft Office User" w:date="2025-07-27T16:39:00Z">
        <w:r w:rsidR="007D4D6A">
          <w:t>agentiques, car il ne fait plus de doute que les agents IA seront le mode principal d’utilisation des LLM.</w:t>
        </w:r>
      </w:ins>
    </w:p>
    <w:p w14:paraId="6FBA4B77" w14:textId="3E052944" w:rsidR="00E561EB" w:rsidRPr="00BC3ABE" w:rsidDel="00CF2A69" w:rsidRDefault="00E561EB" w:rsidP="00CE5A0A">
      <w:pPr>
        <w:rPr>
          <w:del w:id="1355" w:author="Microsoft Office User" w:date="2025-07-27T16:13:00Z"/>
        </w:rPr>
      </w:pPr>
      <w:del w:id="1356" w:author="Microsoft Office User" w:date="2025-07-27T15:18:00Z">
        <w:r w:rsidRPr="00BC3ABE" w:rsidDel="00FB63D7">
          <w:delText>De surcroît, placer la puissance de calcul du cerveau humain comme cible n’a de sens que si ces deux intelligences pouvaient se classer sur une seule métrique, ce qui n’est pas le cas puisque la différence qualitative entre la manière de raisonner des IA</w:delText>
        </w:r>
        <w:r w:rsidRPr="00BC3ABE" w:rsidDel="00FB63D7">
          <w:rPr>
            <w:spacing w:val="-5"/>
          </w:rPr>
          <w:delText xml:space="preserve"> </w:delText>
        </w:r>
        <w:r w:rsidRPr="00BC3ABE" w:rsidDel="00FB63D7">
          <w:delText>et la nôtre se manifeste par des performances très différentes selon différentes mesures de l’intelligence.</w:delText>
        </w:r>
      </w:del>
    </w:p>
    <w:p w14:paraId="58EE0AEA" w14:textId="22216775" w:rsidR="00E561EB" w:rsidRPr="00BC3ABE" w:rsidRDefault="00EE24AE" w:rsidP="00E44AC1">
      <w:pPr>
        <w:pStyle w:val="Heading3"/>
        <w:spacing w:line="276" w:lineRule="auto"/>
        <w:rPr>
          <w:rFonts w:ascii="Times New Roman" w:hAnsi="Times New Roman" w:cs="Times New Roman"/>
        </w:rPr>
      </w:pPr>
      <w:bookmarkStart w:id="1357" w:name="_Toc201332075"/>
      <w:del w:id="1358" w:author="Microsoft Office User" w:date="2025-07-27T15:19:00Z">
        <w:r w:rsidDel="00FB63D7">
          <w:rPr>
            <w:rFonts w:ascii="Times New Roman" w:hAnsi="Times New Roman" w:cs="Times New Roman"/>
          </w:rPr>
          <w:delText>Les systèmes d’IA, futurs employés artificiels ?</w:delText>
        </w:r>
      </w:del>
      <w:bookmarkEnd w:id="1357"/>
      <w:ins w:id="1359" w:author="Microsoft Office User" w:date="2025-07-27T15:27:00Z">
        <w:r w:rsidR="00A71EB3">
          <w:rPr>
            <w:rFonts w:ascii="Times New Roman" w:hAnsi="Times New Roman" w:cs="Times New Roman"/>
          </w:rPr>
          <w:t xml:space="preserve">L’horizon d’autonomie comme mesure de l’utilité des </w:t>
        </w:r>
      </w:ins>
      <w:ins w:id="1360" w:author="Microsoft Office User" w:date="2025-07-27T16:10:00Z">
        <w:r w:rsidR="002D4D9E">
          <w:rPr>
            <w:rFonts w:ascii="Times New Roman" w:hAnsi="Times New Roman" w:cs="Times New Roman"/>
          </w:rPr>
          <w:t xml:space="preserve">agents </w:t>
        </w:r>
      </w:ins>
      <w:ins w:id="1361" w:author="Microsoft Office User" w:date="2025-07-27T15:27:00Z">
        <w:r w:rsidR="00A71EB3">
          <w:rPr>
            <w:rFonts w:ascii="Times New Roman" w:hAnsi="Times New Roman" w:cs="Times New Roman"/>
          </w:rPr>
          <w:t>IA</w:t>
        </w:r>
      </w:ins>
    </w:p>
    <w:p w14:paraId="2ABB75AE" w14:textId="24AB4A7D" w:rsidR="007A7922" w:rsidRDefault="007A7922" w:rsidP="00CF2A69">
      <w:pPr>
        <w:rPr>
          <w:ins w:id="1362" w:author="Microsoft Office User" w:date="2025-07-27T16:29:00Z"/>
        </w:rPr>
      </w:pPr>
      <w:ins w:id="1363" w:author="Microsoft Office User" w:date="2025-07-27T16:18:00Z">
        <w:r w:rsidRPr="00BC3ABE">
          <w:rPr>
            <w:color w:val="000000" w:themeColor="text1"/>
          </w:rPr>
          <w:t>La</w:t>
        </w:r>
        <w:r w:rsidRPr="00BC3ABE">
          <w:t xml:space="preserve"> communauté des chercheurs a</w:t>
        </w:r>
        <w:r w:rsidRPr="00BC3ABE">
          <w:rPr>
            <w:color w:val="000000" w:themeColor="text1"/>
          </w:rPr>
          <w:t xml:space="preserve"> longtemps</w:t>
        </w:r>
        <w:r w:rsidRPr="00BC3ABE">
          <w:t xml:space="preserve"> attendu le moment où les IA atteindraient une intelligence du même niveau que celle de l’humain</w:t>
        </w:r>
        <w:r w:rsidRPr="00BC3ABE">
          <w:rPr>
            <w:rStyle w:val="FootnoteReference"/>
            <w:rFonts w:ascii="Times New Roman" w:hAnsi="Times New Roman" w:cs="Times New Roman"/>
          </w:rPr>
          <w:footnoteReference w:id="62"/>
        </w:r>
        <w:r w:rsidRPr="00BC3ABE">
          <w:t>, devenant alors une «</w:t>
        </w:r>
        <w:r w:rsidRPr="00BC3ABE">
          <w:rPr>
            <w:spacing w:val="-1"/>
          </w:rPr>
          <w:t> </w:t>
        </w:r>
        <w:r w:rsidRPr="00BC3ABE">
          <w:t>intelligence artificielle générale</w:t>
        </w:r>
        <w:r w:rsidRPr="00BC3ABE">
          <w:rPr>
            <w:spacing w:val="-1"/>
          </w:rPr>
          <w:t> </w:t>
        </w:r>
        <w:r w:rsidRPr="00BC3ABE">
          <w:rPr>
            <w:color w:val="000000" w:themeColor="text1"/>
          </w:rPr>
          <w:t>», abrégée en</w:t>
        </w:r>
        <w:r w:rsidRPr="00BC3ABE">
          <w:t xml:space="preserve"> AG</w:t>
        </w:r>
        <w:r>
          <w:t>I, de</w:t>
        </w:r>
        <w:r w:rsidRPr="00BC3ABE">
          <w:t xml:space="preserve"> l’anglais</w:t>
        </w:r>
        <w:r w:rsidRPr="00BC3ABE">
          <w:rPr>
            <w:spacing w:val="68"/>
          </w:rPr>
          <w:t xml:space="preserve"> </w:t>
        </w:r>
        <w:r w:rsidRPr="00650F7C">
          <w:rPr>
            <w:i/>
          </w:rPr>
          <w:t>artificial</w:t>
        </w:r>
        <w:r w:rsidRPr="00650F7C">
          <w:rPr>
            <w:i/>
            <w:spacing w:val="69"/>
          </w:rPr>
          <w:t xml:space="preserve"> </w:t>
        </w:r>
        <w:r w:rsidRPr="00650F7C">
          <w:rPr>
            <w:i/>
          </w:rPr>
          <w:t>general</w:t>
        </w:r>
        <w:r w:rsidRPr="00650F7C">
          <w:rPr>
            <w:i/>
            <w:spacing w:val="69"/>
          </w:rPr>
          <w:t xml:space="preserve"> </w:t>
        </w:r>
        <w:r w:rsidRPr="00650F7C">
          <w:rPr>
            <w:i/>
          </w:rPr>
          <w:t>intelligence</w:t>
        </w:r>
        <w:r>
          <w:rPr>
            <w:color w:val="000000" w:themeColor="text1"/>
          </w:rPr>
          <w:t>.</w:t>
        </w:r>
        <w:r>
          <w:rPr>
            <w:spacing w:val="69"/>
          </w:rPr>
          <w:t xml:space="preserve"> </w:t>
        </w:r>
        <w:r w:rsidRPr="00BC3ABE">
          <w:t xml:space="preserve">Mais cette </w:t>
        </w:r>
      </w:ins>
      <w:ins w:id="1366" w:author="Microsoft Office User" w:date="2025-07-28T05:37:00Z">
        <w:r w:rsidR="00382A2F">
          <w:t>notion</w:t>
        </w:r>
      </w:ins>
      <w:ins w:id="1367" w:author="Microsoft Office User" w:date="2025-07-27T16:18:00Z">
        <w:r w:rsidRPr="00BC3ABE">
          <w:t xml:space="preserve"> est mal définie, très variable selon les sources</w:t>
        </w:r>
        <w:r>
          <w:t> : difficile de mesurer quelque chose d’aussi polymorphe que l’intelligence.</w:t>
        </w:r>
      </w:ins>
    </w:p>
    <w:p w14:paraId="1428D5B3" w14:textId="0C6A7EA8" w:rsidR="007A7922" w:rsidRDefault="007D4D6A" w:rsidP="00CF2A69">
      <w:pPr>
        <w:rPr>
          <w:ins w:id="1368" w:author="Microsoft Office User" w:date="2025-07-27T16:18:00Z"/>
        </w:rPr>
      </w:pPr>
      <w:ins w:id="1369" w:author="Microsoft Office User" w:date="2025-07-27T16:41:00Z">
        <w:r>
          <w:t>Pour mesurer la puissance d</w:t>
        </w:r>
      </w:ins>
      <w:ins w:id="1370" w:author="Microsoft Office User" w:date="2025-07-27T16:45:00Z">
        <w:r w:rsidR="002A7E5C">
          <w:t>’un modèle d’IA</w:t>
        </w:r>
      </w:ins>
      <w:ins w:id="1371" w:author="Microsoft Office User" w:date="2025-07-27T16:41:00Z">
        <w:r>
          <w:t>, nous proposons une mesure</w:t>
        </w:r>
      </w:ins>
      <w:ins w:id="1372" w:author="Microsoft Office User" w:date="2025-07-27T16:40:00Z">
        <w:r>
          <w:t xml:space="preserve"> à la fois plus simple et directement liée à une utilité réelle</w:t>
        </w:r>
      </w:ins>
      <w:ins w:id="1373" w:author="Microsoft Office User" w:date="2025-07-27T16:41:00Z">
        <w:r>
          <w:t xml:space="preserve"> : </w:t>
        </w:r>
      </w:ins>
      <w:ins w:id="1374" w:author="Microsoft Office User" w:date="2025-07-27T16:29:00Z">
        <w:r w:rsidR="007A7922" w:rsidRPr="0033321C">
          <w:rPr>
            <w:i/>
            <w:iCs/>
          </w:rPr>
          <w:t>l’horizon d’autonomie</w:t>
        </w:r>
      </w:ins>
      <w:ins w:id="1375" w:author="Microsoft Office User" w:date="2025-07-27T16:45:00Z">
        <w:r w:rsidR="002A7E5C">
          <w:rPr>
            <w:i/>
            <w:iCs/>
          </w:rPr>
          <w:t xml:space="preserve"> </w:t>
        </w:r>
        <w:r w:rsidR="002A7E5C" w:rsidRPr="002A7E5C">
          <w:rPr>
            <w:rPrChange w:id="1376" w:author="Microsoft Office User" w:date="2025-07-27T16:45:00Z">
              <w:rPr>
                <w:i/>
                <w:iCs/>
              </w:rPr>
            </w:rPrChange>
          </w:rPr>
          <w:t>d’un agent</w:t>
        </w:r>
        <w:r w:rsidR="002A7E5C">
          <w:t xml:space="preserve"> construit sur ce modèle</w:t>
        </w:r>
      </w:ins>
      <w:ins w:id="1377" w:author="Microsoft Office User" w:date="2025-07-27T16:29:00Z">
        <w:r w:rsidR="007A7922">
          <w:t>, à savoir la durée des tâches que l’agent serait capable de résoudre en autonomie avec une performance satisfaisante.</w:t>
        </w:r>
      </w:ins>
    </w:p>
    <w:p w14:paraId="674BE671" w14:textId="68146600" w:rsidR="00CF2A69" w:rsidRDefault="00CF2A69" w:rsidP="00CF2A69">
      <w:pPr>
        <w:rPr>
          <w:ins w:id="1378" w:author="Microsoft Office User" w:date="2025-07-27T16:13:00Z"/>
        </w:rPr>
      </w:pPr>
      <w:ins w:id="1379" w:author="Microsoft Office User" w:date="2025-07-27T16:13:00Z">
        <w:r>
          <w:t>Pour l’illustrer</w:t>
        </w:r>
        <w:r>
          <w:t>, considérons ces quatre tâches en notant la durée approximative qu’elle</w:t>
        </w:r>
      </w:ins>
      <w:ins w:id="1380" w:author="Microsoft Office User" w:date="2025-07-27T16:41:00Z">
        <w:r w:rsidR="007D4D6A">
          <w:t>s</w:t>
        </w:r>
      </w:ins>
      <w:ins w:id="1381" w:author="Microsoft Office User" w:date="2025-07-27T16:13:00Z">
        <w:r>
          <w:t xml:space="preserve"> prennent à un humain : répondre à une question simple (trente secondes), répondre à un mail complexe (une heure), lire et synthétiser un document de vingt pages (quelques heures), produire une synthèse de vingt pages (plusieurs jours, voire semaines). Si nous notons, pour chaque tâche, la durée moyenne qu’elle nous prend, et que nous classons les tâches par durée, nous pouvons ensuite essayer notre agent IA sur toutes ces tâches (à condition bien sûr de lui avoir donné accès aux outils nécessaires), et voir jusqu’à quel horizon d’autonomie il parvient encore à résoudre les tâches données.</w:t>
        </w:r>
      </w:ins>
    </w:p>
    <w:p w14:paraId="3F25A86C" w14:textId="01D4642D" w:rsidR="00E561EB" w:rsidDel="00A71EB3" w:rsidRDefault="00A71EB3" w:rsidP="00B62EED">
      <w:pPr>
        <w:rPr>
          <w:del w:id="1382" w:author="Microsoft Office User" w:date="2025-07-27T15:24:00Z"/>
        </w:rPr>
        <w:pPrChange w:id="1383" w:author="Microsoft Office User" w:date="2025-07-27T15:52:00Z">
          <w:pPr/>
        </w:pPrChange>
      </w:pPr>
      <w:ins w:id="1384" w:author="Microsoft Office User" w:date="2025-07-27T15:25:00Z">
        <w:r>
          <w:t xml:space="preserve">Supposons qu’existe un </w:t>
        </w:r>
      </w:ins>
      <w:ins w:id="1385" w:author="Microsoft Office User" w:date="2025-07-27T15:41:00Z">
        <w:r w:rsidR="00CE5A0A">
          <w:t>agent</w:t>
        </w:r>
      </w:ins>
      <w:ins w:id="1386" w:author="Microsoft Office User" w:date="2025-07-27T15:25:00Z">
        <w:r>
          <w:t xml:space="preserve"> IA </w:t>
        </w:r>
      </w:ins>
      <w:ins w:id="1387" w:author="Microsoft Office User" w:date="2025-07-27T16:41:00Z">
        <w:r w:rsidR="007D4D6A">
          <w:t>doté d</w:t>
        </w:r>
      </w:ins>
      <w:ins w:id="1388" w:author="Microsoft Office User" w:date="2025-07-27T16:42:00Z">
        <w:r w:rsidR="007D4D6A">
          <w:t>’un</w:t>
        </w:r>
      </w:ins>
      <w:ins w:id="1389" w:author="Microsoft Office User" w:date="2025-07-27T15:26:00Z">
        <w:r>
          <w:t xml:space="preserve"> horizon d’autonomie d’une heure : autrement dit, si on lui confie le contrôle d’un ordinateur</w:t>
        </w:r>
      </w:ins>
      <w:ins w:id="1390" w:author="Microsoft Office User" w:date="2025-07-27T16:42:00Z">
        <w:r w:rsidR="007D4D6A">
          <w:t xml:space="preserve"> et des outils adaptés</w:t>
        </w:r>
      </w:ins>
      <w:ins w:id="1391" w:author="Microsoft Office User" w:date="2025-07-27T15:26:00Z">
        <w:r>
          <w:t>, cet assistant résout en moyenne aussi bien qu’un employé moyen toutes les tâches qui auraient pris moins d’une heure</w:t>
        </w:r>
      </w:ins>
      <w:ins w:id="1392" w:author="Microsoft Office User" w:date="2025-07-27T15:51:00Z">
        <w:r w:rsidR="00B62EED">
          <w:t xml:space="preserve"> à cet employé</w:t>
        </w:r>
      </w:ins>
      <w:ins w:id="1393" w:author="Microsoft Office User" w:date="2025-07-27T15:26:00Z">
        <w:r>
          <w:t xml:space="preserve">. </w:t>
        </w:r>
      </w:ins>
      <w:ins w:id="1394" w:author="Microsoft Office User" w:date="2025-07-27T16:45:00Z">
        <w:r w:rsidR="002A7E5C">
          <w:t xml:space="preserve">Un tel </w:t>
        </w:r>
      </w:ins>
      <w:ins w:id="1395" w:author="Microsoft Office User" w:date="2025-07-27T16:46:00Z">
        <w:r w:rsidR="002A7E5C">
          <w:t>agent suivrait</w:t>
        </w:r>
      </w:ins>
      <w:ins w:id="1396" w:author="Microsoft Office User" w:date="2025-07-27T16:45:00Z">
        <w:r w:rsidR="002A7E5C">
          <w:t xml:space="preserve"> </w:t>
        </w:r>
      </w:ins>
      <w:ins w:id="1397" w:author="Microsoft Office User" w:date="2025-07-27T16:46:00Z">
        <w:r w:rsidR="002A7E5C">
          <w:t xml:space="preserve">sans doute dans les grandes lignes le fonctionnement décrit </w:t>
        </w:r>
        <w:r w:rsidR="002A7E5C" w:rsidRPr="002A7E5C">
          <w:rPr>
            <w:highlight w:val="green"/>
            <w:rPrChange w:id="1398" w:author="Microsoft Office User" w:date="2025-07-27T16:46:00Z">
              <w:rPr/>
            </w:rPrChange>
          </w:rPr>
          <w:t>figure 14</w:t>
        </w:r>
      </w:ins>
      <w:del w:id="1399" w:author="Microsoft Office User" w:date="2025-07-27T15:20:00Z">
        <w:r w:rsidR="00E561EB" w:rsidRPr="00BC3ABE" w:rsidDel="00FB63D7">
          <w:delText xml:space="preserve">Nous avons une contre-proposition. Plutôt que de </w:delText>
        </w:r>
        <w:r w:rsidR="00E561EB" w:rsidRPr="00BC3ABE" w:rsidDel="00FB63D7">
          <w:rPr>
            <w:color w:val="000000" w:themeColor="text1"/>
          </w:rPr>
          <w:delText>vouloir proposer une mesure générale de</w:delText>
        </w:r>
        <w:r w:rsidR="00E561EB" w:rsidRPr="00BC3ABE" w:rsidDel="00FB63D7">
          <w:delText xml:space="preserve"> l’intelligence, compétence polymorphe impossible à réduire à un seul chiffre, </w:delText>
        </w:r>
        <w:r w:rsidR="00E561EB" w:rsidRPr="00BC3ABE" w:rsidDel="00FB63D7">
          <w:rPr>
            <w:color w:val="000000" w:themeColor="text1"/>
          </w:rPr>
          <w:delText>concentrons</w:delText>
        </w:r>
        <w:r w:rsidR="00E561EB" w:rsidRPr="00BC3ABE" w:rsidDel="00FB63D7">
          <w:delText xml:space="preserve">-nous </w:delText>
        </w:r>
        <w:r w:rsidR="00E561EB" w:rsidRPr="00BC3ABE" w:rsidDel="00FB63D7">
          <w:rPr>
            <w:color w:val="000000" w:themeColor="text1"/>
          </w:rPr>
          <w:delText>sur</w:delText>
        </w:r>
        <w:r w:rsidR="00E561EB" w:rsidRPr="00BC3ABE" w:rsidDel="00FB63D7">
          <w:delText xml:space="preserve"> un domaine plus restreint de celle-ci où les IA pourraient nous rendre un service</w:delText>
        </w:r>
        <w:r w:rsidR="00E561EB" w:rsidRPr="00BC3ABE" w:rsidDel="00FB63D7">
          <w:rPr>
            <w:color w:val="000000" w:themeColor="text1"/>
          </w:rPr>
          <w:delText xml:space="preserve"> immense</w:delText>
        </w:r>
        <w:r w:rsidR="00E561EB" w:rsidRPr="00BC3ABE" w:rsidDel="00FB63D7">
          <w:delText xml:space="preserve">. </w:delText>
        </w:r>
      </w:del>
      <w:del w:id="1400" w:author="Microsoft Office User" w:date="2025-07-27T15:24:00Z">
        <w:r w:rsidR="00E561EB" w:rsidRPr="00BC3ABE" w:rsidDel="00A71EB3">
          <w:delText>Le</w:delText>
        </w:r>
        <w:r w:rsidR="00E561EB" w:rsidRPr="00BC3ABE" w:rsidDel="00A71EB3">
          <w:rPr>
            <w:spacing w:val="70"/>
          </w:rPr>
          <w:delText xml:space="preserve"> </w:delText>
        </w:r>
        <w:r w:rsidR="00E561EB" w:rsidRPr="00BC3ABE" w:rsidDel="00A71EB3">
          <w:delText>seuil</w:delText>
        </w:r>
        <w:r w:rsidR="00E561EB" w:rsidRPr="00BC3ABE" w:rsidDel="00A71EB3">
          <w:rPr>
            <w:spacing w:val="71"/>
          </w:rPr>
          <w:delText xml:space="preserve"> </w:delText>
        </w:r>
        <w:r w:rsidR="00E561EB" w:rsidRPr="00BC3ABE" w:rsidDel="00A71EB3">
          <w:delText>mesurable</w:delText>
        </w:r>
        <w:r w:rsidR="00E561EB" w:rsidRPr="00BC3ABE" w:rsidDel="00A71EB3">
          <w:rPr>
            <w:spacing w:val="71"/>
          </w:rPr>
          <w:delText xml:space="preserve"> </w:delText>
        </w:r>
        <w:r w:rsidR="00E561EB" w:rsidRPr="00BC3ABE" w:rsidDel="00A71EB3">
          <w:delText>que</w:delText>
        </w:r>
        <w:r w:rsidR="00E561EB" w:rsidRPr="00BC3ABE" w:rsidDel="00A71EB3">
          <w:rPr>
            <w:spacing w:val="71"/>
          </w:rPr>
          <w:delText xml:space="preserve"> </w:delText>
        </w:r>
        <w:r w:rsidR="00E561EB" w:rsidRPr="00BC3ABE" w:rsidDel="00A71EB3">
          <w:delText>nous</w:delText>
        </w:r>
        <w:r w:rsidR="00E561EB" w:rsidRPr="00BC3ABE" w:rsidDel="00A71EB3">
          <w:rPr>
            <w:spacing w:val="71"/>
          </w:rPr>
          <w:delText xml:space="preserve"> </w:delText>
        </w:r>
        <w:r w:rsidR="00E561EB" w:rsidRPr="00BC3ABE" w:rsidDel="00A71EB3">
          <w:delText>proposons</w:delText>
        </w:r>
        <w:r w:rsidR="00E561EB" w:rsidRPr="00BC3ABE" w:rsidDel="00A71EB3">
          <w:rPr>
            <w:spacing w:val="71"/>
          </w:rPr>
          <w:delText xml:space="preserve"> </w:delText>
        </w:r>
        <w:r w:rsidR="00E561EB" w:rsidRPr="00BC3ABE" w:rsidDel="00A71EB3">
          <w:delText>est</w:delText>
        </w:r>
        <w:r w:rsidR="00E561EB" w:rsidRPr="00BC3ABE" w:rsidDel="00A71EB3">
          <w:rPr>
            <w:spacing w:val="70"/>
          </w:rPr>
          <w:delText xml:space="preserve"> </w:delText>
        </w:r>
        <w:r w:rsidR="00E561EB" w:rsidRPr="00BC3ABE" w:rsidDel="00A71EB3">
          <w:delText>celui-ci</w:delText>
        </w:r>
        <w:r w:rsidR="00E561EB" w:rsidRPr="00BC3ABE" w:rsidDel="00A71EB3">
          <w:rPr>
            <w:spacing w:val="71"/>
          </w:rPr>
          <w:delText> </w:delText>
        </w:r>
        <w:r w:rsidR="00E561EB" w:rsidRPr="00BC3ABE" w:rsidDel="00A71EB3">
          <w:delText xml:space="preserve">: nous jugerons intelligente une IA à partir du moment où elle sera </w:delText>
        </w:r>
        <w:r w:rsidR="00E561EB" w:rsidRPr="00BC3ABE" w:rsidDel="00A71EB3">
          <w:rPr>
            <w:color w:val="000000" w:themeColor="text1"/>
          </w:rPr>
          <w:delText>capable</w:delText>
        </w:r>
        <w:r w:rsidR="00E561EB" w:rsidRPr="00BC3ABE" w:rsidDel="00A71EB3">
          <w:delText xml:space="preserve"> de réaliser en autonomie</w:delText>
        </w:r>
        <w:r w:rsidR="00E561EB" w:rsidRPr="00BC3ABE" w:rsidDel="00A71EB3">
          <w:rPr>
            <w:color w:val="000000" w:themeColor="text1"/>
          </w:rPr>
          <w:delText>, c’est</w:delText>
        </w:r>
        <w:r w:rsidR="009A3A70" w:rsidDel="00A71EB3">
          <w:rPr>
            <w:color w:val="000000" w:themeColor="text1"/>
          </w:rPr>
          <w:delText>-à-</w:delText>
        </w:r>
        <w:r w:rsidR="00E561EB" w:rsidRPr="00BC3ABE" w:rsidDel="00A71EB3">
          <w:rPr>
            <w:color w:val="000000" w:themeColor="text1"/>
          </w:rPr>
          <w:delText>dire sans autre guidage que des instructions initiales,</w:delText>
        </w:r>
        <w:r w:rsidR="00E561EB" w:rsidRPr="00BC3ABE" w:rsidDel="00A71EB3">
          <w:delText xml:space="preserve"> la plupart des tâches informatiques qui prendraient une heure à un travailleur humain</w:delText>
        </w:r>
        <w:r w:rsidR="00E561EB" w:rsidRPr="00BC3ABE" w:rsidDel="00A71EB3">
          <w:rPr>
            <w:color w:val="000000" w:themeColor="text1"/>
          </w:rPr>
          <w:delText>, avec un</w:delText>
        </w:r>
        <w:r w:rsidR="00E561EB" w:rsidRPr="00BC3ABE" w:rsidDel="00A71EB3">
          <w:rPr>
            <w:rStyle w:val="Hyperlink2"/>
            <w:rFonts w:cs="Times New Roman"/>
            <w:color w:val="000000" w:themeColor="text1"/>
          </w:rPr>
          <w:delText xml:space="preserve"> </w:delText>
        </w:r>
        <w:r w:rsidR="00E561EB" w:rsidRPr="00BC3ABE" w:rsidDel="00A71EB3">
          <w:delText xml:space="preserve">résultat aussi fiable que celui qu’attendrait un chef </w:delText>
        </w:r>
        <w:r w:rsidR="00E561EB" w:rsidRPr="00BC3ABE" w:rsidDel="00A71EB3">
          <w:rPr>
            <w:color w:val="000000" w:themeColor="text1"/>
          </w:rPr>
          <w:delText xml:space="preserve">d’entreprise </w:delText>
        </w:r>
        <w:r w:rsidR="00E561EB" w:rsidRPr="00BC3ABE" w:rsidDel="00A71EB3">
          <w:delText xml:space="preserve">de la part </w:delText>
        </w:r>
        <w:r w:rsidR="00E561EB" w:rsidRPr="00BC3ABE" w:rsidDel="00A71EB3">
          <w:rPr>
            <w:color w:val="000000" w:themeColor="text1"/>
          </w:rPr>
          <w:delText>d’un</w:delText>
        </w:r>
        <w:r w:rsidR="00E561EB" w:rsidRPr="00BC3ABE" w:rsidDel="00A71EB3">
          <w:delText xml:space="preserve"> employé.</w:delText>
        </w:r>
      </w:del>
    </w:p>
    <w:p w14:paraId="1F54922D" w14:textId="77777777" w:rsidR="00B62EED" w:rsidRDefault="00B62EED" w:rsidP="00B62EED">
      <w:pPr>
        <w:rPr>
          <w:ins w:id="1401" w:author="Microsoft Office User" w:date="2025-07-27T15:51:00Z"/>
        </w:rPr>
        <w:pPrChange w:id="1402" w:author="Microsoft Office User" w:date="2025-07-27T15:52:00Z">
          <w:pPr>
            <w:ind w:firstLine="0"/>
          </w:pPr>
        </w:pPrChange>
      </w:pPr>
    </w:p>
    <w:p w14:paraId="6880CE74" w14:textId="5A560009" w:rsidR="00E561EB" w:rsidRPr="00BC3ABE" w:rsidRDefault="00E561EB" w:rsidP="00B62EED">
      <w:pPr>
        <w:rPr>
          <w:color w:val="000000" w:themeColor="text1"/>
        </w:rPr>
      </w:pPr>
      <w:del w:id="1403" w:author="Microsoft Office User" w:date="2025-07-27T15:13:00Z">
        <w:r w:rsidRPr="00BC3ABE" w:rsidDel="00C82744">
          <w:delText xml:space="preserve">Appelons </w:delText>
        </w:r>
      </w:del>
      <w:del w:id="1404" w:author="Microsoft Office User" w:date="2025-07-27T15:24:00Z">
        <w:r w:rsidRPr="00BC3ABE" w:rsidDel="00A71EB3">
          <w:delText xml:space="preserve">un tel système </w:delText>
        </w:r>
      </w:del>
      <w:ins w:id="1405" w:author="Microsoft Office User" w:date="2025-07-27T15:27:00Z">
        <w:r w:rsidR="00A71EB3">
          <w:t>Nous allons voir</w:t>
        </w:r>
      </w:ins>
      <w:del w:id="1406" w:author="Microsoft Office User" w:date="2025-07-27T15:27:00Z">
        <w:r w:rsidRPr="00192D9D" w:rsidDel="00A71EB3">
          <w:delText>un « </w:delText>
        </w:r>
        <w:r w:rsidRPr="00650F7C" w:rsidDel="00A71EB3">
          <w:delText xml:space="preserve">assistant </w:delText>
        </w:r>
      </w:del>
      <w:del w:id="1407" w:author="Microsoft Office User" w:date="2025-07-27T15:13:00Z">
        <w:r w:rsidRPr="00650F7C" w:rsidDel="00C82744">
          <w:delText>autonome</w:delText>
        </w:r>
        <w:r w:rsidRPr="00192D9D" w:rsidDel="00C82744">
          <w:delText> </w:delText>
        </w:r>
      </w:del>
      <w:del w:id="1408" w:author="Microsoft Office User" w:date="2025-07-27T15:27:00Z">
        <w:r w:rsidRPr="00192D9D" w:rsidDel="00A71EB3">
          <w:delText>»</w:delText>
        </w:r>
        <w:r w:rsidRPr="00650F7C" w:rsidDel="00A71EB3">
          <w:delText xml:space="preserve">. </w:delText>
        </w:r>
      </w:del>
      <w:ins w:id="1409" w:author="Microsoft Office User" w:date="2025-07-27T15:13:00Z">
        <w:r w:rsidR="00C82744">
          <w:t xml:space="preserve"> que </w:t>
        </w:r>
      </w:ins>
      <w:ins w:id="1410" w:author="Microsoft Office User" w:date="2025-07-27T15:51:00Z">
        <w:r w:rsidR="00B62EED">
          <w:t>cet agent</w:t>
        </w:r>
      </w:ins>
      <w:del w:id="1411" w:author="Microsoft Office User" w:date="2025-07-27T15:13:00Z">
        <w:r w:rsidRPr="00650F7C" w:rsidDel="00C82744">
          <w:delText>S</w:delText>
        </w:r>
      </w:del>
      <w:del w:id="1412" w:author="Microsoft Office User" w:date="2025-07-27T15:51:00Z">
        <w:r w:rsidRPr="00650F7C" w:rsidDel="00B62EED">
          <w:delText>on usage</w:delText>
        </w:r>
      </w:del>
      <w:r w:rsidRPr="00650F7C">
        <w:t xml:space="preserve"> permettra</w:t>
      </w:r>
      <w:ins w:id="1413" w:author="Microsoft Office User" w:date="2025-07-27T15:14:00Z">
        <w:r w:rsidR="00C82744">
          <w:t>it</w:t>
        </w:r>
      </w:ins>
      <w:r w:rsidRPr="00650F7C">
        <w:t xml:space="preserve"> au minimum de doubler la productivité du </w:t>
      </w:r>
      <w:r w:rsidRPr="00650F7C">
        <w:lastRenderedPageBreak/>
        <w:t>travail informatique</w:t>
      </w:r>
      <w:r w:rsidRPr="00BC3ABE">
        <w:rPr>
          <w:color w:val="000000" w:themeColor="text1"/>
        </w:rPr>
        <w:t xml:space="preserve"> humain. </w:t>
      </w:r>
      <w:del w:id="1414" w:author="Microsoft Office User" w:date="2025-07-27T15:36:00Z">
        <w:r w:rsidRPr="00BC3ABE" w:rsidDel="00CE5A0A">
          <w:rPr>
            <w:color w:val="000000" w:themeColor="text1"/>
          </w:rPr>
          <w:delText>Par exemple,</w:delText>
        </w:r>
      </w:del>
      <w:ins w:id="1415" w:author="Microsoft Office User" w:date="2025-07-27T15:36:00Z">
        <w:r w:rsidR="00CE5A0A">
          <w:rPr>
            <w:color w:val="000000" w:themeColor="text1"/>
          </w:rPr>
          <w:t>Pour cela,</w:t>
        </w:r>
      </w:ins>
      <w:r w:rsidRPr="00BC3ABE">
        <w:rPr>
          <w:color w:val="000000" w:themeColor="text1"/>
        </w:rPr>
        <w:t xml:space="preserve"> considérons un employé humain</w:t>
      </w:r>
      <w:ins w:id="1416" w:author="Microsoft Office User" w:date="2025-07-27T15:12:00Z">
        <w:r w:rsidR="00C82744">
          <w:rPr>
            <w:color w:val="000000" w:themeColor="text1"/>
          </w:rPr>
          <w:t xml:space="preserve"> appelé monsieur Dupont</w:t>
        </w:r>
      </w:ins>
      <w:r w:rsidRPr="00BC3ABE">
        <w:rPr>
          <w:color w:val="000000" w:themeColor="text1"/>
        </w:rPr>
        <w:t xml:space="preserve"> chargé de trouver les meilleures chaises pour équiper son bureau : cette tâche consiste à collecter des prix et </w:t>
      </w:r>
      <w:del w:id="1417" w:author="Microsoft Office User" w:date="2025-07-28T05:37:00Z">
        <w:r w:rsidRPr="00BC3ABE" w:rsidDel="00CA2BE1">
          <w:rPr>
            <w:color w:val="000000" w:themeColor="text1"/>
          </w:rPr>
          <w:delText>temps d’envoi</w:delText>
        </w:r>
      </w:del>
      <w:ins w:id="1418" w:author="Microsoft Office User" w:date="2025-07-28T05:37:00Z">
        <w:r w:rsidR="00CA2BE1">
          <w:rPr>
            <w:color w:val="000000" w:themeColor="text1"/>
          </w:rPr>
          <w:t>délais de livraison</w:t>
        </w:r>
      </w:ins>
      <w:r w:rsidRPr="00BC3ABE">
        <w:rPr>
          <w:color w:val="000000" w:themeColor="text1"/>
        </w:rPr>
        <w:t xml:space="preserve"> sur </w:t>
      </w:r>
      <w:r w:rsidR="003127FE">
        <w:rPr>
          <w:color w:val="000000" w:themeColor="text1"/>
        </w:rPr>
        <w:t>Internet</w:t>
      </w:r>
      <w:ins w:id="1419" w:author="Microsoft Office User" w:date="2025-07-28T05:37:00Z">
        <w:r w:rsidR="00CA2BE1">
          <w:rPr>
            <w:color w:val="000000" w:themeColor="text1"/>
          </w:rPr>
          <w:t xml:space="preserve">, à </w:t>
        </w:r>
      </w:ins>
      <w:del w:id="1420" w:author="Microsoft Office User" w:date="2025-07-28T05:37:00Z">
        <w:r w:rsidRPr="00BC3ABE" w:rsidDel="00CA2BE1">
          <w:rPr>
            <w:color w:val="000000" w:themeColor="text1"/>
          </w:rPr>
          <w:delText xml:space="preserve"> pour </w:delText>
        </w:r>
      </w:del>
      <w:r w:rsidRPr="00BC3ABE">
        <w:rPr>
          <w:color w:val="000000" w:themeColor="text1"/>
        </w:rPr>
        <w:t>les rassembler dans un tableur Excel et ainsi choisir la meilleure option. D’expérience</w:t>
      </w:r>
      <w:del w:id="1421" w:author="Microsoft Office User" w:date="2025-07-27T15:12:00Z">
        <w:r w:rsidRPr="00BC3ABE" w:rsidDel="009B4604">
          <w:rPr>
            <w:color w:val="000000" w:themeColor="text1"/>
          </w:rPr>
          <w:delText xml:space="preserve"> (après avoir fait manuellement ces tâches pour d’autres produits)</w:delText>
        </w:r>
      </w:del>
      <w:r w:rsidRPr="00BC3ABE">
        <w:rPr>
          <w:color w:val="000000" w:themeColor="text1"/>
        </w:rPr>
        <w:t xml:space="preserve">, </w:t>
      </w:r>
      <w:del w:id="1422" w:author="Microsoft Office User" w:date="2025-07-27T15:38:00Z">
        <w:r w:rsidRPr="00BC3ABE" w:rsidDel="00CE5A0A">
          <w:rPr>
            <w:color w:val="000000" w:themeColor="text1"/>
          </w:rPr>
          <w:delText xml:space="preserve">il </w:delText>
        </w:r>
      </w:del>
      <w:ins w:id="1423" w:author="Microsoft Office User" w:date="2025-07-27T15:38:00Z">
        <w:r w:rsidR="00CE5A0A">
          <w:rPr>
            <w:color w:val="000000" w:themeColor="text1"/>
          </w:rPr>
          <w:t xml:space="preserve">M. Dupont </w:t>
        </w:r>
      </w:ins>
      <w:r w:rsidRPr="00BC3ABE">
        <w:rPr>
          <w:color w:val="000000" w:themeColor="text1"/>
        </w:rPr>
        <w:t xml:space="preserve">estime le temps de travail à une heure pour trouver les options d’approvisionnement en Europe, puis une autre heure pour étudier les fournisseurs asiatiques. Mais cette fois, il a accès à un assistant d’IA pour </w:t>
      </w:r>
      <w:del w:id="1424" w:author="Microsoft Office User" w:date="2025-07-27T15:52:00Z">
        <w:r w:rsidRPr="00BC3ABE" w:rsidDel="00B62EED">
          <w:rPr>
            <w:color w:val="000000" w:themeColor="text1"/>
          </w:rPr>
          <w:delText>accélérer son travail</w:delText>
        </w:r>
      </w:del>
      <w:ins w:id="1425" w:author="Microsoft Office User" w:date="2025-07-27T15:52:00Z">
        <w:r w:rsidR="00B62EED">
          <w:rPr>
            <w:color w:val="000000" w:themeColor="text1"/>
          </w:rPr>
          <w:t>l’aider</w:t>
        </w:r>
      </w:ins>
      <w:r w:rsidRPr="00BC3ABE">
        <w:rPr>
          <w:color w:val="000000" w:themeColor="text1"/>
        </w:rPr>
        <w:t>.</w:t>
      </w:r>
    </w:p>
    <w:p w14:paraId="0AECB60D" w14:textId="7AAA7D5C" w:rsidR="00885539" w:rsidRPr="00885539" w:rsidRDefault="00885539" w:rsidP="00885539">
      <w:pPr>
        <w:rPr>
          <w:color w:val="000000" w:themeColor="text1"/>
        </w:rPr>
      </w:pPr>
      <w:del w:id="1426" w:author="Microsoft Office User" w:date="2025-07-27T15:38:00Z">
        <w:r w:rsidRPr="00885539" w:rsidDel="00CE5A0A">
          <w:rPr>
            <w:color w:val="000000" w:themeColor="text1"/>
          </w:rPr>
          <w:delText>Le travailleur</w:delText>
        </w:r>
      </w:del>
      <w:ins w:id="1427" w:author="Microsoft Office User" w:date="2025-07-27T15:38:00Z">
        <w:r w:rsidR="00CE5A0A">
          <w:rPr>
            <w:color w:val="000000" w:themeColor="text1"/>
          </w:rPr>
          <w:t>Monsieur Dupont</w:t>
        </w:r>
      </w:ins>
      <w:r w:rsidRPr="00885539">
        <w:rPr>
          <w:color w:val="000000" w:themeColor="text1"/>
        </w:rPr>
        <w:t xml:space="preserve"> lance son chronomètre en début d’heure. Il prépare d’abord ses instructions à son assistant : il </w:t>
      </w:r>
      <w:del w:id="1428" w:author="Microsoft Office User" w:date="2025-07-27T15:52:00Z">
        <w:r w:rsidRPr="00885539" w:rsidDel="00B62EED">
          <w:rPr>
            <w:color w:val="000000" w:themeColor="text1"/>
          </w:rPr>
          <w:delText>les rédige</w:delText>
        </w:r>
      </w:del>
      <w:ins w:id="1429" w:author="Microsoft Office User" w:date="2025-07-27T15:52:00Z">
        <w:r w:rsidR="00B62EED">
          <w:rPr>
            <w:color w:val="000000" w:themeColor="text1"/>
          </w:rPr>
          <w:t>dé</w:t>
        </w:r>
      </w:ins>
      <w:ins w:id="1430" w:author="Microsoft Office User" w:date="2025-07-27T15:53:00Z">
        <w:r w:rsidR="00B62EED">
          <w:rPr>
            <w:color w:val="000000" w:themeColor="text1"/>
          </w:rPr>
          <w:t>c</w:t>
        </w:r>
      </w:ins>
      <w:ins w:id="1431" w:author="Microsoft Office User" w:date="2025-07-27T15:52:00Z">
        <w:r w:rsidR="00B62EED">
          <w:rPr>
            <w:color w:val="000000" w:themeColor="text1"/>
          </w:rPr>
          <w:t xml:space="preserve">rit </w:t>
        </w:r>
      </w:ins>
      <w:ins w:id="1432" w:author="Microsoft Office User" w:date="2025-07-27T15:53:00Z">
        <w:r w:rsidR="00B62EED">
          <w:rPr>
            <w:color w:val="000000" w:themeColor="text1"/>
          </w:rPr>
          <w:t xml:space="preserve">précisément </w:t>
        </w:r>
      </w:ins>
      <w:ins w:id="1433" w:author="Microsoft Office User" w:date="2025-07-27T15:52:00Z">
        <w:r w:rsidR="00B62EED">
          <w:rPr>
            <w:color w:val="000000" w:themeColor="text1"/>
          </w:rPr>
          <w:t>la méthodologie qu’il aurait lui-même suivie</w:t>
        </w:r>
      </w:ins>
      <w:r w:rsidRPr="00885539">
        <w:rPr>
          <w:color w:val="000000" w:themeColor="text1"/>
        </w:rPr>
        <w:t xml:space="preserve">, ajoute quelques précisions de </w:t>
      </w:r>
      <w:del w:id="1434" w:author="Microsoft Office User" w:date="2025-07-27T15:53:00Z">
        <w:r w:rsidRPr="00885539" w:rsidDel="00B62EED">
          <w:rPr>
            <w:color w:val="000000" w:themeColor="text1"/>
          </w:rPr>
          <w:delText>méthode</w:delText>
        </w:r>
      </w:del>
      <w:ins w:id="1435" w:author="Microsoft Office User" w:date="2025-07-27T15:53:00Z">
        <w:r w:rsidR="00B62EED">
          <w:rPr>
            <w:color w:val="000000" w:themeColor="text1"/>
          </w:rPr>
          <w:t>contexte</w:t>
        </w:r>
      </w:ins>
      <w:r w:rsidRPr="00885539">
        <w:rPr>
          <w:color w:val="000000" w:themeColor="text1"/>
        </w:rPr>
        <w:t>, et au bout d’une dizaine de minutes de travail, tout est prêt : il lance alors l’assistant sur sa tâche.</w:t>
      </w:r>
    </w:p>
    <w:p w14:paraId="3610C5D9" w14:textId="4FD8A96F" w:rsidR="00885539" w:rsidRPr="00885539" w:rsidRDefault="00885539" w:rsidP="00885539">
      <w:pPr>
        <w:rPr>
          <w:color w:val="000000" w:themeColor="text1"/>
        </w:rPr>
      </w:pPr>
      <w:r w:rsidRPr="00885539">
        <w:rPr>
          <w:color w:val="000000" w:themeColor="text1"/>
        </w:rPr>
        <w:t>C’est là qu’il gagne alors le plus de temps, car l’assistant autonome peut</w:t>
      </w:r>
      <w:del w:id="1436" w:author="Microsoft Office User" w:date="2025-07-27T15:54:00Z">
        <w:r w:rsidRPr="00885539" w:rsidDel="00B62EED">
          <w:rPr>
            <w:color w:val="000000" w:themeColor="text1"/>
          </w:rPr>
          <w:delText>,</w:delText>
        </w:r>
      </w:del>
      <w:r w:rsidRPr="00885539">
        <w:rPr>
          <w:color w:val="000000" w:themeColor="text1"/>
        </w:rPr>
        <w:t xml:space="preserve"> </w:t>
      </w:r>
      <w:del w:id="1437" w:author="Microsoft Office User" w:date="2025-07-27T15:54:00Z">
        <w:r w:rsidRPr="00885539" w:rsidDel="00B62EED">
          <w:rPr>
            <w:color w:val="000000" w:themeColor="text1"/>
          </w:rPr>
          <w:delText xml:space="preserve">s’il a été bien instruit, </w:delText>
        </w:r>
      </w:del>
      <w:r w:rsidRPr="00885539">
        <w:rPr>
          <w:color w:val="000000" w:themeColor="text1"/>
        </w:rPr>
        <w:t>exécuter la tâche à toute vitesse</w:t>
      </w:r>
      <w:ins w:id="1438" w:author="Microsoft Office User" w:date="2025-07-27T15:54:00Z">
        <w:r w:rsidR="00B62EED">
          <w:rPr>
            <w:color w:val="000000" w:themeColor="text1"/>
          </w:rPr>
          <w:t> :</w:t>
        </w:r>
      </w:ins>
      <w:del w:id="1439" w:author="Microsoft Office User" w:date="2025-07-27T15:54:00Z">
        <w:r w:rsidRPr="00885539" w:rsidDel="00B62EED">
          <w:rPr>
            <w:color w:val="000000" w:themeColor="text1"/>
          </w:rPr>
          <w:delText>,</w:delText>
        </w:r>
      </w:del>
      <w:r w:rsidRPr="00885539">
        <w:rPr>
          <w:color w:val="000000" w:themeColor="text1"/>
        </w:rPr>
        <w:t xml:space="preserve"> inspecter des </w:t>
      </w:r>
      <w:del w:id="1440" w:author="Microsoft Office User" w:date="2025-07-27T15:53:00Z">
        <w:r w:rsidRPr="00885539" w:rsidDel="00B62EED">
          <w:rPr>
            <w:color w:val="000000" w:themeColor="text1"/>
          </w:rPr>
          <w:delText xml:space="preserve">centaines </w:delText>
        </w:r>
      </w:del>
      <w:ins w:id="1441" w:author="Microsoft Office User" w:date="2025-07-27T15:53:00Z">
        <w:r w:rsidR="00B62EED">
          <w:rPr>
            <w:color w:val="000000" w:themeColor="text1"/>
          </w:rPr>
          <w:t>dizaines</w:t>
        </w:r>
        <w:r w:rsidR="00B62EED" w:rsidRPr="00885539">
          <w:rPr>
            <w:color w:val="000000" w:themeColor="text1"/>
          </w:rPr>
          <w:t xml:space="preserve"> </w:t>
        </w:r>
      </w:ins>
      <w:r w:rsidRPr="00885539">
        <w:rPr>
          <w:color w:val="000000" w:themeColor="text1"/>
        </w:rPr>
        <w:t>de pages web en parallèle</w:t>
      </w:r>
      <w:ins w:id="1442" w:author="Microsoft Office User" w:date="2025-07-27T15:53:00Z">
        <w:r w:rsidR="00B62EED">
          <w:rPr>
            <w:color w:val="000000" w:themeColor="text1"/>
          </w:rPr>
          <w:t>, aller retrouver dans la boîte mail toutes les informations</w:t>
        </w:r>
      </w:ins>
      <w:r w:rsidRPr="00885539">
        <w:rPr>
          <w:color w:val="000000" w:themeColor="text1"/>
        </w:rPr>
        <w:t xml:space="preserve"> </w:t>
      </w:r>
      <w:ins w:id="1443" w:author="Microsoft Office User" w:date="2025-07-27T15:54:00Z">
        <w:r w:rsidR="00B62EED">
          <w:rPr>
            <w:color w:val="000000" w:themeColor="text1"/>
          </w:rPr>
          <w:t xml:space="preserve">qui manquaient dans les instructions fournies par monsieur Dupont, </w:t>
        </w:r>
      </w:ins>
      <w:r w:rsidRPr="00885539">
        <w:rPr>
          <w:color w:val="000000" w:themeColor="text1"/>
        </w:rPr>
        <w:t>et remplir un grand tableur</w:t>
      </w:r>
      <w:del w:id="1444" w:author="Microsoft Office User" w:date="2025-07-27T15:54:00Z">
        <w:r w:rsidRPr="00885539" w:rsidDel="00B62EED">
          <w:rPr>
            <w:color w:val="000000" w:themeColor="text1"/>
          </w:rPr>
          <w:delText xml:space="preserve"> en une seconde</w:delText>
        </w:r>
      </w:del>
      <w:r w:rsidRPr="00885539">
        <w:rPr>
          <w:color w:val="000000" w:themeColor="text1"/>
        </w:rPr>
        <w:t>. Ainsi, l’exécution s’achève en quelques minutes.</w:t>
      </w:r>
    </w:p>
    <w:p w14:paraId="3C82E75B" w14:textId="3FC47853" w:rsidR="00885539" w:rsidRPr="00885539" w:rsidRDefault="00885539" w:rsidP="00885539">
      <w:pPr>
        <w:rPr>
          <w:color w:val="000000" w:themeColor="text1"/>
        </w:rPr>
      </w:pPr>
      <w:r w:rsidRPr="00885539">
        <w:rPr>
          <w:color w:val="000000" w:themeColor="text1"/>
        </w:rPr>
        <w:t xml:space="preserve">L’employé </w:t>
      </w:r>
      <w:del w:id="1445" w:author="Microsoft Office User" w:date="2025-07-27T15:54:00Z">
        <w:r w:rsidRPr="00885539" w:rsidDel="00B62EED">
          <w:rPr>
            <w:color w:val="000000" w:themeColor="text1"/>
          </w:rPr>
          <w:delText>doit ensuite</w:delText>
        </w:r>
      </w:del>
      <w:ins w:id="1446" w:author="Microsoft Office User" w:date="2025-07-27T15:55:00Z">
        <w:r w:rsidR="00B62EED">
          <w:rPr>
            <w:color w:val="000000" w:themeColor="text1"/>
          </w:rPr>
          <w:t xml:space="preserve">se méfie des erreurs possibles : il préfère contrôler le résultat </w:t>
        </w:r>
      </w:ins>
      <w:del w:id="1447" w:author="Microsoft Office User" w:date="2025-07-27T15:55:00Z">
        <w:r w:rsidRPr="00885539" w:rsidDel="00B62EED">
          <w:rPr>
            <w:color w:val="000000" w:themeColor="text1"/>
          </w:rPr>
          <w:delText xml:space="preserve"> vérifier chacun des résultats </w:delText>
        </w:r>
      </w:del>
      <w:r w:rsidRPr="00885539">
        <w:rPr>
          <w:color w:val="000000" w:themeColor="text1"/>
        </w:rPr>
        <w:t xml:space="preserve">à partir du rapport d’exécution. </w:t>
      </w:r>
      <w:del w:id="1448" w:author="Microsoft Office User" w:date="2025-07-27T15:55:00Z">
        <w:r w:rsidRPr="00885539" w:rsidDel="00B62EED">
          <w:rPr>
            <w:color w:val="000000" w:themeColor="text1"/>
          </w:rPr>
          <w:delText>Il y passe le temps nécessaire pour</w:delText>
        </w:r>
      </w:del>
      <w:ins w:id="1449" w:author="Microsoft Office User" w:date="2025-07-27T15:55:00Z">
        <w:r w:rsidR="00B62EED">
          <w:rPr>
            <w:color w:val="000000" w:themeColor="text1"/>
          </w:rPr>
          <w:t>Pour cela</w:t>
        </w:r>
      </w:ins>
      <w:r w:rsidRPr="00885539">
        <w:rPr>
          <w:color w:val="000000" w:themeColor="text1"/>
        </w:rPr>
        <w:t xml:space="preserve"> </w:t>
      </w:r>
      <w:ins w:id="1450" w:author="Microsoft Office User" w:date="2025-07-27T15:55:00Z">
        <w:r w:rsidR="00B62EED">
          <w:rPr>
            <w:color w:val="000000" w:themeColor="text1"/>
          </w:rPr>
          <w:t xml:space="preserve">il </w:t>
        </w:r>
      </w:ins>
      <w:ins w:id="1451" w:author="Microsoft Office User" w:date="2025-07-27T15:56:00Z">
        <w:r w:rsidR="00B62EED">
          <w:rPr>
            <w:color w:val="000000" w:themeColor="text1"/>
          </w:rPr>
          <w:t xml:space="preserve">prend le temps de visiter </w:t>
        </w:r>
      </w:ins>
      <w:del w:id="1452" w:author="Microsoft Office User" w:date="2025-07-27T15:56:00Z">
        <w:r w:rsidRPr="00885539" w:rsidDel="00B62EED">
          <w:rPr>
            <w:color w:val="000000" w:themeColor="text1"/>
          </w:rPr>
          <w:delText xml:space="preserve">visiter </w:delText>
        </w:r>
      </w:del>
      <w:r w:rsidRPr="00885539">
        <w:rPr>
          <w:color w:val="000000" w:themeColor="text1"/>
        </w:rPr>
        <w:t>quelques-unes des pages web citées comme source par le rapport final</w:t>
      </w:r>
      <w:ins w:id="1453" w:author="Microsoft Office User" w:date="2025-07-27T15:56:00Z">
        <w:r w:rsidR="00B62EED">
          <w:rPr>
            <w:color w:val="000000" w:themeColor="text1"/>
          </w:rPr>
          <w:t xml:space="preserve"> pour vérifier que les chiffres concordent</w:t>
        </w:r>
      </w:ins>
      <w:r w:rsidRPr="00885539">
        <w:rPr>
          <w:color w:val="000000" w:themeColor="text1"/>
        </w:rPr>
        <w:t xml:space="preserve">. Alors, le chronomètre indique environ vingt minutes. </w:t>
      </w:r>
      <w:del w:id="1454" w:author="Microsoft Office User" w:date="2025-07-27T15:38:00Z">
        <w:r w:rsidRPr="00885539" w:rsidDel="00CE5A0A">
          <w:rPr>
            <w:color w:val="000000" w:themeColor="text1"/>
          </w:rPr>
          <w:delText>Il reste bien du temps avant la fin de l’heure : autant</w:delText>
        </w:r>
      </w:del>
      <w:ins w:id="1455" w:author="Microsoft Office User" w:date="2025-07-27T15:38:00Z">
        <w:r w:rsidR="00CE5A0A">
          <w:rPr>
            <w:color w:val="000000" w:themeColor="text1"/>
          </w:rPr>
          <w:t>Puisqu’il reste beaucoup de temps, autant</w:t>
        </w:r>
      </w:ins>
      <w:r w:rsidRPr="00885539">
        <w:rPr>
          <w:color w:val="000000" w:themeColor="text1"/>
        </w:rPr>
        <w:t xml:space="preserve"> lister aussi les fournisseurs asiatiques. </w:t>
      </w:r>
      <w:del w:id="1456" w:author="Microsoft Office User" w:date="2025-07-27T15:56:00Z">
        <w:r w:rsidRPr="00885539" w:rsidDel="00B62EED">
          <w:rPr>
            <w:color w:val="000000" w:themeColor="text1"/>
          </w:rPr>
          <w:delText xml:space="preserve">L’employé </w:delText>
        </w:r>
      </w:del>
      <w:ins w:id="1457" w:author="Microsoft Office User" w:date="2025-07-27T15:56:00Z">
        <w:r w:rsidR="00B62EED">
          <w:rPr>
            <w:color w:val="000000" w:themeColor="text1"/>
          </w:rPr>
          <w:t>Monsieur Dupont</w:t>
        </w:r>
        <w:r w:rsidR="00B62EED" w:rsidRPr="00885539">
          <w:rPr>
            <w:color w:val="000000" w:themeColor="text1"/>
          </w:rPr>
          <w:t xml:space="preserve"> </w:t>
        </w:r>
      </w:ins>
      <w:r w:rsidRPr="00885539">
        <w:rPr>
          <w:color w:val="000000" w:themeColor="text1"/>
        </w:rPr>
        <w:t xml:space="preserve">recommence </w:t>
      </w:r>
      <w:ins w:id="1458" w:author="Microsoft Office User" w:date="2025-07-27T15:38:00Z">
        <w:r w:rsidR="00CE5A0A">
          <w:rPr>
            <w:color w:val="000000" w:themeColor="text1"/>
          </w:rPr>
          <w:t xml:space="preserve">donc </w:t>
        </w:r>
      </w:ins>
      <w:r w:rsidRPr="00885539">
        <w:rPr>
          <w:color w:val="000000" w:themeColor="text1"/>
        </w:rPr>
        <w:t>le procédé</w:t>
      </w:r>
      <w:del w:id="1459" w:author="Microsoft Office User" w:date="2025-07-27T15:38:00Z">
        <w:r w:rsidRPr="00885539" w:rsidDel="00CE5A0A">
          <w:rPr>
            <w:color w:val="000000" w:themeColor="text1"/>
          </w:rPr>
          <w:delText xml:space="preserve"> une nouvelle fois</w:delText>
        </w:r>
      </w:del>
      <w:r w:rsidRPr="00885539">
        <w:rPr>
          <w:color w:val="000000" w:themeColor="text1"/>
        </w:rPr>
        <w:t>. Là encore, l’exécution est extrêmement rapide, et ce sont la planification et la vérification qui prennent le plus de temps.</w:t>
      </w:r>
    </w:p>
    <w:p w14:paraId="04CF600B" w14:textId="77777777" w:rsidR="00CE5A0A" w:rsidRDefault="00885539" w:rsidP="00885539">
      <w:pPr>
        <w:rPr>
          <w:ins w:id="1460" w:author="Microsoft Office User" w:date="2025-07-27T15:39:00Z"/>
          <w:color w:val="000000" w:themeColor="text1"/>
        </w:rPr>
      </w:pPr>
      <w:r w:rsidRPr="00885539">
        <w:rPr>
          <w:color w:val="000000" w:themeColor="text1"/>
        </w:rPr>
        <w:t xml:space="preserve">Ainsi, après quarante minutes, </w:t>
      </w:r>
      <w:del w:id="1461" w:author="Microsoft Office User" w:date="2025-07-27T15:38:00Z">
        <w:r w:rsidRPr="00885539" w:rsidDel="00CE5A0A">
          <w:rPr>
            <w:color w:val="000000" w:themeColor="text1"/>
          </w:rPr>
          <w:delText>le travailleur</w:delText>
        </w:r>
      </w:del>
      <w:ins w:id="1462" w:author="Microsoft Office User" w:date="2025-07-27T15:38:00Z">
        <w:r w:rsidR="00CE5A0A">
          <w:rPr>
            <w:color w:val="000000" w:themeColor="text1"/>
          </w:rPr>
          <w:t>monsieur Dupont</w:t>
        </w:r>
      </w:ins>
      <w:r w:rsidRPr="00885539">
        <w:rPr>
          <w:color w:val="000000" w:themeColor="text1"/>
        </w:rPr>
        <w:t xml:space="preserve"> peut aller prendre un café en attendant que le chronomètre marque une heure pile, et il aura accompli sans peine le double du travail qu’il aurait fait en temps normal.</w:t>
      </w:r>
    </w:p>
    <w:p w14:paraId="04F25984" w14:textId="72DEE8FC" w:rsidR="00885539" w:rsidRPr="00885539" w:rsidDel="00CE5A0A" w:rsidRDefault="00885539" w:rsidP="00885539">
      <w:pPr>
        <w:rPr>
          <w:del w:id="1463" w:author="Microsoft Office User" w:date="2025-07-27T15:39:00Z"/>
          <w:color w:val="000000" w:themeColor="text1"/>
        </w:rPr>
      </w:pPr>
      <w:del w:id="1464" w:author="Microsoft Office User" w:date="2025-07-27T15:39:00Z">
        <w:r w:rsidRPr="00885539" w:rsidDel="00CE5A0A">
          <w:rPr>
            <w:color w:val="000000" w:themeColor="text1"/>
          </w:rPr>
          <w:delText xml:space="preserve"> </w:delText>
        </w:r>
      </w:del>
      <w:r w:rsidRPr="00885539">
        <w:rPr>
          <w:color w:val="000000" w:themeColor="text1"/>
        </w:rPr>
        <w:t>La clé de ce gain de productivité, c’est que la résolution des tâches par les IA est bien plus rapide, grâce à leur grande vitesse d’inférence. Et cet avantage des IA va continuer de s’améliorer à l’avenir avec l’accélération de l’inférence des modèles.</w:t>
      </w:r>
      <w:ins w:id="1465" w:author="Microsoft Office User" w:date="2025-07-27T15:39:00Z">
        <w:r w:rsidR="00CE5A0A">
          <w:rPr>
            <w:color w:val="000000" w:themeColor="text1"/>
          </w:rPr>
          <w:t xml:space="preserve"> </w:t>
        </w:r>
      </w:ins>
    </w:p>
    <w:p w14:paraId="19DC5F3F" w14:textId="77777777" w:rsidR="00CE5A0A" w:rsidRDefault="00E561EB" w:rsidP="00CE5A0A">
      <w:pPr>
        <w:rPr>
          <w:ins w:id="1466" w:author="Microsoft Office User" w:date="2025-07-27T15:40:00Z"/>
        </w:rPr>
      </w:pPr>
      <w:r w:rsidRPr="00BC3ABE">
        <w:rPr>
          <w:color w:val="000000" w:themeColor="text1"/>
        </w:rPr>
        <w:t>De tels assistants agentiques capables de résoudre nos tâches de moins d’une heure permettront d’au moins doubler</w:t>
      </w:r>
      <w:r w:rsidRPr="00BC3ABE">
        <w:rPr>
          <w:spacing w:val="-5"/>
        </w:rPr>
        <w:t xml:space="preserve"> </w:t>
      </w:r>
      <w:r w:rsidRPr="00BC3ABE">
        <w:t>la</w:t>
      </w:r>
      <w:r w:rsidRPr="00BC3ABE">
        <w:rPr>
          <w:spacing w:val="-5"/>
        </w:rPr>
        <w:t xml:space="preserve"> </w:t>
      </w:r>
      <w:r w:rsidRPr="00BC3ABE">
        <w:t>productivité</w:t>
      </w:r>
      <w:r w:rsidRPr="00BC3ABE">
        <w:rPr>
          <w:spacing w:val="-5"/>
        </w:rPr>
        <w:t xml:space="preserve"> </w:t>
      </w:r>
      <w:r w:rsidRPr="00BC3ABE">
        <w:t>des</w:t>
      </w:r>
      <w:r w:rsidRPr="00BC3ABE">
        <w:rPr>
          <w:spacing w:val="-5"/>
        </w:rPr>
        <w:t xml:space="preserve"> </w:t>
      </w:r>
      <w:r w:rsidRPr="00BC3ABE">
        <w:t xml:space="preserve">travailleurs sur </w:t>
      </w:r>
      <w:del w:id="1467" w:author="Microsoft Office User" w:date="2025-07-27T15:39:00Z">
        <w:r w:rsidRPr="00BC3ABE" w:rsidDel="00CE5A0A">
          <w:delText xml:space="preserve">toutes </w:delText>
        </w:r>
      </w:del>
      <w:ins w:id="1468" w:author="Microsoft Office User" w:date="2025-07-27T15:39:00Z">
        <w:r w:rsidR="00CE5A0A">
          <w:t>une grande partie</w:t>
        </w:r>
        <w:r w:rsidR="00CE5A0A" w:rsidRPr="00BC3ABE">
          <w:t xml:space="preserve"> </w:t>
        </w:r>
        <w:r w:rsidR="00CE5A0A">
          <w:t>d</w:t>
        </w:r>
      </w:ins>
      <w:del w:id="1469" w:author="Microsoft Office User" w:date="2025-07-27T15:39:00Z">
        <w:r w:rsidRPr="00BC3ABE" w:rsidDel="00CE5A0A">
          <w:delText>l</w:delText>
        </w:r>
      </w:del>
      <w:r w:rsidRPr="00BC3ABE">
        <w:t>es tâches informatiques.</w:t>
      </w:r>
    </w:p>
    <w:p w14:paraId="1E39DA5B" w14:textId="77AF313B" w:rsidR="00CE5A0A" w:rsidRDefault="00CE5A0A" w:rsidP="00B62EED">
      <w:pPr>
        <w:rPr>
          <w:ins w:id="1470" w:author="Microsoft Office User" w:date="2025-07-27T15:40:00Z"/>
          <w:color w:val="000000" w:themeColor="text1"/>
        </w:rPr>
      </w:pPr>
      <w:ins w:id="1471" w:author="Microsoft Office User" w:date="2025-07-27T15:40:00Z">
        <w:r>
          <w:t>Si l’horizon d’autonomie augmente encore, la productivité augmentera</w:t>
        </w:r>
      </w:ins>
      <w:ins w:id="1472" w:author="Microsoft Office User" w:date="2025-07-27T16:03:00Z">
        <w:r w:rsidR="002D4D9E">
          <w:t xml:space="preserve"> </w:t>
        </w:r>
      </w:ins>
      <w:ins w:id="1473" w:author="Microsoft Office User" w:date="2025-07-27T15:40:00Z">
        <w:r>
          <w:t>de manière exponentielle : car</w:t>
        </w:r>
      </w:ins>
      <w:ins w:id="1474" w:author="Microsoft Office User" w:date="2025-07-27T15:41:00Z">
        <w:r>
          <w:t xml:space="preserve"> des </w:t>
        </w:r>
      </w:ins>
      <w:ins w:id="1475" w:author="Microsoft Office User" w:date="2025-07-27T16:03:00Z">
        <w:r w:rsidR="002D4D9E">
          <w:t>agents</w:t>
        </w:r>
      </w:ins>
      <w:ins w:id="1476" w:author="Microsoft Office User" w:date="2025-07-27T15:41:00Z">
        <w:r>
          <w:t xml:space="preserve"> IA avec un horizon d’autonomie d’un jour ou d’une semaine </w:t>
        </w:r>
      </w:ins>
      <w:ins w:id="1477" w:author="Microsoft Office User" w:date="2025-07-27T16:03:00Z">
        <w:r w:rsidR="002D4D9E">
          <w:t>auront</w:t>
        </w:r>
      </w:ins>
      <w:ins w:id="1478" w:author="Microsoft Office User" w:date="2025-07-27T15:41:00Z">
        <w:r>
          <w:t xml:space="preserve"> une capacité de planification suffisante pour </w:t>
        </w:r>
      </w:ins>
      <w:ins w:id="1479" w:author="Microsoft Office User" w:date="2025-07-28T05:38:00Z">
        <w:r w:rsidR="00A41DD7">
          <w:t>coordonner</w:t>
        </w:r>
      </w:ins>
      <w:ins w:id="1480" w:author="Microsoft Office User" w:date="2025-07-27T15:41:00Z">
        <w:r>
          <w:t xml:space="preserve"> d’autres</w:t>
        </w:r>
      </w:ins>
      <w:ins w:id="1481" w:author="Microsoft Office User" w:date="2025-07-27T16:03:00Z">
        <w:r w:rsidR="002D4D9E">
          <w:t xml:space="preserve"> agents, mettant </w:t>
        </w:r>
      </w:ins>
      <w:ins w:id="1482" w:author="Microsoft Office User" w:date="2025-07-28T05:38:00Z">
        <w:r w:rsidR="0022422A">
          <w:t xml:space="preserve">ainsi </w:t>
        </w:r>
      </w:ins>
      <w:ins w:id="1483" w:author="Microsoft Office User" w:date="2025-07-27T16:03:00Z">
        <w:r w:rsidR="002D4D9E">
          <w:t>en mouvement toute une hiérarchie d’assistants.</w:t>
        </w:r>
      </w:ins>
    </w:p>
    <w:p w14:paraId="177AC680" w14:textId="3A3298FE" w:rsidR="00E561EB" w:rsidRPr="002D4D9E" w:rsidRDefault="00CE5A0A" w:rsidP="00C46681">
      <w:pPr>
        <w:rPr>
          <w:color w:val="000000" w:themeColor="text1"/>
          <w:rPrChange w:id="1484" w:author="Microsoft Office User" w:date="2025-07-27T16:10:00Z">
            <w:rPr/>
          </w:rPrChange>
        </w:rPr>
      </w:pPr>
      <w:ins w:id="1485" w:author="Microsoft Office User" w:date="2025-07-27T15:40:00Z">
        <w:r>
          <w:rPr>
            <w:color w:val="000000" w:themeColor="text1"/>
          </w:rPr>
          <w:t xml:space="preserve">Nous nous sommes restreints </w:t>
        </w:r>
      </w:ins>
      <w:ins w:id="1486" w:author="Microsoft Office User" w:date="2025-07-27T15:56:00Z">
        <w:r w:rsidR="00B62EED">
          <w:rPr>
            <w:color w:val="000000" w:themeColor="text1"/>
          </w:rPr>
          <w:t>aux tâches qui peuvent êtr</w:t>
        </w:r>
      </w:ins>
      <w:ins w:id="1487" w:author="Microsoft Office User" w:date="2025-07-27T15:57:00Z">
        <w:r w:rsidR="00B62EED">
          <w:rPr>
            <w:color w:val="000000" w:themeColor="text1"/>
          </w:rPr>
          <w:t>e accomplies sur un ordinateur, car les modèles d’IA n’ont pas encore la dextérité nécessaire pour accomplir des actions dans le monde physique. Pourtant, même avec cette restriction, les agents IA concernent une part</w:t>
        </w:r>
      </w:ins>
      <w:ins w:id="1488" w:author="Microsoft Office User" w:date="2025-07-27T15:58:00Z">
        <w:r w:rsidR="00B62EED">
          <w:rPr>
            <w:color w:val="000000" w:themeColor="text1"/>
          </w:rPr>
          <w:t xml:space="preserve"> conséquente de notre économie</w:t>
        </w:r>
      </w:ins>
      <w:ins w:id="1489" w:author="Microsoft Office User" w:date="2025-07-28T05:36:00Z">
        <w:r w:rsidR="00C46681">
          <w:rPr>
            <w:color w:val="000000" w:themeColor="text1"/>
          </w:rPr>
          <w:t> : car</w:t>
        </w:r>
      </w:ins>
      <w:ins w:id="1490" w:author="Microsoft Office User" w:date="2025-07-27T16:04:00Z">
        <w:r w:rsidR="002D4D9E">
          <w:rPr>
            <w:color w:val="000000" w:themeColor="text1"/>
          </w:rPr>
          <w:t xml:space="preserve"> </w:t>
        </w:r>
      </w:ins>
      <w:ins w:id="1491" w:author="Microsoft Office User" w:date="2025-07-27T16:05:00Z">
        <w:r w:rsidR="002D4D9E">
          <w:rPr>
            <w:color w:val="000000" w:themeColor="text1"/>
          </w:rPr>
          <w:t>dans une économie comme la nôtre</w:t>
        </w:r>
        <w:r w:rsidR="002D4D9E">
          <w:rPr>
            <w:color w:val="000000" w:themeColor="text1"/>
          </w:rPr>
          <w:t xml:space="preserve"> , </w:t>
        </w:r>
      </w:ins>
      <w:ins w:id="1492" w:author="Microsoft Office User" w:date="2025-07-27T16:04:00Z">
        <w:r w:rsidR="002D4D9E">
          <w:rPr>
            <w:color w:val="000000" w:themeColor="text1"/>
          </w:rPr>
          <w:t>o</w:t>
        </w:r>
      </w:ins>
      <w:ins w:id="1493" w:author="Microsoft Office User" w:date="2025-07-27T16:03:00Z">
        <w:r w:rsidR="002D4D9E">
          <w:rPr>
            <w:color w:val="000000" w:themeColor="text1"/>
          </w:rPr>
          <w:t xml:space="preserve">n peut </w:t>
        </w:r>
      </w:ins>
      <w:ins w:id="1494" w:author="Microsoft Office User" w:date="2025-07-27T16:04:00Z">
        <w:r w:rsidR="002D4D9E">
          <w:rPr>
            <w:color w:val="000000" w:themeColor="text1"/>
          </w:rPr>
          <w:t xml:space="preserve">estimer à au </w:t>
        </w:r>
        <w:r w:rsidR="002D4D9E">
          <w:rPr>
            <w:color w:val="000000" w:themeColor="text1"/>
          </w:rPr>
          <w:lastRenderedPageBreak/>
          <w:t xml:space="preserve">moins un quart </w:t>
        </w:r>
      </w:ins>
      <w:ins w:id="1495" w:author="Microsoft Office User" w:date="2025-07-27T16:05:00Z">
        <w:r w:rsidR="002D4D9E">
          <w:rPr>
            <w:color w:val="000000" w:themeColor="text1"/>
          </w:rPr>
          <w:t xml:space="preserve">la part du </w:t>
        </w:r>
      </w:ins>
      <w:ins w:id="1496" w:author="Microsoft Office User" w:date="2025-07-27T16:04:00Z">
        <w:r w:rsidR="002D4D9E">
          <w:rPr>
            <w:color w:val="000000" w:themeColor="text1"/>
          </w:rPr>
          <w:t xml:space="preserve">travail fait </w:t>
        </w:r>
      </w:ins>
      <w:ins w:id="1497" w:author="Microsoft Office User" w:date="2025-07-27T16:05:00Z">
        <w:r w:rsidR="002D4D9E">
          <w:rPr>
            <w:color w:val="000000" w:themeColor="text1"/>
          </w:rPr>
          <w:t>e</w:t>
        </w:r>
      </w:ins>
      <w:ins w:id="1498" w:author="Microsoft Office User" w:date="2025-07-27T16:04:00Z">
        <w:r w:rsidR="002D4D9E">
          <w:rPr>
            <w:color w:val="000000" w:themeColor="text1"/>
          </w:rPr>
          <w:t>ntièrement par numérique.</w:t>
        </w:r>
      </w:ins>
      <w:ins w:id="1499" w:author="Microsoft Office User" w:date="2025-07-27T16:05:00Z">
        <w:r w:rsidR="002D4D9E">
          <w:rPr>
            <w:rStyle w:val="FootnoteReference"/>
            <w:color w:val="000000" w:themeColor="text1"/>
          </w:rPr>
          <w:footnoteReference w:id="63"/>
        </w:r>
      </w:ins>
      <w:ins w:id="1519" w:author="Microsoft Office User" w:date="2025-07-27T16:10:00Z">
        <w:r w:rsidR="002D4D9E">
          <w:rPr>
            <w:color w:val="000000" w:themeColor="text1"/>
          </w:rPr>
          <w:t xml:space="preserve"> </w:t>
        </w:r>
      </w:ins>
      <w:del w:id="1520" w:author="Microsoft Office User" w:date="2025-07-27T15:40:00Z">
        <w:r w:rsidR="00E561EB" w:rsidRPr="00BC3ABE" w:rsidDel="00CE5A0A">
          <w:rPr>
            <w:color w:val="000000" w:themeColor="text1"/>
          </w:rPr>
          <w:delText xml:space="preserve"> </w:delText>
        </w:r>
      </w:del>
      <w:del w:id="1521" w:author="Microsoft Office User" w:date="2025-07-27T15:58:00Z">
        <w:r w:rsidR="00E561EB" w:rsidRPr="00BC3ABE" w:rsidDel="00B62EED">
          <w:rPr>
            <w:color w:val="000000" w:themeColor="text1"/>
          </w:rPr>
          <w:delText>Quel</w:delText>
        </w:r>
        <w:r w:rsidR="00E561EB" w:rsidRPr="00BC3ABE" w:rsidDel="00B62EED">
          <w:delText xml:space="preserve"> est le volume de ces tâches ? Il se trouve qu’une part conséquente de notre travail se passe devant des écrans.</w:delText>
        </w:r>
      </w:del>
      <w:del w:id="1522" w:author="Microsoft Office User" w:date="2025-07-27T16:10:00Z">
        <w:r w:rsidR="00E561EB" w:rsidRPr="00BC3ABE" w:rsidDel="002D4D9E">
          <w:delText xml:space="preserve"> </w:delText>
        </w:r>
      </w:del>
      <w:del w:id="1523" w:author="Microsoft Office User" w:date="2025-07-27T15:58:00Z">
        <w:r w:rsidR="00E561EB" w:rsidRPr="00BC3ABE" w:rsidDel="00B62EED">
          <w:rPr>
            <w:color w:val="000000" w:themeColor="text1"/>
          </w:rPr>
          <w:delText xml:space="preserve">Comptons </w:delText>
        </w:r>
        <w:r w:rsidR="00E561EB" w:rsidRPr="00650F7C" w:rsidDel="00B62EED">
          <w:delText>les</w:delText>
        </w:r>
      </w:del>
      <w:del w:id="1524" w:author="Microsoft Office User" w:date="2025-07-27T16:10:00Z">
        <w:r w:rsidR="00E561EB" w:rsidRPr="00650F7C" w:rsidDel="002D4D9E">
          <w:delText xml:space="preserve"> jours de télétravail </w:delText>
        </w:r>
      </w:del>
      <w:del w:id="1525" w:author="Microsoft Office User" w:date="2025-07-27T15:58:00Z">
        <w:r w:rsidR="00E561EB" w:rsidRPr="00650F7C" w:rsidDel="00B62EED">
          <w:delText xml:space="preserve">pour </w:delText>
        </w:r>
        <w:r w:rsidR="00E561EB" w:rsidRPr="00192D9D" w:rsidDel="00B62EED">
          <w:delText xml:space="preserve">donner une estimation basse </w:delText>
        </w:r>
        <w:r w:rsidR="00E561EB" w:rsidRPr="00650F7C" w:rsidDel="00B62EED">
          <w:delText>de cette part</w:delText>
        </w:r>
      </w:del>
      <w:del w:id="1526" w:author="Microsoft Office User" w:date="2025-07-27T16:10:00Z">
        <w:r w:rsidR="00E561EB" w:rsidRPr="00650F7C" w:rsidDel="002D4D9E">
          <w:delText> </w:delText>
        </w:r>
        <w:r w:rsidR="00E561EB" w:rsidRPr="00192D9D" w:rsidDel="002D4D9E">
          <w:delText xml:space="preserve">: </w:delText>
        </w:r>
        <w:bookmarkStart w:id="1527" w:name="_bookmark86"/>
        <w:bookmarkEnd w:id="1527"/>
        <w:r w:rsidR="00EE24AE" w:rsidDel="002D4D9E">
          <w:delText>aux États-Unis</w:delText>
        </w:r>
        <w:r w:rsidR="003E6DEB" w:rsidDel="002D4D9E">
          <w:delText xml:space="preserve">, </w:delText>
        </w:r>
        <w:r w:rsidR="00B2302B" w:rsidDel="002D4D9E">
          <w:delText>sur l’ensemble des jours de travailà travers toutes les professions, la proportion passée</w:delText>
        </w:r>
        <w:r w:rsidR="003E6DEB" w:rsidDel="002D4D9E">
          <w:delText xml:space="preserve"> en télétravail est </w:delText>
        </w:r>
      </w:del>
      <w:del w:id="1528" w:author="Microsoft Office User" w:date="2025-07-27T15:59:00Z">
        <w:r w:rsidR="003E6DEB" w:rsidDel="00B62EED">
          <w:delText xml:space="preserve">actuellement </w:delText>
        </w:r>
      </w:del>
      <w:del w:id="1529" w:author="Microsoft Office User" w:date="2025-07-27T16:10:00Z">
        <w:r w:rsidR="003E6DEB" w:rsidDel="002D4D9E">
          <w:delText>de 25%</w:delText>
        </w:r>
        <w:r w:rsidR="00B2302B" w:rsidDel="002D4D9E">
          <w:delText xml:space="preserve">, </w:delText>
        </w:r>
      </w:del>
      <w:del w:id="1530" w:author="Microsoft Office User" w:date="2025-07-27T15:59:00Z">
        <w:r w:rsidR="00B2302B" w:rsidDel="00B62EED">
          <w:delText xml:space="preserve">ayant </w:delText>
        </w:r>
      </w:del>
      <w:del w:id="1531" w:author="Microsoft Office User" w:date="2025-07-27T16:10:00Z">
        <w:r w:rsidR="00B2302B" w:rsidDel="002D4D9E">
          <w:delText>même atteint un pic à 60% pendant la pandémie de COVID</w:delText>
        </w:r>
        <w:r w:rsidR="00EE24AE" w:rsidRPr="00BC3ABE" w:rsidDel="002D4D9E">
          <w:rPr>
            <w:rStyle w:val="EndnoteReference"/>
            <w:rFonts w:ascii="Times New Roman" w:hAnsi="Times New Roman" w:cs="Times New Roman"/>
          </w:rPr>
          <w:endnoteReference w:id="31"/>
        </w:r>
        <w:r w:rsidR="00EE24AE" w:rsidRPr="00BC3ABE" w:rsidDel="002D4D9E">
          <w:delText>.</w:delText>
        </w:r>
        <w:r w:rsidR="00E561EB" w:rsidRPr="00BC3ABE" w:rsidDel="002D4D9E">
          <w:delText xml:space="preserve"> </w:delText>
        </w:r>
      </w:del>
      <w:del w:id="1542" w:author="Microsoft Office User" w:date="2025-07-27T16:00:00Z">
        <w:r w:rsidR="00E561EB" w:rsidRPr="00BC3ABE" w:rsidDel="00B62EED">
          <w:delText xml:space="preserve">L’arrivée </w:delText>
        </w:r>
      </w:del>
      <w:ins w:id="1543" w:author="Microsoft Office User" w:date="2025-07-27T16:10:00Z">
        <w:r w:rsidR="002D4D9E">
          <w:rPr>
            <w:color w:val="000000" w:themeColor="text1"/>
          </w:rPr>
          <w:t>L’arrivé</w:t>
        </w:r>
      </w:ins>
      <w:ins w:id="1544" w:author="Microsoft Office User" w:date="2025-07-28T05:36:00Z">
        <w:r w:rsidR="001F26A8">
          <w:rPr>
            <w:color w:val="000000" w:themeColor="text1"/>
          </w:rPr>
          <w:t>e</w:t>
        </w:r>
      </w:ins>
      <w:ins w:id="1545" w:author="Microsoft Office User" w:date="2025-07-27T16:00:00Z">
        <w:r w:rsidR="00B62EED">
          <w:t xml:space="preserve"> d’agents</w:t>
        </w:r>
        <w:r w:rsidR="00B62EED" w:rsidRPr="00BC3ABE">
          <w:t xml:space="preserve"> </w:t>
        </w:r>
      </w:ins>
      <w:del w:id="1546" w:author="Microsoft Office User" w:date="2025-07-27T16:00:00Z">
        <w:r w:rsidR="00E561EB" w:rsidRPr="00BC3ABE" w:rsidDel="00B62EED">
          <w:delText xml:space="preserve">de ces </w:delText>
        </w:r>
      </w:del>
      <w:del w:id="1547" w:author="Microsoft Office User" w:date="2025-07-27T15:59:00Z">
        <w:r w:rsidR="00E561EB" w:rsidRPr="00BC3ABE" w:rsidDel="00B62EED">
          <w:delText xml:space="preserve">assistants </w:delText>
        </w:r>
      </w:del>
      <w:ins w:id="1548" w:author="Microsoft Office User" w:date="2025-07-27T15:59:00Z">
        <w:r w:rsidR="00B62EED">
          <w:t xml:space="preserve">IA </w:t>
        </w:r>
      </w:ins>
      <w:ins w:id="1549" w:author="Microsoft Office User" w:date="2025-07-28T05:36:00Z">
        <w:r w:rsidR="00050826">
          <w:t>dotés d’</w:t>
        </w:r>
      </w:ins>
      <w:ins w:id="1550" w:author="Microsoft Office User" w:date="2025-07-27T16:10:00Z">
        <w:r w:rsidR="002D4D9E">
          <w:t xml:space="preserve">une autonomie d’une heure </w:t>
        </w:r>
      </w:ins>
      <w:del w:id="1551" w:author="Microsoft Office User" w:date="2025-07-27T15:59:00Z">
        <w:r w:rsidR="003E6DEB" w:rsidDel="00B62EED">
          <w:delText xml:space="preserve">pourrait </w:delText>
        </w:r>
      </w:del>
      <w:ins w:id="1552" w:author="Microsoft Office User" w:date="2025-07-27T15:59:00Z">
        <w:r w:rsidR="00B62EED">
          <w:t>va</w:t>
        </w:r>
        <w:r w:rsidR="00B62EED">
          <w:t xml:space="preserve"> </w:t>
        </w:r>
      </w:ins>
      <w:r w:rsidR="003E6DEB">
        <w:t xml:space="preserve">donc révolutionner </w:t>
      </w:r>
      <w:r w:rsidR="00B2302B">
        <w:t>une large proportion</w:t>
      </w:r>
      <w:r w:rsidR="003E6DEB">
        <w:t xml:space="preserve"> de notre économie</w:t>
      </w:r>
      <w:ins w:id="1553" w:author="Microsoft Office User" w:date="2025-07-27T16:07:00Z">
        <w:r w:rsidR="002D4D9E">
          <w:rPr>
            <w:spacing w:val="43"/>
          </w:rPr>
          <w:t xml:space="preserve">, </w:t>
        </w:r>
      </w:ins>
      <w:del w:id="1554" w:author="Microsoft Office User" w:date="2025-07-27T15:39:00Z">
        <w:r w:rsidR="00E561EB" w:rsidRPr="00BC3ABE" w:rsidDel="00CE5A0A">
          <w:rPr>
            <w:spacing w:val="43"/>
          </w:rPr>
          <w:delText>,</w:delText>
        </w:r>
        <w:r w:rsidR="009A3A70" w:rsidDel="00CE5A0A">
          <w:rPr>
            <w:spacing w:val="43"/>
          </w:rPr>
          <w:delText xml:space="preserve"> </w:delText>
        </w:r>
      </w:del>
      <w:r w:rsidR="00E561EB" w:rsidRPr="00BC3ABE">
        <w:t>et</w:t>
      </w:r>
      <w:r w:rsidR="00E561EB" w:rsidRPr="00BC3ABE">
        <w:rPr>
          <w:spacing w:val="43"/>
        </w:rPr>
        <w:t xml:space="preserve"> </w:t>
      </w:r>
      <w:r w:rsidR="00E561EB" w:rsidRPr="00BC3ABE">
        <w:t>nous</w:t>
      </w:r>
      <w:r w:rsidR="00E561EB" w:rsidRPr="00BC3ABE">
        <w:rPr>
          <w:spacing w:val="44"/>
        </w:rPr>
        <w:t xml:space="preserve"> </w:t>
      </w:r>
      <w:r w:rsidR="00E561EB" w:rsidRPr="00BC3ABE">
        <w:t>allons</w:t>
      </w:r>
      <w:r w:rsidR="00E561EB" w:rsidRPr="00BC3ABE">
        <w:rPr>
          <w:spacing w:val="43"/>
        </w:rPr>
        <w:t xml:space="preserve"> </w:t>
      </w:r>
      <w:r w:rsidR="00E561EB" w:rsidRPr="00BC3ABE">
        <w:t>voir</w:t>
      </w:r>
      <w:r w:rsidR="00E561EB" w:rsidRPr="00BC3ABE">
        <w:rPr>
          <w:spacing w:val="43"/>
        </w:rPr>
        <w:t xml:space="preserve"> </w:t>
      </w:r>
      <w:r w:rsidR="00E561EB" w:rsidRPr="00BC3ABE">
        <w:t>que</w:t>
      </w:r>
      <w:r w:rsidR="00E561EB" w:rsidRPr="00BC3ABE">
        <w:rPr>
          <w:spacing w:val="43"/>
        </w:rPr>
        <w:t xml:space="preserve"> </w:t>
      </w:r>
      <w:r w:rsidR="00E561EB" w:rsidRPr="00BC3ABE">
        <w:t>de</w:t>
      </w:r>
      <w:r w:rsidR="00E561EB" w:rsidRPr="00BC3ABE">
        <w:rPr>
          <w:spacing w:val="44"/>
        </w:rPr>
        <w:t xml:space="preserve"> </w:t>
      </w:r>
      <w:r w:rsidR="00E561EB" w:rsidRPr="00BC3ABE">
        <w:rPr>
          <w:spacing w:val="-4"/>
        </w:rPr>
        <w:t xml:space="preserve">tels </w:t>
      </w:r>
      <w:r w:rsidR="00E561EB" w:rsidRPr="00BC3ABE">
        <w:t>systèmes</w:t>
      </w:r>
      <w:r w:rsidR="00E561EB" w:rsidRPr="00BC3ABE">
        <w:rPr>
          <w:spacing w:val="-1"/>
        </w:rPr>
        <w:t xml:space="preserve"> </w:t>
      </w:r>
      <w:r w:rsidR="00E561EB" w:rsidRPr="00BC3ABE">
        <w:t>sont</w:t>
      </w:r>
      <w:r w:rsidR="00E561EB" w:rsidRPr="00BC3ABE">
        <w:rPr>
          <w:spacing w:val="-1"/>
        </w:rPr>
        <w:t xml:space="preserve"> </w:t>
      </w:r>
      <w:r w:rsidR="00E561EB" w:rsidRPr="00BC3ABE">
        <w:t>déjà à</w:t>
      </w:r>
      <w:r w:rsidR="00E561EB" w:rsidRPr="00BC3ABE">
        <w:rPr>
          <w:spacing w:val="-1"/>
        </w:rPr>
        <w:t xml:space="preserve"> </w:t>
      </w:r>
      <w:r w:rsidR="00E561EB" w:rsidRPr="00BC3ABE">
        <w:t>portée</w:t>
      </w:r>
      <w:r w:rsidR="00E561EB" w:rsidRPr="00BC3ABE">
        <w:rPr>
          <w:spacing w:val="-1"/>
        </w:rPr>
        <w:t xml:space="preserve"> </w:t>
      </w:r>
      <w:r w:rsidR="00E561EB" w:rsidRPr="00BC3ABE">
        <w:t xml:space="preserve">de </w:t>
      </w:r>
      <w:r w:rsidR="00E561EB" w:rsidRPr="00BC3ABE">
        <w:rPr>
          <w:spacing w:val="-4"/>
        </w:rPr>
        <w:t>vue.</w:t>
      </w:r>
    </w:p>
    <w:p w14:paraId="5C1DE195" w14:textId="1F48D4C4" w:rsidR="00E561EB" w:rsidRPr="00BC3ABE" w:rsidDel="007A7922" w:rsidRDefault="00E561EB" w:rsidP="00E44AC1">
      <w:pPr>
        <w:pStyle w:val="Heading3"/>
        <w:spacing w:line="276" w:lineRule="auto"/>
        <w:jc w:val="both"/>
        <w:rPr>
          <w:del w:id="1555" w:author="Microsoft Office User" w:date="2025-07-27T16:24:00Z"/>
          <w:rFonts w:ascii="Times New Roman" w:hAnsi="Times New Roman" w:cs="Times New Roman"/>
        </w:rPr>
      </w:pPr>
      <w:bookmarkStart w:id="1556" w:name="_Toc193205424"/>
      <w:bookmarkStart w:id="1557" w:name="_Toc201332076"/>
      <w:del w:id="1558" w:author="Microsoft Office User" w:date="2025-07-27T15:39:00Z">
        <w:r w:rsidRPr="00650F7C" w:rsidDel="00CE5A0A">
          <w:rPr>
            <w:rFonts w:ascii="Times New Roman" w:hAnsi="Times New Roman" w:cs="Times New Roman"/>
            <w:spacing w:val="-5"/>
          </w:rPr>
          <w:delText>Des agents</w:delText>
        </w:r>
      </w:del>
      <w:del w:id="1559" w:author="Microsoft Office User" w:date="2025-07-27T15:40:00Z">
        <w:r w:rsidRPr="00650F7C" w:rsidDel="00CE5A0A">
          <w:rPr>
            <w:rFonts w:ascii="Times New Roman" w:hAnsi="Times New Roman" w:cs="Times New Roman"/>
            <w:spacing w:val="-5"/>
          </w:rPr>
          <w:delText xml:space="preserve"> polyvalents</w:delText>
        </w:r>
      </w:del>
      <w:bookmarkEnd w:id="1556"/>
      <w:bookmarkEnd w:id="1557"/>
    </w:p>
    <w:p w14:paraId="0163FD1B" w14:textId="030E2C92" w:rsidR="00E561EB" w:rsidRPr="00BC3ABE" w:rsidDel="007A7922" w:rsidRDefault="00E561EB" w:rsidP="00650F7C">
      <w:pPr>
        <w:rPr>
          <w:del w:id="1560" w:author="Microsoft Office User" w:date="2025-07-27T16:24:00Z"/>
        </w:rPr>
      </w:pPr>
      <w:del w:id="1561" w:author="Microsoft Office User" w:date="2025-07-27T16:24:00Z">
        <w:r w:rsidRPr="00BC3ABE" w:rsidDel="007A7922">
          <w:delText xml:space="preserve">Nous avons évoqué au </w:delText>
        </w:r>
        <w:r w:rsidRPr="009F34AE" w:rsidDel="007A7922">
          <w:rPr>
            <w:rPrChange w:id="1562" w:author="Héloïse Mahé" w:date="2025-07-25T17:47:00Z">
              <w:rPr>
                <w:highlight w:val="yellow"/>
              </w:rPr>
            </w:rPrChange>
          </w:rPr>
          <w:delText>chapitre 3</w:delText>
        </w:r>
        <w:r w:rsidRPr="00BC3ABE" w:rsidDel="007A7922">
          <w:delText xml:space="preserve"> la grande polyvalence des</w:delText>
        </w:r>
        <w:r w:rsidRPr="003E66DC" w:rsidDel="007A7922">
          <w:delText xml:space="preserve"> LLM </w:delText>
        </w:r>
        <w:r w:rsidRPr="00BC3ABE" w:rsidDel="007A7922">
          <w:delText>comparés à nos outils traditionnels, qui pourrait leur permettre de résoudre des tâches en autonomie. Examinons maintenant une architecture concrète appelée « système agentique » ou « agent », qui permet d’exploiter cette polyvalence.</w:delText>
        </w:r>
      </w:del>
    </w:p>
    <w:p w14:paraId="73F19E77" w14:textId="1B8D34D7" w:rsidR="00E561EB" w:rsidDel="007A7922" w:rsidRDefault="00E561EB" w:rsidP="00650F7C">
      <w:pPr>
        <w:rPr>
          <w:del w:id="1563" w:author="Microsoft Office User" w:date="2025-07-27T16:24:00Z"/>
        </w:rPr>
      </w:pPr>
      <w:del w:id="1564" w:author="Microsoft Office User" w:date="2025-07-27T16:24:00Z">
        <w:r w:rsidRPr="00BC3ABE" w:rsidDel="007A7922">
          <w:delText>Pour résoudre nos tâches de tous les jours, nous utilisons une myriade d’outils informatiques. Par exemple, mettons que je cherche à savoir quelle espèce animale, en France dans la dernière décennie, a vu sa population connaître la plus forte croissance, et que cette information soit introuvable sur Google. Je peux retrouver le résultat moi-même, en faisant appel à différents outils pour rassembler les données nécessaires. J’utiliserai Google pour obtenir une liste des pages web qui pourraient être utiles, un navigateur web pour aller visiter ces pages et récolter des données, puis Excel pour rassembler ces données</w:delText>
        </w:r>
        <w:r w:rsidRPr="00BC3ABE" w:rsidDel="007A7922">
          <w:rPr>
            <w:spacing w:val="-3"/>
          </w:rPr>
          <w:delText xml:space="preserve"> </w:delText>
        </w:r>
        <w:r w:rsidRPr="00BC3ABE" w:rsidDel="007A7922">
          <w:delText>au</w:delText>
        </w:r>
        <w:r w:rsidRPr="00BC3ABE" w:rsidDel="007A7922">
          <w:rPr>
            <w:spacing w:val="-3"/>
          </w:rPr>
          <w:delText xml:space="preserve"> </w:delText>
        </w:r>
        <w:r w:rsidRPr="00BC3ABE" w:rsidDel="007A7922">
          <w:delText>même</w:delText>
        </w:r>
        <w:r w:rsidRPr="00BC3ABE" w:rsidDel="007A7922">
          <w:rPr>
            <w:spacing w:val="-3"/>
          </w:rPr>
          <w:delText xml:space="preserve"> </w:delText>
        </w:r>
        <w:r w:rsidRPr="00BC3ABE" w:rsidDel="007A7922">
          <w:delText>endroit.</w:delText>
        </w:r>
        <w:r w:rsidRPr="00BC3ABE" w:rsidDel="007A7922">
          <w:rPr>
            <w:spacing w:val="-3"/>
          </w:rPr>
          <w:delText xml:space="preserve"> </w:delText>
        </w:r>
        <w:r w:rsidRPr="00BC3ABE" w:rsidDel="007A7922">
          <w:delText>Chacun</w:delText>
        </w:r>
        <w:r w:rsidRPr="00BC3ABE" w:rsidDel="007A7922">
          <w:rPr>
            <w:spacing w:val="-3"/>
          </w:rPr>
          <w:delText xml:space="preserve"> </w:delText>
        </w:r>
        <w:r w:rsidRPr="00BC3ABE" w:rsidDel="007A7922">
          <w:delText>de</w:delText>
        </w:r>
        <w:r w:rsidRPr="00BC3ABE" w:rsidDel="007A7922">
          <w:rPr>
            <w:spacing w:val="-3"/>
          </w:rPr>
          <w:delText xml:space="preserve"> </w:delText>
        </w:r>
        <w:r w:rsidRPr="00BC3ABE" w:rsidDel="007A7922">
          <w:delText>ces</w:delText>
        </w:r>
        <w:r w:rsidRPr="00BC3ABE" w:rsidDel="007A7922">
          <w:rPr>
            <w:spacing w:val="-3"/>
          </w:rPr>
          <w:delText xml:space="preserve"> </w:delText>
        </w:r>
        <w:r w:rsidRPr="00BC3ABE" w:rsidDel="007A7922">
          <w:delText>outils</w:delText>
        </w:r>
        <w:r w:rsidRPr="00BC3ABE" w:rsidDel="007A7922">
          <w:rPr>
            <w:spacing w:val="-3"/>
          </w:rPr>
          <w:delText xml:space="preserve"> </w:delText>
        </w:r>
        <w:r w:rsidR="00AC52E7" w:rsidDel="007A7922">
          <w:delText>n’a qu’une</w:delText>
        </w:r>
        <w:r w:rsidRPr="00BC3ABE" w:rsidDel="007A7922">
          <w:rPr>
            <w:spacing w:val="-3"/>
          </w:rPr>
          <w:delText xml:space="preserve"> </w:delText>
        </w:r>
        <w:r w:rsidRPr="00BC3ABE" w:rsidDel="007A7922">
          <w:delText>utilité</w:delText>
        </w:r>
        <w:r w:rsidRPr="00BC3ABE" w:rsidDel="007A7922">
          <w:rPr>
            <w:spacing w:val="-3"/>
          </w:rPr>
          <w:delText xml:space="preserve"> </w:delText>
        </w:r>
        <w:r w:rsidRPr="00BC3ABE" w:rsidDel="007A7922">
          <w:delText>ponctuelle,</w:delText>
        </w:r>
        <w:r w:rsidRPr="00BC3ABE" w:rsidDel="007A7922">
          <w:rPr>
            <w:spacing w:val="-3"/>
          </w:rPr>
          <w:delText xml:space="preserve"> </w:delText>
        </w:r>
        <w:r w:rsidRPr="00BC3ABE" w:rsidDel="007A7922">
          <w:delText xml:space="preserve">et je dois à chaque instant continuer moi-même la tâche pour réfléchir à d’autres sources possibles, </w:delText>
        </w:r>
        <w:r w:rsidR="00AC52E7" w:rsidDel="007A7922">
          <w:delText>trouver</w:delText>
        </w:r>
        <w:r w:rsidRPr="00BC3ABE" w:rsidDel="007A7922">
          <w:delText xml:space="preserve"> le lien de téléchargement</w:delText>
        </w:r>
        <w:r w:rsidR="00AC52E7" w:rsidDel="007A7922">
          <w:delText xml:space="preserve"> sur la page web</w:delText>
        </w:r>
        <w:r w:rsidRPr="00BC3ABE" w:rsidDel="007A7922">
          <w:delText>, compléter les données manquantes sur Excel. C’est mon intelligence humaine polyvalente qui tisse la trame dans laquelle s’inscrivent ces usages d’outils.</w:delText>
        </w:r>
        <w:r w:rsidR="00AC52E7" w:rsidDel="007A7922">
          <w:delText xml:space="preserve"> Et jusqu’à présent, l’intelligence humaine a été irremplaçable dans ce processus.</w:delText>
        </w:r>
      </w:del>
    </w:p>
    <w:p w14:paraId="646A9C1D" w14:textId="3D09B3B5" w:rsidR="00AC52E7" w:rsidRPr="003E66DC" w:rsidDel="007A7922" w:rsidRDefault="00AC52E7" w:rsidP="00650F7C">
      <w:pPr>
        <w:rPr>
          <w:del w:id="1565" w:author="Microsoft Office User" w:date="2025-07-27T16:24:00Z"/>
          <w:rFonts w:ascii="Calibri" w:hAnsi="Calibri" w:cs="Calibri"/>
        </w:rPr>
      </w:pPr>
      <w:del w:id="1566" w:author="Microsoft Office User" w:date="2025-07-27T16:24:00Z">
        <w:r w:rsidDel="007A7922">
          <w:delText xml:space="preserve">Récemment, cela a changé : les LLM ont atteint un niveau suffisant pour tisser eux même une trame d’actions utilisant des outils informatiques. On a créé des systèmes couplant la polyvalence </w:delText>
        </w:r>
        <w:r w:rsidR="007254AC" w:rsidDel="007A7922">
          <w:delText xml:space="preserve">et l’intelligence </w:delText>
        </w:r>
        <w:r w:rsidDel="007A7922">
          <w:delText xml:space="preserve">des LLM avec la puissance de nos outils informatiques, gagnant ainsi en autonomie pour </w:delText>
        </w:r>
        <w:r w:rsidRPr="003E66DC" w:rsidDel="007A7922">
          <w:rPr>
            <w:rFonts w:ascii="Calibri" w:hAnsi="Calibri" w:cs="Calibri"/>
          </w:rPr>
          <w:delText>réaliser des tâches complexe</w:delText>
        </w:r>
        <w:r w:rsidR="007254AC" w:rsidRPr="003E66DC" w:rsidDel="007A7922">
          <w:rPr>
            <w:rFonts w:ascii="Calibri" w:hAnsi="Calibri" w:cs="Calibri"/>
          </w:rPr>
          <w:delText>s ou changeantes</w:delText>
        </w:r>
        <w:r w:rsidRPr="003E66DC" w:rsidDel="007A7922">
          <w:rPr>
            <w:rFonts w:ascii="Calibri" w:hAnsi="Calibri" w:cs="Calibri"/>
          </w:rPr>
          <w:delText> : un tel système s’appelle un Agent, il est comme un robot autonome conçu pour agir dans le monde numérique.</w:delText>
        </w:r>
      </w:del>
    </w:p>
    <w:p w14:paraId="573A0E6B" w14:textId="28608A64" w:rsidR="00E561EB" w:rsidRPr="003E66DC" w:rsidDel="007A7922" w:rsidRDefault="00AC52E7" w:rsidP="007254AC">
      <w:pPr>
        <w:rPr>
          <w:del w:id="1567" w:author="Microsoft Office User" w:date="2025-07-27T16:24:00Z"/>
          <w:rFonts w:ascii="Calibri" w:hAnsi="Calibri" w:cs="Calibri"/>
        </w:rPr>
      </w:pPr>
      <w:del w:id="1568" w:author="Microsoft Office User" w:date="2025-07-27T16:24:00Z">
        <w:r w:rsidRPr="003E66DC" w:rsidDel="007A7922">
          <w:rPr>
            <w:rFonts w:ascii="Calibri" w:hAnsi="Calibri" w:cs="Calibri"/>
          </w:rPr>
          <w:delText>Voyons comment cela peut fonctionner en pratique. Rappelons</w:delText>
        </w:r>
        <w:r w:rsidR="00E561EB" w:rsidRPr="003E66DC" w:rsidDel="007A7922">
          <w:rPr>
            <w:rFonts w:ascii="Calibri" w:hAnsi="Calibri" w:cs="Calibri"/>
          </w:rPr>
          <w:delText xml:space="preserve">-nous qu’un LLM </w:delText>
        </w:r>
        <w:r w:rsidRPr="003E66DC" w:rsidDel="007A7922">
          <w:rPr>
            <w:rFonts w:ascii="Calibri" w:hAnsi="Calibri" w:cs="Calibri"/>
          </w:rPr>
          <w:delText>est uniquement capable</w:delText>
        </w:r>
        <w:r w:rsidR="00E561EB" w:rsidRPr="003E66DC" w:rsidDel="007A7922">
          <w:rPr>
            <w:rFonts w:ascii="Calibri" w:hAnsi="Calibri" w:cs="Calibri"/>
          </w:rPr>
          <w:delText xml:space="preserve"> de générer mot à mot la continuation d’un texte donné en entrée, appelé son </w:delText>
        </w:r>
        <w:r w:rsidR="00E561EB" w:rsidRPr="003E66DC" w:rsidDel="007A7922">
          <w:rPr>
            <w:rFonts w:ascii="Calibri" w:hAnsi="Calibri" w:cs="Calibri"/>
            <w:i/>
          </w:rPr>
          <w:delText>prompt</w:delText>
        </w:r>
        <w:r w:rsidR="00E561EB" w:rsidRPr="003E66DC" w:rsidDel="007A7922">
          <w:rPr>
            <w:rFonts w:ascii="Calibri" w:hAnsi="Calibri" w:cs="Calibri"/>
          </w:rPr>
          <w:delText xml:space="preserve">. Il n’a </w:delText>
        </w:r>
        <w:r w:rsidR="007254AC" w:rsidRPr="003E66DC" w:rsidDel="007A7922">
          <w:rPr>
            <w:rFonts w:ascii="Calibri" w:hAnsi="Calibri" w:cs="Calibri"/>
          </w:rPr>
          <w:delText>aucun moyen d’action</w:delText>
        </w:r>
        <w:r w:rsidR="00E561EB" w:rsidRPr="003E66DC" w:rsidDel="007A7922">
          <w:rPr>
            <w:rFonts w:ascii="Calibri" w:hAnsi="Calibri" w:cs="Calibri"/>
          </w:rPr>
          <w:delText xml:space="preserve">, et n’a accès qu’aux informations qu’on a bien voulu lui donner dans son </w:delText>
        </w:r>
        <w:r w:rsidR="00E561EB" w:rsidRPr="003E66DC" w:rsidDel="007A7922">
          <w:rPr>
            <w:rFonts w:ascii="Calibri" w:hAnsi="Calibri" w:cs="Calibri"/>
            <w:i/>
          </w:rPr>
          <w:delText>prompt</w:delText>
        </w:r>
        <w:r w:rsidR="00E561EB" w:rsidRPr="003E66DC" w:rsidDel="007A7922">
          <w:rPr>
            <w:rFonts w:ascii="Calibri" w:hAnsi="Calibri" w:cs="Calibri"/>
          </w:rPr>
          <w:delText xml:space="preserve">. Ainsi, il se trouve comme un robot intelligent mais enfermé dans une pièce isolée du monde, qui ne peut communiquer </w:delText>
        </w:r>
        <w:r w:rsidRPr="003E66DC" w:rsidDel="007A7922">
          <w:rPr>
            <w:rFonts w:ascii="Calibri" w:hAnsi="Calibri" w:cs="Calibri"/>
          </w:rPr>
          <w:delText xml:space="preserve">avec l’extérieur </w:delText>
        </w:r>
        <w:r w:rsidR="00E561EB" w:rsidRPr="003E66DC" w:rsidDel="007A7922">
          <w:rPr>
            <w:rFonts w:ascii="Calibri" w:hAnsi="Calibri" w:cs="Calibri"/>
          </w:rPr>
          <w:delText>que par des messages</w:delText>
        </w:r>
        <w:r w:rsidR="00E561EB" w:rsidRPr="003E66DC" w:rsidDel="007A7922">
          <w:rPr>
            <w:rFonts w:ascii="Calibri" w:hAnsi="Calibri" w:cs="Calibri"/>
            <w:spacing w:val="40"/>
          </w:rPr>
          <w:delText xml:space="preserve"> </w:delText>
        </w:r>
        <w:r w:rsidR="00E561EB" w:rsidRPr="003E66DC" w:rsidDel="007A7922">
          <w:rPr>
            <w:rFonts w:ascii="Calibri" w:hAnsi="Calibri" w:cs="Calibri"/>
          </w:rPr>
          <w:delText xml:space="preserve">à faire passer sous la porte : en réception, un </w:delText>
        </w:r>
        <w:r w:rsidR="00E561EB" w:rsidRPr="003E66DC" w:rsidDel="007A7922">
          <w:rPr>
            <w:rFonts w:ascii="Calibri" w:hAnsi="Calibri" w:cs="Calibri"/>
            <w:i/>
          </w:rPr>
          <w:delText>prompt</w:delText>
        </w:r>
        <w:r w:rsidR="00E561EB" w:rsidRPr="003E66DC" w:rsidDel="007A7922">
          <w:rPr>
            <w:rFonts w:ascii="Calibri" w:hAnsi="Calibri" w:cs="Calibri"/>
          </w:rPr>
          <w:delText xml:space="preserve"> qu’on lui donne, en émission le texte qu’il génère. De l’autre côté, tous nos outils informatiques </w:delText>
        </w:r>
        <w:r w:rsidR="007254AC" w:rsidRPr="003E66DC" w:rsidDel="007A7922">
          <w:rPr>
            <w:rFonts w:ascii="Calibri" w:hAnsi="Calibri" w:cs="Calibri"/>
          </w:rPr>
          <w:delText xml:space="preserve">« classiques » sont dénués de la moindre initiative, donc </w:delText>
        </w:r>
        <w:r w:rsidR="00E561EB" w:rsidRPr="003E66DC" w:rsidDel="007A7922">
          <w:rPr>
            <w:rFonts w:ascii="Calibri" w:hAnsi="Calibri" w:cs="Calibri"/>
          </w:rPr>
          <w:delText>inutiles s’ils ne sont pas commandés</w:delText>
        </w:r>
        <w:r w:rsidR="007254AC" w:rsidRPr="003E66DC" w:rsidDel="007A7922">
          <w:rPr>
            <w:rFonts w:ascii="Calibri" w:hAnsi="Calibri" w:cs="Calibri"/>
          </w:rPr>
          <w:delText xml:space="preserve"> avec précision </w:delText>
        </w:r>
        <w:r w:rsidR="007254AC" w:rsidRPr="003E66DC" w:rsidDel="007A7922">
          <w:rPr>
            <w:rStyle w:val="Hyperlink2"/>
            <w:rFonts w:ascii="Calibri" w:hAnsi="Calibri" w:cs="Calibri"/>
            <w:color w:val="000000" w:themeColor="text1"/>
          </w:rPr>
          <w:delText>: représentons-les</w:delText>
        </w:r>
        <w:r w:rsidR="007254AC" w:rsidDel="007A7922">
          <w:rPr>
            <w:rStyle w:val="Hyperlink2"/>
            <w:rFonts w:ascii="Calibri" w:hAnsi="Calibri" w:cs="Calibri"/>
            <w:color w:val="000000" w:themeColor="text1"/>
          </w:rPr>
          <w:delText>-</w:delText>
        </w:r>
        <w:r w:rsidR="007254AC" w:rsidRPr="003E66DC" w:rsidDel="007A7922">
          <w:rPr>
            <w:rStyle w:val="Hyperlink2"/>
            <w:rFonts w:ascii="Calibri" w:hAnsi="Calibri" w:cs="Calibri"/>
            <w:color w:val="000000" w:themeColor="text1"/>
          </w:rPr>
          <w:delText xml:space="preserve">nous comme </w:delText>
        </w:r>
        <w:r w:rsidR="007254AC" w:rsidDel="007A7922">
          <w:rPr>
            <w:rStyle w:val="Hyperlink2"/>
            <w:rFonts w:ascii="Calibri" w:hAnsi="Calibri" w:cs="Calibri"/>
            <w:color w:val="000000" w:themeColor="text1"/>
          </w:rPr>
          <w:delText>des écrans de contrôle</w:delText>
        </w:r>
        <w:r w:rsidR="00E561EB" w:rsidRPr="003E66DC" w:rsidDel="007A7922">
          <w:rPr>
            <w:rFonts w:ascii="Calibri" w:hAnsi="Calibri" w:cs="Calibri"/>
          </w:rPr>
          <w:delText> : l’un des écrans</w:delText>
        </w:r>
        <w:r w:rsidR="00E561EB" w:rsidRPr="003E66DC" w:rsidDel="007A7922">
          <w:rPr>
            <w:rFonts w:ascii="Calibri" w:hAnsi="Calibri" w:cs="Calibri"/>
            <w:spacing w:val="12"/>
          </w:rPr>
          <w:delText xml:space="preserve"> </w:delText>
        </w:r>
        <w:r w:rsidR="00E561EB" w:rsidRPr="003E66DC" w:rsidDel="007A7922">
          <w:rPr>
            <w:rFonts w:ascii="Calibri" w:hAnsi="Calibri" w:cs="Calibri"/>
          </w:rPr>
          <w:delText>montre</w:delText>
        </w:r>
        <w:r w:rsidR="00E561EB" w:rsidRPr="003E66DC" w:rsidDel="007A7922">
          <w:rPr>
            <w:rFonts w:ascii="Calibri" w:hAnsi="Calibri" w:cs="Calibri"/>
            <w:spacing w:val="13"/>
          </w:rPr>
          <w:delText xml:space="preserve"> </w:delText>
        </w:r>
        <w:r w:rsidR="00E561EB" w:rsidRPr="003E66DC" w:rsidDel="007A7922">
          <w:rPr>
            <w:rFonts w:ascii="Calibri" w:hAnsi="Calibri" w:cs="Calibri"/>
          </w:rPr>
          <w:delText>une</w:delText>
        </w:r>
        <w:r w:rsidR="00E561EB" w:rsidRPr="003E66DC" w:rsidDel="007A7922">
          <w:rPr>
            <w:rFonts w:ascii="Calibri" w:hAnsi="Calibri" w:cs="Calibri"/>
            <w:spacing w:val="13"/>
          </w:rPr>
          <w:delText xml:space="preserve"> </w:delText>
        </w:r>
        <w:r w:rsidR="00E561EB" w:rsidRPr="003E66DC" w:rsidDel="007A7922">
          <w:rPr>
            <w:rFonts w:ascii="Calibri" w:hAnsi="Calibri" w:cs="Calibri"/>
          </w:rPr>
          <w:delText>recherche</w:delText>
        </w:r>
        <w:r w:rsidR="00E561EB" w:rsidRPr="003E66DC" w:rsidDel="007A7922">
          <w:rPr>
            <w:rFonts w:ascii="Calibri" w:hAnsi="Calibri" w:cs="Calibri"/>
            <w:spacing w:val="13"/>
          </w:rPr>
          <w:delText xml:space="preserve"> </w:delText>
        </w:r>
        <w:r w:rsidR="00E561EB" w:rsidRPr="003E66DC" w:rsidDel="007A7922">
          <w:rPr>
            <w:rFonts w:ascii="Calibri" w:hAnsi="Calibri" w:cs="Calibri"/>
          </w:rPr>
          <w:delText>Google</w:delText>
        </w:r>
        <w:r w:rsidR="00E561EB" w:rsidRPr="003E66DC" w:rsidDel="007A7922">
          <w:rPr>
            <w:rFonts w:ascii="Calibri" w:hAnsi="Calibri" w:cs="Calibri"/>
            <w:spacing w:val="13"/>
          </w:rPr>
          <w:delText xml:space="preserve"> </w:delText>
        </w:r>
        <w:r w:rsidR="00E561EB" w:rsidRPr="003E66DC" w:rsidDel="007A7922">
          <w:rPr>
            <w:rFonts w:ascii="Calibri" w:hAnsi="Calibri" w:cs="Calibri"/>
          </w:rPr>
          <w:delText>commandée</w:delText>
        </w:r>
        <w:r w:rsidR="00E561EB" w:rsidRPr="003E66DC" w:rsidDel="007A7922">
          <w:rPr>
            <w:rFonts w:ascii="Calibri" w:hAnsi="Calibri" w:cs="Calibri"/>
            <w:spacing w:val="12"/>
          </w:rPr>
          <w:delText xml:space="preserve"> </w:delText>
        </w:r>
        <w:r w:rsidR="00E561EB" w:rsidRPr="003E66DC" w:rsidDel="007A7922">
          <w:rPr>
            <w:rFonts w:ascii="Calibri" w:hAnsi="Calibri" w:cs="Calibri"/>
          </w:rPr>
          <w:delText>par</w:delText>
        </w:r>
        <w:r w:rsidR="00E561EB" w:rsidRPr="003E66DC" w:rsidDel="007A7922">
          <w:rPr>
            <w:rFonts w:ascii="Calibri" w:hAnsi="Calibri" w:cs="Calibri"/>
            <w:spacing w:val="13"/>
          </w:rPr>
          <w:delText xml:space="preserve"> </w:delText>
        </w:r>
        <w:r w:rsidR="00E561EB" w:rsidRPr="003E66DC" w:rsidDel="007A7922">
          <w:rPr>
            <w:rFonts w:ascii="Calibri" w:hAnsi="Calibri" w:cs="Calibri"/>
          </w:rPr>
          <w:delText>un</w:delText>
        </w:r>
        <w:r w:rsidR="00E561EB" w:rsidRPr="003E66DC" w:rsidDel="007A7922">
          <w:rPr>
            <w:rFonts w:ascii="Calibri" w:hAnsi="Calibri" w:cs="Calibri"/>
            <w:spacing w:val="13"/>
          </w:rPr>
          <w:delText xml:space="preserve"> </w:delText>
        </w:r>
        <w:r w:rsidR="00E561EB" w:rsidRPr="003E66DC" w:rsidDel="007A7922">
          <w:rPr>
            <w:rFonts w:ascii="Calibri" w:hAnsi="Calibri" w:cs="Calibri"/>
          </w:rPr>
          <w:delText>clavier</w:delText>
        </w:r>
        <w:r w:rsidR="00E561EB" w:rsidRPr="003E66DC" w:rsidDel="007A7922">
          <w:rPr>
            <w:rFonts w:ascii="Calibri" w:hAnsi="Calibri" w:cs="Calibri"/>
            <w:spacing w:val="13"/>
          </w:rPr>
          <w:delText xml:space="preserve"> </w:delText>
        </w:r>
        <w:r w:rsidR="00E561EB" w:rsidRPr="003E66DC" w:rsidDel="007A7922">
          <w:rPr>
            <w:rFonts w:ascii="Calibri" w:hAnsi="Calibri" w:cs="Calibri"/>
          </w:rPr>
          <w:delText>et</w:delText>
        </w:r>
        <w:r w:rsidR="00E561EB" w:rsidRPr="003E66DC" w:rsidDel="007A7922">
          <w:rPr>
            <w:rFonts w:ascii="Calibri" w:hAnsi="Calibri" w:cs="Calibri"/>
            <w:spacing w:val="13"/>
          </w:rPr>
          <w:delText xml:space="preserve"> </w:delText>
        </w:r>
        <w:r w:rsidR="00E561EB" w:rsidRPr="003E66DC" w:rsidDel="007A7922">
          <w:rPr>
            <w:rFonts w:ascii="Calibri" w:hAnsi="Calibri" w:cs="Calibri"/>
          </w:rPr>
          <w:delText>un</w:delText>
        </w:r>
        <w:r w:rsidR="00E561EB" w:rsidRPr="003E66DC" w:rsidDel="007A7922">
          <w:rPr>
            <w:rFonts w:ascii="Calibri" w:hAnsi="Calibri" w:cs="Calibri"/>
            <w:spacing w:val="13"/>
          </w:rPr>
          <w:delText xml:space="preserve"> </w:delText>
        </w:r>
        <w:r w:rsidR="00E561EB" w:rsidRPr="003E66DC" w:rsidDel="007A7922">
          <w:rPr>
            <w:rFonts w:ascii="Calibri" w:hAnsi="Calibri" w:cs="Calibri"/>
            <w:spacing w:val="-2"/>
          </w:rPr>
          <w:delText xml:space="preserve">bouton </w:delText>
        </w:r>
        <w:r w:rsidR="00E561EB" w:rsidRPr="003E66DC" w:rsidDel="007A7922">
          <w:rPr>
            <w:rFonts w:ascii="Calibri" w:hAnsi="Calibri" w:cs="Calibri"/>
          </w:rPr>
          <w:delText>pour lancer la recherche, l’autre une feuille Excel commandée elle aussi</w:delText>
        </w:r>
        <w:r w:rsidR="00E561EB" w:rsidRPr="003E66DC" w:rsidDel="007A7922">
          <w:rPr>
            <w:rFonts w:ascii="Calibri" w:hAnsi="Calibri" w:cs="Calibri"/>
            <w:spacing w:val="-2"/>
          </w:rPr>
          <w:delText xml:space="preserve"> </w:delText>
        </w:r>
        <w:r w:rsidR="00E561EB" w:rsidRPr="003E66DC" w:rsidDel="007A7922">
          <w:rPr>
            <w:rFonts w:ascii="Calibri" w:hAnsi="Calibri" w:cs="Calibri"/>
          </w:rPr>
          <w:delText>par</w:delText>
        </w:r>
        <w:r w:rsidR="00E561EB" w:rsidRPr="003E66DC" w:rsidDel="007A7922">
          <w:rPr>
            <w:rFonts w:ascii="Calibri" w:hAnsi="Calibri" w:cs="Calibri"/>
            <w:spacing w:val="-2"/>
          </w:rPr>
          <w:delText xml:space="preserve"> </w:delText>
        </w:r>
        <w:r w:rsidR="00E561EB" w:rsidRPr="003E66DC" w:rsidDel="007A7922">
          <w:rPr>
            <w:rFonts w:ascii="Calibri" w:hAnsi="Calibri" w:cs="Calibri"/>
          </w:rPr>
          <w:delText>son</w:delText>
        </w:r>
        <w:r w:rsidR="00E561EB" w:rsidRPr="003E66DC" w:rsidDel="007A7922">
          <w:rPr>
            <w:rFonts w:ascii="Calibri" w:hAnsi="Calibri" w:cs="Calibri"/>
            <w:spacing w:val="-2"/>
          </w:rPr>
          <w:delText xml:space="preserve"> </w:delText>
        </w:r>
        <w:r w:rsidR="00E561EB" w:rsidRPr="003E66DC" w:rsidDel="007A7922">
          <w:rPr>
            <w:rFonts w:ascii="Calibri" w:hAnsi="Calibri" w:cs="Calibri"/>
          </w:rPr>
          <w:delText>clavier.</w:delText>
        </w:r>
        <w:r w:rsidR="007254AC" w:rsidDel="007A7922">
          <w:rPr>
            <w:rFonts w:ascii="Calibri" w:hAnsi="Calibri" w:cs="Calibri"/>
          </w:rPr>
          <w:delText xml:space="preserve"> Pour faire l’interface entre le LLM enfermé et les écrans de contrôle, on construit un programme traditionnel, comme un robot idiot</w:delText>
        </w:r>
        <w:r w:rsidR="007254AC" w:rsidDel="007A7922">
          <w:rPr>
            <w:rFonts w:ascii="Calibri" w:hAnsi="Calibri" w:cs="Calibri"/>
            <w:spacing w:val="-2"/>
          </w:rPr>
          <w:delText xml:space="preserve"> qui</w:delText>
        </w:r>
        <w:r w:rsidR="00E561EB" w:rsidRPr="003E66DC" w:rsidDel="007A7922">
          <w:rPr>
            <w:rFonts w:ascii="Calibri" w:hAnsi="Calibri" w:cs="Calibri"/>
          </w:rPr>
          <w:delText xml:space="preserve"> n’a aucune latitude d’initiative, </w:delText>
        </w:r>
        <w:r w:rsidR="007254AC" w:rsidDel="007A7922">
          <w:rPr>
            <w:rFonts w:ascii="Calibri" w:hAnsi="Calibri" w:cs="Calibri"/>
          </w:rPr>
          <w:delText>et</w:delText>
        </w:r>
        <w:r w:rsidR="007254AC" w:rsidRPr="003E66DC" w:rsidDel="007A7922">
          <w:rPr>
            <w:rFonts w:ascii="Calibri" w:hAnsi="Calibri" w:cs="Calibri"/>
          </w:rPr>
          <w:delText xml:space="preserve"> </w:delText>
        </w:r>
        <w:r w:rsidR="00E561EB" w:rsidRPr="003E66DC" w:rsidDel="007A7922">
          <w:rPr>
            <w:rFonts w:ascii="Calibri" w:hAnsi="Calibri" w:cs="Calibri"/>
          </w:rPr>
          <w:delText>ne fait qu’appliquer les règles suivantes pour lesquelles il a été programmé :</w:delText>
        </w:r>
      </w:del>
    </w:p>
    <w:p w14:paraId="6947F902" w14:textId="659EBC15" w:rsidR="00E561EB" w:rsidRPr="00192D9D" w:rsidDel="007A7922" w:rsidRDefault="00EE24AE" w:rsidP="00650F7C">
      <w:pPr>
        <w:rPr>
          <w:del w:id="1569" w:author="Microsoft Office User" w:date="2025-07-27T16:24:00Z"/>
        </w:rPr>
      </w:pPr>
      <w:del w:id="1570" w:author="Microsoft Office User" w:date="2025-07-27T16:24:00Z">
        <w:r w:rsidRPr="003E66DC" w:rsidDel="007A7922">
          <w:rPr>
            <w:rFonts w:ascii="Calibri" w:hAnsi="Calibri" w:cs="Calibri"/>
          </w:rPr>
          <w:delText xml:space="preserve">1) </w:delText>
        </w:r>
        <w:r w:rsidR="00E561EB" w:rsidRPr="003E66DC" w:rsidDel="007A7922">
          <w:rPr>
            <w:rFonts w:ascii="Calibri" w:hAnsi="Calibri" w:cs="Calibri"/>
          </w:rPr>
          <w:delText>Quand le plus grand des écrans s’allume pour afficher une tâche donnée de l’extérieur par l’utilisateur, comme «</w:delText>
        </w:r>
        <w:r w:rsidR="009A3A70" w:rsidRPr="003E66DC" w:rsidDel="007A7922">
          <w:rPr>
            <w:rFonts w:ascii="Calibri" w:hAnsi="Calibri" w:cs="Calibri"/>
            <w:color w:val="000000" w:themeColor="text1"/>
          </w:rPr>
          <w:delText> </w:delText>
        </w:r>
        <w:r w:rsidR="00FF3B89" w:rsidDel="007A7922">
          <w:rPr>
            <w:rFonts w:ascii="Calibri" w:hAnsi="Calibri" w:cs="Calibri"/>
          </w:rPr>
          <w:delText>Quel était le point culminant du Tour de France</w:delText>
        </w:r>
        <w:r w:rsidR="00E561EB" w:rsidRPr="003E66DC" w:rsidDel="007A7922">
          <w:rPr>
            <w:rStyle w:val="AucunA"/>
            <w:rFonts w:ascii="Calibri" w:hAnsi="Calibri" w:cs="Calibri"/>
            <w:color w:val="000000" w:themeColor="text1"/>
            <w:sz w:val="22"/>
          </w:rPr>
          <w:delText xml:space="preserve"> </w:delText>
        </w:r>
        <w:r w:rsidR="00E561EB" w:rsidRPr="003E66DC" w:rsidDel="007A7922">
          <w:rPr>
            <w:rFonts w:ascii="Calibri" w:hAnsi="Calibri" w:cs="Calibri"/>
          </w:rPr>
          <w:delText>2025 ? », le programme</w:delText>
        </w:r>
        <w:r w:rsidR="00E561EB" w:rsidRPr="00192D9D" w:rsidDel="007A7922">
          <w:delText xml:space="preserve"> exécutant s’active. Il note la tâche </w:delText>
        </w:r>
        <w:r w:rsidR="00E561EB" w:rsidRPr="00650F7C" w:rsidDel="007A7922">
          <w:rPr>
            <w:color w:val="000000" w:themeColor="text1"/>
          </w:rPr>
          <w:delText>et</w:delText>
        </w:r>
        <w:r w:rsidR="00E561EB" w:rsidRPr="00650F7C" w:rsidDel="007A7922">
          <w:delText xml:space="preserve"> les descriptions des outils à disposition</w:delText>
        </w:r>
        <w:r w:rsidR="007254AC" w:rsidDel="007A7922">
          <w:delText xml:space="preserve"> sur une grande feuille</w:delText>
        </w:r>
        <w:r w:rsidR="00E561EB" w:rsidRPr="00650F7C" w:rsidDel="007A7922">
          <w:rPr>
            <w:color w:val="000000" w:themeColor="text1"/>
          </w:rPr>
          <w:delText xml:space="preserve"> </w:delText>
        </w:r>
        <w:r w:rsidR="007254AC" w:rsidRPr="00192D9D" w:rsidDel="007A7922">
          <w:rPr>
            <w:color w:val="000000" w:themeColor="text1"/>
          </w:rPr>
          <w:delText>selon</w:delText>
        </w:r>
        <w:r w:rsidR="007254AC" w:rsidRPr="00650F7C" w:rsidDel="007A7922">
          <w:delText xml:space="preserve"> un schéma prédéterminé</w:delText>
        </w:r>
      </w:del>
      <w:del w:id="1571" w:author="Microsoft Office User" w:date="2025-07-25T05:22:00Z">
        <w:r w:rsidR="007254AC" w:rsidRPr="00650F7C" w:rsidDel="00ED1EB6">
          <w:rPr>
            <w:color w:val="000000" w:themeColor="text1"/>
          </w:rPr>
          <w:delText xml:space="preserve"> </w:delText>
        </w:r>
      </w:del>
      <w:del w:id="1572" w:author="Microsoft Office User" w:date="2025-07-27T16:24:00Z">
        <w:r w:rsidR="00E561EB" w:rsidRPr="00650F7C" w:rsidDel="007A7922">
          <w:rPr>
            <w:color w:val="000000" w:themeColor="text1"/>
          </w:rPr>
          <w:delText>. Il</w:delText>
        </w:r>
        <w:r w:rsidR="00E561EB" w:rsidRPr="00650F7C" w:rsidDel="007A7922">
          <w:delText xml:space="preserve"> fait </w:delText>
        </w:r>
        <w:r w:rsidR="00E561EB" w:rsidRPr="00650F7C" w:rsidDel="007A7922">
          <w:rPr>
            <w:color w:val="000000" w:themeColor="text1"/>
          </w:rPr>
          <w:delText xml:space="preserve">ensuite </w:delText>
        </w:r>
        <w:r w:rsidR="00E561EB" w:rsidRPr="00650F7C" w:rsidDel="007A7922">
          <w:delText xml:space="preserve">glisser </w:delText>
        </w:r>
        <w:r w:rsidR="00E561EB" w:rsidRPr="00650F7C" w:rsidDel="007A7922">
          <w:rPr>
            <w:color w:val="000000" w:themeColor="text1"/>
          </w:rPr>
          <w:delText xml:space="preserve">cette note </w:delText>
        </w:r>
        <w:r w:rsidR="00E561EB" w:rsidRPr="00650F7C" w:rsidDel="007A7922">
          <w:delText>sous la porte au LLM</w:delText>
        </w:r>
        <w:r w:rsidR="007254AC" w:rsidDel="007A7922">
          <w:delText xml:space="preserve"> : </w:delText>
        </w:r>
      </w:del>
      <w:del w:id="1573" w:author="Microsoft Office User" w:date="2025-07-25T05:22:00Z">
        <w:r w:rsidR="007254AC" w:rsidDel="00ED1EB6">
          <w:delText>et</w:delText>
        </w:r>
      </w:del>
      <w:del w:id="1574" w:author="Microsoft Office User" w:date="2025-07-27T16:24:00Z">
        <w:r w:rsidR="007254AC" w:rsidDel="007A7922">
          <w:delText xml:space="preserve">te suite d’instructions est donc </w:delText>
        </w:r>
        <w:r w:rsidR="00E561EB" w:rsidRPr="00650F7C" w:rsidDel="007A7922">
          <w:delText xml:space="preserve">un </w:delText>
        </w:r>
        <w:r w:rsidR="00E561EB" w:rsidRPr="00650F7C" w:rsidDel="007A7922">
          <w:rPr>
            <w:i/>
          </w:rPr>
          <w:delText>prompt</w:delText>
        </w:r>
        <w:r w:rsidR="007254AC" w:rsidDel="007A7922">
          <w:delText xml:space="preserve"> </w:delText>
        </w:r>
        <w:r w:rsidR="00E561EB" w:rsidRPr="00192D9D" w:rsidDel="007A7922">
          <w:delText>donné en entrée au LLM</w:delText>
        </w:r>
        <w:r w:rsidR="00E561EB" w:rsidRPr="00192D9D" w:rsidDel="007A7922">
          <w:rPr>
            <w:color w:val="000000" w:themeColor="text1"/>
          </w:rPr>
          <w:delText>. Par</w:delText>
        </w:r>
        <w:r w:rsidR="00E561EB" w:rsidRPr="00650F7C" w:rsidDel="007A7922">
          <w:delText xml:space="preserve"> exemple, </w:delText>
        </w:r>
        <w:r w:rsidR="00E561EB" w:rsidRPr="00650F7C" w:rsidDel="007A7922">
          <w:rPr>
            <w:color w:val="000000" w:themeColor="text1"/>
          </w:rPr>
          <w:delText xml:space="preserve">le premier </w:delText>
        </w:r>
        <w:r w:rsidR="00E561EB" w:rsidRPr="00650F7C" w:rsidDel="007A7922">
          <w:rPr>
            <w:i/>
            <w:color w:val="000000" w:themeColor="text1"/>
          </w:rPr>
          <w:delText>prompt</w:delText>
        </w:r>
        <w:r w:rsidR="00E561EB" w:rsidRPr="00192D9D" w:rsidDel="007A7922">
          <w:delText xml:space="preserve"> pourrait ressembler à </w:delText>
        </w:r>
        <w:r w:rsidR="007254AC" w:rsidDel="007A7922">
          <w:delText xml:space="preserve">ceci </w:delText>
        </w:r>
        <w:r w:rsidR="00E561EB" w:rsidRPr="00192D9D" w:rsidDel="007A7922">
          <w:delText>:</w:delText>
        </w:r>
      </w:del>
    </w:p>
    <w:p w14:paraId="78D8D955" w14:textId="3545E86F" w:rsidR="00E561EB" w:rsidRPr="00650F7C" w:rsidDel="007A7922" w:rsidRDefault="00E561EB" w:rsidP="00650F7C">
      <w:pPr>
        <w:pBdr>
          <w:top w:val="single" w:sz="4" w:space="1" w:color="auto"/>
          <w:left w:val="single" w:sz="4" w:space="4" w:color="auto"/>
          <w:bottom w:val="single" w:sz="4" w:space="1" w:color="auto"/>
          <w:right w:val="single" w:sz="4" w:space="4" w:color="auto"/>
        </w:pBdr>
        <w:shd w:val="clear" w:color="auto" w:fill="EAF1DD" w:themeFill="accent3" w:themeFillTint="33"/>
        <w:rPr>
          <w:del w:id="1575" w:author="Microsoft Office User" w:date="2025-07-27T16:24:00Z"/>
          <w:rFonts w:asciiTheme="majorHAnsi" w:hAnsiTheme="majorHAnsi" w:cs="Times New Roman"/>
          <w:sz w:val="22"/>
        </w:rPr>
      </w:pPr>
      <w:del w:id="1576" w:author="Microsoft Office User" w:date="2025-07-27T16:24:00Z">
        <w:r w:rsidRPr="00650F7C" w:rsidDel="007A7922">
          <w:rPr>
            <w:rFonts w:asciiTheme="majorHAnsi" w:hAnsiTheme="majorHAnsi" w:cs="Times New Roman"/>
            <w:sz w:val="22"/>
          </w:rPr>
          <w:delText>Tu</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es</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un</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assistant</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qui</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a</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accès</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à</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un</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exécuteur</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de</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code.</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Tu</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 xml:space="preserve">dois résoudre la tâche : « Quel </w:delText>
        </w:r>
        <w:r w:rsidR="00FF3B89" w:rsidDel="007A7922">
          <w:rPr>
            <w:rFonts w:asciiTheme="majorHAnsi" w:hAnsiTheme="majorHAnsi" w:cs="Times New Roman"/>
            <w:sz w:val="22"/>
          </w:rPr>
          <w:delText>était le point culminant du Tour de France</w:delText>
        </w:r>
        <w:r w:rsidRPr="00650F7C" w:rsidDel="007A7922">
          <w:rPr>
            <w:rFonts w:asciiTheme="majorHAnsi" w:hAnsiTheme="majorHAnsi" w:cs="Times New Roman"/>
            <w:sz w:val="22"/>
          </w:rPr>
          <w:delText xml:space="preserve"> 2025 ? »</w:delText>
        </w:r>
      </w:del>
    </w:p>
    <w:p w14:paraId="321687F8" w14:textId="7148CBC6" w:rsidR="00E561EB" w:rsidRPr="00650F7C" w:rsidDel="007A7922" w:rsidRDefault="00E561EB" w:rsidP="00650F7C">
      <w:pPr>
        <w:pBdr>
          <w:top w:val="single" w:sz="4" w:space="1" w:color="auto"/>
          <w:left w:val="single" w:sz="4" w:space="4" w:color="auto"/>
          <w:bottom w:val="single" w:sz="4" w:space="1" w:color="auto"/>
          <w:right w:val="single" w:sz="4" w:space="4" w:color="auto"/>
        </w:pBdr>
        <w:shd w:val="clear" w:color="auto" w:fill="EAF1DD" w:themeFill="accent3" w:themeFillTint="33"/>
        <w:rPr>
          <w:del w:id="1577" w:author="Microsoft Office User" w:date="2025-07-27T16:24:00Z"/>
          <w:rFonts w:asciiTheme="majorHAnsi" w:hAnsiTheme="majorHAnsi" w:cs="Times New Roman"/>
          <w:sz w:val="22"/>
        </w:rPr>
      </w:pPr>
      <w:del w:id="1578" w:author="Microsoft Office User" w:date="2025-07-27T16:24:00Z">
        <w:r w:rsidRPr="00650F7C" w:rsidDel="007A7922">
          <w:rPr>
            <w:rFonts w:asciiTheme="majorHAnsi" w:hAnsiTheme="majorHAnsi" w:cs="Times New Roman"/>
            <w:sz w:val="22"/>
          </w:rPr>
          <w:delText xml:space="preserve">Tu peux utiliser ces </w:delText>
        </w:r>
        <w:r w:rsidRPr="00650F7C" w:rsidDel="007A7922">
          <w:rPr>
            <w:rFonts w:asciiTheme="majorHAnsi" w:hAnsiTheme="majorHAnsi" w:cs="Times New Roman"/>
            <w:spacing w:val="-2"/>
            <w:sz w:val="22"/>
          </w:rPr>
          <w:delText>outils :</w:delText>
        </w:r>
      </w:del>
    </w:p>
    <w:p w14:paraId="12EFE920" w14:textId="35C4AB4C" w:rsidR="00E561EB" w:rsidRPr="00650F7C" w:rsidDel="007A7922" w:rsidRDefault="00EE24AE" w:rsidP="00650F7C">
      <w:pPr>
        <w:pBdr>
          <w:top w:val="single" w:sz="4" w:space="1" w:color="auto"/>
          <w:left w:val="single" w:sz="4" w:space="4" w:color="auto"/>
          <w:bottom w:val="single" w:sz="4" w:space="1" w:color="auto"/>
          <w:right w:val="single" w:sz="4" w:space="4" w:color="auto"/>
        </w:pBdr>
        <w:shd w:val="clear" w:color="auto" w:fill="EAF1DD" w:themeFill="accent3" w:themeFillTint="33"/>
        <w:rPr>
          <w:del w:id="1579" w:author="Microsoft Office User" w:date="2025-07-27T16:24:00Z"/>
          <w:rFonts w:asciiTheme="majorHAnsi" w:hAnsiTheme="majorHAnsi" w:cs="Times New Roman"/>
          <w:sz w:val="22"/>
        </w:rPr>
      </w:pPr>
      <w:del w:id="1580" w:author="Microsoft Office User" w:date="2025-07-27T16:24:00Z">
        <w:r w:rsidDel="007A7922">
          <w:rPr>
            <w:rFonts w:asciiTheme="majorHAnsi" w:hAnsiTheme="majorHAnsi" w:cs="Times New Roman"/>
            <w:sz w:val="22"/>
          </w:rPr>
          <w:delText xml:space="preserve">– </w:delText>
        </w:r>
        <w:r w:rsidR="00E561EB" w:rsidRPr="00650F7C" w:rsidDel="007A7922">
          <w:rPr>
            <w:rFonts w:asciiTheme="majorHAnsi" w:hAnsiTheme="majorHAnsi" w:cs="Times New Roman"/>
            <w:sz w:val="22"/>
          </w:rPr>
          <w:delText>recherche :</w:delText>
        </w:r>
        <w:r w:rsidR="00E561EB" w:rsidRPr="00650F7C" w:rsidDel="007A7922">
          <w:rPr>
            <w:rFonts w:asciiTheme="majorHAnsi" w:hAnsiTheme="majorHAnsi" w:cs="Times New Roman"/>
            <w:spacing w:val="-2"/>
            <w:sz w:val="22"/>
          </w:rPr>
          <w:delText xml:space="preserve"> </w:delText>
        </w:r>
        <w:r w:rsidDel="007A7922">
          <w:rPr>
            <w:rFonts w:asciiTheme="majorHAnsi" w:hAnsiTheme="majorHAnsi" w:cs="Times New Roman"/>
            <w:sz w:val="22"/>
          </w:rPr>
          <w:delText>u</w:delText>
        </w:r>
        <w:r w:rsidRPr="00650F7C" w:rsidDel="007A7922">
          <w:rPr>
            <w:rFonts w:asciiTheme="majorHAnsi" w:hAnsiTheme="majorHAnsi" w:cs="Times New Roman"/>
            <w:sz w:val="22"/>
          </w:rPr>
          <w:delText>n</w:delText>
        </w:r>
        <w:r w:rsidRPr="00650F7C" w:rsidDel="007A7922">
          <w:rPr>
            <w:rFonts w:asciiTheme="majorHAnsi" w:hAnsiTheme="majorHAnsi" w:cs="Times New Roman"/>
            <w:spacing w:val="-2"/>
            <w:sz w:val="22"/>
          </w:rPr>
          <w:delText xml:space="preserve"> </w:delText>
        </w:r>
        <w:r w:rsidR="00E561EB" w:rsidRPr="00650F7C" w:rsidDel="007A7922">
          <w:rPr>
            <w:rFonts w:asciiTheme="majorHAnsi" w:hAnsiTheme="majorHAnsi" w:cs="Times New Roman"/>
            <w:sz w:val="22"/>
          </w:rPr>
          <w:delText>outil</w:delText>
        </w:r>
        <w:r w:rsidR="00E561EB" w:rsidRPr="00650F7C" w:rsidDel="007A7922">
          <w:rPr>
            <w:rFonts w:asciiTheme="majorHAnsi" w:hAnsiTheme="majorHAnsi" w:cs="Times New Roman"/>
            <w:spacing w:val="-2"/>
            <w:sz w:val="22"/>
          </w:rPr>
          <w:delText xml:space="preserve"> </w:delText>
        </w:r>
        <w:r w:rsidR="00E561EB" w:rsidRPr="00650F7C" w:rsidDel="007A7922">
          <w:rPr>
            <w:rFonts w:asciiTheme="majorHAnsi" w:hAnsiTheme="majorHAnsi" w:cs="Times New Roman"/>
            <w:sz w:val="22"/>
          </w:rPr>
          <w:delText>de</w:delText>
        </w:r>
        <w:r w:rsidR="00E561EB" w:rsidRPr="00650F7C" w:rsidDel="007A7922">
          <w:rPr>
            <w:rFonts w:asciiTheme="majorHAnsi" w:hAnsiTheme="majorHAnsi" w:cs="Times New Roman"/>
            <w:spacing w:val="-2"/>
            <w:sz w:val="22"/>
          </w:rPr>
          <w:delText xml:space="preserve"> </w:delText>
        </w:r>
        <w:r w:rsidDel="007A7922">
          <w:rPr>
            <w:rFonts w:asciiTheme="majorHAnsi" w:hAnsiTheme="majorHAnsi" w:cs="Times New Roman"/>
            <w:sz w:val="22"/>
          </w:rPr>
          <w:delText>r</w:delText>
        </w:r>
        <w:r w:rsidRPr="00650F7C" w:rsidDel="007A7922">
          <w:rPr>
            <w:rFonts w:asciiTheme="majorHAnsi" w:hAnsiTheme="majorHAnsi" w:cs="Times New Roman"/>
            <w:sz w:val="22"/>
          </w:rPr>
          <w:delText>echerche</w:delText>
        </w:r>
        <w:r w:rsidRPr="00650F7C" w:rsidDel="007A7922">
          <w:rPr>
            <w:rFonts w:asciiTheme="majorHAnsi" w:hAnsiTheme="majorHAnsi" w:cs="Times New Roman"/>
            <w:spacing w:val="-2"/>
            <w:sz w:val="22"/>
          </w:rPr>
          <w:delText xml:space="preserve"> </w:delText>
        </w:r>
        <w:r w:rsidR="00E561EB" w:rsidRPr="00650F7C" w:rsidDel="007A7922">
          <w:rPr>
            <w:rFonts w:asciiTheme="majorHAnsi" w:hAnsiTheme="majorHAnsi" w:cs="Times New Roman"/>
            <w:sz w:val="22"/>
          </w:rPr>
          <w:delText>Google,</w:delText>
        </w:r>
        <w:r w:rsidR="00E561EB" w:rsidRPr="00650F7C" w:rsidDel="007A7922">
          <w:rPr>
            <w:rFonts w:asciiTheme="majorHAnsi" w:hAnsiTheme="majorHAnsi" w:cs="Times New Roman"/>
            <w:spacing w:val="-2"/>
            <w:sz w:val="22"/>
          </w:rPr>
          <w:delText xml:space="preserve"> </w:delText>
        </w:r>
        <w:r w:rsidR="00E561EB" w:rsidRPr="00650F7C" w:rsidDel="007A7922">
          <w:rPr>
            <w:rFonts w:asciiTheme="majorHAnsi" w:hAnsiTheme="majorHAnsi" w:cs="Times New Roman"/>
            <w:sz w:val="22"/>
          </w:rPr>
          <w:delText>auquel</w:delText>
        </w:r>
        <w:r w:rsidR="00E561EB" w:rsidRPr="00650F7C" w:rsidDel="007A7922">
          <w:rPr>
            <w:rFonts w:asciiTheme="majorHAnsi" w:hAnsiTheme="majorHAnsi" w:cs="Times New Roman"/>
            <w:spacing w:val="-2"/>
            <w:sz w:val="22"/>
          </w:rPr>
          <w:delText xml:space="preserve"> </w:delText>
        </w:r>
        <w:r w:rsidR="00E561EB" w:rsidRPr="00650F7C" w:rsidDel="007A7922">
          <w:rPr>
            <w:rFonts w:asciiTheme="majorHAnsi" w:hAnsiTheme="majorHAnsi" w:cs="Times New Roman"/>
            <w:sz w:val="22"/>
          </w:rPr>
          <w:delText>tu</w:delText>
        </w:r>
        <w:r w:rsidR="00E561EB" w:rsidRPr="00650F7C" w:rsidDel="007A7922">
          <w:rPr>
            <w:rFonts w:asciiTheme="majorHAnsi" w:hAnsiTheme="majorHAnsi" w:cs="Times New Roman"/>
            <w:spacing w:val="-2"/>
            <w:sz w:val="22"/>
          </w:rPr>
          <w:delText xml:space="preserve"> </w:delText>
        </w:r>
        <w:r w:rsidR="00E561EB" w:rsidRPr="00650F7C" w:rsidDel="007A7922">
          <w:rPr>
            <w:rFonts w:asciiTheme="majorHAnsi" w:hAnsiTheme="majorHAnsi" w:cs="Times New Roman"/>
            <w:sz w:val="22"/>
          </w:rPr>
          <w:delText>donnes en entrée ta requête</w:delText>
        </w:r>
        <w:r w:rsidDel="007A7922">
          <w:rPr>
            <w:rFonts w:asciiTheme="majorHAnsi" w:hAnsiTheme="majorHAnsi" w:cs="Times New Roman"/>
            <w:sz w:val="22"/>
          </w:rPr>
          <w:delText> ;</w:delText>
        </w:r>
      </w:del>
    </w:p>
    <w:p w14:paraId="18CF32A4" w14:textId="782E38C9" w:rsidR="00E561EB" w:rsidRPr="00650F7C" w:rsidDel="007A7922" w:rsidRDefault="00EE24AE" w:rsidP="00650F7C">
      <w:pPr>
        <w:pBdr>
          <w:top w:val="single" w:sz="4" w:space="1" w:color="auto"/>
          <w:left w:val="single" w:sz="4" w:space="4" w:color="auto"/>
          <w:bottom w:val="single" w:sz="4" w:space="1" w:color="auto"/>
          <w:right w:val="single" w:sz="4" w:space="4" w:color="auto"/>
        </w:pBdr>
        <w:shd w:val="clear" w:color="auto" w:fill="EAF1DD" w:themeFill="accent3" w:themeFillTint="33"/>
        <w:rPr>
          <w:del w:id="1581" w:author="Microsoft Office User" w:date="2025-07-27T16:24:00Z"/>
          <w:rFonts w:asciiTheme="majorHAnsi" w:hAnsiTheme="majorHAnsi" w:cs="Times New Roman"/>
          <w:sz w:val="22"/>
        </w:rPr>
      </w:pPr>
      <w:del w:id="1582" w:author="Microsoft Office User" w:date="2025-07-27T16:24:00Z">
        <w:r w:rsidDel="007A7922">
          <w:rPr>
            <w:rFonts w:asciiTheme="majorHAnsi" w:hAnsiTheme="majorHAnsi" w:cs="Times New Roman"/>
            <w:sz w:val="22"/>
          </w:rPr>
          <w:delText>– c</w:delText>
        </w:r>
        <w:r w:rsidRPr="00650F7C" w:rsidDel="007A7922">
          <w:rPr>
            <w:rFonts w:asciiTheme="majorHAnsi" w:hAnsiTheme="majorHAnsi" w:cs="Times New Roman"/>
            <w:sz w:val="22"/>
          </w:rPr>
          <w:delText>alculatrice</w:delText>
        </w:r>
        <w:r w:rsidR="00E561EB" w:rsidRPr="00650F7C" w:rsidDel="007A7922">
          <w:rPr>
            <w:rFonts w:asciiTheme="majorHAnsi" w:hAnsiTheme="majorHAnsi" w:cs="Times New Roman"/>
            <w:sz w:val="22"/>
          </w:rPr>
          <w:delText> :</w:delText>
        </w:r>
        <w:r w:rsidR="00E561EB" w:rsidRPr="00650F7C" w:rsidDel="007A7922">
          <w:rPr>
            <w:rFonts w:asciiTheme="majorHAnsi" w:hAnsiTheme="majorHAnsi" w:cs="Times New Roman"/>
            <w:spacing w:val="-2"/>
            <w:sz w:val="22"/>
          </w:rPr>
          <w:delText xml:space="preserve"> </w:delText>
        </w:r>
        <w:r w:rsidR="00E561EB" w:rsidRPr="00650F7C" w:rsidDel="007A7922">
          <w:rPr>
            <w:rFonts w:asciiTheme="majorHAnsi" w:hAnsiTheme="majorHAnsi" w:cs="Times New Roman"/>
            <w:sz w:val="22"/>
          </w:rPr>
          <w:delText>un</w:delText>
        </w:r>
        <w:r w:rsidR="00E561EB" w:rsidRPr="00650F7C" w:rsidDel="007A7922">
          <w:rPr>
            <w:rFonts w:asciiTheme="majorHAnsi" w:hAnsiTheme="majorHAnsi" w:cs="Times New Roman"/>
            <w:spacing w:val="-2"/>
            <w:sz w:val="22"/>
          </w:rPr>
          <w:delText xml:space="preserve"> </w:delText>
        </w:r>
        <w:r w:rsidR="00E561EB" w:rsidRPr="00650F7C" w:rsidDel="007A7922">
          <w:rPr>
            <w:rFonts w:asciiTheme="majorHAnsi" w:hAnsiTheme="majorHAnsi" w:cs="Times New Roman"/>
            <w:sz w:val="22"/>
          </w:rPr>
          <w:delText>outil</w:delText>
        </w:r>
        <w:r w:rsidR="00E561EB" w:rsidRPr="00650F7C" w:rsidDel="007A7922">
          <w:rPr>
            <w:rFonts w:asciiTheme="majorHAnsi" w:hAnsiTheme="majorHAnsi" w:cs="Times New Roman"/>
            <w:spacing w:val="-2"/>
            <w:sz w:val="22"/>
          </w:rPr>
          <w:delText xml:space="preserve"> </w:delText>
        </w:r>
        <w:r w:rsidR="00E561EB" w:rsidRPr="00650F7C" w:rsidDel="007A7922">
          <w:rPr>
            <w:rFonts w:asciiTheme="majorHAnsi" w:hAnsiTheme="majorHAnsi" w:cs="Times New Roman"/>
            <w:sz w:val="22"/>
          </w:rPr>
          <w:delText>où</w:delText>
        </w:r>
        <w:r w:rsidR="00E561EB" w:rsidRPr="00650F7C" w:rsidDel="007A7922">
          <w:rPr>
            <w:rFonts w:asciiTheme="majorHAnsi" w:hAnsiTheme="majorHAnsi" w:cs="Times New Roman"/>
            <w:spacing w:val="-2"/>
            <w:sz w:val="22"/>
          </w:rPr>
          <w:delText xml:space="preserve"> </w:delText>
        </w:r>
        <w:r w:rsidR="00E561EB" w:rsidRPr="00650F7C" w:rsidDel="007A7922">
          <w:rPr>
            <w:rFonts w:asciiTheme="majorHAnsi" w:hAnsiTheme="majorHAnsi" w:cs="Times New Roman"/>
            <w:sz w:val="22"/>
          </w:rPr>
          <w:delText>tu</w:delText>
        </w:r>
        <w:r w:rsidR="00E561EB" w:rsidRPr="00650F7C" w:rsidDel="007A7922">
          <w:rPr>
            <w:rFonts w:asciiTheme="majorHAnsi" w:hAnsiTheme="majorHAnsi" w:cs="Times New Roman"/>
            <w:spacing w:val="-2"/>
            <w:sz w:val="22"/>
          </w:rPr>
          <w:delText xml:space="preserve"> </w:delText>
        </w:r>
        <w:r w:rsidR="00E561EB" w:rsidRPr="00650F7C" w:rsidDel="007A7922">
          <w:rPr>
            <w:rFonts w:asciiTheme="majorHAnsi" w:hAnsiTheme="majorHAnsi" w:cs="Times New Roman"/>
            <w:sz w:val="22"/>
          </w:rPr>
          <w:delText>peux</w:delText>
        </w:r>
        <w:r w:rsidR="00E561EB" w:rsidRPr="00650F7C" w:rsidDel="007A7922">
          <w:rPr>
            <w:rFonts w:asciiTheme="majorHAnsi" w:hAnsiTheme="majorHAnsi" w:cs="Times New Roman"/>
            <w:spacing w:val="-2"/>
            <w:sz w:val="22"/>
          </w:rPr>
          <w:delText xml:space="preserve"> </w:delText>
        </w:r>
        <w:r w:rsidR="00E561EB" w:rsidRPr="00650F7C" w:rsidDel="007A7922">
          <w:rPr>
            <w:rFonts w:asciiTheme="majorHAnsi" w:hAnsiTheme="majorHAnsi" w:cs="Times New Roman"/>
            <w:sz w:val="22"/>
          </w:rPr>
          <w:delText>exécuter</w:delText>
        </w:r>
        <w:r w:rsidR="00E561EB" w:rsidRPr="00650F7C" w:rsidDel="007A7922">
          <w:rPr>
            <w:rFonts w:asciiTheme="majorHAnsi" w:hAnsiTheme="majorHAnsi" w:cs="Times New Roman"/>
            <w:spacing w:val="-2"/>
            <w:sz w:val="22"/>
          </w:rPr>
          <w:delText xml:space="preserve"> </w:delText>
        </w:r>
        <w:r w:rsidR="00E561EB" w:rsidRPr="00650F7C" w:rsidDel="007A7922">
          <w:rPr>
            <w:rFonts w:asciiTheme="majorHAnsi" w:hAnsiTheme="majorHAnsi" w:cs="Times New Roman"/>
            <w:sz w:val="22"/>
          </w:rPr>
          <w:delText>des</w:delText>
        </w:r>
        <w:r w:rsidR="00E561EB" w:rsidRPr="00650F7C" w:rsidDel="007A7922">
          <w:rPr>
            <w:rFonts w:asciiTheme="majorHAnsi" w:hAnsiTheme="majorHAnsi" w:cs="Times New Roman"/>
            <w:spacing w:val="-2"/>
            <w:sz w:val="22"/>
          </w:rPr>
          <w:delText xml:space="preserve"> </w:delText>
        </w:r>
        <w:r w:rsidR="00E561EB" w:rsidRPr="00650F7C" w:rsidDel="007A7922">
          <w:rPr>
            <w:rFonts w:asciiTheme="majorHAnsi" w:hAnsiTheme="majorHAnsi" w:cs="Times New Roman"/>
            <w:sz w:val="22"/>
          </w:rPr>
          <w:delText xml:space="preserve">calculs </w:delText>
        </w:r>
        <w:r w:rsidR="00E561EB" w:rsidRPr="00650F7C" w:rsidDel="007A7922">
          <w:rPr>
            <w:rFonts w:asciiTheme="majorHAnsi" w:hAnsiTheme="majorHAnsi" w:cs="Times New Roman"/>
            <w:spacing w:val="-2"/>
            <w:sz w:val="22"/>
          </w:rPr>
          <w:delText>simples.</w:delText>
        </w:r>
      </w:del>
    </w:p>
    <w:p w14:paraId="40E15614" w14:textId="779FE634" w:rsidR="00E561EB" w:rsidRPr="00650F7C" w:rsidDel="007A7922" w:rsidRDefault="00E561EB" w:rsidP="00650F7C">
      <w:pPr>
        <w:pBdr>
          <w:top w:val="single" w:sz="4" w:space="1" w:color="auto"/>
          <w:left w:val="single" w:sz="4" w:space="4" w:color="auto"/>
          <w:bottom w:val="single" w:sz="4" w:space="1" w:color="auto"/>
          <w:right w:val="single" w:sz="4" w:space="4" w:color="auto"/>
        </w:pBdr>
        <w:shd w:val="clear" w:color="auto" w:fill="EAF1DD" w:themeFill="accent3" w:themeFillTint="33"/>
        <w:rPr>
          <w:del w:id="1583" w:author="Microsoft Office User" w:date="2025-07-27T16:24:00Z"/>
          <w:rFonts w:asciiTheme="majorHAnsi" w:hAnsiTheme="majorHAnsi" w:cs="Times New Roman"/>
          <w:color w:val="000000"/>
          <w:sz w:val="22"/>
        </w:rPr>
      </w:pPr>
      <w:del w:id="1584" w:author="Microsoft Office User" w:date="2025-07-27T16:24:00Z">
        <w:r w:rsidRPr="00650F7C" w:rsidDel="007A7922">
          <w:rPr>
            <w:rFonts w:asciiTheme="majorHAnsi" w:hAnsiTheme="majorHAnsi" w:cs="Times New Roman"/>
            <w:sz w:val="22"/>
          </w:rPr>
          <w:delText>Tant que le résultat n’est pas atteint, ta tâche est de générer</w:delText>
        </w:r>
        <w:r w:rsidRPr="00650F7C" w:rsidDel="007A7922">
          <w:rPr>
            <w:rFonts w:asciiTheme="majorHAnsi" w:hAnsiTheme="majorHAnsi" w:cs="Times New Roman"/>
            <w:spacing w:val="-2"/>
            <w:sz w:val="22"/>
          </w:rPr>
          <w:delText xml:space="preserve"> </w:delText>
        </w:r>
        <w:r w:rsidRPr="00650F7C" w:rsidDel="007A7922">
          <w:rPr>
            <w:rFonts w:asciiTheme="majorHAnsi" w:hAnsiTheme="majorHAnsi" w:cs="Times New Roman"/>
            <w:sz w:val="22"/>
          </w:rPr>
          <w:delText>une</w:delText>
        </w:r>
        <w:r w:rsidRPr="00650F7C" w:rsidDel="007A7922">
          <w:rPr>
            <w:rFonts w:asciiTheme="majorHAnsi" w:hAnsiTheme="majorHAnsi" w:cs="Times New Roman"/>
            <w:spacing w:val="-2"/>
            <w:sz w:val="22"/>
          </w:rPr>
          <w:delText xml:space="preserve"> </w:delText>
        </w:r>
        <w:r w:rsidRPr="00650F7C" w:rsidDel="007A7922">
          <w:rPr>
            <w:rFonts w:asciiTheme="majorHAnsi" w:hAnsiTheme="majorHAnsi" w:cs="Times New Roman"/>
            <w:sz w:val="22"/>
          </w:rPr>
          <w:delText>suite</w:delText>
        </w:r>
        <w:r w:rsidRPr="00650F7C" w:rsidDel="007A7922">
          <w:rPr>
            <w:rFonts w:asciiTheme="majorHAnsi" w:hAnsiTheme="majorHAnsi" w:cs="Times New Roman"/>
            <w:spacing w:val="-2"/>
            <w:sz w:val="22"/>
          </w:rPr>
          <w:delText xml:space="preserve"> </w:delText>
        </w:r>
        <w:r w:rsidRPr="00650F7C" w:rsidDel="007A7922">
          <w:rPr>
            <w:rFonts w:asciiTheme="majorHAnsi" w:hAnsiTheme="majorHAnsi" w:cs="Times New Roman"/>
            <w:sz w:val="22"/>
          </w:rPr>
          <w:delText>d’actions</w:delText>
        </w:r>
        <w:r w:rsidRPr="00650F7C" w:rsidDel="007A7922">
          <w:rPr>
            <w:rFonts w:asciiTheme="majorHAnsi" w:hAnsiTheme="majorHAnsi" w:cs="Times New Roman"/>
            <w:spacing w:val="-2"/>
            <w:sz w:val="22"/>
          </w:rPr>
          <w:delText xml:space="preserve"> </w:delText>
        </w:r>
        <w:r w:rsidRPr="00650F7C" w:rsidDel="007A7922">
          <w:rPr>
            <w:rFonts w:asciiTheme="majorHAnsi" w:hAnsiTheme="majorHAnsi" w:cs="Times New Roman"/>
            <w:sz w:val="22"/>
          </w:rPr>
          <w:delText>utilisant</w:delText>
        </w:r>
        <w:r w:rsidRPr="00650F7C" w:rsidDel="007A7922">
          <w:rPr>
            <w:rFonts w:asciiTheme="majorHAnsi" w:hAnsiTheme="majorHAnsi" w:cs="Times New Roman"/>
            <w:spacing w:val="-2"/>
            <w:sz w:val="22"/>
          </w:rPr>
          <w:delText xml:space="preserve"> </w:delText>
        </w:r>
        <w:r w:rsidRPr="00650F7C" w:rsidDel="007A7922">
          <w:rPr>
            <w:rFonts w:asciiTheme="majorHAnsi" w:hAnsiTheme="majorHAnsi" w:cs="Times New Roman"/>
            <w:sz w:val="22"/>
          </w:rPr>
          <w:delText>tes</w:delText>
        </w:r>
        <w:r w:rsidRPr="00650F7C" w:rsidDel="007A7922">
          <w:rPr>
            <w:rFonts w:asciiTheme="majorHAnsi" w:hAnsiTheme="majorHAnsi" w:cs="Times New Roman"/>
            <w:spacing w:val="-2"/>
            <w:sz w:val="22"/>
          </w:rPr>
          <w:delText xml:space="preserve"> </w:delText>
        </w:r>
        <w:r w:rsidRPr="00650F7C" w:rsidDel="007A7922">
          <w:rPr>
            <w:rFonts w:asciiTheme="majorHAnsi" w:hAnsiTheme="majorHAnsi" w:cs="Times New Roman"/>
            <w:sz w:val="22"/>
          </w:rPr>
          <w:delText>outils</w:delText>
        </w:r>
        <w:r w:rsidRPr="00650F7C" w:rsidDel="007A7922">
          <w:rPr>
            <w:rFonts w:asciiTheme="majorHAnsi" w:hAnsiTheme="majorHAnsi" w:cs="Times New Roman"/>
            <w:spacing w:val="-2"/>
            <w:sz w:val="22"/>
          </w:rPr>
          <w:delText xml:space="preserve"> </w:delText>
        </w:r>
        <w:r w:rsidRPr="00650F7C" w:rsidDel="007A7922">
          <w:rPr>
            <w:rFonts w:asciiTheme="majorHAnsi" w:hAnsiTheme="majorHAnsi" w:cs="Times New Roman"/>
            <w:sz w:val="22"/>
          </w:rPr>
          <w:delText>qui</w:delText>
        </w:r>
        <w:r w:rsidRPr="00650F7C" w:rsidDel="007A7922">
          <w:rPr>
            <w:rFonts w:asciiTheme="majorHAnsi" w:hAnsiTheme="majorHAnsi" w:cs="Times New Roman"/>
            <w:spacing w:val="-2"/>
            <w:sz w:val="22"/>
          </w:rPr>
          <w:delText xml:space="preserve"> </w:delText>
        </w:r>
        <w:r w:rsidRPr="00650F7C" w:rsidDel="007A7922">
          <w:rPr>
            <w:rFonts w:asciiTheme="majorHAnsi" w:hAnsiTheme="majorHAnsi" w:cs="Times New Roman"/>
            <w:sz w:val="22"/>
          </w:rPr>
          <w:delText>fassent avancer la résolution de la tâche.</w:delText>
        </w:r>
      </w:del>
    </w:p>
    <w:p w14:paraId="1FB00772" w14:textId="1B83BDE8" w:rsidR="00E561EB" w:rsidRPr="00650F7C" w:rsidDel="007A7922" w:rsidRDefault="00E561EB" w:rsidP="00650F7C">
      <w:pPr>
        <w:pBdr>
          <w:top w:val="single" w:sz="4" w:space="1" w:color="auto"/>
          <w:left w:val="single" w:sz="4" w:space="4" w:color="auto"/>
          <w:bottom w:val="single" w:sz="4" w:space="1" w:color="auto"/>
          <w:right w:val="single" w:sz="4" w:space="4" w:color="auto"/>
        </w:pBdr>
        <w:shd w:val="clear" w:color="auto" w:fill="EAF1DD" w:themeFill="accent3" w:themeFillTint="33"/>
        <w:rPr>
          <w:del w:id="1585" w:author="Microsoft Office User" w:date="2025-07-27T16:24:00Z"/>
          <w:rFonts w:asciiTheme="majorHAnsi" w:hAnsiTheme="majorHAnsi" w:cs="Times New Roman"/>
          <w:sz w:val="22"/>
        </w:rPr>
      </w:pPr>
      <w:del w:id="1586" w:author="Microsoft Office User" w:date="2025-07-27T16:24:00Z">
        <w:r w:rsidRPr="00650F7C" w:rsidDel="007A7922">
          <w:rPr>
            <w:rFonts w:asciiTheme="majorHAnsi" w:hAnsiTheme="majorHAnsi" w:cs="Times New Roman"/>
            <w:color w:val="000000"/>
            <w:sz w:val="22"/>
          </w:rPr>
          <w:delText>Quand</w:delText>
        </w:r>
        <w:r w:rsidRPr="00650F7C" w:rsidDel="007A7922">
          <w:rPr>
            <w:rFonts w:asciiTheme="majorHAnsi" w:hAnsiTheme="majorHAnsi" w:cs="Times New Roman"/>
            <w:color w:val="000000"/>
            <w:spacing w:val="-1"/>
            <w:sz w:val="22"/>
          </w:rPr>
          <w:delText xml:space="preserve"> </w:delText>
        </w:r>
        <w:r w:rsidRPr="00650F7C" w:rsidDel="007A7922">
          <w:rPr>
            <w:rFonts w:asciiTheme="majorHAnsi" w:hAnsiTheme="majorHAnsi" w:cs="Times New Roman"/>
            <w:color w:val="000000"/>
            <w:sz w:val="22"/>
          </w:rPr>
          <w:delText>tu</w:delText>
        </w:r>
        <w:r w:rsidRPr="00650F7C" w:rsidDel="007A7922">
          <w:rPr>
            <w:rFonts w:asciiTheme="majorHAnsi" w:hAnsiTheme="majorHAnsi" w:cs="Times New Roman"/>
            <w:color w:val="000000"/>
            <w:spacing w:val="-1"/>
            <w:sz w:val="22"/>
          </w:rPr>
          <w:delText xml:space="preserve"> </w:delText>
        </w:r>
        <w:r w:rsidRPr="00650F7C" w:rsidDel="007A7922">
          <w:rPr>
            <w:rFonts w:asciiTheme="majorHAnsi" w:hAnsiTheme="majorHAnsi" w:cs="Times New Roman"/>
            <w:color w:val="000000"/>
            <w:sz w:val="22"/>
          </w:rPr>
          <w:delText>auras</w:delText>
        </w:r>
        <w:r w:rsidRPr="00650F7C" w:rsidDel="007A7922">
          <w:rPr>
            <w:rFonts w:asciiTheme="majorHAnsi" w:hAnsiTheme="majorHAnsi" w:cs="Times New Roman"/>
            <w:color w:val="000000"/>
            <w:spacing w:val="-1"/>
            <w:sz w:val="22"/>
          </w:rPr>
          <w:delText xml:space="preserve"> </w:delText>
        </w:r>
        <w:r w:rsidRPr="00650F7C" w:rsidDel="007A7922">
          <w:rPr>
            <w:rFonts w:asciiTheme="majorHAnsi" w:hAnsiTheme="majorHAnsi" w:cs="Times New Roman"/>
            <w:color w:val="000000"/>
            <w:sz w:val="22"/>
          </w:rPr>
          <w:delText>fini,</w:delText>
        </w:r>
        <w:r w:rsidRPr="00650F7C" w:rsidDel="007A7922">
          <w:rPr>
            <w:rFonts w:asciiTheme="majorHAnsi" w:hAnsiTheme="majorHAnsi" w:cs="Times New Roman"/>
            <w:color w:val="000000"/>
            <w:spacing w:val="-1"/>
            <w:sz w:val="22"/>
          </w:rPr>
          <w:delText xml:space="preserve"> </w:delText>
        </w:r>
        <w:r w:rsidRPr="00650F7C" w:rsidDel="007A7922">
          <w:rPr>
            <w:rFonts w:asciiTheme="majorHAnsi" w:hAnsiTheme="majorHAnsi" w:cs="Times New Roman"/>
            <w:sz w:val="22"/>
          </w:rPr>
          <w:delText>écris</w:delText>
        </w:r>
        <w:r w:rsidR="00192D9D" w:rsidDel="007A7922">
          <w:rPr>
            <w:rFonts w:asciiTheme="majorHAnsi" w:hAnsiTheme="majorHAnsi" w:cs="Times New Roman"/>
            <w:spacing w:val="-1"/>
            <w:sz w:val="22"/>
          </w:rPr>
          <w:delText xml:space="preserve"> : </w:delText>
        </w:r>
        <w:r w:rsidRPr="00650F7C" w:rsidDel="007A7922">
          <w:rPr>
            <w:rFonts w:asciiTheme="majorHAnsi" w:hAnsiTheme="majorHAnsi" w:cs="Times New Roman"/>
            <w:sz w:val="22"/>
          </w:rPr>
          <w:delText>«</w:delText>
        </w:r>
        <w:r w:rsidRPr="00650F7C" w:rsidDel="007A7922">
          <w:rPr>
            <w:rFonts w:asciiTheme="majorHAnsi" w:hAnsiTheme="majorHAnsi" w:cs="Times New Roman"/>
            <w:spacing w:val="-1"/>
            <w:sz w:val="22"/>
          </w:rPr>
          <w:delText> </w:delText>
        </w:r>
        <w:r w:rsidRPr="00650F7C" w:rsidDel="007A7922">
          <w:rPr>
            <w:rFonts w:asciiTheme="majorHAnsi" w:hAnsiTheme="majorHAnsi" w:cs="Times New Roman"/>
            <w:sz w:val="22"/>
          </w:rPr>
          <w:delText>Fin</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de</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tâche.</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Résultat</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final :</w:delText>
        </w:r>
        <w:r w:rsidRPr="00650F7C" w:rsidDel="007A7922">
          <w:rPr>
            <w:rFonts w:asciiTheme="majorHAnsi" w:hAnsiTheme="majorHAnsi" w:cs="Times New Roman"/>
            <w:spacing w:val="-1"/>
            <w:sz w:val="22"/>
          </w:rPr>
          <w:delText> </w:delText>
        </w:r>
        <w:r w:rsidRPr="00650F7C" w:rsidDel="007A7922">
          <w:rPr>
            <w:rFonts w:asciiTheme="majorHAnsi" w:hAnsiTheme="majorHAnsi" w:cs="Times New Roman"/>
            <w:sz w:val="22"/>
          </w:rPr>
          <w:delText>», et ajoute le résultat final.</w:delText>
        </w:r>
      </w:del>
    </w:p>
    <w:p w14:paraId="67F334B2" w14:textId="098E490E" w:rsidR="00E561EB" w:rsidRPr="00650F7C" w:rsidDel="007A7922" w:rsidRDefault="00192D9D" w:rsidP="00650F7C">
      <w:pPr>
        <w:rPr>
          <w:del w:id="1587" w:author="Microsoft Office User" w:date="2025-07-27T16:24:00Z"/>
        </w:rPr>
      </w:pPr>
      <w:del w:id="1588" w:author="Microsoft Office User" w:date="2025-07-27T16:24:00Z">
        <w:r w:rsidDel="007A7922">
          <w:delText>2)</w:delText>
        </w:r>
        <w:r w:rsidR="00EE24AE" w:rsidRPr="00192D9D" w:rsidDel="007A7922">
          <w:delText xml:space="preserve"> </w:delText>
        </w:r>
        <w:r w:rsidR="007254AC" w:rsidDel="007A7922">
          <w:delText xml:space="preserve">Une fois reçu le </w:delText>
        </w:r>
        <w:r w:rsidR="007254AC" w:rsidRPr="003E66DC" w:rsidDel="007A7922">
          <w:rPr>
            <w:i/>
            <w:iCs/>
          </w:rPr>
          <w:delText>prompt</w:delText>
        </w:r>
        <w:r w:rsidR="007254AC" w:rsidDel="007A7922">
          <w:delText>, d</w:delText>
        </w:r>
        <w:r w:rsidR="00E561EB" w:rsidRPr="00192D9D" w:rsidDel="007A7922">
          <w:delText xml:space="preserve">e son côté de la porte, le LLM </w:delText>
        </w:r>
        <w:r w:rsidR="00E561EB" w:rsidRPr="00650F7C" w:rsidDel="007A7922">
          <w:rPr>
            <w:color w:val="000000" w:themeColor="text1"/>
          </w:rPr>
          <w:delText>se met au travail. Il rédige</w:delText>
        </w:r>
        <w:r w:rsidR="00E561EB" w:rsidRPr="00650F7C" w:rsidDel="007A7922">
          <w:delText xml:space="preserve"> ses instructions détaillées</w:delText>
        </w:r>
        <w:r w:rsidR="00E561EB" w:rsidRPr="00650F7C" w:rsidDel="007A7922">
          <w:rPr>
            <w:color w:val="000000" w:themeColor="text1"/>
          </w:rPr>
          <w:delText>, puis</w:delText>
        </w:r>
        <w:r w:rsidR="00E561EB" w:rsidRPr="00650F7C" w:rsidDel="007A7922">
          <w:delText xml:space="preserve"> il renvoie ses instructions en les glissant sous la porte</w:delText>
        </w:r>
        <w:r w:rsidR="00E561EB" w:rsidRPr="00650F7C" w:rsidDel="007A7922">
          <w:rPr>
            <w:color w:val="000000" w:themeColor="text1"/>
          </w:rPr>
          <w:delText>. Alors</w:delText>
        </w:r>
        <w:r w:rsidR="00E561EB" w:rsidRPr="00650F7C" w:rsidDel="007A7922">
          <w:delText xml:space="preserve"> le programme exécutant s’en saisit et va </w:delText>
        </w:r>
        <w:r w:rsidR="00E561EB" w:rsidRPr="00650F7C" w:rsidDel="007A7922">
          <w:rPr>
            <w:color w:val="000000" w:themeColor="text1"/>
          </w:rPr>
          <w:delText>aux tableaux</w:delText>
        </w:r>
        <w:r w:rsidR="00E561EB" w:rsidRPr="00650F7C" w:rsidDel="007A7922">
          <w:delText xml:space="preserve"> de commande pour exécuter </w:delText>
        </w:r>
        <w:r w:rsidR="00E561EB" w:rsidRPr="00650F7C" w:rsidDel="007A7922">
          <w:rPr>
            <w:color w:val="000000" w:themeColor="text1"/>
          </w:rPr>
          <w:delText xml:space="preserve">les instructions </w:delText>
        </w:r>
        <w:r w:rsidR="00E561EB" w:rsidRPr="00650F7C" w:rsidDel="007A7922">
          <w:delText>exactement comme elles sont écrites. Les premières instructions du LLM pourraient être :</w:delText>
        </w:r>
      </w:del>
    </w:p>
    <w:p w14:paraId="4E27C37E" w14:textId="7EAD5193" w:rsidR="00E561EB" w:rsidRPr="00650F7C" w:rsidDel="007A7922" w:rsidRDefault="00E561EB" w:rsidP="00650F7C">
      <w:pPr>
        <w:pBdr>
          <w:top w:val="single" w:sz="4" w:space="1" w:color="auto"/>
          <w:left w:val="single" w:sz="4" w:space="4" w:color="auto"/>
          <w:bottom w:val="single" w:sz="4" w:space="1" w:color="auto"/>
          <w:right w:val="single" w:sz="4" w:space="4" w:color="auto"/>
        </w:pBdr>
        <w:shd w:val="clear" w:color="auto" w:fill="EAF1DD" w:themeFill="accent3" w:themeFillTint="33"/>
        <w:rPr>
          <w:del w:id="1589" w:author="Microsoft Office User" w:date="2025-07-27T16:24:00Z"/>
          <w:rFonts w:asciiTheme="majorHAnsi" w:hAnsiTheme="majorHAnsi" w:cs="Times New Roman"/>
          <w:sz w:val="22"/>
        </w:rPr>
      </w:pPr>
      <w:del w:id="1590" w:author="Microsoft Office User" w:date="2025-07-27T16:24:00Z">
        <w:r w:rsidRPr="00650F7C" w:rsidDel="007A7922">
          <w:rPr>
            <w:rFonts w:asciiTheme="majorHAnsi" w:hAnsiTheme="majorHAnsi" w:cs="Times New Roman"/>
            <w:sz w:val="22"/>
          </w:rPr>
          <w:delText>Utilise</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l’outil</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recherche</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Google</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avec</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la</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requête</w:delText>
        </w:r>
        <w:r w:rsidRPr="00650F7C" w:rsidDel="007A7922">
          <w:rPr>
            <w:rFonts w:asciiTheme="majorHAnsi" w:hAnsiTheme="majorHAnsi" w:cs="Times New Roman"/>
            <w:spacing w:val="-1"/>
            <w:sz w:val="22"/>
          </w:rPr>
          <w:delText xml:space="preserve"> </w:delText>
        </w:r>
        <w:r w:rsidRPr="00650F7C" w:rsidDel="007A7922">
          <w:rPr>
            <w:rFonts w:asciiTheme="majorHAnsi" w:hAnsiTheme="majorHAnsi" w:cs="Times New Roman"/>
            <w:sz w:val="22"/>
          </w:rPr>
          <w:delText>«</w:delText>
        </w:r>
        <w:r w:rsidRPr="00650F7C" w:rsidDel="007A7922">
          <w:rPr>
            <w:rFonts w:asciiTheme="majorHAnsi" w:hAnsiTheme="majorHAnsi" w:cs="Times New Roman"/>
            <w:spacing w:val="-1"/>
            <w:sz w:val="22"/>
          </w:rPr>
          <w:delText> </w:delText>
        </w:r>
        <w:r w:rsidR="00FF3B89" w:rsidDel="007A7922">
          <w:rPr>
            <w:rFonts w:asciiTheme="majorHAnsi" w:hAnsiTheme="majorHAnsi" w:cs="Times New Roman"/>
            <w:sz w:val="22"/>
          </w:rPr>
          <w:delText>Point culminant tour de France 2025</w:delText>
        </w:r>
        <w:r w:rsidRPr="00650F7C" w:rsidDel="007A7922">
          <w:rPr>
            <w:rFonts w:asciiTheme="majorHAnsi" w:hAnsiTheme="majorHAnsi" w:cs="Times New Roman"/>
            <w:sz w:val="22"/>
          </w:rPr>
          <w:delText> ».</w:delText>
        </w:r>
      </w:del>
    </w:p>
    <w:p w14:paraId="7A75624B" w14:textId="29AE4881" w:rsidR="00E561EB" w:rsidRPr="00650F7C" w:rsidDel="007A7922" w:rsidRDefault="00E561EB" w:rsidP="00650F7C">
      <w:pPr>
        <w:rPr>
          <w:del w:id="1591" w:author="Microsoft Office User" w:date="2025-07-27T16:24:00Z"/>
        </w:rPr>
      </w:pPr>
      <w:del w:id="1592" w:author="Microsoft Office User" w:date="2025-07-27T16:24:00Z">
        <w:r w:rsidRPr="00650F7C" w:rsidDel="007A7922">
          <w:delText xml:space="preserve">Après avoir exécuté les commandes, le programme exécutant note les résultats, </w:delText>
        </w:r>
        <w:r w:rsidRPr="00650F7C" w:rsidDel="007A7922">
          <w:rPr>
            <w:color w:val="000000" w:themeColor="text1"/>
          </w:rPr>
          <w:delText>et les éventuelles erreurs d’exécution.</w:delText>
        </w:r>
        <w:r w:rsidRPr="00650F7C" w:rsidDel="007A7922">
          <w:delText xml:space="preserve"> Il vient passer ce rapport au LLM, puis attend les instructions suivantes.</w:delText>
        </w:r>
      </w:del>
    </w:p>
    <w:p w14:paraId="0448CBFD" w14:textId="50AC0688" w:rsidR="00E561EB" w:rsidRPr="00650F7C" w:rsidDel="007A7922" w:rsidRDefault="00192D9D" w:rsidP="00650F7C">
      <w:pPr>
        <w:rPr>
          <w:del w:id="1593" w:author="Microsoft Office User" w:date="2025-07-27T16:24:00Z"/>
        </w:rPr>
      </w:pPr>
      <w:del w:id="1594" w:author="Microsoft Office User" w:date="2025-07-27T16:24:00Z">
        <w:r w:rsidRPr="00192D9D" w:rsidDel="007A7922">
          <w:delText>3)</w:delText>
        </w:r>
        <w:r w:rsidR="00EE24AE" w:rsidRPr="00192D9D" w:rsidDel="007A7922">
          <w:delText xml:space="preserve"> </w:delText>
        </w:r>
        <w:r w:rsidR="00E561EB" w:rsidRPr="00650F7C" w:rsidDel="007A7922">
          <w:delText>Si</w:delText>
        </w:r>
        <w:r w:rsidR="00E561EB" w:rsidRPr="00650F7C" w:rsidDel="007A7922">
          <w:rPr>
            <w:color w:val="000000" w:themeColor="text1"/>
          </w:rPr>
          <w:delText>,</w:delText>
        </w:r>
        <w:r w:rsidR="00E561EB" w:rsidRPr="00650F7C" w:rsidDel="007A7922">
          <w:delText xml:space="preserve"> d’après le rapport que lui </w:delText>
        </w:r>
        <w:r w:rsidR="007254AC" w:rsidDel="007A7922">
          <w:delText>remet</w:delText>
        </w:r>
        <w:r w:rsidR="007254AC" w:rsidRPr="00650F7C" w:rsidDel="007A7922">
          <w:delText xml:space="preserve"> </w:delText>
        </w:r>
        <w:r w:rsidR="00E561EB" w:rsidRPr="00650F7C" w:rsidDel="007A7922">
          <w:delText>l’exécuteur, le LLM estime que la tâche n’est pas encore terminée</w:delText>
        </w:r>
        <w:r w:rsidR="00E561EB" w:rsidRPr="00650F7C" w:rsidDel="007A7922">
          <w:rPr>
            <w:color w:val="000000" w:themeColor="text1"/>
          </w:rPr>
          <w:delText>, il rédige de nouvelles</w:delText>
        </w:r>
        <w:r w:rsidR="00E561EB" w:rsidRPr="00650F7C" w:rsidDel="007A7922">
          <w:delText xml:space="preserve"> instructions</w:delText>
        </w:r>
        <w:r w:rsidR="00E561EB" w:rsidRPr="00650F7C" w:rsidDel="007A7922">
          <w:rPr>
            <w:color w:val="000000" w:themeColor="text1"/>
          </w:rPr>
          <w:delText>. Dans le cas contraire</w:delText>
        </w:r>
        <w:r w:rsidR="00E561EB" w:rsidRPr="00650F7C" w:rsidDel="007A7922">
          <w:delText xml:space="preserve">, si le LLM décide de renvoyer directement la réponse, il l’écrit </w:delText>
        </w:r>
        <w:r w:rsidR="00E561EB" w:rsidRPr="00650F7C" w:rsidDel="007A7922">
          <w:rPr>
            <w:color w:val="000000" w:themeColor="text1"/>
          </w:rPr>
          <w:delText xml:space="preserve">aussi </w:delText>
        </w:r>
        <w:r w:rsidR="00E561EB" w:rsidRPr="00650F7C" w:rsidDel="007A7922">
          <w:delText xml:space="preserve">dans ses instructions. </w:delText>
        </w:r>
        <w:r w:rsidR="00E561EB" w:rsidRPr="00650F7C" w:rsidDel="007A7922">
          <w:rPr>
            <w:color w:val="000000" w:themeColor="text1"/>
          </w:rPr>
          <w:delText>Dans ce cas</w:delText>
        </w:r>
        <w:r w:rsidR="00E561EB" w:rsidRPr="00650F7C" w:rsidDel="007A7922">
          <w:delText xml:space="preserve">, le robot exécutant est programmé pour aller écrire dans le canal de communication avec l’utilisateur extérieur la </w:delText>
        </w:r>
        <w:r w:rsidR="00E561EB" w:rsidRPr="00650F7C" w:rsidDel="007A7922">
          <w:rPr>
            <w:color w:val="000000" w:themeColor="text1"/>
          </w:rPr>
          <w:delText>partie de cette instruction qui suit « Résultat final : » (c’est</w:delText>
        </w:r>
        <w:r w:rsidR="009A3A70" w:rsidRPr="00650F7C" w:rsidDel="007A7922">
          <w:rPr>
            <w:color w:val="000000" w:themeColor="text1"/>
          </w:rPr>
          <w:delText>-à-</w:delText>
        </w:r>
        <w:r w:rsidR="00E561EB" w:rsidRPr="00650F7C" w:rsidDel="007A7922">
          <w:rPr>
            <w:color w:val="000000" w:themeColor="text1"/>
          </w:rPr>
          <w:delText xml:space="preserve">dire la </w:delText>
        </w:r>
        <w:r w:rsidR="00E561EB" w:rsidRPr="00650F7C" w:rsidDel="007A7922">
          <w:delText>réponse finale donnée par le LLM</w:delText>
        </w:r>
        <w:r w:rsidR="00E561EB" w:rsidRPr="00650F7C" w:rsidDel="007A7922">
          <w:rPr>
            <w:color w:val="000000" w:themeColor="text1"/>
          </w:rPr>
          <w:delText>),</w:delText>
        </w:r>
        <w:r w:rsidR="00E561EB" w:rsidRPr="00650F7C" w:rsidDel="007A7922">
          <w:delText xml:space="preserve"> puis il s’arrête.</w:delText>
        </w:r>
      </w:del>
    </w:p>
    <w:p w14:paraId="04FFA1DD" w14:textId="728376BB" w:rsidR="00CB4CDE" w:rsidDel="007A7922" w:rsidRDefault="00CB4CDE" w:rsidP="00E44AC1">
      <w:pPr>
        <w:pStyle w:val="Blocdecod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76" w:lineRule="auto"/>
        <w:ind w:left="0"/>
        <w:rPr>
          <w:del w:id="1595" w:author="Microsoft Office User" w:date="2025-07-27T16:24:00Z"/>
          <w:rFonts w:ascii="Times New Roman" w:hAnsi="Times New Roman" w:cs="Times New Roman"/>
          <w:color w:val="000000" w:themeColor="text1"/>
          <w:sz w:val="26"/>
          <w:szCs w:val="26"/>
        </w:rPr>
      </w:pPr>
    </w:p>
    <w:p w14:paraId="0FD313A4" w14:textId="49B7D6BB" w:rsidR="00E561EB" w:rsidRPr="00BC3ABE" w:rsidDel="007A7922" w:rsidRDefault="00FF3B89" w:rsidP="00E44AC1">
      <w:pPr>
        <w:pStyle w:val="Blocdecod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76" w:lineRule="auto"/>
        <w:ind w:left="0"/>
        <w:rPr>
          <w:del w:id="1596" w:author="Microsoft Office User" w:date="2025-07-27T16:24:00Z"/>
          <w:rFonts w:ascii="Times New Roman" w:hAnsi="Times New Roman" w:cs="Times New Roman"/>
          <w:color w:val="000000" w:themeColor="text1"/>
          <w:sz w:val="26"/>
          <w:szCs w:val="26"/>
        </w:rPr>
      </w:pPr>
      <w:del w:id="1597" w:author="Microsoft Office User" w:date="2025-07-27T16:24:00Z">
        <w:r w:rsidDel="007A7922">
          <w:rPr>
            <w:rFonts w:ascii="Times New Roman" w:hAnsi="Times New Roman" w:cs="Times New Roman"/>
            <w:noProof/>
            <w:color w:val="000000" w:themeColor="text1"/>
            <w:sz w:val="26"/>
            <w:szCs w:val="26"/>
          </w:rPr>
          <w:drawing>
            <wp:inline distT="0" distB="0" distL="0" distR="0" wp14:anchorId="538F548A" wp14:editId="66F439DC">
              <wp:extent cx="5847080" cy="5521325"/>
              <wp:effectExtent l="0" t="0" r="0" b="3175"/>
              <wp:docPr id="19117448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44840" name="Picture 1911744840"/>
                      <pic:cNvPicPr/>
                    </pic:nvPicPr>
                    <pic:blipFill>
                      <a:blip r:embed="rId38">
                        <a:extLst>
                          <a:ext uri="{28A0092B-C50C-407E-A947-70E740481C1C}">
                            <a14:useLocalDpi xmlns:a14="http://schemas.microsoft.com/office/drawing/2010/main" val="0"/>
                          </a:ext>
                        </a:extLst>
                      </a:blip>
                      <a:stretch>
                        <a:fillRect/>
                      </a:stretch>
                    </pic:blipFill>
                    <pic:spPr>
                      <a:xfrm>
                        <a:off x="0" y="0"/>
                        <a:ext cx="5847080" cy="5521325"/>
                      </a:xfrm>
                      <a:prstGeom prst="rect">
                        <a:avLst/>
                      </a:prstGeom>
                    </pic:spPr>
                  </pic:pic>
                </a:graphicData>
              </a:graphic>
            </wp:inline>
          </w:drawing>
        </w:r>
        <w:commentRangeStart w:id="1598"/>
        <w:commentRangeStart w:id="1599"/>
        <w:commentRangeEnd w:id="1598"/>
        <w:r w:rsidR="00192D9D" w:rsidDel="007A7922">
          <w:rPr>
            <w:rStyle w:val="CommentReference"/>
            <w:rFonts w:ascii="Calibri Light" w:eastAsia="Palatino Linotype" w:hAnsi="Calibri Light" w:cs="Palatino Linotype"/>
            <w:lang w:eastAsia="en-US"/>
          </w:rPr>
          <w:commentReference w:id="1598"/>
        </w:r>
        <w:commentRangeEnd w:id="1599"/>
        <w:r w:rsidR="0097674B" w:rsidDel="007A7922">
          <w:rPr>
            <w:rStyle w:val="CommentReference"/>
            <w:rFonts w:ascii="Calibri Light" w:eastAsia="Palatino Linotype" w:hAnsi="Calibri Light" w:cs="Palatino Linotype"/>
            <w:lang w:eastAsia="en-US"/>
          </w:rPr>
          <w:commentReference w:id="1599"/>
        </w:r>
      </w:del>
    </w:p>
    <w:p w14:paraId="2FA52DC1" w14:textId="2B4E9ADC" w:rsidR="00E561EB" w:rsidRPr="00BC3ABE" w:rsidDel="007A7922" w:rsidRDefault="00E561EB" w:rsidP="00650F7C">
      <w:pPr>
        <w:pStyle w:val="LGD"/>
        <w:rPr>
          <w:del w:id="1600" w:author="Microsoft Office User" w:date="2025-07-27T16:24:00Z"/>
        </w:rPr>
      </w:pPr>
      <w:del w:id="1601" w:author="Microsoft Office User" w:date="2025-07-27T16:24:00Z">
        <w:r w:rsidRPr="00650F7C" w:rsidDel="007A7922">
          <w:rPr>
            <w:b/>
          </w:rPr>
          <w:delText>Figure</w:delText>
        </w:r>
        <w:r w:rsidRPr="00650F7C" w:rsidDel="007A7922">
          <w:rPr>
            <w:b/>
            <w:color w:val="000000" w:themeColor="text1"/>
          </w:rPr>
          <w:delText xml:space="preserve"> </w:delText>
        </w:r>
        <w:r w:rsidRPr="00650F7C" w:rsidDel="007A7922">
          <w:rPr>
            <w:b/>
          </w:rPr>
          <w:delText>1</w:delText>
        </w:r>
      </w:del>
      <w:ins w:id="1602" w:author="Héloïse Mahé" w:date="2025-07-25T17:47:00Z">
        <w:del w:id="1603" w:author="Microsoft Office User" w:date="2025-07-27T16:24:00Z">
          <w:r w:rsidR="009F34AE" w:rsidDel="007A7922">
            <w:rPr>
              <w:b/>
            </w:rPr>
            <w:delText>4</w:delText>
          </w:r>
        </w:del>
      </w:ins>
      <w:del w:id="1604" w:author="Microsoft Office User" w:date="2025-07-27T16:24:00Z">
        <w:r w:rsidRPr="00650F7C" w:rsidDel="007A7922">
          <w:rPr>
            <w:b/>
          </w:rPr>
          <w:delText>2</w:delText>
        </w:r>
        <w:r w:rsidR="00BB28EE" w:rsidRPr="00650F7C" w:rsidDel="007A7922">
          <w:rPr>
            <w:b/>
          </w:rPr>
          <w:delText>.</w:delText>
        </w:r>
        <w:r w:rsidRPr="00650F7C" w:rsidDel="007A7922">
          <w:rPr>
            <w:b/>
            <w:spacing w:val="-2"/>
          </w:rPr>
          <w:delText xml:space="preserve"> </w:delText>
        </w:r>
        <w:r w:rsidRPr="00650F7C" w:rsidDel="007A7922">
          <w:rPr>
            <w:b/>
          </w:rPr>
          <w:delText>Schéma</w:delText>
        </w:r>
        <w:r w:rsidRPr="00650F7C" w:rsidDel="007A7922">
          <w:rPr>
            <w:b/>
            <w:spacing w:val="-1"/>
          </w:rPr>
          <w:delText xml:space="preserve"> </w:delText>
        </w:r>
        <w:r w:rsidRPr="00650F7C" w:rsidDel="007A7922">
          <w:rPr>
            <w:b/>
          </w:rPr>
          <w:delText>du</w:delText>
        </w:r>
        <w:r w:rsidRPr="00650F7C" w:rsidDel="007A7922">
          <w:rPr>
            <w:b/>
            <w:spacing w:val="-2"/>
          </w:rPr>
          <w:delText xml:space="preserve"> </w:delText>
        </w:r>
        <w:r w:rsidRPr="00650F7C" w:rsidDel="007A7922">
          <w:rPr>
            <w:b/>
          </w:rPr>
          <w:delText>fonctionnement</w:delText>
        </w:r>
        <w:r w:rsidRPr="00650F7C" w:rsidDel="007A7922">
          <w:rPr>
            <w:b/>
            <w:spacing w:val="-1"/>
          </w:rPr>
          <w:delText xml:space="preserve"> </w:delText>
        </w:r>
        <w:r w:rsidRPr="00650F7C" w:rsidDel="007A7922">
          <w:rPr>
            <w:b/>
          </w:rPr>
          <w:delText>d’un</w:delText>
        </w:r>
        <w:r w:rsidRPr="00650F7C" w:rsidDel="007A7922">
          <w:rPr>
            <w:b/>
            <w:spacing w:val="-2"/>
          </w:rPr>
          <w:delText xml:space="preserve"> </w:delText>
        </w:r>
        <w:r w:rsidRPr="00650F7C" w:rsidDel="007A7922">
          <w:rPr>
            <w:b/>
          </w:rPr>
          <w:delText>système</w:delText>
        </w:r>
        <w:r w:rsidRPr="00650F7C" w:rsidDel="007A7922">
          <w:rPr>
            <w:b/>
            <w:spacing w:val="-1"/>
          </w:rPr>
          <w:delText xml:space="preserve"> </w:delText>
        </w:r>
        <w:r w:rsidRPr="00650F7C" w:rsidDel="007A7922">
          <w:rPr>
            <w:b/>
            <w:spacing w:val="-2"/>
          </w:rPr>
          <w:delText>agentique.</w:delText>
        </w:r>
      </w:del>
    </w:p>
    <w:p w14:paraId="1ADE644E" w14:textId="75893A16" w:rsidR="00E561EB" w:rsidRPr="00BC3ABE" w:rsidDel="007A7922" w:rsidRDefault="00E561EB" w:rsidP="00650F7C">
      <w:pPr>
        <w:rPr>
          <w:del w:id="1605" w:author="Microsoft Office User" w:date="2025-07-27T16:24:00Z"/>
          <w:spacing w:val="-5"/>
        </w:rPr>
      </w:pPr>
      <w:del w:id="1606" w:author="Microsoft Office User" w:date="2025-07-27T16:24:00Z">
        <w:r w:rsidRPr="00BC3ABE" w:rsidDel="007A7922">
          <w:delText>Ainsi,</w:delText>
        </w:r>
        <w:r w:rsidRPr="00BC3ABE" w:rsidDel="007A7922">
          <w:rPr>
            <w:spacing w:val="-1"/>
          </w:rPr>
          <w:delText xml:space="preserve"> </w:delText>
        </w:r>
        <w:r w:rsidRPr="00BC3ABE" w:rsidDel="007A7922">
          <w:delText>du</w:delText>
        </w:r>
        <w:r w:rsidRPr="00BC3ABE" w:rsidDel="007A7922">
          <w:rPr>
            <w:spacing w:val="-1"/>
          </w:rPr>
          <w:delText xml:space="preserve"> </w:delText>
        </w:r>
        <w:r w:rsidRPr="00BC3ABE" w:rsidDel="007A7922">
          <w:delText>point</w:delText>
        </w:r>
        <w:r w:rsidRPr="00BC3ABE" w:rsidDel="007A7922">
          <w:rPr>
            <w:spacing w:val="-1"/>
          </w:rPr>
          <w:delText xml:space="preserve"> </w:delText>
        </w:r>
        <w:r w:rsidRPr="00BC3ABE" w:rsidDel="007A7922">
          <w:delText>de</w:delText>
        </w:r>
        <w:r w:rsidRPr="00BC3ABE" w:rsidDel="007A7922">
          <w:rPr>
            <w:spacing w:val="-1"/>
          </w:rPr>
          <w:delText xml:space="preserve"> </w:delText>
        </w:r>
        <w:r w:rsidRPr="00BC3ABE" w:rsidDel="007A7922">
          <w:delText>vue</w:delText>
        </w:r>
        <w:r w:rsidRPr="00BC3ABE" w:rsidDel="007A7922">
          <w:rPr>
            <w:spacing w:val="-1"/>
          </w:rPr>
          <w:delText xml:space="preserve"> </w:delText>
        </w:r>
        <w:r w:rsidRPr="00BC3ABE" w:rsidDel="007A7922">
          <w:delText>de</w:delText>
        </w:r>
        <w:r w:rsidRPr="00BC3ABE" w:rsidDel="007A7922">
          <w:rPr>
            <w:spacing w:val="-1"/>
          </w:rPr>
          <w:delText xml:space="preserve"> </w:delText>
        </w:r>
        <w:r w:rsidRPr="00BC3ABE" w:rsidDel="007A7922">
          <w:delText>l’utilisateur,</w:delText>
        </w:r>
        <w:r w:rsidRPr="00BC3ABE" w:rsidDel="007A7922">
          <w:rPr>
            <w:spacing w:val="-1"/>
          </w:rPr>
          <w:delText xml:space="preserve"> </w:delText>
        </w:r>
        <w:r w:rsidRPr="00BC3ABE" w:rsidDel="007A7922">
          <w:delText>il</w:delText>
        </w:r>
        <w:r w:rsidRPr="00BC3ABE" w:rsidDel="007A7922">
          <w:rPr>
            <w:spacing w:val="-1"/>
          </w:rPr>
          <w:delText xml:space="preserve"> </w:delText>
        </w:r>
        <w:r w:rsidRPr="00BC3ABE" w:rsidDel="007A7922">
          <w:delText>a</w:delText>
        </w:r>
        <w:r w:rsidRPr="00BC3ABE" w:rsidDel="007A7922">
          <w:rPr>
            <w:spacing w:val="-1"/>
          </w:rPr>
          <w:delText xml:space="preserve"> </w:delText>
        </w:r>
        <w:r w:rsidRPr="00BC3ABE" w:rsidDel="007A7922">
          <w:delText>suffi</w:delText>
        </w:r>
        <w:r w:rsidRPr="00BC3ABE" w:rsidDel="007A7922">
          <w:rPr>
            <w:spacing w:val="-1"/>
          </w:rPr>
          <w:delText xml:space="preserve"> </w:delText>
        </w:r>
        <w:r w:rsidRPr="00BC3ABE" w:rsidDel="007A7922">
          <w:delText>d’envoyer</w:delText>
        </w:r>
        <w:r w:rsidRPr="00BC3ABE" w:rsidDel="007A7922">
          <w:rPr>
            <w:spacing w:val="-1"/>
          </w:rPr>
          <w:delText xml:space="preserve"> </w:delText>
        </w:r>
        <w:r w:rsidRPr="00BC3ABE" w:rsidDel="007A7922">
          <w:delText>une</w:delText>
        </w:r>
        <w:r w:rsidRPr="00BC3ABE" w:rsidDel="007A7922">
          <w:rPr>
            <w:spacing w:val="-1"/>
          </w:rPr>
          <w:delText xml:space="preserve"> </w:delText>
        </w:r>
        <w:r w:rsidRPr="00BC3ABE" w:rsidDel="007A7922">
          <w:delText>tâche</w:delText>
        </w:r>
        <w:r w:rsidRPr="00BC3ABE" w:rsidDel="007A7922">
          <w:rPr>
            <w:spacing w:val="-1"/>
          </w:rPr>
          <w:delText xml:space="preserve"> </w:delText>
        </w:r>
        <w:r w:rsidRPr="00BC3ABE" w:rsidDel="007A7922">
          <w:delText>au</w:delText>
        </w:r>
        <w:r w:rsidRPr="00BC3ABE" w:rsidDel="007A7922">
          <w:rPr>
            <w:spacing w:val="-1"/>
          </w:rPr>
          <w:delText xml:space="preserve"> </w:delText>
        </w:r>
        <w:r w:rsidRPr="00BC3ABE" w:rsidDel="007A7922">
          <w:delText>système, pour recevoir après quelques secondes l</w:delText>
        </w:r>
        <w:r w:rsidR="00FF3B89" w:rsidDel="007A7922">
          <w:delText xml:space="preserve">a réponse correcte. </w:delText>
        </w:r>
        <w:r w:rsidRPr="00BC3ABE" w:rsidDel="007A7922">
          <w:delText xml:space="preserve">Mais pendant ces courts instants, le LLM et son application ont pu réaliser des dizaines </w:delText>
        </w:r>
        <w:r w:rsidR="007254AC" w:rsidDel="007A7922">
          <w:delText>de recherches Internet et de calculs</w:delText>
        </w:r>
        <w:r w:rsidR="007254AC" w:rsidRPr="00BC3ABE" w:rsidDel="007A7922">
          <w:delText> </w:delText>
        </w:r>
        <w:r w:rsidR="007254AC" w:rsidDel="007A7922">
          <w:delText>pour obtenir une information enrichie.</w:delText>
        </w:r>
      </w:del>
    </w:p>
    <w:p w14:paraId="60BAD123" w14:textId="25A55348" w:rsidR="00E561EB" w:rsidRPr="00BC3ABE" w:rsidDel="007A7922" w:rsidRDefault="00E561EB" w:rsidP="00650F7C">
      <w:pPr>
        <w:rPr>
          <w:del w:id="1607" w:author="Microsoft Office User" w:date="2025-07-27T16:24:00Z"/>
        </w:rPr>
      </w:pPr>
      <w:del w:id="1608" w:author="Microsoft Office User" w:date="2025-07-27T16:24:00Z">
        <w:r w:rsidRPr="00BC3ABE" w:rsidDel="007A7922">
          <w:delText>Le</w:delText>
        </w:r>
        <w:r w:rsidRPr="00BC3ABE" w:rsidDel="007A7922">
          <w:rPr>
            <w:spacing w:val="-5"/>
          </w:rPr>
          <w:delText xml:space="preserve"> </w:delText>
        </w:r>
        <w:r w:rsidRPr="00BC3ABE" w:rsidDel="007A7922">
          <w:delText>système</w:delText>
        </w:r>
        <w:r w:rsidRPr="00BC3ABE" w:rsidDel="007A7922">
          <w:rPr>
            <w:spacing w:val="-5"/>
          </w:rPr>
          <w:delText xml:space="preserve"> </w:delText>
        </w:r>
        <w:r w:rsidRPr="00BC3ABE" w:rsidDel="007A7922">
          <w:delText>formé</w:delText>
        </w:r>
        <w:r w:rsidRPr="00BC3ABE" w:rsidDel="007A7922">
          <w:rPr>
            <w:spacing w:val="-5"/>
          </w:rPr>
          <w:delText xml:space="preserve"> </w:delText>
        </w:r>
        <w:r w:rsidRPr="00BC3ABE" w:rsidDel="007A7922">
          <w:delText>par</w:delText>
        </w:r>
        <w:r w:rsidRPr="00BC3ABE" w:rsidDel="007A7922">
          <w:rPr>
            <w:spacing w:val="-5"/>
          </w:rPr>
          <w:delText xml:space="preserve"> </w:delText>
        </w:r>
        <w:r w:rsidRPr="00BC3ABE" w:rsidDel="007A7922">
          <w:delText>cette collaboration entre les deux robots s’appelle un «</w:delText>
        </w:r>
        <w:r w:rsidRPr="00BC3ABE" w:rsidDel="007A7922">
          <w:rPr>
            <w:spacing w:val="-3"/>
          </w:rPr>
          <w:delText> </w:delText>
        </w:r>
        <w:r w:rsidRPr="00BC3ABE" w:rsidDel="007A7922">
          <w:delText>système agentique</w:delText>
        </w:r>
        <w:r w:rsidRPr="00BC3ABE" w:rsidDel="007A7922">
          <w:rPr>
            <w:spacing w:val="-3"/>
          </w:rPr>
          <w:delText> </w:delText>
        </w:r>
        <w:r w:rsidRPr="00BC3ABE" w:rsidDel="007A7922">
          <w:delText>». Il est l’union</w:delText>
        </w:r>
        <w:r w:rsidRPr="00BC3ABE" w:rsidDel="007A7922">
          <w:rPr>
            <w:spacing w:val="-2"/>
          </w:rPr>
          <w:delText xml:space="preserve"> </w:delText>
        </w:r>
        <w:r w:rsidRPr="00BC3ABE" w:rsidDel="007A7922">
          <w:delText>efficace</w:delText>
        </w:r>
        <w:r w:rsidRPr="00BC3ABE" w:rsidDel="007A7922">
          <w:rPr>
            <w:spacing w:val="-2"/>
          </w:rPr>
          <w:delText xml:space="preserve"> </w:delText>
        </w:r>
        <w:r w:rsidRPr="00BC3ABE" w:rsidDel="007A7922">
          <w:delText>des</w:delText>
        </w:r>
        <w:r w:rsidRPr="00BC3ABE" w:rsidDel="007A7922">
          <w:rPr>
            <w:spacing w:val="-2"/>
          </w:rPr>
          <w:delText xml:space="preserve"> </w:delText>
        </w:r>
        <w:r w:rsidRPr="00BC3ABE" w:rsidDel="007A7922">
          <w:delText>outils</w:delText>
        </w:r>
        <w:r w:rsidRPr="00BC3ABE" w:rsidDel="007A7922">
          <w:rPr>
            <w:spacing w:val="-2"/>
          </w:rPr>
          <w:delText xml:space="preserve"> </w:delText>
        </w:r>
        <w:r w:rsidRPr="00BC3ABE" w:rsidDel="007A7922">
          <w:delText>informatiques</w:delText>
        </w:r>
        <w:r w:rsidRPr="00BC3ABE" w:rsidDel="007A7922">
          <w:rPr>
            <w:spacing w:val="-2"/>
          </w:rPr>
          <w:delText xml:space="preserve"> </w:delText>
        </w:r>
        <w:r w:rsidRPr="00BC3ABE" w:rsidDel="007A7922">
          <w:delText>«</w:delText>
        </w:r>
        <w:r w:rsidRPr="00BC3ABE" w:rsidDel="007A7922">
          <w:rPr>
            <w:spacing w:val="-5"/>
          </w:rPr>
          <w:delText> </w:delText>
        </w:r>
        <w:r w:rsidRPr="00BC3ABE" w:rsidDel="007A7922">
          <w:delText>classiques</w:delText>
        </w:r>
        <w:r w:rsidRPr="00BC3ABE" w:rsidDel="007A7922">
          <w:rPr>
            <w:spacing w:val="-5"/>
          </w:rPr>
          <w:delText> </w:delText>
        </w:r>
        <w:r w:rsidRPr="00BC3ABE" w:rsidDel="007A7922">
          <w:delText>»</w:delText>
        </w:r>
        <w:r w:rsidRPr="00BC3ABE" w:rsidDel="007A7922">
          <w:rPr>
            <w:spacing w:val="-2"/>
          </w:rPr>
          <w:delText xml:space="preserve"> </w:delText>
        </w:r>
        <w:r w:rsidRPr="00BC3ABE" w:rsidDel="007A7922">
          <w:delText>et</w:delText>
        </w:r>
        <w:r w:rsidRPr="00BC3ABE" w:rsidDel="007A7922">
          <w:rPr>
            <w:spacing w:val="-2"/>
          </w:rPr>
          <w:delText xml:space="preserve"> </w:delText>
        </w:r>
        <w:r w:rsidRPr="00BC3ABE" w:rsidDel="007A7922">
          <w:delText>des</w:delText>
        </w:r>
        <w:r w:rsidRPr="00BC3ABE" w:rsidDel="007A7922">
          <w:rPr>
            <w:spacing w:val="-2"/>
          </w:rPr>
          <w:delText xml:space="preserve"> </w:delText>
        </w:r>
        <w:r w:rsidRPr="00BC3ABE" w:rsidDel="007A7922">
          <w:delText>LLM,</w:delText>
        </w:r>
        <w:r w:rsidRPr="00BC3ABE" w:rsidDel="007A7922">
          <w:rPr>
            <w:spacing w:val="-2"/>
          </w:rPr>
          <w:delText xml:space="preserve"> </w:delText>
        </w:r>
        <w:r w:rsidRPr="00BC3ABE" w:rsidDel="007A7922">
          <w:delText>qui tire parti de leurs forces respectives :</w:delText>
        </w:r>
      </w:del>
    </w:p>
    <w:p w14:paraId="79F60C85" w14:textId="635FB85E" w:rsidR="00E561EB" w:rsidRPr="00BC3ABE" w:rsidDel="007A7922" w:rsidRDefault="00E561EB" w:rsidP="00650F7C">
      <w:pPr>
        <w:pStyle w:val="ListParagraph"/>
        <w:rPr>
          <w:del w:id="1609" w:author="Microsoft Office User" w:date="2025-07-27T16:24:00Z"/>
        </w:rPr>
      </w:pPr>
      <w:del w:id="1610" w:author="Microsoft Office User" w:date="2025-07-27T16:24:00Z">
        <w:r w:rsidRPr="00BC3ABE" w:rsidDel="007A7922">
          <w:delText xml:space="preserve">Au contraire du LLM, le système agentique peut </w:delText>
        </w:r>
        <w:r w:rsidR="007254AC" w:rsidDel="007A7922">
          <w:delText>utiliser des outils informatiques pour interagir avec son environnement</w:delText>
        </w:r>
        <w:r w:rsidRPr="00BC3ABE" w:rsidDel="007A7922">
          <w:delText>. Dans notre cas, ces outils ont permis de trouver la bonne réponse. Ils ont bien d’autres usages, comme de rédiger et envoyer un mail, de lancer un achat en ligne, de modifier une feuille de calcul.</w:delText>
        </w:r>
      </w:del>
    </w:p>
    <w:p w14:paraId="6F4B3E3A" w14:textId="6FCAC02B" w:rsidR="00E561EB" w:rsidRPr="00BC3ABE" w:rsidDel="007A7922" w:rsidRDefault="00E561EB" w:rsidP="00650F7C">
      <w:pPr>
        <w:pStyle w:val="ListParagraph"/>
        <w:rPr>
          <w:del w:id="1611" w:author="Microsoft Office User" w:date="2025-07-27T16:24:00Z"/>
        </w:rPr>
      </w:pPr>
      <w:del w:id="1612" w:author="Microsoft Office User" w:date="2025-07-27T16:24:00Z">
        <w:r w:rsidRPr="00BC3ABE" w:rsidDel="007A7922">
          <w:delText>Au contraire d’un simple outil informatique comme Google, complètement dépourvu d’initiative, le système agentique a su résoudre une tâche qui dépassait les facultés d’un seul outil en liant efficacement l’usage de plusieurs outils différents.</w:delText>
        </w:r>
      </w:del>
    </w:p>
    <w:p w14:paraId="5B184A2D" w14:textId="28FC8571" w:rsidR="00E561EB" w:rsidRPr="00BC3ABE" w:rsidDel="007A7922" w:rsidRDefault="00E561EB" w:rsidP="00650F7C">
      <w:pPr>
        <w:rPr>
          <w:del w:id="1613" w:author="Microsoft Office User" w:date="2025-07-27T16:24:00Z"/>
        </w:rPr>
      </w:pPr>
      <w:del w:id="1614" w:author="Microsoft Office User" w:date="2025-07-27T16:24:00Z">
        <w:r w:rsidRPr="00BC3ABE" w:rsidDel="007A7922">
          <w:delText>La performance d’un tel système dépend beaucoup de la puissance du LLM qui l’anime. Un modèle limité est incapable de rédiger une seule instruction cohérente ; seuls les modèles les plus puissants ont suffisamment d’aptitude à la planification pour résoudre des problèmes complexes à plusieurs étapes</w:delText>
        </w:r>
        <w:r w:rsidR="00192D9D" w:rsidDel="007A7922">
          <w:delText xml:space="preserve">. </w:delText>
        </w:r>
        <w:r w:rsidRPr="00BC3ABE" w:rsidDel="007A7922">
          <w:delText>À long terme, il fait peu de doute que l’application des systèmes d’IA dans le monde réel passera par l’utilisation d’outils, donc de systèmes agentiques.</w:delText>
        </w:r>
      </w:del>
    </w:p>
    <w:p w14:paraId="4DE280B4" w14:textId="6070E818" w:rsidR="00E561EB" w:rsidRPr="00BC3ABE" w:rsidRDefault="00093AFA" w:rsidP="00E44AC1">
      <w:pPr>
        <w:pStyle w:val="Heading3"/>
        <w:spacing w:line="276" w:lineRule="auto"/>
        <w:jc w:val="both"/>
        <w:rPr>
          <w:rFonts w:ascii="Times New Roman" w:hAnsi="Times New Roman" w:cs="Times New Roman"/>
        </w:rPr>
      </w:pPr>
      <w:bookmarkStart w:id="1615" w:name="_Toc37"/>
      <w:bookmarkStart w:id="1616" w:name="_Toc193205425"/>
      <w:bookmarkStart w:id="1617" w:name="_Toc201332077"/>
      <w:del w:id="1618" w:author="Microsoft Office User" w:date="2025-07-27T16:47:00Z">
        <w:r w:rsidDel="002A7E5C">
          <w:rPr>
            <w:rFonts w:ascii="Times New Roman" w:hAnsi="Times New Roman" w:cs="Times New Roman"/>
          </w:rPr>
          <w:delText>En 2030, des</w:delText>
        </w:r>
        <w:r w:rsidRPr="00BC3ABE" w:rsidDel="002A7E5C">
          <w:rPr>
            <w:rFonts w:ascii="Times New Roman" w:hAnsi="Times New Roman" w:cs="Times New Roman"/>
            <w:spacing w:val="-12"/>
          </w:rPr>
          <w:delText xml:space="preserve"> </w:delText>
        </w:r>
        <w:r w:rsidR="00E561EB" w:rsidRPr="00BC3ABE" w:rsidDel="002A7E5C">
          <w:rPr>
            <w:rFonts w:ascii="Times New Roman" w:hAnsi="Times New Roman" w:cs="Times New Roman"/>
          </w:rPr>
          <w:delText>employé</w:delText>
        </w:r>
        <w:r w:rsidDel="002A7E5C">
          <w:rPr>
            <w:rFonts w:ascii="Times New Roman" w:hAnsi="Times New Roman" w:cs="Times New Roman"/>
            <w:spacing w:val="-11"/>
          </w:rPr>
          <w:delText xml:space="preserve">s </w:delText>
        </w:r>
        <w:bookmarkEnd w:id="1615"/>
        <w:bookmarkEnd w:id="1616"/>
        <w:bookmarkEnd w:id="1617"/>
        <w:r w:rsidDel="002A7E5C">
          <w:rPr>
            <w:rFonts w:ascii="Times New Roman" w:hAnsi="Times New Roman" w:cs="Times New Roman"/>
          </w:rPr>
          <w:delText>artificiels</w:delText>
        </w:r>
      </w:del>
      <w:ins w:id="1619" w:author="Microsoft Office User" w:date="2025-07-27T16:47:00Z">
        <w:r w:rsidR="002A7E5C">
          <w:rPr>
            <w:rFonts w:ascii="Times New Roman" w:hAnsi="Times New Roman" w:cs="Times New Roman"/>
            <w:spacing w:val="-5"/>
          </w:rPr>
          <w:t>L’horizon d’autonomie en croissance rapide</w:t>
        </w:r>
      </w:ins>
    </w:p>
    <w:p w14:paraId="057069DD" w14:textId="729E028F" w:rsidR="00E561EB" w:rsidDel="002A7E5C" w:rsidRDefault="002A7E5C" w:rsidP="00650F7C">
      <w:pPr>
        <w:rPr>
          <w:del w:id="1620" w:author="Microsoft Office User" w:date="2025-07-27T16:47:00Z"/>
        </w:rPr>
      </w:pPr>
      <w:ins w:id="1621" w:author="Microsoft Office User" w:date="2025-07-27T16:48:00Z">
        <w:r>
          <w:t>Pour mesurer l’a</w:t>
        </w:r>
      </w:ins>
      <w:ins w:id="1622" w:author="Microsoft Office User" w:date="2025-07-28T05:36:00Z">
        <w:r w:rsidR="00887309">
          <w:t>u</w:t>
        </w:r>
      </w:ins>
      <w:ins w:id="1623" w:author="Microsoft Office User" w:date="2025-07-27T16:48:00Z">
        <w:r>
          <w:t xml:space="preserve">tonomie des agents IA, on peut utiliser des bancs de test spécialisés. L’un des plus connus </w:t>
        </w:r>
      </w:ins>
      <w:ins w:id="1624" w:author="Microsoft Office User" w:date="2025-07-27T16:49:00Z">
        <w:r>
          <w:t xml:space="preserve">porte </w:t>
        </w:r>
      </w:ins>
      <w:del w:id="1625" w:author="Microsoft Office User" w:date="2025-07-27T16:47:00Z">
        <w:r w:rsidR="00E561EB" w:rsidRPr="00BC3ABE" w:rsidDel="002A7E5C">
          <w:delText>Nous avons parlé plus haut d’un seuil de capacité qui permettrait le doublement de la productivité de nos tâches informatique : la capacité pour un système d’IA à résoudre les tâches qu’un humain aurait pu accomplir en une heure devant un écran. Quand ce seuil sera-t-il atteint ?</w:delText>
        </w:r>
      </w:del>
    </w:p>
    <w:p w14:paraId="4499E90D" w14:textId="195F7EC9" w:rsidR="00E561EB" w:rsidRPr="00BC3ABE" w:rsidDel="002A7E5C" w:rsidRDefault="00E561EB" w:rsidP="00650F7C">
      <w:pPr>
        <w:rPr>
          <w:del w:id="1626" w:author="Microsoft Office User" w:date="2025-07-27T16:47:00Z"/>
        </w:rPr>
      </w:pPr>
      <w:del w:id="1627" w:author="Microsoft Office User" w:date="2025-07-27T16:47:00Z">
        <w:r w:rsidRPr="00BC3ABE" w:rsidDel="002A7E5C">
          <w:delText>Pour l’estimer, précisons d’abord le</w:delText>
        </w:r>
        <w:r w:rsidRPr="00BC3ABE" w:rsidDel="002A7E5C">
          <w:rPr>
            <w:spacing w:val="-2"/>
          </w:rPr>
          <w:delText xml:space="preserve"> </w:delText>
        </w:r>
        <w:r w:rsidRPr="00BC3ABE" w:rsidDel="002A7E5C">
          <w:delText>cahier</w:delText>
        </w:r>
        <w:r w:rsidRPr="00BC3ABE" w:rsidDel="002A7E5C">
          <w:rPr>
            <w:spacing w:val="-2"/>
          </w:rPr>
          <w:delText xml:space="preserve"> </w:delText>
        </w:r>
        <w:r w:rsidRPr="00BC3ABE" w:rsidDel="002A7E5C">
          <w:delText>des</w:delText>
        </w:r>
        <w:r w:rsidRPr="00BC3ABE" w:rsidDel="002A7E5C">
          <w:rPr>
            <w:spacing w:val="-2"/>
          </w:rPr>
          <w:delText xml:space="preserve"> </w:delText>
        </w:r>
        <w:r w:rsidRPr="00BC3ABE" w:rsidDel="002A7E5C">
          <w:delText>charges</w:delText>
        </w:r>
        <w:r w:rsidRPr="00BC3ABE" w:rsidDel="002A7E5C">
          <w:rPr>
            <w:spacing w:val="-2"/>
          </w:rPr>
          <w:delText xml:space="preserve"> </w:delText>
        </w:r>
        <w:r w:rsidRPr="00BC3ABE" w:rsidDel="002A7E5C">
          <w:delText>d’un tel système</w:delText>
        </w:r>
        <w:r w:rsidRPr="00BC3ABE" w:rsidDel="002A7E5C">
          <w:rPr>
            <w:spacing w:val="-2"/>
          </w:rPr>
          <w:delText> </w:delText>
        </w:r>
        <w:r w:rsidRPr="00BC3ABE" w:rsidDel="002A7E5C">
          <w:rPr>
            <w:spacing w:val="-10"/>
          </w:rPr>
          <w:delText>:</w:delText>
        </w:r>
      </w:del>
    </w:p>
    <w:p w14:paraId="5F8E602D" w14:textId="395AA1AE" w:rsidR="00E561EB" w:rsidRPr="00BC3ABE" w:rsidDel="002A7E5C" w:rsidRDefault="00E561EB" w:rsidP="00650F7C">
      <w:pPr>
        <w:pStyle w:val="ListParagraph"/>
        <w:numPr>
          <w:ilvl w:val="0"/>
          <w:numId w:val="67"/>
        </w:numPr>
        <w:rPr>
          <w:del w:id="1628" w:author="Microsoft Office User" w:date="2025-07-27T16:47:00Z"/>
        </w:rPr>
      </w:pPr>
      <w:del w:id="1629" w:author="Microsoft Office User" w:date="2025-07-27T16:47:00Z">
        <w:r w:rsidRPr="00BC3ABE" w:rsidDel="002A7E5C">
          <w:delText>Pouvoir utiliser des outils pour interagir avec le monde extérieur</w:delText>
        </w:r>
        <w:r w:rsidRPr="00BC3ABE" w:rsidDel="002A7E5C">
          <w:rPr>
            <w:spacing w:val="22"/>
          </w:rPr>
          <w:delText> </w:delText>
        </w:r>
        <w:r w:rsidRPr="00BC3ABE" w:rsidDel="002A7E5C">
          <w:delText xml:space="preserve">: par exemple une messagerie, une base de connaissance, un navigateur web, un exécuteur de code ou des feuilles Excel. Comme cette interaction sera décidée par le </w:delText>
        </w:r>
        <w:r w:rsidRPr="00BC3ABE" w:rsidDel="002A7E5C">
          <w:rPr>
            <w:color w:val="000000" w:themeColor="text1"/>
          </w:rPr>
          <w:delText>modèle d’IA</w:delText>
        </w:r>
        <w:r w:rsidRPr="00BC3ABE" w:rsidDel="002A7E5C">
          <w:delText>, il s’agit là d’un système agentique.</w:delText>
        </w:r>
      </w:del>
    </w:p>
    <w:p w14:paraId="740C90FC" w14:textId="4DC29947" w:rsidR="00E561EB" w:rsidRPr="00BC3ABE" w:rsidDel="002A7E5C" w:rsidRDefault="00E561EB" w:rsidP="00650F7C">
      <w:pPr>
        <w:pStyle w:val="ListParagraph"/>
        <w:numPr>
          <w:ilvl w:val="0"/>
          <w:numId w:val="67"/>
        </w:numPr>
        <w:rPr>
          <w:del w:id="1630" w:author="Microsoft Office User" w:date="2025-07-27T16:47:00Z"/>
        </w:rPr>
      </w:pPr>
      <w:del w:id="1631" w:author="Microsoft Office User" w:date="2025-07-27T16:47:00Z">
        <w:r w:rsidRPr="00BC3ABE" w:rsidDel="002A7E5C">
          <w:delText>Accomplir des tâches qui auraient pris jusqu’à une heure à un travailleur humain, ce qui demande une certaine aptitude de planification pour décomposer une tâche imposante en sous-tâches élémentaires.</w:delText>
        </w:r>
      </w:del>
    </w:p>
    <w:p w14:paraId="2123104E" w14:textId="71445CF6" w:rsidR="00E561EB" w:rsidRPr="00BC3ABE" w:rsidDel="002A7E5C" w:rsidRDefault="00E561EB" w:rsidP="00650F7C">
      <w:pPr>
        <w:pStyle w:val="ListParagraph"/>
        <w:numPr>
          <w:ilvl w:val="0"/>
          <w:numId w:val="67"/>
        </w:numPr>
        <w:rPr>
          <w:del w:id="1632" w:author="Microsoft Office User" w:date="2025-07-27T16:47:00Z"/>
        </w:rPr>
      </w:pPr>
      <w:del w:id="1633" w:author="Microsoft Office User" w:date="2025-07-27T16:47:00Z">
        <w:r w:rsidRPr="00BC3ABE" w:rsidDel="002A7E5C">
          <w:rPr>
            <w:color w:val="000000" w:themeColor="text1"/>
          </w:rPr>
          <w:delText>Être suffisamment</w:delText>
        </w:r>
        <w:r w:rsidRPr="00BC3ABE" w:rsidDel="002A7E5C">
          <w:delText xml:space="preserve"> fiable pour que la vérification </w:delText>
        </w:r>
        <w:r w:rsidRPr="00BC3ABE" w:rsidDel="002A7E5C">
          <w:rPr>
            <w:color w:val="000000" w:themeColor="text1"/>
          </w:rPr>
          <w:delText xml:space="preserve">du travail accompli </w:delText>
        </w:r>
        <w:r w:rsidRPr="00BC3ABE" w:rsidDel="002A7E5C">
          <w:delText>prenne au plus quelques minutes.</w:delText>
        </w:r>
      </w:del>
    </w:p>
    <w:p w14:paraId="59354472" w14:textId="769F1655" w:rsidR="00E561EB" w:rsidRPr="00BC3ABE" w:rsidRDefault="00E561EB" w:rsidP="00650F7C">
      <w:pPr>
        <w:rPr>
          <w:color w:val="000000" w:themeColor="text1"/>
        </w:rPr>
      </w:pPr>
      <w:del w:id="1634" w:author="Microsoft Office User" w:date="2025-07-27T16:47:00Z">
        <w:r w:rsidRPr="00BC3ABE" w:rsidDel="002A7E5C">
          <w:delText xml:space="preserve">Il existe un test de capacité des </w:delText>
        </w:r>
        <w:r w:rsidRPr="00BC3ABE" w:rsidDel="002A7E5C">
          <w:rPr>
            <w:color w:val="000000" w:themeColor="text1"/>
          </w:rPr>
          <w:delText>systèmes d’IA</w:delText>
        </w:r>
        <w:r w:rsidRPr="00BC3ABE" w:rsidDel="002A7E5C">
          <w:delText xml:space="preserve"> qui évalue </w:delText>
        </w:r>
        <w:r w:rsidRPr="00BC3ABE" w:rsidDel="002A7E5C">
          <w:rPr>
            <w:color w:val="000000" w:themeColor="text1"/>
          </w:rPr>
          <w:delText xml:space="preserve">précisément </w:delText>
        </w:r>
        <w:r w:rsidRPr="00BC3ABE" w:rsidDel="002A7E5C">
          <w:delText xml:space="preserve">ces compétences : </w:delText>
        </w:r>
      </w:del>
      <w:del w:id="1635" w:author="Microsoft Office User" w:date="2025-07-27T16:49:00Z">
        <w:r w:rsidRPr="00BC3ABE" w:rsidDel="002A7E5C">
          <w:rPr>
            <w:color w:val="000000" w:themeColor="text1"/>
          </w:rPr>
          <w:delText>ce</w:delText>
        </w:r>
        <w:r w:rsidRPr="00BC3ABE" w:rsidDel="002A7E5C">
          <w:delText xml:space="preserve"> banc de test </w:delText>
        </w:r>
        <w:r w:rsidRPr="00BC3ABE" w:rsidDel="002A7E5C">
          <w:rPr>
            <w:color w:val="000000" w:themeColor="text1"/>
          </w:rPr>
          <w:delText xml:space="preserve">porte </w:delText>
        </w:r>
      </w:del>
      <w:r w:rsidRPr="00BC3ABE">
        <w:rPr>
          <w:color w:val="000000" w:themeColor="text1"/>
        </w:rPr>
        <w:t xml:space="preserve">le nom de </w:t>
      </w:r>
      <w:r w:rsidRPr="00BC3ABE">
        <w:t xml:space="preserve">GAIA </w:t>
      </w:r>
      <w:ins w:id="1636" w:author="Microsoft Office User" w:date="2025-07-27T15:02:00Z">
        <w:r w:rsidR="003E7C87">
          <w:rPr>
            <w:rStyle w:val="EndnoteReference"/>
          </w:rPr>
          <w:endnoteReference w:id="32"/>
        </w:r>
      </w:ins>
      <w:ins w:id="1640" w:author="Microsoft Office User" w:date="2025-07-27T16:49:00Z">
        <w:r w:rsidR="002A7E5C">
          <w:t xml:space="preserve"> (</w:t>
        </w:r>
      </w:ins>
      <w:del w:id="1641" w:author="Microsoft Office User" w:date="2025-07-27T16:49:00Z">
        <w:r w:rsidRPr="00BC3ABE" w:rsidDel="002A7E5C">
          <w:delText>(</w:delText>
        </w:r>
      </w:del>
      <w:r w:rsidRPr="00BC3ABE">
        <w:t xml:space="preserve">pour </w:t>
      </w:r>
      <w:r w:rsidR="00F057F3">
        <w:rPr>
          <w:i/>
          <w:color w:val="000000" w:themeColor="text1"/>
        </w:rPr>
        <w:t>G</w:t>
      </w:r>
      <w:r w:rsidRPr="00650F7C">
        <w:rPr>
          <w:i/>
        </w:rPr>
        <w:t>eneral AI</w:t>
      </w:r>
      <w:r w:rsidR="00F057F3">
        <w:rPr>
          <w:i/>
        </w:rPr>
        <w:t xml:space="preserve"> </w:t>
      </w:r>
      <w:r w:rsidR="00F057F3">
        <w:rPr>
          <w:i/>
          <w:spacing w:val="40"/>
        </w:rPr>
        <w:t>A</w:t>
      </w:r>
      <w:r w:rsidR="00192D9D" w:rsidRPr="00650F7C">
        <w:rPr>
          <w:i/>
        </w:rPr>
        <w:t>ssistants</w:t>
      </w:r>
      <w:r w:rsidRPr="00BC3ABE">
        <w:rPr>
          <w:color w:val="000000" w:themeColor="text1"/>
        </w:rPr>
        <w:t>,</w:t>
      </w:r>
      <w:r w:rsidRPr="00BC3ABE">
        <w:t xml:space="preserve"> soit </w:t>
      </w:r>
      <w:r w:rsidR="00192D9D">
        <w:t>a</w:t>
      </w:r>
      <w:r w:rsidRPr="00BC3ABE">
        <w:t>ssistants IA</w:t>
      </w:r>
      <w:r w:rsidRPr="00BC3ABE">
        <w:rPr>
          <w:spacing w:val="-10"/>
        </w:rPr>
        <w:t xml:space="preserve"> </w:t>
      </w:r>
      <w:r w:rsidRPr="00BC3ABE">
        <w:t>généra</w:t>
      </w:r>
      <w:r w:rsidR="00192D9D">
        <w:t>listes</w:t>
      </w:r>
      <w:r w:rsidRPr="00BC3ABE">
        <w:t>). Il compte</w:t>
      </w:r>
      <w:r w:rsidRPr="00BC3ABE">
        <w:rPr>
          <w:spacing w:val="40"/>
        </w:rPr>
        <w:t xml:space="preserve"> </w:t>
      </w:r>
      <w:r w:rsidRPr="00BC3ABE">
        <w:t>des centaines de tâches dont l’exécution requiert d’utiliser différents outils en plusieurs étapes</w:t>
      </w:r>
      <w:r w:rsidRPr="00BC3ABE">
        <w:rPr>
          <w:color w:val="000000" w:themeColor="text1"/>
        </w:rPr>
        <w:t>, par</w:t>
      </w:r>
      <w:r w:rsidRPr="00BC3ABE">
        <w:t xml:space="preserve"> exemple, la question</w:t>
      </w:r>
      <w:r w:rsidR="00192D9D">
        <w:t xml:space="preserve"> : </w:t>
      </w:r>
      <w:r w:rsidRPr="002A7E5C">
        <w:rPr>
          <w:rFonts w:ascii="Times New Roman" w:hAnsi="Times New Roman" w:cs="Times New Roman"/>
          <w:rPrChange w:id="1642" w:author="Microsoft Office User" w:date="2025-07-27T16:49:00Z">
            <w:rPr/>
          </w:rPrChange>
        </w:rPr>
        <w:t>«</w:t>
      </w:r>
      <w:r w:rsidRPr="002A7E5C">
        <w:rPr>
          <w:rFonts w:ascii="Times New Roman" w:hAnsi="Times New Roman" w:cs="Times New Roman"/>
          <w:spacing w:val="-4"/>
          <w:rPrChange w:id="1643" w:author="Microsoft Office User" w:date="2025-07-27T16:49:00Z">
            <w:rPr>
              <w:spacing w:val="-4"/>
            </w:rPr>
          </w:rPrChange>
        </w:rPr>
        <w:t> </w:t>
      </w:r>
      <w:r w:rsidRPr="002A7E5C">
        <w:rPr>
          <w:rFonts w:ascii="Times New Roman" w:hAnsi="Times New Roman" w:cs="Times New Roman"/>
          <w:rPrChange w:id="1644" w:author="Microsoft Office User" w:date="2025-07-27T16:49:00Z">
            <w:rPr/>
          </w:rPrChange>
        </w:rPr>
        <w:t xml:space="preserve">Selon Wikipedia, </w:t>
      </w:r>
      <w:ins w:id="1645" w:author="Microsoft Office User" w:date="2025-07-27T16:49:00Z">
        <w:r w:rsidR="002A7E5C">
          <w:rPr>
            <w:rFonts w:ascii="Times New Roman" w:hAnsi="Times New Roman" w:cs="Times New Roman"/>
          </w:rPr>
          <w:t xml:space="preserve">en 2021, </w:t>
        </w:r>
      </w:ins>
      <w:r w:rsidRPr="002A7E5C">
        <w:rPr>
          <w:rFonts w:ascii="Times New Roman" w:hAnsi="Times New Roman" w:cs="Times New Roman"/>
          <w:rPrChange w:id="1646" w:author="Microsoft Office User" w:date="2025-07-27T16:49:00Z">
            <w:rPr/>
          </w:rPrChange>
        </w:rPr>
        <w:t>combien de pays asiatiques ont</w:t>
      </w:r>
      <w:r w:rsidRPr="002A7E5C">
        <w:rPr>
          <w:rFonts w:ascii="Times New Roman" w:hAnsi="Times New Roman" w:cs="Times New Roman"/>
          <w:spacing w:val="40"/>
          <w:rPrChange w:id="1647" w:author="Microsoft Office User" w:date="2025-07-27T16:49:00Z">
            <w:rPr>
              <w:spacing w:val="40"/>
            </w:rPr>
          </w:rPrChange>
        </w:rPr>
        <w:t xml:space="preserve"> </w:t>
      </w:r>
      <w:r w:rsidRPr="002A7E5C">
        <w:rPr>
          <w:rFonts w:ascii="Times New Roman" w:hAnsi="Times New Roman" w:cs="Times New Roman"/>
          <w:rPrChange w:id="1648" w:author="Microsoft Office User" w:date="2025-07-27T16:49:00Z">
            <w:rPr/>
          </w:rPrChange>
        </w:rPr>
        <w:t xml:space="preserve">un accès à la mer et une monarchie </w:t>
      </w:r>
      <w:del w:id="1649" w:author="Microsoft Office User" w:date="2025-07-27T16:49:00Z">
        <w:r w:rsidRPr="002A7E5C" w:rsidDel="002A7E5C">
          <w:rPr>
            <w:rFonts w:ascii="Times New Roman" w:hAnsi="Times New Roman" w:cs="Times New Roman"/>
            <w:rPrChange w:id="1650" w:author="Microsoft Office User" w:date="2025-07-27T16:49:00Z">
              <w:rPr/>
            </w:rPrChange>
          </w:rPr>
          <w:delText>en 2021 </w:delText>
        </w:r>
      </w:del>
      <w:r w:rsidRPr="002A7E5C">
        <w:rPr>
          <w:rFonts w:ascii="Times New Roman" w:hAnsi="Times New Roman" w:cs="Times New Roman"/>
          <w:rPrChange w:id="1651" w:author="Microsoft Office User" w:date="2025-07-27T16:49:00Z">
            <w:rPr/>
          </w:rPrChange>
        </w:rPr>
        <w:t>?</w:t>
      </w:r>
      <w:r w:rsidRPr="002A7E5C">
        <w:rPr>
          <w:rFonts w:ascii="Times New Roman" w:hAnsi="Times New Roman" w:cs="Times New Roman"/>
          <w:spacing w:val="-3"/>
          <w:rPrChange w:id="1652" w:author="Microsoft Office User" w:date="2025-07-27T16:49:00Z">
            <w:rPr>
              <w:spacing w:val="-3"/>
            </w:rPr>
          </w:rPrChange>
        </w:rPr>
        <w:t> </w:t>
      </w:r>
      <w:r w:rsidRPr="002A7E5C">
        <w:rPr>
          <w:rFonts w:ascii="Times New Roman" w:hAnsi="Times New Roman" w:cs="Times New Roman"/>
          <w:color w:val="000000" w:themeColor="text1"/>
          <w:rPrChange w:id="1653" w:author="Microsoft Office User" w:date="2025-07-27T16:49:00Z">
            <w:rPr>
              <w:color w:val="000000" w:themeColor="text1"/>
            </w:rPr>
          </w:rPrChange>
        </w:rPr>
        <w:t>»</w:t>
      </w:r>
    </w:p>
    <w:p w14:paraId="6B8FA786" w14:textId="27212EDD" w:rsidR="00E561EB" w:rsidRPr="00BC3ABE" w:rsidRDefault="00E561EB" w:rsidP="00650F7C">
      <w:r w:rsidRPr="00BC3ABE">
        <w:t>Chaque tâche a</w:t>
      </w:r>
      <w:r w:rsidRPr="00BC3ABE">
        <w:rPr>
          <w:spacing w:val="40"/>
        </w:rPr>
        <w:t xml:space="preserve"> </w:t>
      </w:r>
      <w:r w:rsidRPr="00BC3ABE">
        <w:t xml:space="preserve">demandé aux annotateurs humains </w:t>
      </w:r>
      <w:del w:id="1654" w:author="Microsoft Office User" w:date="2025-07-27T15:01:00Z">
        <w:r w:rsidRPr="00BC3ABE" w:rsidDel="003E7C87">
          <w:delText>entre dix et vingt minutes</w:delText>
        </w:r>
      </w:del>
      <w:ins w:id="1655" w:author="Microsoft Office User" w:date="2025-07-27T15:01:00Z">
        <w:r w:rsidR="003E7C87">
          <w:t>une dizaine d</w:t>
        </w:r>
      </w:ins>
      <w:ins w:id="1656" w:author="Microsoft Office User" w:date="2025-07-28T05:36:00Z">
        <w:r w:rsidR="00CA7915">
          <w:t>e</w:t>
        </w:r>
      </w:ins>
      <w:ins w:id="1657" w:author="Microsoft Office User" w:date="2025-07-27T15:01:00Z">
        <w:r w:rsidR="003E7C87">
          <w:t xml:space="preserve"> minutes</w:t>
        </w:r>
      </w:ins>
      <w:ins w:id="1658" w:author="Microsoft Office User" w:date="2025-07-27T16:49:00Z">
        <w:r w:rsidR="002A7E5C">
          <w:t xml:space="preserve"> pour sa résolution</w:t>
        </w:r>
      </w:ins>
      <w:ins w:id="1659" w:author="Microsoft Office User" w:date="2025-07-27T15:01:00Z">
        <w:r w:rsidR="003E7C87">
          <w:t xml:space="preserve">, les tâches les plus difficiles du niveau 3 prenant en moyennes 18 minutes. </w:t>
        </w:r>
      </w:ins>
      <w:del w:id="1660" w:author="Microsoft Office User" w:date="2025-07-27T15:01:00Z">
        <w:r w:rsidRPr="00BC3ABE" w:rsidDel="003E7C87">
          <w:rPr>
            <w:color w:val="000000" w:themeColor="text1"/>
          </w:rPr>
          <w:delText>,</w:delText>
        </w:r>
        <w:r w:rsidRPr="00BC3ABE" w:rsidDel="003E7C87">
          <w:delText xml:space="preserve"> et pour certaines, jusqu’à soixante minutes. </w:delText>
        </w:r>
      </w:del>
      <w:r w:rsidRPr="00BC3ABE">
        <w:t>GAIA</w:t>
      </w:r>
      <w:r w:rsidRPr="00BC3ABE">
        <w:rPr>
          <w:spacing w:val="-5"/>
        </w:rPr>
        <w:t xml:space="preserve"> </w:t>
      </w:r>
      <w:r w:rsidRPr="00BC3ABE">
        <w:t xml:space="preserve">évalue donc la résolution de tâches à un niveau d’autonomie </w:t>
      </w:r>
      <w:del w:id="1661" w:author="Microsoft Office User" w:date="2025-07-27T15:01:00Z">
        <w:r w:rsidRPr="00BC3ABE" w:rsidDel="003E7C87">
          <w:delText xml:space="preserve">équivalent </w:delText>
        </w:r>
      </w:del>
      <w:ins w:id="1662" w:author="Microsoft Office User" w:date="2025-07-27T15:01:00Z">
        <w:r w:rsidR="003E7C87">
          <w:t xml:space="preserve">proche </w:t>
        </w:r>
      </w:ins>
      <w:ins w:id="1663" w:author="Microsoft Office User" w:date="2025-07-27T15:00:00Z">
        <w:r w:rsidR="0097674B">
          <w:t>de</w:t>
        </w:r>
      </w:ins>
      <w:del w:id="1664" w:author="Microsoft Office User" w:date="2025-07-27T14:59:00Z">
        <w:r w:rsidRPr="00BC3ABE" w:rsidDel="0097674B">
          <w:delText>à</w:delText>
        </w:r>
      </w:del>
      <w:r w:rsidRPr="00BC3ABE">
        <w:t xml:space="preserve"> l’heure </w:t>
      </w:r>
      <w:del w:id="1665" w:author="Microsoft Office User" w:date="2025-07-27T16:50:00Z">
        <w:r w:rsidRPr="00BC3ABE" w:rsidDel="002A7E5C">
          <w:delText>de notre cahier des charges</w:delText>
        </w:r>
      </w:del>
      <w:del w:id="1666" w:author="Microsoft Office User" w:date="2025-07-27T15:00:00Z">
        <w:r w:rsidRPr="00BC3ABE" w:rsidDel="0097674B">
          <w:delText>.</w:delText>
        </w:r>
      </w:del>
      <w:ins w:id="1667" w:author="Microsoft Office User" w:date="2025-07-27T16:50:00Z">
        <w:r w:rsidR="002A7E5C">
          <w:t>de l’exemple précédent.</w:t>
        </w:r>
      </w:ins>
    </w:p>
    <w:p w14:paraId="011A9EEB" w14:textId="0B72E46F" w:rsidR="00E561EB" w:rsidRDefault="00192D9D" w:rsidP="00E44A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hAnsi="Times New Roman" w:cs="Times New Roman"/>
          <w:color w:val="000000" w:themeColor="text1"/>
          <w:sz w:val="26"/>
          <w:szCs w:val="26"/>
        </w:rPr>
      </w:pPr>
      <w:commentRangeStart w:id="1668"/>
      <w:commentRangeEnd w:id="1668"/>
      <w:r>
        <w:rPr>
          <w:rStyle w:val="CommentReference"/>
        </w:rPr>
        <w:commentReference w:id="1668"/>
      </w:r>
    </w:p>
    <w:p w14:paraId="10FC0369" w14:textId="57104241" w:rsidR="00663AFD" w:rsidRPr="00BC3ABE" w:rsidRDefault="001C4DA2" w:rsidP="00E44A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hAnsi="Times New Roman" w:cs="Times New Roman"/>
          <w:color w:val="000000" w:themeColor="text1"/>
          <w:sz w:val="26"/>
          <w:szCs w:val="26"/>
        </w:rPr>
      </w:pPr>
      <w:ins w:id="1669" w:author="Microsoft Office User" w:date="2025-07-27T17:10:00Z">
        <w:r>
          <w:rPr>
            <w:rFonts w:ascii="Times New Roman" w:hAnsi="Times New Roman" w:cs="Times New Roman"/>
            <w:noProof/>
            <w:color w:val="000000" w:themeColor="text1"/>
            <w:sz w:val="26"/>
            <w:szCs w:val="26"/>
          </w:rPr>
          <w:drawing>
            <wp:inline distT="0" distB="0" distL="0" distR="0" wp14:anchorId="25CAA409" wp14:editId="07C5F213">
              <wp:extent cx="4261449" cy="3008653"/>
              <wp:effectExtent l="0" t="0" r="6350" b="1270"/>
              <wp:docPr id="3450593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59329" name="Picture 34505932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85391" cy="3025557"/>
                      </a:xfrm>
                      <a:prstGeom prst="rect">
                        <a:avLst/>
                      </a:prstGeom>
                    </pic:spPr>
                  </pic:pic>
                </a:graphicData>
              </a:graphic>
            </wp:inline>
          </w:drawing>
        </w:r>
      </w:ins>
      <w:del w:id="1670" w:author="Microsoft Office User" w:date="2025-07-27T17:10:00Z">
        <w:r w:rsidR="00F31AF9" w:rsidDel="001C4DA2">
          <w:rPr>
            <w:rFonts w:ascii="Times New Roman" w:hAnsi="Times New Roman" w:cs="Times New Roman"/>
            <w:noProof/>
            <w:color w:val="000000" w:themeColor="text1"/>
            <w:sz w:val="26"/>
            <w:szCs w:val="26"/>
          </w:rPr>
          <w:drawing>
            <wp:inline distT="0" distB="0" distL="0" distR="0" wp14:anchorId="4E231172" wp14:editId="0AA01F2A">
              <wp:extent cx="3962400" cy="2694673"/>
              <wp:effectExtent l="0" t="0" r="0" b="0"/>
              <wp:docPr id="64838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4480" name="Picture 64838448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78388" cy="2705545"/>
                      </a:xfrm>
                      <a:prstGeom prst="rect">
                        <a:avLst/>
                      </a:prstGeom>
                    </pic:spPr>
                  </pic:pic>
                </a:graphicData>
              </a:graphic>
            </wp:inline>
          </w:drawing>
        </w:r>
      </w:del>
    </w:p>
    <w:p w14:paraId="754F4BC0" w14:textId="32FE54B4" w:rsidR="00E561EB" w:rsidRPr="00650F7C" w:rsidRDefault="00E561EB" w:rsidP="00650F7C">
      <w:pPr>
        <w:pStyle w:val="LGD"/>
        <w:rPr>
          <w:b/>
        </w:rPr>
      </w:pPr>
      <w:r w:rsidRPr="00650F7C">
        <w:rPr>
          <w:b/>
        </w:rPr>
        <w:t>Figure</w:t>
      </w:r>
      <w:r w:rsidRPr="00650F7C">
        <w:rPr>
          <w:b/>
          <w:color w:val="000000" w:themeColor="text1"/>
        </w:rPr>
        <w:t xml:space="preserve"> </w:t>
      </w:r>
      <w:r w:rsidRPr="00650F7C">
        <w:rPr>
          <w:b/>
        </w:rPr>
        <w:t>1</w:t>
      </w:r>
      <w:ins w:id="1671" w:author="Héloïse Mahé" w:date="2025-07-25T17:47:00Z">
        <w:r w:rsidR="009F34AE">
          <w:rPr>
            <w:b/>
          </w:rPr>
          <w:t>5</w:t>
        </w:r>
      </w:ins>
      <w:del w:id="1672" w:author="Héloïse Mahé" w:date="2025-07-25T17:47:00Z">
        <w:r w:rsidRPr="00650F7C" w:rsidDel="009F34AE">
          <w:rPr>
            <w:b/>
          </w:rPr>
          <w:delText>3</w:delText>
        </w:r>
      </w:del>
      <w:ins w:id="1673" w:author="Héloïse Mahé" w:date="2025-07-25T17:47:00Z">
        <w:r w:rsidR="009F34AE">
          <w:rPr>
            <w:b/>
          </w:rPr>
          <w:t>.</w:t>
        </w:r>
      </w:ins>
      <w:del w:id="1674" w:author="Héloïse Mahé" w:date="2025-07-25T17:47:00Z">
        <w:r w:rsidRPr="00650F7C" w:rsidDel="009F34AE">
          <w:rPr>
            <w:b/>
          </w:rPr>
          <w:delText> :</w:delText>
        </w:r>
      </w:del>
      <w:r w:rsidRPr="00650F7C">
        <w:rPr>
          <w:b/>
        </w:rPr>
        <w:t xml:space="preserve"> </w:t>
      </w:r>
      <w:del w:id="1675" w:author="Microsoft Office User" w:date="2025-07-27T14:59:00Z">
        <w:r w:rsidR="00F057F3" w:rsidDel="0097674B">
          <w:rPr>
            <w:b/>
          </w:rPr>
          <w:delText>Si l’on prolonge</w:delText>
        </w:r>
        <w:r w:rsidR="00F057F3" w:rsidRPr="00650F7C" w:rsidDel="0097674B">
          <w:rPr>
            <w:b/>
          </w:rPr>
          <w:delText xml:space="preserve"> </w:delText>
        </w:r>
        <w:r w:rsidRPr="00650F7C" w:rsidDel="0097674B">
          <w:rPr>
            <w:b/>
          </w:rPr>
          <w:delText>la courbe de</w:delText>
        </w:r>
        <w:r w:rsidR="00F057F3" w:rsidDel="0097674B">
          <w:rPr>
            <w:b/>
          </w:rPr>
          <w:delText>s</w:delText>
        </w:r>
        <w:r w:rsidRPr="00650F7C" w:rsidDel="0097674B">
          <w:rPr>
            <w:b/>
          </w:rPr>
          <w:delText xml:space="preserve"> progrès sur</w:delText>
        </w:r>
      </w:del>
      <w:ins w:id="1676" w:author="Microsoft Office User" w:date="2025-07-27T14:59:00Z">
        <w:r w:rsidR="0097674B">
          <w:rPr>
            <w:b/>
          </w:rPr>
          <w:t>Les agents ont passé l’essentiel du progrès sur</w:t>
        </w:r>
      </w:ins>
      <w:r w:rsidRPr="00650F7C">
        <w:rPr>
          <w:b/>
        </w:rPr>
        <w:t xml:space="preserve"> GAIA</w:t>
      </w:r>
      <w:ins w:id="1677" w:author="Microsoft Office User" w:date="2025-07-27T14:59:00Z">
        <w:r w:rsidR="0097674B">
          <w:rPr>
            <w:b/>
          </w:rPr>
          <w:t xml:space="preserve"> en 2025, et </w:t>
        </w:r>
        <w:r w:rsidR="0097674B">
          <w:rPr>
            <w:b/>
          </w:rPr>
          <w:lastRenderedPageBreak/>
          <w:t>devraient arriver à la performance humaine dès 2026</w:t>
        </w:r>
      </w:ins>
      <w:r w:rsidRPr="00650F7C">
        <w:rPr>
          <w:rStyle w:val="FootnoteReference"/>
          <w:b/>
          <w:color w:val="000000" w:themeColor="text1"/>
        </w:rPr>
        <w:footnoteReference w:id="64"/>
      </w:r>
      <w:del w:id="1678" w:author="Microsoft Office User" w:date="2025-07-27T14:59:00Z">
        <w:r w:rsidRPr="00650F7C" w:rsidDel="0097674B">
          <w:rPr>
            <w:b/>
          </w:rPr>
          <w:delText xml:space="preserve">, </w:delText>
        </w:r>
        <w:r w:rsidR="00F057F3" w:rsidDel="0097674B">
          <w:rPr>
            <w:b/>
          </w:rPr>
          <w:delText>les agents</w:delText>
        </w:r>
        <w:r w:rsidR="00F057F3" w:rsidRPr="00650F7C" w:rsidDel="0097674B">
          <w:rPr>
            <w:b/>
          </w:rPr>
          <w:delText xml:space="preserve"> </w:delText>
        </w:r>
        <w:r w:rsidRPr="00650F7C" w:rsidDel="0097674B">
          <w:rPr>
            <w:b/>
          </w:rPr>
          <w:delText>arrive</w:delText>
        </w:r>
        <w:r w:rsidR="00F057F3" w:rsidDel="0097674B">
          <w:rPr>
            <w:b/>
          </w:rPr>
          <w:delText xml:space="preserve">ront </w:delText>
        </w:r>
        <w:r w:rsidRPr="00650F7C" w:rsidDel="0097674B">
          <w:rPr>
            <w:b/>
          </w:rPr>
          <w:delText>au niveau de la performance humaine dès 2026</w:delText>
        </w:r>
      </w:del>
      <w:r w:rsidRPr="00650F7C">
        <w:rPr>
          <w:b/>
        </w:rPr>
        <w:t>.</w:t>
      </w:r>
    </w:p>
    <w:p w14:paraId="782249E2" w14:textId="7EC5930D" w:rsidR="009B4604" w:rsidRDefault="00E561EB" w:rsidP="009B4604">
      <w:pPr>
        <w:rPr>
          <w:ins w:id="1679" w:author="Microsoft Office User" w:date="2025-07-27T15:03:00Z"/>
          <w:sz w:val="26"/>
          <w:szCs w:val="26"/>
        </w:rPr>
      </w:pPr>
      <w:r w:rsidRPr="00BC3ABE">
        <w:rPr>
          <w:color w:val="000000" w:themeColor="text1"/>
          <w:sz w:val="26"/>
          <w:szCs w:val="26"/>
        </w:rPr>
        <w:t xml:space="preserve">La simple extrapolation des progrès passés vers l’avenir, retracée </w:t>
      </w:r>
      <w:r w:rsidRPr="003E66DC">
        <w:rPr>
          <w:color w:val="000000" w:themeColor="text1"/>
          <w:sz w:val="26"/>
          <w:szCs w:val="26"/>
          <w:highlight w:val="yellow"/>
        </w:rPr>
        <w:t>figure 1</w:t>
      </w:r>
      <w:ins w:id="1680" w:author="Héloïse Mahé" w:date="2025-07-25T17:47:00Z">
        <w:r w:rsidR="009F34AE">
          <w:rPr>
            <w:color w:val="000000" w:themeColor="text1"/>
            <w:sz w:val="26"/>
            <w:szCs w:val="26"/>
            <w:highlight w:val="yellow"/>
          </w:rPr>
          <w:t>5</w:t>
        </w:r>
      </w:ins>
      <w:del w:id="1681" w:author="Héloïse Mahé" w:date="2025-07-25T17:47:00Z">
        <w:r w:rsidRPr="003E66DC" w:rsidDel="009F34AE">
          <w:rPr>
            <w:color w:val="000000" w:themeColor="text1"/>
            <w:sz w:val="26"/>
            <w:szCs w:val="26"/>
            <w:highlight w:val="yellow"/>
          </w:rPr>
          <w:delText>3</w:delText>
        </w:r>
      </w:del>
      <w:r w:rsidRPr="00BC3ABE">
        <w:rPr>
          <w:color w:val="000000" w:themeColor="text1"/>
          <w:sz w:val="26"/>
          <w:szCs w:val="26"/>
        </w:rPr>
        <w:t>, nous permet d’estimer que les agents IA rattraperont la performance des humains (autour de 90</w:t>
      </w:r>
      <w:r w:rsidR="009A3A70">
        <w:rPr>
          <w:color w:val="000000" w:themeColor="text1"/>
          <w:sz w:val="26"/>
          <w:szCs w:val="26"/>
        </w:rPr>
        <w:t> %</w:t>
      </w:r>
      <w:r w:rsidRPr="00BC3ABE">
        <w:rPr>
          <w:color w:val="000000" w:themeColor="text1"/>
          <w:sz w:val="26"/>
          <w:szCs w:val="26"/>
        </w:rPr>
        <w:t xml:space="preserve">) sur GAIA courant 2026. </w:t>
      </w:r>
      <w:r w:rsidRPr="00BC3ABE">
        <w:rPr>
          <w:sz w:val="26"/>
          <w:szCs w:val="26"/>
        </w:rPr>
        <w:t xml:space="preserve">En conséquence, </w:t>
      </w:r>
      <w:r w:rsidRPr="00BC3ABE">
        <w:rPr>
          <w:color w:val="000000" w:themeColor="text1"/>
          <w:sz w:val="26"/>
          <w:szCs w:val="26"/>
        </w:rPr>
        <w:t>dès 2026</w:t>
      </w:r>
      <w:r w:rsidRPr="00BC3ABE">
        <w:rPr>
          <w:sz w:val="26"/>
          <w:szCs w:val="26"/>
        </w:rPr>
        <w:t xml:space="preserve">, </w:t>
      </w:r>
      <w:ins w:id="1682" w:author="Microsoft Office User" w:date="2025-07-27T15:07:00Z">
        <w:r w:rsidR="009B4604">
          <w:rPr>
            <w:sz w:val="26"/>
            <w:szCs w:val="26"/>
          </w:rPr>
          <w:t xml:space="preserve">nous saurons développer des assistants agentiques </w:t>
        </w:r>
      </w:ins>
      <w:ins w:id="1683" w:author="Microsoft Office User" w:date="2025-07-27T15:08:00Z">
        <w:r w:rsidR="009B4604">
          <w:rPr>
            <w:sz w:val="26"/>
            <w:szCs w:val="26"/>
          </w:rPr>
          <w:t>d’une autonomie de l’ordre de l’heure, et selon le même mécanisme que dans notre exemple de l’employé achetant des chaises, l’emploi de ces assistants</w:t>
        </w:r>
      </w:ins>
      <w:ins w:id="1684" w:author="Microsoft Office User" w:date="2025-07-27T15:04:00Z">
        <w:r w:rsidR="009B4604">
          <w:rPr>
            <w:sz w:val="26"/>
            <w:szCs w:val="26"/>
          </w:rPr>
          <w:t xml:space="preserve"> permettr</w:t>
        </w:r>
      </w:ins>
      <w:ins w:id="1685" w:author="Microsoft Office User" w:date="2025-07-27T15:08:00Z">
        <w:r w:rsidR="009B4604">
          <w:rPr>
            <w:sz w:val="26"/>
            <w:szCs w:val="26"/>
          </w:rPr>
          <w:t xml:space="preserve">a </w:t>
        </w:r>
      </w:ins>
      <w:ins w:id="1686" w:author="Microsoft Office User" w:date="2025-07-27T15:04:00Z">
        <w:r w:rsidR="009B4604">
          <w:rPr>
            <w:sz w:val="26"/>
            <w:szCs w:val="26"/>
          </w:rPr>
          <w:t>de doubler notre productivité</w:t>
        </w:r>
      </w:ins>
      <w:ins w:id="1687" w:author="Microsoft Office User" w:date="2025-07-27T15:09:00Z">
        <w:r w:rsidR="009B4604">
          <w:rPr>
            <w:sz w:val="26"/>
            <w:szCs w:val="26"/>
          </w:rPr>
          <w:t xml:space="preserve"> pour des tâches du domaine numérique</w:t>
        </w:r>
      </w:ins>
      <w:ins w:id="1688" w:author="Microsoft Office User" w:date="2025-07-27T15:04:00Z">
        <w:r w:rsidR="009B4604">
          <w:rPr>
            <w:sz w:val="26"/>
            <w:szCs w:val="26"/>
          </w:rPr>
          <w:t xml:space="preserve">. </w:t>
        </w:r>
      </w:ins>
      <w:ins w:id="1689" w:author="Microsoft Office User" w:date="2025-07-27T15:10:00Z">
        <w:r w:rsidR="009B4604">
          <w:rPr>
            <w:sz w:val="26"/>
            <w:szCs w:val="26"/>
          </w:rPr>
          <w:t>Certes, la</w:t>
        </w:r>
      </w:ins>
      <w:ins w:id="1690" w:author="Microsoft Office User" w:date="2025-07-27T15:09:00Z">
        <w:r w:rsidR="009B4604">
          <w:rPr>
            <w:sz w:val="26"/>
            <w:szCs w:val="26"/>
          </w:rPr>
          <w:t xml:space="preserve"> possibilité technique n’entraîne pas instantanément l’implémentation réelle</w:t>
        </w:r>
      </w:ins>
      <w:ins w:id="1691" w:author="Microsoft Office User" w:date="2025-07-27T16:50:00Z">
        <w:r w:rsidR="002A7E5C">
          <w:rPr>
            <w:sz w:val="26"/>
            <w:szCs w:val="26"/>
          </w:rPr>
          <w:t xml:space="preserve">, et </w:t>
        </w:r>
      </w:ins>
      <w:ins w:id="1692" w:author="Microsoft Office User" w:date="2025-07-27T15:09:00Z">
        <w:r w:rsidR="009B4604">
          <w:rPr>
            <w:sz w:val="26"/>
            <w:szCs w:val="26"/>
          </w:rPr>
          <w:t xml:space="preserve">il faut s’attendre à quelques mois de latence pour </w:t>
        </w:r>
      </w:ins>
      <w:ins w:id="1693" w:author="Microsoft Office User" w:date="2025-07-27T15:10:00Z">
        <w:r w:rsidR="009B4604">
          <w:rPr>
            <w:sz w:val="26"/>
            <w:szCs w:val="26"/>
          </w:rPr>
          <w:t>intégrer correctement ces assistants dans nos environnements logiciels</w:t>
        </w:r>
      </w:ins>
      <w:ins w:id="1694" w:author="Microsoft Office User" w:date="2025-07-27T16:50:00Z">
        <w:r w:rsidR="002A7E5C">
          <w:rPr>
            <w:sz w:val="26"/>
            <w:szCs w:val="26"/>
          </w:rPr>
          <w:t>,</w:t>
        </w:r>
      </w:ins>
      <w:ins w:id="1695" w:author="Microsoft Office User" w:date="2025-07-27T15:10:00Z">
        <w:r w:rsidR="009B4604">
          <w:rPr>
            <w:sz w:val="26"/>
            <w:szCs w:val="26"/>
          </w:rPr>
          <w:t xml:space="preserve"> et pour </w:t>
        </w:r>
      </w:ins>
      <w:ins w:id="1696" w:author="Microsoft Office User" w:date="2025-07-27T16:50:00Z">
        <w:r w:rsidR="002A7E5C">
          <w:rPr>
            <w:sz w:val="26"/>
            <w:szCs w:val="26"/>
          </w:rPr>
          <w:t>diffuser l’innovation</w:t>
        </w:r>
      </w:ins>
      <w:ins w:id="1697" w:author="Microsoft Office User" w:date="2025-07-27T15:10:00Z">
        <w:r w:rsidR="009B4604">
          <w:rPr>
            <w:sz w:val="26"/>
            <w:szCs w:val="26"/>
          </w:rPr>
          <w:t xml:space="preserve">. </w:t>
        </w:r>
      </w:ins>
      <w:ins w:id="1698" w:author="Microsoft Office User" w:date="2025-07-27T16:50:00Z">
        <w:r w:rsidR="002A7E5C">
          <w:rPr>
            <w:sz w:val="26"/>
            <w:szCs w:val="26"/>
          </w:rPr>
          <w:t>Gageons</w:t>
        </w:r>
      </w:ins>
      <w:ins w:id="1699" w:author="Microsoft Office User" w:date="2025-07-27T15:10:00Z">
        <w:r w:rsidR="009B4604">
          <w:rPr>
            <w:sz w:val="26"/>
            <w:szCs w:val="26"/>
          </w:rPr>
          <w:t xml:space="preserve"> l</w:t>
        </w:r>
      </w:ins>
      <w:ins w:id="1700" w:author="Microsoft Office User" w:date="2025-07-27T15:11:00Z">
        <w:r w:rsidR="009B4604">
          <w:rPr>
            <w:sz w:val="26"/>
            <w:szCs w:val="26"/>
          </w:rPr>
          <w:t>es entreprises se hâteront d’adopter cette innovation pour ne pas être à la traîne.</w:t>
        </w:r>
      </w:ins>
      <w:del w:id="1701" w:author="Microsoft Office User" w:date="2025-07-27T15:03:00Z">
        <w:r w:rsidRPr="00BC3ABE" w:rsidDel="009B4604">
          <w:rPr>
            <w:sz w:val="26"/>
            <w:szCs w:val="26"/>
          </w:rPr>
          <w:delText xml:space="preserve">nous </w:delText>
        </w:r>
      </w:del>
    </w:p>
    <w:p w14:paraId="4DA2D285" w14:textId="7FE323E5" w:rsidR="00C51849" w:rsidRPr="00BC3ABE" w:rsidRDefault="00E561EB" w:rsidP="00650F7C">
      <w:pPr>
        <w:rPr>
          <w:rFonts w:ascii="Times New Roman" w:hAnsi="Times New Roman" w:cs="Times New Roman"/>
          <w:sz w:val="26"/>
          <w:szCs w:val="26"/>
        </w:rPr>
      </w:pPr>
      <w:del w:id="1702" w:author="Microsoft Office User" w:date="2025-07-27T15:06:00Z">
        <w:r w:rsidRPr="00BC3ABE" w:rsidDel="009B4604">
          <w:rPr>
            <w:sz w:val="26"/>
            <w:szCs w:val="26"/>
          </w:rPr>
          <w:delText xml:space="preserve">pouvons nous attendre à voir arriver des employés artificiels extrêmement efficaces, qui pourront doubler notre productivité pour peu qu’on sache déléguer </w:delText>
        </w:r>
        <w:r w:rsidR="00F057F3" w:rsidDel="009B4604">
          <w:rPr>
            <w:sz w:val="26"/>
            <w:szCs w:val="26"/>
          </w:rPr>
          <w:delText>suffis</w:delText>
        </w:r>
        <w:r w:rsidR="002B4941" w:rsidDel="009B4604">
          <w:rPr>
            <w:sz w:val="26"/>
            <w:szCs w:val="26"/>
          </w:rPr>
          <w:delText>a</w:delText>
        </w:r>
        <w:r w:rsidR="00F057F3" w:rsidDel="009B4604">
          <w:rPr>
            <w:sz w:val="26"/>
            <w:szCs w:val="26"/>
          </w:rPr>
          <w:delText>mment</w:delText>
        </w:r>
        <w:r w:rsidR="00F057F3" w:rsidRPr="00BC3ABE" w:rsidDel="009B4604">
          <w:rPr>
            <w:sz w:val="26"/>
            <w:szCs w:val="26"/>
          </w:rPr>
          <w:delText xml:space="preserve"> </w:delText>
        </w:r>
        <w:r w:rsidRPr="00BC3ABE" w:rsidDel="009B4604">
          <w:rPr>
            <w:sz w:val="26"/>
            <w:szCs w:val="26"/>
          </w:rPr>
          <w:delText xml:space="preserve">de nos tâches. À ce stade, l’économie mondiale </w:delText>
        </w:r>
        <w:r w:rsidRPr="00BC3ABE" w:rsidDel="009B4604">
          <w:rPr>
            <w:color w:val="000000" w:themeColor="text1"/>
            <w:sz w:val="26"/>
            <w:szCs w:val="26"/>
          </w:rPr>
          <w:delText>sera</w:delText>
        </w:r>
        <w:r w:rsidRPr="00BC3ABE" w:rsidDel="009B4604">
          <w:rPr>
            <w:sz w:val="26"/>
            <w:szCs w:val="26"/>
          </w:rPr>
          <w:delText xml:space="preserve"> déjà </w:delText>
        </w:r>
        <w:r w:rsidRPr="00BC3ABE" w:rsidDel="009B4604">
          <w:rPr>
            <w:color w:val="000000" w:themeColor="text1"/>
            <w:sz w:val="26"/>
            <w:szCs w:val="26"/>
          </w:rPr>
          <w:delText>profondément transformée.</w:delText>
        </w:r>
        <w:r w:rsidRPr="00BC3ABE" w:rsidDel="009B4604">
          <w:rPr>
            <w:sz w:val="26"/>
            <w:szCs w:val="26"/>
          </w:rPr>
          <w:delText xml:space="preserve"> Et</w:delText>
        </w:r>
      </w:del>
      <w:ins w:id="1703" w:author="Microsoft Office User" w:date="2025-07-27T15:06:00Z">
        <w:r w:rsidR="009B4604">
          <w:rPr>
            <w:sz w:val="26"/>
            <w:szCs w:val="26"/>
          </w:rPr>
          <w:t>Cela ne sera que la première étape :</w:t>
        </w:r>
      </w:ins>
      <w:r w:rsidRPr="00BC3ABE">
        <w:rPr>
          <w:sz w:val="26"/>
          <w:szCs w:val="26"/>
        </w:rPr>
        <w:t xml:space="preserve"> l’autonomie de</w:t>
      </w:r>
      <w:r w:rsidRPr="00BC3ABE">
        <w:rPr>
          <w:spacing w:val="-2"/>
          <w:sz w:val="26"/>
          <w:szCs w:val="26"/>
        </w:rPr>
        <w:t xml:space="preserve"> </w:t>
      </w:r>
      <w:r w:rsidRPr="00BC3ABE">
        <w:rPr>
          <w:sz w:val="26"/>
          <w:szCs w:val="26"/>
        </w:rPr>
        <w:t>ces</w:t>
      </w:r>
      <w:r w:rsidRPr="00BC3ABE">
        <w:rPr>
          <w:spacing w:val="-2"/>
          <w:sz w:val="26"/>
          <w:szCs w:val="26"/>
        </w:rPr>
        <w:t xml:space="preserve"> </w:t>
      </w:r>
      <w:r w:rsidRPr="00BC3ABE">
        <w:rPr>
          <w:sz w:val="26"/>
          <w:szCs w:val="26"/>
        </w:rPr>
        <w:t>assistants</w:t>
      </w:r>
      <w:r w:rsidRPr="00BC3ABE">
        <w:rPr>
          <w:spacing w:val="-2"/>
          <w:sz w:val="26"/>
          <w:szCs w:val="26"/>
        </w:rPr>
        <w:t xml:space="preserve"> </w:t>
      </w:r>
      <w:r w:rsidRPr="00BC3ABE">
        <w:rPr>
          <w:sz w:val="26"/>
          <w:szCs w:val="26"/>
        </w:rPr>
        <w:t>ne</w:t>
      </w:r>
      <w:r w:rsidRPr="00BC3ABE">
        <w:rPr>
          <w:spacing w:val="-2"/>
          <w:sz w:val="26"/>
          <w:szCs w:val="26"/>
        </w:rPr>
        <w:t xml:space="preserve"> </w:t>
      </w:r>
      <w:del w:id="1704" w:author="Microsoft Office User" w:date="2025-07-27T15:06:00Z">
        <w:r w:rsidRPr="00BC3ABE" w:rsidDel="009B4604">
          <w:rPr>
            <w:sz w:val="26"/>
            <w:szCs w:val="26"/>
          </w:rPr>
          <w:delText>fera</w:delText>
        </w:r>
        <w:r w:rsidRPr="00BC3ABE" w:rsidDel="009B4604">
          <w:rPr>
            <w:spacing w:val="-2"/>
            <w:sz w:val="26"/>
            <w:szCs w:val="26"/>
          </w:rPr>
          <w:delText xml:space="preserve"> </w:delText>
        </w:r>
      </w:del>
      <w:ins w:id="1705" w:author="Microsoft Office User" w:date="2025-07-27T15:06:00Z">
        <w:r w:rsidR="009B4604">
          <w:rPr>
            <w:sz w:val="26"/>
            <w:szCs w:val="26"/>
          </w:rPr>
          <w:t>faisant</w:t>
        </w:r>
        <w:r w:rsidR="009B4604" w:rsidRPr="00BC3ABE">
          <w:rPr>
            <w:spacing w:val="-2"/>
            <w:sz w:val="26"/>
            <w:szCs w:val="26"/>
          </w:rPr>
          <w:t xml:space="preserve"> </w:t>
        </w:r>
      </w:ins>
      <w:del w:id="1706" w:author="Microsoft Office User" w:date="2025-07-27T15:06:00Z">
        <w:r w:rsidRPr="00BC3ABE" w:rsidDel="009B4604">
          <w:rPr>
            <w:sz w:val="26"/>
            <w:szCs w:val="26"/>
          </w:rPr>
          <w:delText>qu’augmenter</w:delText>
        </w:r>
      </w:del>
      <w:ins w:id="1707" w:author="Microsoft Office User" w:date="2025-07-27T15:06:00Z">
        <w:r w:rsidR="009B4604">
          <w:rPr>
            <w:sz w:val="26"/>
            <w:szCs w:val="26"/>
          </w:rPr>
          <w:t>que s’amé</w:t>
        </w:r>
      </w:ins>
      <w:ins w:id="1708" w:author="Microsoft Office User" w:date="2025-07-27T15:07:00Z">
        <w:r w:rsidR="009B4604">
          <w:rPr>
            <w:sz w:val="26"/>
            <w:szCs w:val="26"/>
          </w:rPr>
          <w:t>liorer, passant de l’heure à la journée ou à la semaine entière</w:t>
        </w:r>
      </w:ins>
      <w:r w:rsidRPr="00BC3ABE">
        <w:rPr>
          <w:sz w:val="26"/>
          <w:szCs w:val="26"/>
        </w:rPr>
        <w:t xml:space="preserve">, </w:t>
      </w:r>
      <w:del w:id="1709" w:author="Microsoft Office User" w:date="2025-07-27T15:06:00Z">
        <w:r w:rsidRPr="00BC3ABE" w:rsidDel="009B4604">
          <w:rPr>
            <w:sz w:val="26"/>
            <w:szCs w:val="26"/>
          </w:rPr>
          <w:delText>car</w:delText>
        </w:r>
        <w:r w:rsidRPr="00BC3ABE" w:rsidDel="009B4604">
          <w:rPr>
            <w:spacing w:val="-2"/>
            <w:sz w:val="26"/>
            <w:szCs w:val="26"/>
          </w:rPr>
          <w:delText xml:space="preserve"> </w:delText>
        </w:r>
        <w:r w:rsidRPr="00BC3ABE" w:rsidDel="009B4604">
          <w:rPr>
            <w:color w:val="000000" w:themeColor="text1"/>
            <w:sz w:val="26"/>
            <w:szCs w:val="26"/>
          </w:rPr>
          <w:delText>le travail co</w:delText>
        </w:r>
      </w:del>
      <w:del w:id="1710" w:author="Microsoft Office User" w:date="2025-07-27T15:02:00Z">
        <w:r w:rsidRPr="00BC3ABE" w:rsidDel="003E7C87">
          <w:rPr>
            <w:color w:val="000000" w:themeColor="text1"/>
            <w:sz w:val="26"/>
            <w:szCs w:val="26"/>
          </w:rPr>
          <w:delText>n</w:delText>
        </w:r>
      </w:del>
      <w:del w:id="1711" w:author="Microsoft Office User" w:date="2025-07-27T15:06:00Z">
        <w:r w:rsidRPr="00BC3ABE" w:rsidDel="009B4604">
          <w:rPr>
            <w:color w:val="000000" w:themeColor="text1"/>
            <w:sz w:val="26"/>
            <w:szCs w:val="26"/>
          </w:rPr>
          <w:delText>tinuera pour</w:delText>
        </w:r>
        <w:r w:rsidRPr="00BC3ABE" w:rsidDel="009B4604">
          <w:rPr>
            <w:spacing w:val="-2"/>
            <w:sz w:val="26"/>
            <w:szCs w:val="26"/>
          </w:rPr>
          <w:delText xml:space="preserve"> </w:delText>
        </w:r>
        <w:r w:rsidRPr="00BC3ABE" w:rsidDel="009B4604">
          <w:rPr>
            <w:sz w:val="26"/>
            <w:szCs w:val="26"/>
          </w:rPr>
          <w:delText>passer</w:delText>
        </w:r>
      </w:del>
      <w:ins w:id="1712" w:author="Microsoft Office User" w:date="2025-07-27T15:06:00Z">
        <w:r w:rsidR="009B4604">
          <w:rPr>
            <w:sz w:val="26"/>
            <w:szCs w:val="26"/>
          </w:rPr>
          <w:t xml:space="preserve">il </w:t>
        </w:r>
      </w:ins>
      <w:ins w:id="1713" w:author="Microsoft Office User" w:date="2025-07-27T15:11:00Z">
        <w:r w:rsidR="009B4604">
          <w:rPr>
            <w:sz w:val="26"/>
            <w:szCs w:val="26"/>
          </w:rPr>
          <w:t>deviendra progressivement</w:t>
        </w:r>
      </w:ins>
      <w:ins w:id="1714" w:author="Microsoft Office User" w:date="2025-07-27T15:06:00Z">
        <w:r w:rsidR="009B4604">
          <w:rPr>
            <w:sz w:val="26"/>
            <w:szCs w:val="26"/>
          </w:rPr>
          <w:t xml:space="preserve"> possible de leur déléguer de plus en plus de </w:t>
        </w:r>
      </w:ins>
      <w:ins w:id="1715" w:author="Microsoft Office User" w:date="2025-07-27T15:07:00Z">
        <w:r w:rsidR="009B4604">
          <w:rPr>
            <w:sz w:val="26"/>
            <w:szCs w:val="26"/>
          </w:rPr>
          <w:t xml:space="preserve">nos tâches </w:t>
        </w:r>
      </w:ins>
      <w:del w:id="1716" w:author="Microsoft Office User" w:date="2025-07-27T15:06:00Z">
        <w:r w:rsidRPr="00BC3ABE" w:rsidDel="009B4604">
          <w:rPr>
            <w:spacing w:val="-2"/>
            <w:sz w:val="26"/>
            <w:szCs w:val="26"/>
          </w:rPr>
          <w:delText xml:space="preserve"> </w:delText>
        </w:r>
        <w:r w:rsidRPr="00BC3ABE" w:rsidDel="009B4604">
          <w:rPr>
            <w:sz w:val="26"/>
            <w:szCs w:val="26"/>
          </w:rPr>
          <w:delText>d’une</w:delText>
        </w:r>
        <w:r w:rsidRPr="00BC3ABE" w:rsidDel="009B4604">
          <w:rPr>
            <w:spacing w:val="-2"/>
            <w:sz w:val="26"/>
            <w:szCs w:val="26"/>
          </w:rPr>
          <w:delText xml:space="preserve"> </w:delText>
        </w:r>
        <w:r w:rsidRPr="00BC3ABE" w:rsidDel="009B4604">
          <w:rPr>
            <w:sz w:val="26"/>
            <w:szCs w:val="26"/>
          </w:rPr>
          <w:delText xml:space="preserve">heure à plusieurs jours d’autonomie </w:delText>
        </w:r>
      </w:del>
      <w:r w:rsidRPr="00BC3ABE">
        <w:rPr>
          <w:sz w:val="26"/>
          <w:szCs w:val="26"/>
        </w:rPr>
        <w:t>afin de démultiplier le gain de productivité.</w:t>
      </w:r>
    </w:p>
    <w:p w14:paraId="43FE273A" w14:textId="419D438A" w:rsidR="00E561EB" w:rsidRPr="00BC3ABE" w:rsidRDefault="00D25958" w:rsidP="00E44AC1">
      <w:pPr>
        <w:pStyle w:val="Heading3"/>
        <w:spacing w:line="276" w:lineRule="auto"/>
        <w:jc w:val="both"/>
        <w:rPr>
          <w:rFonts w:ascii="Times New Roman" w:hAnsi="Times New Roman" w:cs="Times New Roman"/>
        </w:rPr>
      </w:pPr>
      <w:bookmarkStart w:id="1717" w:name="_Toc38"/>
      <w:bookmarkStart w:id="1718" w:name="_Toc193205426"/>
      <w:bookmarkStart w:id="1719" w:name="_Toc201332078"/>
      <w:r>
        <w:rPr>
          <w:rFonts w:ascii="Times New Roman" w:hAnsi="Times New Roman" w:cs="Times New Roman"/>
        </w:rPr>
        <w:t xml:space="preserve">Une </w:t>
      </w:r>
      <w:r w:rsidRPr="00BC3ABE">
        <w:rPr>
          <w:rFonts w:ascii="Times New Roman" w:hAnsi="Times New Roman" w:cs="Times New Roman"/>
        </w:rPr>
        <w:t>automatisation</w:t>
      </w:r>
      <w:r w:rsidRPr="00BC3ABE">
        <w:rPr>
          <w:rFonts w:ascii="Times New Roman" w:hAnsi="Times New Roman" w:cs="Times New Roman"/>
          <w:spacing w:val="-17"/>
        </w:rPr>
        <w:t xml:space="preserve"> </w:t>
      </w:r>
      <w:r w:rsidR="00E561EB" w:rsidRPr="00BC3ABE">
        <w:rPr>
          <w:rFonts w:ascii="Times New Roman" w:hAnsi="Times New Roman" w:cs="Times New Roman"/>
        </w:rPr>
        <w:t>largement</w:t>
      </w:r>
      <w:r w:rsidR="00E561EB" w:rsidRPr="00BC3ABE">
        <w:rPr>
          <w:rFonts w:ascii="Times New Roman" w:hAnsi="Times New Roman" w:cs="Times New Roman"/>
          <w:spacing w:val="-15"/>
        </w:rPr>
        <w:t xml:space="preserve"> </w:t>
      </w:r>
      <w:r w:rsidR="00E561EB" w:rsidRPr="00BC3ABE">
        <w:rPr>
          <w:rFonts w:ascii="Times New Roman" w:hAnsi="Times New Roman" w:cs="Times New Roman"/>
          <w:spacing w:val="-2"/>
        </w:rPr>
        <w:t>rentable</w:t>
      </w:r>
      <w:bookmarkEnd w:id="1717"/>
      <w:bookmarkEnd w:id="1718"/>
      <w:bookmarkEnd w:id="1719"/>
    </w:p>
    <w:p w14:paraId="0833B636" w14:textId="66EDF992" w:rsidR="00E561EB" w:rsidDel="002A7E5C" w:rsidRDefault="00E561EB" w:rsidP="002A7E5C">
      <w:pPr>
        <w:rPr>
          <w:del w:id="1720" w:author="Microsoft Office User" w:date="2025-07-27T16:51:00Z"/>
          <w:color w:val="000000" w:themeColor="text1"/>
        </w:rPr>
      </w:pPr>
      <w:r w:rsidRPr="00BC3ABE">
        <w:rPr>
          <w:color w:val="000000" w:themeColor="text1"/>
        </w:rPr>
        <w:t>Combien</w:t>
      </w:r>
      <w:r w:rsidRPr="00BC3ABE">
        <w:t xml:space="preserve"> coûterait le fonctionnement de</w:t>
      </w:r>
      <w:ins w:id="1721" w:author="Microsoft Office User" w:date="2025-07-27T16:51:00Z">
        <w:r w:rsidR="002A7E5C">
          <w:rPr>
            <w:spacing w:val="40"/>
          </w:rPr>
          <w:t xml:space="preserve"> </w:t>
        </w:r>
      </w:ins>
      <w:del w:id="1722" w:author="Microsoft Office User" w:date="2025-07-27T16:51:00Z">
        <w:r w:rsidRPr="00BC3ABE" w:rsidDel="002A7E5C">
          <w:rPr>
            <w:spacing w:val="40"/>
          </w:rPr>
          <w:delText xml:space="preserve"> </w:delText>
        </w:r>
        <w:r w:rsidRPr="00BC3ABE" w:rsidDel="002A7E5C">
          <w:rPr>
            <w:color w:val="000000" w:themeColor="text1"/>
          </w:rPr>
          <w:delText>ces</w:delText>
        </w:r>
        <w:r w:rsidRPr="00BC3ABE" w:rsidDel="002A7E5C">
          <w:delText xml:space="preserve"> </w:delText>
        </w:r>
      </w:del>
      <w:ins w:id="1723" w:author="Microsoft Office User" w:date="2025-07-27T16:51:00Z">
        <w:r w:rsidR="002A7E5C">
          <w:rPr>
            <w:color w:val="000000" w:themeColor="text1"/>
          </w:rPr>
          <w:t>tels</w:t>
        </w:r>
        <w:r w:rsidR="002A7E5C" w:rsidRPr="00BC3ABE">
          <w:t xml:space="preserve"> </w:t>
        </w:r>
      </w:ins>
      <w:r w:rsidRPr="00BC3ABE">
        <w:t>assistants</w:t>
      </w:r>
      <w:ins w:id="1724" w:author="Microsoft Office User" w:date="2025-07-27T16:51:00Z">
        <w:r w:rsidR="002A7E5C">
          <w:t xml:space="preserve"> </w:t>
        </w:r>
      </w:ins>
      <w:del w:id="1725" w:author="Microsoft Office User" w:date="2025-07-27T16:51:00Z">
        <w:r w:rsidRPr="00BC3ABE" w:rsidDel="002A7E5C">
          <w:delText xml:space="preserve"> </w:delText>
        </w:r>
        <w:r w:rsidRPr="00BC3ABE" w:rsidDel="002A7E5C">
          <w:rPr>
            <w:color w:val="000000" w:themeColor="text1"/>
          </w:rPr>
          <w:delText>IA</w:delText>
        </w:r>
        <w:r w:rsidRPr="00BC3ABE" w:rsidDel="002A7E5C">
          <w:delText> </w:delText>
        </w:r>
      </w:del>
      <w:r w:rsidRPr="00BC3ABE">
        <w:t>?</w:t>
      </w:r>
    </w:p>
    <w:p w14:paraId="306256D3" w14:textId="77777777" w:rsidR="002A7E5C" w:rsidRPr="00BC3ABE" w:rsidRDefault="002A7E5C" w:rsidP="00650F7C">
      <w:pPr>
        <w:rPr>
          <w:ins w:id="1726" w:author="Microsoft Office User" w:date="2025-07-27T16:51:00Z"/>
        </w:rPr>
      </w:pPr>
    </w:p>
    <w:p w14:paraId="42E1FCCD" w14:textId="7E2DE5DF" w:rsidR="00E561EB" w:rsidRPr="00BC3ABE" w:rsidRDefault="00E561EB" w:rsidP="002A7E5C">
      <w:r w:rsidRPr="00BC3ABE">
        <w:rPr>
          <w:color w:val="000000" w:themeColor="text1"/>
        </w:rPr>
        <w:t>Lors des essais sur</w:t>
      </w:r>
      <w:r w:rsidRPr="00BC3ABE">
        <w:t xml:space="preserve"> GAIA, les coûts de fonctionnement des systèmes agentiques</w:t>
      </w:r>
      <w:r w:rsidRPr="00BC3ABE">
        <w:rPr>
          <w:spacing w:val="38"/>
        </w:rPr>
        <w:t xml:space="preserve"> </w:t>
      </w:r>
      <w:r w:rsidRPr="00BC3ABE">
        <w:t>qui</w:t>
      </w:r>
      <w:r w:rsidRPr="00BC3ABE">
        <w:rPr>
          <w:spacing w:val="38"/>
        </w:rPr>
        <w:t xml:space="preserve"> </w:t>
      </w:r>
      <w:r w:rsidRPr="00BC3ABE">
        <w:t>s’appuyaient</w:t>
      </w:r>
      <w:r w:rsidRPr="00BC3ABE">
        <w:rPr>
          <w:spacing w:val="38"/>
        </w:rPr>
        <w:t xml:space="preserve"> </w:t>
      </w:r>
      <w:r w:rsidRPr="00BC3ABE">
        <w:t>sur</w:t>
      </w:r>
      <w:r w:rsidRPr="00BC3ABE">
        <w:rPr>
          <w:spacing w:val="38"/>
        </w:rPr>
        <w:t xml:space="preserve"> </w:t>
      </w:r>
      <w:r w:rsidRPr="00BC3ABE">
        <w:rPr>
          <w:color w:val="000000" w:themeColor="text1"/>
        </w:rPr>
        <w:t xml:space="preserve">les derniers modèles </w:t>
      </w:r>
      <w:del w:id="1727" w:author="Microsoft Office User" w:date="2025-07-27T16:51:00Z">
        <w:r w:rsidRPr="00BC3ABE" w:rsidDel="002A7E5C">
          <w:rPr>
            <w:color w:val="000000" w:themeColor="text1"/>
          </w:rPr>
          <w:delText>d’IA</w:delText>
        </w:r>
        <w:r w:rsidRPr="00BC3ABE" w:rsidDel="002A7E5C">
          <w:rPr>
            <w:spacing w:val="38"/>
          </w:rPr>
          <w:delText xml:space="preserve"> </w:delText>
        </w:r>
      </w:del>
      <w:r w:rsidRPr="00BC3ABE">
        <w:t>ont</w:t>
      </w:r>
      <w:r w:rsidRPr="00BC3ABE">
        <w:rPr>
          <w:spacing w:val="38"/>
        </w:rPr>
        <w:t xml:space="preserve"> </w:t>
      </w:r>
      <w:r w:rsidRPr="00BC3ABE">
        <w:t>été</w:t>
      </w:r>
      <w:r w:rsidRPr="00650F7C">
        <w:t xml:space="preserve"> d’un</w:t>
      </w:r>
      <w:r w:rsidRPr="00BC3ABE">
        <w:rPr>
          <w:color w:val="000000" w:themeColor="text1"/>
        </w:rPr>
        <w:t xml:space="preserve"> euro</w:t>
      </w:r>
      <w:r w:rsidRPr="00BC3ABE">
        <w:t xml:space="preserve"> par question environ</w:t>
      </w:r>
      <w:r w:rsidRPr="00650F7C">
        <w:t>, et la cadence de résolution était très rapide, quelques minutes par question. De son côté, un annota</w:t>
      </w:r>
      <w:r w:rsidRPr="00BC3ABE">
        <w:t xml:space="preserve">teur humain résolvait </w:t>
      </w:r>
      <w:r w:rsidRPr="00BC3ABE">
        <w:rPr>
          <w:color w:val="000000" w:themeColor="text1"/>
        </w:rPr>
        <w:t>environ</w:t>
      </w:r>
      <w:r w:rsidRPr="00BC3ABE">
        <w:t xml:space="preserve"> six questions par heure, </w:t>
      </w:r>
      <w:r w:rsidRPr="00BC3ABE">
        <w:rPr>
          <w:color w:val="000000" w:themeColor="text1"/>
        </w:rPr>
        <w:t xml:space="preserve">ce qui </w:t>
      </w:r>
      <w:r w:rsidRPr="00BC3ABE">
        <w:t xml:space="preserve">aurait coûté à son employeur </w:t>
      </w:r>
      <w:r w:rsidRPr="00650F7C">
        <w:t>2</w:t>
      </w:r>
      <w:r w:rsidR="009A3A70" w:rsidRPr="00650F7C">
        <w:t> €</w:t>
      </w:r>
      <w:r w:rsidRPr="00BC3ABE">
        <w:t xml:space="preserve"> par question</w:t>
      </w:r>
      <w:r w:rsidRPr="00BC3ABE">
        <w:rPr>
          <w:color w:val="000000" w:themeColor="text1"/>
        </w:rPr>
        <w:t xml:space="preserve"> au SMIC. Pour un employeur, l’assistant</w:t>
      </w:r>
      <w:r w:rsidRPr="00BC3ABE">
        <w:t xml:space="preserve"> autonome </w:t>
      </w:r>
      <w:r w:rsidRPr="00BC3ABE">
        <w:rPr>
          <w:color w:val="000000" w:themeColor="text1"/>
        </w:rPr>
        <w:t>est</w:t>
      </w:r>
      <w:r w:rsidRPr="00BC3ABE">
        <w:t xml:space="preserve"> donc déjà moins cher que le </w:t>
      </w:r>
      <w:r w:rsidRPr="00BC3ABE">
        <w:rPr>
          <w:color w:val="000000" w:themeColor="text1"/>
        </w:rPr>
        <w:t xml:space="preserve">prix plancher du </w:t>
      </w:r>
      <w:r w:rsidRPr="00BC3ABE">
        <w:t>travail humain.</w:t>
      </w:r>
    </w:p>
    <w:p w14:paraId="72AC0D60" w14:textId="775360E3" w:rsidR="00E561EB" w:rsidRPr="00BC3ABE" w:rsidRDefault="00FF3B89" w:rsidP="00650F7C">
      <w:r>
        <w:rPr>
          <w:color w:val="000000" w:themeColor="text1"/>
        </w:rPr>
        <w:t>Notons que nous avons compté sur des progrès futurs de l’IA, qui vont de pair avec un passa</w:t>
      </w:r>
      <w:r w:rsidR="00F31AF9">
        <w:rPr>
          <w:color w:val="000000" w:themeColor="text1"/>
        </w:rPr>
        <w:t>g</w:t>
      </w:r>
      <w:r>
        <w:rPr>
          <w:color w:val="000000" w:themeColor="text1"/>
        </w:rPr>
        <w:t>e à l’échelle, donc avec une augmentation de la puissance de calcul d’inférence, qui devrait faire augmenter les coûts</w:t>
      </w:r>
      <w:r w:rsidR="00E561EB" w:rsidRPr="00BC3ABE">
        <w:t xml:space="preserve">. </w:t>
      </w:r>
      <w:del w:id="1728" w:author="Microsoft Office User" w:date="2025-07-27T16:51:00Z">
        <w:r w:rsidR="00F31AF9" w:rsidDel="002A7E5C">
          <w:delText xml:space="preserve">Mais </w:delText>
        </w:r>
      </w:del>
      <w:ins w:id="1729" w:author="Microsoft Office User" w:date="2025-07-27T16:51:00Z">
        <w:r w:rsidR="002A7E5C">
          <w:t>Cependant,</w:t>
        </w:r>
        <w:r w:rsidR="002A7E5C">
          <w:t xml:space="preserve"> </w:t>
        </w:r>
      </w:ins>
      <w:r w:rsidR="00F31AF9">
        <w:t>u</w:t>
      </w:r>
      <w:r w:rsidR="00E561EB" w:rsidRPr="00BC3ABE">
        <w:t>ne</w:t>
      </w:r>
      <w:r w:rsidR="00F31AF9">
        <w:t xml:space="preserve"> </w:t>
      </w:r>
      <w:r w:rsidR="00E561EB" w:rsidRPr="00BC3ABE">
        <w:t xml:space="preserve">tendance va contrer cette augmentation : les coûts d’inférence </w:t>
      </w:r>
      <w:r w:rsidR="00E561EB" w:rsidRPr="00BC3ABE">
        <w:rPr>
          <w:color w:val="000000" w:themeColor="text1"/>
        </w:rPr>
        <w:t>pour une</w:t>
      </w:r>
      <w:r w:rsidR="00E561EB" w:rsidRPr="00BC3ABE">
        <w:t xml:space="preserve"> puissance </w:t>
      </w:r>
      <w:r w:rsidR="00E561EB" w:rsidRPr="00BC3ABE">
        <w:rPr>
          <w:color w:val="000000" w:themeColor="text1"/>
        </w:rPr>
        <w:t>constante</w:t>
      </w:r>
      <w:r w:rsidR="00E561EB" w:rsidRPr="00BC3ABE">
        <w:t xml:space="preserve"> sont en chute</w:t>
      </w:r>
      <w:r w:rsidR="00E561EB" w:rsidRPr="00BC3ABE">
        <w:rPr>
          <w:spacing w:val="-1"/>
        </w:rPr>
        <w:t xml:space="preserve"> </w:t>
      </w:r>
      <w:r w:rsidR="00E561EB" w:rsidRPr="00BC3ABE">
        <w:t>libre,</w:t>
      </w:r>
      <w:r w:rsidR="00E561EB" w:rsidRPr="00BC3ABE">
        <w:rPr>
          <w:spacing w:val="-1"/>
        </w:rPr>
        <w:t xml:space="preserve"> </w:t>
      </w:r>
      <w:r w:rsidR="00E561EB" w:rsidRPr="00BC3ABE">
        <w:t>ayant</w:t>
      </w:r>
      <w:r w:rsidR="00E561EB" w:rsidRPr="00BC3ABE">
        <w:rPr>
          <w:spacing w:val="-1"/>
        </w:rPr>
        <w:t xml:space="preserve"> </w:t>
      </w:r>
      <w:r w:rsidR="00E561EB" w:rsidRPr="00BC3ABE">
        <w:t>déjà</w:t>
      </w:r>
      <w:r w:rsidR="00E561EB" w:rsidRPr="00BC3ABE">
        <w:rPr>
          <w:spacing w:val="-1"/>
        </w:rPr>
        <w:t xml:space="preserve"> </w:t>
      </w:r>
      <w:r w:rsidR="00E561EB" w:rsidRPr="00BC3ABE">
        <w:t>été</w:t>
      </w:r>
      <w:r w:rsidR="00E561EB" w:rsidRPr="00BC3ABE">
        <w:rPr>
          <w:spacing w:val="-1"/>
        </w:rPr>
        <w:t xml:space="preserve"> </w:t>
      </w:r>
      <w:r w:rsidR="00E561EB" w:rsidRPr="00BC3ABE">
        <w:t>divisés</w:t>
      </w:r>
      <w:r w:rsidR="00E561EB" w:rsidRPr="00BC3ABE">
        <w:rPr>
          <w:spacing w:val="-1"/>
        </w:rPr>
        <w:t xml:space="preserve"> </w:t>
      </w:r>
      <w:r w:rsidR="00E561EB" w:rsidRPr="00BC3ABE">
        <w:t>par</w:t>
      </w:r>
      <w:r w:rsidR="00E561EB" w:rsidRPr="00BC3ABE">
        <w:rPr>
          <w:spacing w:val="-1"/>
        </w:rPr>
        <w:t xml:space="preserve"> </w:t>
      </w:r>
      <w:r w:rsidR="00E561EB" w:rsidRPr="00BC3ABE">
        <w:t>plus</w:t>
      </w:r>
      <w:r w:rsidR="00E561EB" w:rsidRPr="00BC3ABE">
        <w:rPr>
          <w:spacing w:val="-1"/>
        </w:rPr>
        <w:t xml:space="preserve"> </w:t>
      </w:r>
      <w:r w:rsidR="00E561EB" w:rsidRPr="00BC3ABE">
        <w:t>de</w:t>
      </w:r>
      <w:r w:rsidR="00E561EB" w:rsidRPr="00BC3ABE">
        <w:rPr>
          <w:spacing w:val="-1"/>
        </w:rPr>
        <w:t xml:space="preserve"> </w:t>
      </w:r>
      <w:r w:rsidR="00E561EB" w:rsidRPr="00BC3ABE">
        <w:t>cent</w:t>
      </w:r>
      <w:r w:rsidR="00E561EB" w:rsidRPr="00BC3ABE">
        <w:rPr>
          <w:spacing w:val="-1"/>
        </w:rPr>
        <w:t xml:space="preserve"> </w:t>
      </w:r>
      <w:r w:rsidR="00E561EB" w:rsidRPr="00BC3ABE">
        <w:t>au</w:t>
      </w:r>
      <w:r w:rsidR="00E561EB" w:rsidRPr="00BC3ABE">
        <w:rPr>
          <w:spacing w:val="-1"/>
        </w:rPr>
        <w:t xml:space="preserve"> </w:t>
      </w:r>
      <w:r w:rsidR="00E561EB" w:rsidRPr="00BC3ABE">
        <w:t>cours</w:t>
      </w:r>
      <w:r w:rsidR="00E561EB" w:rsidRPr="00BC3ABE">
        <w:rPr>
          <w:spacing w:val="-1"/>
        </w:rPr>
        <w:t xml:space="preserve"> </w:t>
      </w:r>
      <w:r w:rsidR="00E561EB" w:rsidRPr="00BC3ABE">
        <w:t>des</w:t>
      </w:r>
      <w:r w:rsidR="00E561EB" w:rsidRPr="00BC3ABE">
        <w:rPr>
          <w:spacing w:val="-1"/>
        </w:rPr>
        <w:t xml:space="preserve"> </w:t>
      </w:r>
      <w:r w:rsidR="00E561EB" w:rsidRPr="00BC3ABE">
        <w:t>deux</w:t>
      </w:r>
      <w:r w:rsidR="00E561EB" w:rsidRPr="00BC3ABE">
        <w:rPr>
          <w:spacing w:val="-1"/>
        </w:rPr>
        <w:t xml:space="preserve"> </w:t>
      </w:r>
      <w:r w:rsidR="00E561EB" w:rsidRPr="00BC3ABE">
        <w:t xml:space="preserve">dernières </w:t>
      </w:r>
      <w:bookmarkStart w:id="1730" w:name="_bookmark88"/>
      <w:bookmarkEnd w:id="1730"/>
      <w:r w:rsidR="00E561EB" w:rsidRPr="00BC3ABE">
        <w:t>années</w:t>
      </w:r>
      <w:r w:rsidR="00E561EB" w:rsidRPr="00BC3ABE">
        <w:rPr>
          <w:rStyle w:val="FootnoteReference"/>
          <w:rFonts w:ascii="Times New Roman" w:hAnsi="Times New Roman" w:cs="Times New Roman"/>
        </w:rPr>
        <w:footnoteReference w:id="65"/>
      </w:r>
      <w:r w:rsidR="00E561EB" w:rsidRPr="00BC3ABE">
        <w:t xml:space="preserve"> ; on peut s’attendre à ce que cette chute continue au même rythme dans les prochaines années, compensant largement l’augmentation </w:t>
      </w:r>
      <w:r w:rsidR="00E561EB" w:rsidRPr="00BC3ABE">
        <w:lastRenderedPageBreak/>
        <w:t>de taille des modèles.</w:t>
      </w:r>
    </w:p>
    <w:p w14:paraId="4D8A11F6" w14:textId="77777777" w:rsidR="00E561EB" w:rsidRPr="00BC3ABE" w:rsidRDefault="00E561EB" w:rsidP="00650F7C">
      <w:pPr>
        <w:rPr>
          <w:rFonts w:eastAsia="Times New Roman"/>
          <w:color w:val="000000" w:themeColor="text1"/>
          <w:lang w:eastAsia="fr-FR"/>
        </w:rPr>
      </w:pPr>
      <w:r w:rsidRPr="00BC3ABE">
        <w:t xml:space="preserve">La réponse à la question du </w:t>
      </w:r>
      <w:r w:rsidRPr="00BC3ABE">
        <w:rPr>
          <w:color w:val="000000" w:themeColor="text1"/>
        </w:rPr>
        <w:t>coût</w:t>
      </w:r>
      <w:r w:rsidRPr="00BC3ABE">
        <w:t xml:space="preserve"> des assistants IA est donc claire : à partir du moment où un système à base d’IA peut exécuter une tâche de manière satisfaisante, il </w:t>
      </w:r>
      <w:r w:rsidRPr="00BC3ABE">
        <w:rPr>
          <w:color w:val="000000" w:themeColor="text1"/>
        </w:rPr>
        <w:t>s’avère</w:t>
      </w:r>
      <w:r w:rsidRPr="00BC3ABE">
        <w:t xml:space="preserve"> bien moins coûteux à l’emploi qu’un salarié humain.</w:t>
      </w:r>
    </w:p>
    <w:p w14:paraId="44DFEE66" w14:textId="44FC2949" w:rsidR="00E561EB" w:rsidRPr="00BC3ABE" w:rsidRDefault="00E561EB" w:rsidP="00650F7C">
      <w:r w:rsidRPr="00BC3ABE">
        <w:t xml:space="preserve">À la réflexion, </w:t>
      </w:r>
      <w:r w:rsidRPr="00BC3ABE">
        <w:rPr>
          <w:color w:val="000000" w:themeColor="text1"/>
        </w:rPr>
        <w:t>il est</w:t>
      </w:r>
      <w:r w:rsidRPr="00BC3ABE">
        <w:t xml:space="preserve"> logique</w:t>
      </w:r>
      <w:r w:rsidRPr="00BC3ABE">
        <w:rPr>
          <w:color w:val="000000" w:themeColor="text1"/>
        </w:rPr>
        <w:t xml:space="preserve"> que l’utilisation d’une machine soit plus rentable pour un employeur que de verser un salaire à un employé. Car</w:t>
      </w:r>
      <w:r w:rsidRPr="00BC3ABE">
        <w:t xml:space="preserve"> loin d’alimenter seulement le fonctionnement d’un cerveau, le salaire versé à un salarié humain sert à nourrir tout son corps, ainsi que sa vie en dehors des heures travaillées, son sommeil, ses loisirs, sa famille. Au contraire, le coût d’une IA</w:t>
      </w:r>
      <w:r w:rsidRPr="00BC3ABE">
        <w:rPr>
          <w:spacing w:val="-1"/>
        </w:rPr>
        <w:t xml:space="preserve"> </w:t>
      </w:r>
      <w:r w:rsidRPr="00BC3ABE">
        <w:t>se réduit à alimenter quelques circuits électroniques construits dans le seul objectif de travailler nuit et jour</w:t>
      </w:r>
      <w:bookmarkStart w:id="1731" w:name="_bookmark90"/>
      <w:bookmarkEnd w:id="1731"/>
      <w:r w:rsidR="00885539" w:rsidRPr="00BC3ABE">
        <w:rPr>
          <w:rStyle w:val="EndnoteReference"/>
          <w:rFonts w:ascii="Times New Roman" w:hAnsi="Times New Roman" w:cs="Times New Roman"/>
        </w:rPr>
        <w:endnoteReference w:id="33"/>
      </w:r>
      <w:r w:rsidR="00885539" w:rsidRPr="00BC3ABE">
        <w:t>.</w:t>
      </w:r>
    </w:p>
    <w:p w14:paraId="170D1C9F" w14:textId="60892543" w:rsidR="00E561EB" w:rsidRPr="00BC3ABE" w:rsidRDefault="00E561EB" w:rsidP="00E44AC1">
      <w:pPr>
        <w:pStyle w:val="Heading3"/>
        <w:spacing w:line="276" w:lineRule="auto"/>
        <w:rPr>
          <w:rFonts w:ascii="Times New Roman" w:hAnsi="Times New Roman" w:cs="Times New Roman"/>
        </w:rPr>
      </w:pPr>
      <w:bookmarkStart w:id="1732" w:name="_Toc201332079"/>
      <w:r w:rsidRPr="00650F7C">
        <w:rPr>
          <w:rFonts w:ascii="Times New Roman" w:hAnsi="Times New Roman" w:cs="Times New Roman"/>
        </w:rPr>
        <w:t>L’irruption de l’IA dans le</w:t>
      </w:r>
      <w:r w:rsidR="00192D9D" w:rsidRPr="00650F7C">
        <w:rPr>
          <w:rFonts w:ascii="Times New Roman" w:hAnsi="Times New Roman" w:cs="Times New Roman"/>
        </w:rPr>
        <w:t xml:space="preserve"> marché du</w:t>
      </w:r>
      <w:r w:rsidRPr="00650F7C">
        <w:rPr>
          <w:rFonts w:ascii="Times New Roman" w:hAnsi="Times New Roman" w:cs="Times New Roman"/>
        </w:rPr>
        <w:t xml:space="preserve"> travail</w:t>
      </w:r>
      <w:bookmarkEnd w:id="1732"/>
    </w:p>
    <w:p w14:paraId="6D0FB436" w14:textId="16B19B6F" w:rsidR="00E561EB" w:rsidRPr="00BC3ABE" w:rsidDel="005B7BFE" w:rsidRDefault="00E561EB" w:rsidP="00650F7C">
      <w:pPr>
        <w:rPr>
          <w:del w:id="1733" w:author="Microsoft Office User" w:date="2025-07-27T16:53:00Z"/>
          <w:color w:val="000000" w:themeColor="text1"/>
        </w:rPr>
      </w:pPr>
      <w:del w:id="1734" w:author="Microsoft Office User" w:date="2025-07-27T16:52:00Z">
        <w:r w:rsidRPr="00BC3ABE" w:rsidDel="005B7BFE">
          <w:delText xml:space="preserve">Nous avons défini un point critique où les progrès de l’IA permettront la création d’assistants </w:delText>
        </w:r>
        <w:r w:rsidRPr="00BC3ABE" w:rsidDel="005B7BFE">
          <w:rPr>
            <w:color w:val="000000" w:themeColor="text1"/>
          </w:rPr>
          <w:delText>suffisamment</w:delText>
        </w:r>
        <w:r w:rsidRPr="00BC3ABE" w:rsidDel="005B7BFE">
          <w:delText xml:space="preserve"> autonomes </w:delText>
        </w:r>
        <w:r w:rsidRPr="00BC3ABE" w:rsidDel="005B7BFE">
          <w:rPr>
            <w:color w:val="000000" w:themeColor="text1"/>
          </w:rPr>
          <w:delText xml:space="preserve">et efficaces </w:delText>
        </w:r>
        <w:r w:rsidRPr="00BC3ABE" w:rsidDel="005B7BFE">
          <w:delText xml:space="preserve">pour </w:delText>
        </w:r>
        <w:r w:rsidRPr="00BC3ABE" w:rsidDel="005B7BFE">
          <w:rPr>
            <w:color w:val="000000" w:themeColor="text1"/>
          </w:rPr>
          <w:delText>doubler</w:delText>
        </w:r>
        <w:r w:rsidRPr="00BC3ABE" w:rsidDel="005B7BFE">
          <w:delText xml:space="preserve"> la productivité de tout travail </w:delText>
        </w:r>
        <w:r w:rsidRPr="00BC3ABE" w:rsidDel="005B7BFE">
          <w:rPr>
            <w:color w:val="000000" w:themeColor="text1"/>
          </w:rPr>
          <w:delText>effectué</w:delText>
        </w:r>
        <w:r w:rsidRPr="00BC3ABE" w:rsidDel="005B7BFE">
          <w:delText xml:space="preserve"> devant un écran</w:delText>
        </w:r>
        <w:r w:rsidRPr="00BC3ABE" w:rsidDel="005B7BFE">
          <w:rPr>
            <w:color w:val="000000" w:themeColor="text1"/>
          </w:rPr>
          <w:delText xml:space="preserve"> d’ordinateur.</w:delText>
        </w:r>
        <w:r w:rsidRPr="00BC3ABE" w:rsidDel="005B7BFE">
          <w:delText xml:space="preserve"> Ce </w:delText>
        </w:r>
        <w:r w:rsidRPr="00BC3ABE" w:rsidDel="005B7BFE">
          <w:rPr>
            <w:color w:val="000000" w:themeColor="text1"/>
          </w:rPr>
          <w:delText>seuil</w:delText>
        </w:r>
        <w:r w:rsidRPr="00BC3ABE" w:rsidDel="005B7BFE">
          <w:delText xml:space="preserve"> de performance pourrait</w:delText>
        </w:r>
        <w:r w:rsidRPr="00BC3ABE" w:rsidDel="005B7BFE">
          <w:rPr>
            <w:spacing w:val="43"/>
          </w:rPr>
          <w:delText xml:space="preserve"> </w:delText>
        </w:r>
        <w:r w:rsidRPr="00BC3ABE" w:rsidDel="005B7BFE">
          <w:delText>être</w:delText>
        </w:r>
        <w:r w:rsidRPr="00BC3ABE" w:rsidDel="005B7BFE">
          <w:rPr>
            <w:spacing w:val="43"/>
          </w:rPr>
          <w:delText xml:space="preserve"> </w:delText>
        </w:r>
        <w:r w:rsidRPr="00BC3ABE" w:rsidDel="005B7BFE">
          <w:rPr>
            <w:color w:val="000000" w:themeColor="text1"/>
          </w:rPr>
          <w:delText>atteint dès 2026.</w:delText>
        </w:r>
      </w:del>
      <w:ins w:id="1735" w:author="Microsoft Office User" w:date="2025-07-27T16:52:00Z">
        <w:r w:rsidR="005B7BFE">
          <w:t xml:space="preserve">Reprenons l’estimation </w:t>
        </w:r>
      </w:ins>
      <w:ins w:id="1736" w:author="Microsoft Office User" w:date="2025-07-27T16:53:00Z">
        <w:r w:rsidR="005B7BFE">
          <w:t>donnée plus haut, d’un agent IA permettant de doubler la productivité du travail numérique, qui pourrait arriver courant 2026</w:t>
        </w:r>
        <w:r w:rsidR="005B7BFE">
          <w:rPr>
            <w:color w:val="000000" w:themeColor="text1"/>
          </w:rPr>
          <w:t xml:space="preserve">. </w:t>
        </w:r>
      </w:ins>
    </w:p>
    <w:p w14:paraId="0E815B27" w14:textId="0A3ADF7D" w:rsidR="00E561EB" w:rsidRPr="00BC3ABE" w:rsidRDefault="00E561EB" w:rsidP="005B7BFE">
      <w:pPr>
        <w:rPr>
          <w:color w:val="000000" w:themeColor="text1"/>
        </w:rPr>
      </w:pPr>
      <w:r w:rsidRPr="00BC3ABE">
        <w:rPr>
          <w:color w:val="000000" w:themeColor="text1"/>
        </w:rPr>
        <w:t>Un tel agent</w:t>
      </w:r>
      <w:r w:rsidRPr="00BC3ABE">
        <w:t xml:space="preserve"> autonome</w:t>
      </w:r>
      <w:r w:rsidRPr="00BC3ABE">
        <w:rPr>
          <w:color w:val="000000" w:themeColor="text1"/>
        </w:rPr>
        <w:t xml:space="preserve"> </w:t>
      </w:r>
      <w:del w:id="1737" w:author="Microsoft Office User" w:date="2025-07-27T16:53:00Z">
        <w:r w:rsidRPr="00BC3ABE" w:rsidDel="005B7BFE">
          <w:rPr>
            <w:color w:val="000000" w:themeColor="text1"/>
          </w:rPr>
          <w:delText xml:space="preserve">aurait </w:delText>
        </w:r>
      </w:del>
      <w:ins w:id="1738" w:author="Microsoft Office User" w:date="2025-07-27T16:53:00Z">
        <w:r w:rsidR="005B7BFE">
          <w:rPr>
            <w:color w:val="000000" w:themeColor="text1"/>
          </w:rPr>
          <w:t>aura</w:t>
        </w:r>
        <w:r w:rsidR="005B7BFE" w:rsidRPr="00BC3ABE">
          <w:rPr>
            <w:color w:val="000000" w:themeColor="text1"/>
          </w:rPr>
          <w:t xml:space="preserve"> </w:t>
        </w:r>
      </w:ins>
      <w:r w:rsidRPr="00BC3ABE">
        <w:rPr>
          <w:color w:val="000000" w:themeColor="text1"/>
        </w:rPr>
        <w:t>une valeur immense. En prenant</w:t>
      </w:r>
      <w:r w:rsidRPr="00BC3ABE">
        <w:t xml:space="preserve"> comme référence le nombre de jours travaillés en distanciel</w:t>
      </w:r>
      <w:ins w:id="1739" w:author="Microsoft Office User" w:date="2025-07-27T16:54:00Z">
        <w:r w:rsidR="005B7BFE">
          <w:t xml:space="preserve"> </w:t>
        </w:r>
      </w:ins>
      <w:del w:id="1740" w:author="Microsoft Office User" w:date="2025-07-27T16:54:00Z">
        <w:r w:rsidRPr="00BC3ABE" w:rsidDel="005B7BFE">
          <w:delText xml:space="preserve">, soit un jour sur trois </w:delText>
        </w:r>
      </w:del>
      <w:r w:rsidRPr="00BC3ABE">
        <w:t>aux États-Unis</w:t>
      </w:r>
      <w:r w:rsidRPr="00BC3ABE">
        <w:rPr>
          <w:color w:val="000000" w:themeColor="text1"/>
        </w:rPr>
        <w:t xml:space="preserve">, </w:t>
      </w:r>
      <w:ins w:id="1741" w:author="Microsoft Office User" w:date="2025-07-27T16:53:00Z">
        <w:r w:rsidR="005B7BFE">
          <w:rPr>
            <w:color w:val="000000" w:themeColor="text1"/>
          </w:rPr>
          <w:t xml:space="preserve">doubler leur productivité </w:t>
        </w:r>
      </w:ins>
      <w:del w:id="1742" w:author="Microsoft Office User" w:date="2025-07-27T16:53:00Z">
        <w:r w:rsidRPr="00BC3ABE" w:rsidDel="005B7BFE">
          <w:rPr>
            <w:color w:val="000000" w:themeColor="text1"/>
          </w:rPr>
          <w:delText>et en</w:delText>
        </w:r>
        <w:r w:rsidRPr="00BC3ABE" w:rsidDel="005B7BFE">
          <w:delText xml:space="preserve"> doublant la productivité de ces jours-là on arrive</w:delText>
        </w:r>
      </w:del>
      <w:ins w:id="1743" w:author="Microsoft Office User" w:date="2025-07-27T16:53:00Z">
        <w:r w:rsidR="005B7BFE">
          <w:rPr>
            <w:color w:val="000000" w:themeColor="text1"/>
          </w:rPr>
          <w:t>aboutit</w:t>
        </w:r>
      </w:ins>
      <w:r w:rsidRPr="00BC3ABE">
        <w:t xml:space="preserve"> à </w:t>
      </w:r>
      <w:r w:rsidRPr="00BC3ABE">
        <w:rPr>
          <w:color w:val="000000" w:themeColor="text1"/>
        </w:rPr>
        <w:t xml:space="preserve">un gain </w:t>
      </w:r>
      <w:r w:rsidRPr="00BC3ABE">
        <w:t>astronomique de 5</w:t>
      </w:r>
      <w:r w:rsidR="009A3A70">
        <w:t> 000</w:t>
      </w:r>
      <w:r w:rsidR="009A3A70">
        <w:rPr>
          <w:color w:val="000000" w:themeColor="text1"/>
        </w:rPr>
        <w:t> </w:t>
      </w:r>
      <w:r w:rsidRPr="00BC3ABE">
        <w:t>milliards de do</w:t>
      </w:r>
      <w:bookmarkStart w:id="1744" w:name="_bookmark91"/>
      <w:bookmarkEnd w:id="1744"/>
      <w:r w:rsidRPr="00BC3ABE">
        <w:t>llars</w:t>
      </w:r>
      <w:r w:rsidRPr="00BC3ABE">
        <w:rPr>
          <w:rStyle w:val="FootnoteReference"/>
          <w:rFonts w:ascii="Times New Roman" w:hAnsi="Times New Roman" w:cs="Times New Roman"/>
        </w:rPr>
        <w:footnoteReference w:id="66"/>
      </w:r>
      <w:r w:rsidRPr="00BC3ABE">
        <w:t xml:space="preserve"> pour ce seul pays</w:t>
      </w:r>
      <w:r w:rsidR="009A3A70">
        <w:t> </w:t>
      </w:r>
      <w:r w:rsidRPr="00BC3ABE">
        <w:rPr>
          <w:color w:val="000000" w:themeColor="text1"/>
        </w:rPr>
        <w:t>!</w:t>
      </w:r>
    </w:p>
    <w:p w14:paraId="1392B16D" w14:textId="5A496B10" w:rsidR="00E561EB" w:rsidRPr="00BC3ABE" w:rsidRDefault="00E561EB" w:rsidP="00650F7C">
      <w:r w:rsidRPr="00BC3ABE">
        <w:t>Qui remportera ce marché fabuleux ? Comme nous l’avons vu plus haut, les meilleurs modèles tendent à être généralistes : cela</w:t>
      </w:r>
      <w:r w:rsidR="00192D9D">
        <w:t xml:space="preserve"> </w:t>
      </w:r>
      <w:r w:rsidR="00192D9D" w:rsidRPr="00BC3ABE">
        <w:t>favoris</w:t>
      </w:r>
      <w:r w:rsidR="00192D9D">
        <w:t>era</w:t>
      </w:r>
      <w:r w:rsidR="00192D9D" w:rsidRPr="00BC3ABE">
        <w:t xml:space="preserve"> </w:t>
      </w:r>
      <w:r w:rsidRPr="00BC3ABE">
        <w:t>l’émergence d’un unique assistant capable de capturer</w:t>
      </w:r>
      <w:r w:rsidRPr="00BC3ABE">
        <w:rPr>
          <w:rStyle w:val="Hyperlink2"/>
          <w:rFonts w:cs="Times New Roman"/>
          <w:color w:val="000000" w:themeColor="text1"/>
        </w:rPr>
        <w:t xml:space="preserve"> le </w:t>
      </w:r>
      <w:r w:rsidRPr="00BC3ABE">
        <w:t xml:space="preserve">marché mondial, plutôt que des assistants spécialisés dans chaque domaine. </w:t>
      </w:r>
      <w:r w:rsidRPr="00650F7C">
        <w:t xml:space="preserve">Autrement dit, l’entreprise qui développera le meilleur assistant pourra capturer le marché mondial, donc gagner le contrôle d’un large pan de l’économie du globe </w:t>
      </w:r>
      <w:r w:rsidR="00B66F39" w:rsidRPr="00650F7C">
        <w:t>–</w:t>
      </w:r>
      <w:r w:rsidR="00192D9D">
        <w:t> </w:t>
      </w:r>
      <w:r w:rsidRPr="00650F7C">
        <w:t>et peut-être plus encore, comme nous allons le voir au fil des chapitres suivants. Cet enjeu financier motive depuis plusieurs années des investissements démesurés, dans une nouvelle course aux étoiles.</w:t>
      </w:r>
    </w:p>
    <w:p w14:paraId="7DAD564B" w14:textId="3E2E7E84" w:rsidR="00E561EB" w:rsidRPr="00BC3ABE" w:rsidRDefault="00E561EB" w:rsidP="00650F7C">
      <w:r w:rsidRPr="00BC3ABE">
        <w:t xml:space="preserve">Gardons à l’esprit que ces employés artificiels que nous avons </w:t>
      </w:r>
      <w:r w:rsidRPr="00BC3ABE">
        <w:rPr>
          <w:color w:val="000000" w:themeColor="text1"/>
        </w:rPr>
        <w:t>décrits</w:t>
      </w:r>
      <w:r w:rsidRPr="00BC3ABE">
        <w:t xml:space="preserve"> ne sont qu’un exemple des applications </w:t>
      </w:r>
      <w:r w:rsidRPr="00BC3ABE">
        <w:rPr>
          <w:color w:val="000000" w:themeColor="text1"/>
        </w:rPr>
        <w:t xml:space="preserve">possibles </w:t>
      </w:r>
      <w:r w:rsidRPr="00BC3ABE">
        <w:t>de l’IA. En réalité, nous nous en servons comme d’un repère de crue</w:t>
      </w:r>
      <w:r w:rsidRPr="00BC3ABE">
        <w:rPr>
          <w:color w:val="000000" w:themeColor="text1"/>
        </w:rPr>
        <w:t>, pour estimer</w:t>
      </w:r>
      <w:r w:rsidRPr="00BC3ABE">
        <w:rPr>
          <w:spacing w:val="40"/>
        </w:rPr>
        <w:t xml:space="preserve"> </w:t>
      </w:r>
      <w:r w:rsidRPr="00BC3ABE">
        <w:t>la</w:t>
      </w:r>
      <w:r w:rsidRPr="00BC3ABE">
        <w:rPr>
          <w:spacing w:val="40"/>
        </w:rPr>
        <w:t xml:space="preserve"> </w:t>
      </w:r>
      <w:r w:rsidRPr="00BC3ABE">
        <w:t>date</w:t>
      </w:r>
      <w:r w:rsidRPr="00BC3ABE">
        <w:rPr>
          <w:spacing w:val="40"/>
        </w:rPr>
        <w:t xml:space="preserve"> </w:t>
      </w:r>
      <w:r w:rsidRPr="00BC3ABE">
        <w:t>d’inondation</w:t>
      </w:r>
      <w:r w:rsidRPr="00BC3ABE">
        <w:rPr>
          <w:spacing w:val="40"/>
        </w:rPr>
        <w:t xml:space="preserve"> </w:t>
      </w:r>
      <w:r w:rsidRPr="00BC3ABE">
        <w:rPr>
          <w:color w:val="000000" w:themeColor="text1"/>
        </w:rPr>
        <w:t>de notre économie à « </w:t>
      </w:r>
      <w:r w:rsidRPr="00BC3ABE">
        <w:t>avant</w:t>
      </w:r>
      <w:r w:rsidRPr="00BC3ABE">
        <w:rPr>
          <w:spacing w:val="40"/>
        </w:rPr>
        <w:t xml:space="preserve"> </w:t>
      </w:r>
      <w:r w:rsidRPr="00BC3ABE">
        <w:t>2027</w:t>
      </w:r>
      <w:r w:rsidRPr="00BC3ABE">
        <w:rPr>
          <w:color w:val="000000" w:themeColor="text1"/>
        </w:rPr>
        <w:t> » (</w:t>
      </w:r>
      <w:r w:rsidRPr="00BC3ABE">
        <w:t>avec</w:t>
      </w:r>
      <w:r w:rsidRPr="00BC3ABE">
        <w:rPr>
          <w:spacing w:val="40"/>
        </w:rPr>
        <w:t xml:space="preserve"> </w:t>
      </w:r>
      <w:r w:rsidRPr="00BC3ABE">
        <w:t>toutes</w:t>
      </w:r>
      <w:r w:rsidRPr="00BC3ABE">
        <w:rPr>
          <w:spacing w:val="40"/>
        </w:rPr>
        <w:t xml:space="preserve"> </w:t>
      </w:r>
      <w:r w:rsidRPr="00BC3ABE">
        <w:t>les réserves</w:t>
      </w:r>
      <w:r w:rsidRPr="00BC3ABE">
        <w:rPr>
          <w:spacing w:val="-3"/>
        </w:rPr>
        <w:t xml:space="preserve"> </w:t>
      </w:r>
      <w:r w:rsidRPr="00BC3ABE">
        <w:t>liées</w:t>
      </w:r>
      <w:r w:rsidRPr="00BC3ABE">
        <w:rPr>
          <w:spacing w:val="-3"/>
        </w:rPr>
        <w:t xml:space="preserve"> </w:t>
      </w:r>
      <w:r w:rsidRPr="00BC3ABE">
        <w:t>à</w:t>
      </w:r>
      <w:r w:rsidRPr="00BC3ABE">
        <w:rPr>
          <w:spacing w:val="-3"/>
        </w:rPr>
        <w:t xml:space="preserve"> </w:t>
      </w:r>
      <w:r w:rsidRPr="00BC3ABE">
        <w:t>la</w:t>
      </w:r>
      <w:r w:rsidRPr="00BC3ABE">
        <w:rPr>
          <w:spacing w:val="-3"/>
        </w:rPr>
        <w:t xml:space="preserve"> </w:t>
      </w:r>
      <w:r w:rsidRPr="00BC3ABE">
        <w:t>possibilité</w:t>
      </w:r>
      <w:r w:rsidRPr="00BC3ABE">
        <w:rPr>
          <w:spacing w:val="-3"/>
        </w:rPr>
        <w:t xml:space="preserve"> </w:t>
      </w:r>
      <w:r w:rsidRPr="00BC3ABE">
        <w:t>que</w:t>
      </w:r>
      <w:r w:rsidRPr="00BC3ABE">
        <w:rPr>
          <w:spacing w:val="-3"/>
        </w:rPr>
        <w:t xml:space="preserve"> </w:t>
      </w:r>
      <w:r w:rsidRPr="00BC3ABE">
        <w:t>les</w:t>
      </w:r>
      <w:r w:rsidRPr="00BC3ABE">
        <w:rPr>
          <w:spacing w:val="-3"/>
        </w:rPr>
        <w:t xml:space="preserve"> </w:t>
      </w:r>
      <w:r w:rsidRPr="00BC3ABE">
        <w:t>modèles</w:t>
      </w:r>
      <w:r w:rsidRPr="00BC3ABE">
        <w:rPr>
          <w:spacing w:val="-3"/>
        </w:rPr>
        <w:t xml:space="preserve"> </w:t>
      </w:r>
      <w:r w:rsidRPr="00BC3ABE">
        <w:t>cessent</w:t>
      </w:r>
      <w:r w:rsidRPr="00BC3ABE">
        <w:rPr>
          <w:spacing w:val="-3"/>
        </w:rPr>
        <w:t xml:space="preserve"> </w:t>
      </w:r>
      <w:r w:rsidRPr="00BC3ABE">
        <w:t>de</w:t>
      </w:r>
      <w:r w:rsidRPr="00BC3ABE">
        <w:rPr>
          <w:spacing w:val="-3"/>
        </w:rPr>
        <w:t xml:space="preserve"> </w:t>
      </w:r>
      <w:r w:rsidRPr="00BC3ABE">
        <w:t>s’améliorer,</w:t>
      </w:r>
      <w:r w:rsidRPr="00BC3ABE">
        <w:rPr>
          <w:spacing w:val="-3"/>
        </w:rPr>
        <w:t xml:space="preserve"> </w:t>
      </w:r>
      <w:r w:rsidRPr="00BC3ABE">
        <w:t>soit</w:t>
      </w:r>
      <w:r w:rsidRPr="00BC3ABE">
        <w:rPr>
          <w:spacing w:val="-3"/>
        </w:rPr>
        <w:t xml:space="preserve"> </w:t>
      </w:r>
      <w:r w:rsidRPr="00BC3ABE">
        <w:t>que</w:t>
      </w:r>
      <w:r w:rsidRPr="00BC3ABE">
        <w:rPr>
          <w:spacing w:val="-3"/>
        </w:rPr>
        <w:t xml:space="preserve"> </w:t>
      </w:r>
      <w:r w:rsidRPr="00BC3ABE">
        <w:t xml:space="preserve">la puissance de calcul stagne, soit que les lois d’échelles finissent par </w:t>
      </w:r>
      <w:r w:rsidRPr="00BC3ABE">
        <w:rPr>
          <w:color w:val="000000" w:themeColor="text1"/>
        </w:rPr>
        <w:t>perdre cours, nous y reviendrons au prochain chapitre). Mais il</w:t>
      </w:r>
      <w:r w:rsidRPr="00BC3ABE">
        <w:t xml:space="preserve"> existe certainement des dizaines d’autres</w:t>
      </w:r>
      <w:r w:rsidRPr="00BC3ABE">
        <w:rPr>
          <w:color w:val="000000" w:themeColor="text1"/>
        </w:rPr>
        <w:t xml:space="preserve"> usages de l’IA</w:t>
      </w:r>
      <w:r w:rsidRPr="00BC3ABE">
        <w:t xml:space="preserve"> que nous ne soupçonnons pas aujourd’hui. Par exemple, avant la création d’Excel, difficile de deviner que les feuilles de calcul seraient entièrement numérisées.</w:t>
      </w:r>
      <w:r w:rsidRPr="00BC3ABE">
        <w:rPr>
          <w:spacing w:val="-8"/>
        </w:rPr>
        <w:t xml:space="preserve"> </w:t>
      </w:r>
      <w:r w:rsidRPr="00BC3ABE">
        <w:t xml:space="preserve">Attendons-nous à ce que </w:t>
      </w:r>
      <w:r w:rsidRPr="00BC3ABE">
        <w:rPr>
          <w:color w:val="000000" w:themeColor="text1"/>
        </w:rPr>
        <w:t xml:space="preserve">les applications de </w:t>
      </w:r>
      <w:r w:rsidRPr="00BC3ABE">
        <w:rPr>
          <w:color w:val="000000" w:themeColor="text1"/>
        </w:rPr>
        <w:lastRenderedPageBreak/>
        <w:t>l’IA se multiplient dès les prochains mois.</w:t>
      </w:r>
    </w:p>
    <w:p w14:paraId="7DD4882F" w14:textId="77777777" w:rsidR="00E561EB" w:rsidRPr="00BC3ABE" w:rsidRDefault="00E561EB" w:rsidP="00E44AC1">
      <w:pPr>
        <w:pStyle w:val="Heading3"/>
        <w:spacing w:line="276" w:lineRule="auto"/>
        <w:rPr>
          <w:rFonts w:ascii="Times New Roman" w:hAnsi="Times New Roman" w:cs="Times New Roman"/>
        </w:rPr>
      </w:pPr>
      <w:bookmarkStart w:id="1745" w:name="_Toc201332080"/>
      <w:r w:rsidRPr="00BC3ABE">
        <w:rPr>
          <w:rFonts w:ascii="Times New Roman" w:hAnsi="Times New Roman" w:cs="Times New Roman"/>
        </w:rPr>
        <w:t>Prendre pied dans le monde physique : les progrès de la robotique</w:t>
      </w:r>
      <w:bookmarkEnd w:id="1745"/>
    </w:p>
    <w:p w14:paraId="5F98FA1B" w14:textId="543CA124" w:rsidR="008149A5" w:rsidRDefault="00E561EB" w:rsidP="00650F7C">
      <w:r w:rsidRPr="00BC3ABE">
        <w:t xml:space="preserve">Les usages de l’IA ne se cantonneront pas au monde numérique, ils </w:t>
      </w:r>
      <w:r w:rsidR="00F057F3">
        <w:t>sont en train</w:t>
      </w:r>
      <w:r w:rsidR="00F057F3" w:rsidRPr="00BC3ABE">
        <w:t xml:space="preserve"> </w:t>
      </w:r>
      <w:r w:rsidR="00F057F3">
        <w:t>de</w:t>
      </w:r>
      <w:r w:rsidR="00F057F3" w:rsidRPr="00BC3ABE">
        <w:t xml:space="preserve"> </w:t>
      </w:r>
      <w:r w:rsidR="00192D9D">
        <w:t>se matérialiser</w:t>
      </w:r>
      <w:r w:rsidRPr="00BC3ABE">
        <w:t xml:space="preserve"> dans le réel</w:t>
      </w:r>
      <w:r w:rsidR="00192D9D">
        <w:t xml:space="preserve">. </w:t>
      </w:r>
      <w:r w:rsidRPr="00BC3ABE">
        <w:t>Nous</w:t>
      </w:r>
      <w:r w:rsidRPr="00BC3ABE">
        <w:rPr>
          <w:spacing w:val="2"/>
        </w:rPr>
        <w:t xml:space="preserve"> </w:t>
      </w:r>
      <w:r w:rsidRPr="00BC3ABE">
        <w:t>pourrions</w:t>
      </w:r>
      <w:r w:rsidRPr="00BC3ABE">
        <w:rPr>
          <w:spacing w:val="5"/>
        </w:rPr>
        <w:t xml:space="preserve"> </w:t>
      </w:r>
      <w:r w:rsidRPr="00BC3ABE">
        <w:t>en</w:t>
      </w:r>
      <w:r w:rsidRPr="00BC3ABE">
        <w:rPr>
          <w:spacing w:val="5"/>
        </w:rPr>
        <w:t xml:space="preserve"> </w:t>
      </w:r>
      <w:r w:rsidRPr="00BC3ABE">
        <w:t>douter,</w:t>
      </w:r>
      <w:r w:rsidRPr="00BC3ABE">
        <w:rPr>
          <w:spacing w:val="4"/>
        </w:rPr>
        <w:t xml:space="preserve"> </w:t>
      </w:r>
      <w:r w:rsidRPr="00BC3ABE">
        <w:t>car</w:t>
      </w:r>
      <w:r w:rsidRPr="00BC3ABE">
        <w:rPr>
          <w:spacing w:val="5"/>
        </w:rPr>
        <w:t xml:space="preserve"> </w:t>
      </w:r>
      <w:r w:rsidRPr="00BC3ABE">
        <w:t>la</w:t>
      </w:r>
      <w:r w:rsidRPr="00BC3ABE">
        <w:rPr>
          <w:spacing w:val="5"/>
        </w:rPr>
        <w:t xml:space="preserve"> </w:t>
      </w:r>
      <w:r w:rsidRPr="00BC3ABE">
        <w:t>robotique</w:t>
      </w:r>
      <w:r w:rsidRPr="00BC3ABE">
        <w:rPr>
          <w:spacing w:val="4"/>
        </w:rPr>
        <w:t xml:space="preserve"> </w:t>
      </w:r>
      <w:r w:rsidRPr="00BC3ABE">
        <w:t>a</w:t>
      </w:r>
      <w:r w:rsidRPr="00BC3ABE">
        <w:rPr>
          <w:spacing w:val="5"/>
        </w:rPr>
        <w:t xml:space="preserve"> </w:t>
      </w:r>
      <w:r w:rsidRPr="00BC3ABE">
        <w:t>souvent</w:t>
      </w:r>
      <w:r w:rsidRPr="00BC3ABE">
        <w:rPr>
          <w:spacing w:val="5"/>
        </w:rPr>
        <w:t xml:space="preserve"> </w:t>
      </w:r>
      <w:r w:rsidRPr="00BC3ABE">
        <w:t>tardé</w:t>
      </w:r>
      <w:r w:rsidRPr="00BC3ABE">
        <w:rPr>
          <w:spacing w:val="4"/>
        </w:rPr>
        <w:t xml:space="preserve"> </w:t>
      </w:r>
      <w:r w:rsidRPr="00BC3ABE">
        <w:t>à</w:t>
      </w:r>
      <w:r w:rsidRPr="00BC3ABE">
        <w:rPr>
          <w:spacing w:val="5"/>
        </w:rPr>
        <w:t xml:space="preserve"> </w:t>
      </w:r>
      <w:r w:rsidRPr="00BC3ABE">
        <w:t>accomplir</w:t>
      </w:r>
      <w:r w:rsidRPr="00BC3ABE">
        <w:rPr>
          <w:spacing w:val="5"/>
        </w:rPr>
        <w:t xml:space="preserve"> </w:t>
      </w:r>
      <w:r w:rsidRPr="00BC3ABE">
        <w:rPr>
          <w:spacing w:val="-5"/>
        </w:rPr>
        <w:t xml:space="preserve">ses </w:t>
      </w:r>
      <w:r w:rsidRPr="00BC3ABE">
        <w:rPr>
          <w:spacing w:val="-2"/>
        </w:rPr>
        <w:t>promesses.</w:t>
      </w:r>
      <w:r w:rsidRPr="00BC3ABE">
        <w:t xml:space="preserve"> Les premières voitures autonomes étaient annoncées depuis 2016 par Elon</w:t>
      </w:r>
      <w:r w:rsidRPr="00BC3ABE">
        <w:rPr>
          <w:spacing w:val="-1"/>
        </w:rPr>
        <w:t xml:space="preserve"> </w:t>
      </w:r>
      <w:r w:rsidRPr="00BC3ABE">
        <w:t>Mus</w:t>
      </w:r>
      <w:bookmarkStart w:id="1746" w:name="_bookmark92"/>
      <w:bookmarkEnd w:id="1746"/>
      <w:r w:rsidRPr="00BC3ABE">
        <w:t>k</w:t>
      </w:r>
      <w:r w:rsidR="00192D9D" w:rsidRPr="00BC3ABE">
        <w:rPr>
          <w:rStyle w:val="EndnoteReference"/>
          <w:rFonts w:ascii="Times New Roman" w:hAnsi="Times New Roman" w:cs="Times New Roman"/>
        </w:rPr>
        <w:endnoteReference w:id="34"/>
      </w:r>
      <w:r w:rsidR="00192D9D" w:rsidRPr="00BC3ABE">
        <w:t>,</w:t>
      </w:r>
      <w:r w:rsidRPr="00BC3ABE">
        <w:rPr>
          <w:spacing w:val="-1"/>
        </w:rPr>
        <w:t xml:space="preserve"> </w:t>
      </w:r>
      <w:r w:rsidRPr="00BC3ABE">
        <w:t>mais elles ont</w:t>
      </w:r>
      <w:r w:rsidRPr="00BC3ABE">
        <w:rPr>
          <w:spacing w:val="-1"/>
        </w:rPr>
        <w:t xml:space="preserve"> </w:t>
      </w:r>
      <w:r w:rsidRPr="00BC3ABE">
        <w:t>tardé</w:t>
      </w:r>
      <w:r w:rsidRPr="00BC3ABE">
        <w:rPr>
          <w:spacing w:val="-1"/>
        </w:rPr>
        <w:t xml:space="preserve"> </w:t>
      </w:r>
      <w:r w:rsidRPr="00BC3ABE">
        <w:t>à</w:t>
      </w:r>
      <w:r w:rsidRPr="00BC3ABE">
        <w:rPr>
          <w:spacing w:val="-1"/>
        </w:rPr>
        <w:t xml:space="preserve"> </w:t>
      </w:r>
      <w:r w:rsidRPr="00BC3ABE">
        <w:t>arriver, car la</w:t>
      </w:r>
      <w:r w:rsidRPr="00BC3ABE">
        <w:rPr>
          <w:spacing w:val="-1"/>
        </w:rPr>
        <w:t xml:space="preserve"> </w:t>
      </w:r>
      <w:r w:rsidRPr="00BC3ABE">
        <w:t>conduite</w:t>
      </w:r>
      <w:r w:rsidRPr="00BC3ABE">
        <w:rPr>
          <w:spacing w:val="-1"/>
        </w:rPr>
        <w:t xml:space="preserve"> </w:t>
      </w:r>
      <w:r w:rsidRPr="00BC3ABE">
        <w:t>autonome</w:t>
      </w:r>
      <w:r w:rsidRPr="00BC3ABE">
        <w:rPr>
          <w:spacing w:val="-1"/>
        </w:rPr>
        <w:t xml:space="preserve"> </w:t>
      </w:r>
      <w:r w:rsidRPr="00BC3ABE">
        <w:t>demande de naviguer dans un environnement complexe et imprévisible, avec en cas d’erreur un risque écrasant pour les usagers de la route. Cependant, les progrès ont fini par arriver d’un coup, très récemment. La conduite autonome</w:t>
      </w:r>
      <w:r w:rsidRPr="00BC3ABE">
        <w:rPr>
          <w:spacing w:val="-4"/>
        </w:rPr>
        <w:t xml:space="preserve"> </w:t>
      </w:r>
      <w:r w:rsidRPr="00BC3ABE">
        <w:t>est</w:t>
      </w:r>
      <w:r w:rsidRPr="00BC3ABE">
        <w:rPr>
          <w:spacing w:val="-4"/>
        </w:rPr>
        <w:t xml:space="preserve"> </w:t>
      </w:r>
      <w:r w:rsidRPr="00BC3ABE">
        <w:t>maintenant</w:t>
      </w:r>
      <w:r w:rsidRPr="00BC3ABE">
        <w:rPr>
          <w:spacing w:val="-4"/>
        </w:rPr>
        <w:t xml:space="preserve"> </w:t>
      </w:r>
      <w:r w:rsidRPr="00BC3ABE">
        <w:t>réalité</w:t>
      </w:r>
      <w:r w:rsidR="008149A5">
        <w:t>,</w:t>
      </w:r>
      <w:r w:rsidR="00192D9D">
        <w:rPr>
          <w:spacing w:val="-4"/>
        </w:rPr>
        <w:t> </w:t>
      </w:r>
      <w:r w:rsidRPr="00BC3ABE">
        <w:t>en</w:t>
      </w:r>
      <w:r w:rsidRPr="00BC3ABE">
        <w:rPr>
          <w:spacing w:val="-4"/>
        </w:rPr>
        <w:t xml:space="preserve"> </w:t>
      </w:r>
      <w:r w:rsidRPr="00BC3ABE">
        <w:t>partie</w:t>
      </w:r>
      <w:r w:rsidRPr="00BC3ABE">
        <w:rPr>
          <w:spacing w:val="-4"/>
        </w:rPr>
        <w:t xml:space="preserve"> </w:t>
      </w:r>
      <w:r w:rsidRPr="00BC3ABE">
        <w:t>grâce</w:t>
      </w:r>
      <w:r w:rsidRPr="00BC3ABE">
        <w:rPr>
          <w:spacing w:val="-4"/>
        </w:rPr>
        <w:t xml:space="preserve"> </w:t>
      </w:r>
      <w:r w:rsidRPr="00BC3ABE">
        <w:t>à</w:t>
      </w:r>
      <w:r w:rsidRPr="00BC3ABE">
        <w:rPr>
          <w:spacing w:val="-4"/>
        </w:rPr>
        <w:t xml:space="preserve"> </w:t>
      </w:r>
      <w:r w:rsidRPr="00BC3ABE">
        <w:t>des</w:t>
      </w:r>
      <w:r w:rsidRPr="00BC3ABE">
        <w:rPr>
          <w:spacing w:val="-4"/>
        </w:rPr>
        <w:t xml:space="preserve"> </w:t>
      </w:r>
      <w:r w:rsidRPr="00BC3ABE">
        <w:t xml:space="preserve">capteurs bien meilleurs : </w:t>
      </w:r>
      <w:r w:rsidR="008149A5">
        <w:t xml:space="preserve">Waymo, filiale de Google, a lancé son service de taxis </w:t>
      </w:r>
      <w:r w:rsidR="00F53A46">
        <w:t>sans pilote</w:t>
      </w:r>
      <w:r w:rsidR="00FF3B89">
        <w:t>, dont l</w:t>
      </w:r>
      <w:r w:rsidR="008149A5">
        <w:t>es passagers font l’expérience surréaliste d’une voiture qui se conduit toute seule.</w:t>
      </w:r>
    </w:p>
    <w:p w14:paraId="155F9287" w14:textId="161CBB3B" w:rsidR="00E561EB" w:rsidRPr="00BC3ABE" w:rsidRDefault="008149A5" w:rsidP="00650F7C">
      <w:r>
        <w:t>Loin de n’être qu’un coup d’essai, ce service de taxi autonomes connaît déjà un succès commercial</w:t>
      </w:r>
      <w:r w:rsidR="00F53A46">
        <w:t xml:space="preserve"> </w:t>
      </w:r>
      <w:r>
        <w:t>: Waymo</w:t>
      </w:r>
      <w:r w:rsidR="00F53A46">
        <w:t xml:space="preserve"> s’est lancé à San Francisco et Los Angeles, </w:t>
      </w:r>
      <w:r w:rsidR="00FF3B89">
        <w:t xml:space="preserve">et grâce à ses prix réduits par l’absence d’un chauffeur humain, </w:t>
      </w:r>
      <w:r w:rsidR="00F53A46">
        <w:t xml:space="preserve">y a rapidement dévoré </w:t>
      </w:r>
      <w:r>
        <w:t>20%</w:t>
      </w:r>
      <w:r w:rsidR="00FF3B89">
        <w:t xml:space="preserve"> du marché</w:t>
      </w:r>
      <w:r>
        <w:t>, dépassant Lyft</w:t>
      </w:r>
      <w:r w:rsidR="00F53A46">
        <w:t>,</w:t>
      </w:r>
      <w:r>
        <w:t xml:space="preserve"> et mena</w:t>
      </w:r>
      <w:r w:rsidR="00FF3B89">
        <w:t>çant</w:t>
      </w:r>
      <w:r w:rsidR="00F53A46">
        <w:t xml:space="preserve"> maintenant le leader </w:t>
      </w:r>
      <w:r>
        <w:t>Uber</w:t>
      </w:r>
      <w:r w:rsidR="00F53A46">
        <w:t>. Ces taxis sans pilotes</w:t>
      </w:r>
      <w:r>
        <w:t xml:space="preserve"> </w:t>
      </w:r>
      <w:r w:rsidR="00E561EB" w:rsidRPr="00BC3ABE">
        <w:t xml:space="preserve">sont </w:t>
      </w:r>
      <w:r w:rsidR="00F53A46">
        <w:t xml:space="preserve">maintenant </w:t>
      </w:r>
      <w:r w:rsidR="00E561EB" w:rsidRPr="00BC3ABE">
        <w:t xml:space="preserve">en cours de validation dans d’autres villes </w:t>
      </w:r>
      <w:r>
        <w:t xml:space="preserve">américaines </w:t>
      </w:r>
      <w:r w:rsidR="00E561EB" w:rsidRPr="00BC3ABE">
        <w:t xml:space="preserve">et </w:t>
      </w:r>
      <w:r>
        <w:t>au Japon</w:t>
      </w:r>
      <w:r w:rsidR="00E561EB" w:rsidRPr="00BC3ABE">
        <w:t>.</w:t>
      </w:r>
    </w:p>
    <w:p w14:paraId="213E9C33" w14:textId="7B3F23E2" w:rsidR="006E4942" w:rsidRDefault="00E561EB" w:rsidP="005B7BFE">
      <w:pPr>
        <w:pPrChange w:id="1747" w:author="Microsoft Office User" w:date="2025-07-27T16:54:00Z">
          <w:pPr>
            <w:ind w:firstLine="0"/>
          </w:pPr>
        </w:pPrChange>
      </w:pPr>
      <w:r w:rsidRPr="00BC3ABE">
        <w:t xml:space="preserve">En robotique, l’arrivée des modèles Transformers et les progrès du </w:t>
      </w:r>
      <w:r w:rsidRPr="00BC3ABE">
        <w:rPr>
          <w:i/>
          <w:iCs/>
        </w:rPr>
        <w:t>reinforcement learning</w:t>
      </w:r>
      <w:r w:rsidRPr="00BC3ABE">
        <w:t xml:space="preserve"> ont permis des avancées rapides</w:t>
      </w:r>
      <w:r w:rsidR="00E45C10">
        <w:t xml:space="preserve"> dans le contrôle logiciel</w:t>
      </w:r>
      <w:r w:rsidR="00FF3B89">
        <w:t>.</w:t>
      </w:r>
      <w:r w:rsidRPr="00BC3ABE">
        <w:t xml:space="preserve"> </w:t>
      </w:r>
      <w:r w:rsidR="00E45C10">
        <w:t>Pour un robot humanoïde, l’équilib</w:t>
      </w:r>
      <w:ins w:id="1748" w:author="Microsoft Office User" w:date="2025-07-28T05:38:00Z">
        <w:r w:rsidR="000A157C">
          <w:t>r</w:t>
        </w:r>
      </w:ins>
      <w:r w:rsidR="00E45C10">
        <w:t xml:space="preserve">e et la marche sont restés longtemps insolubles en dehors d’environnements </w:t>
      </w:r>
      <w:r w:rsidR="006E4942">
        <w:t>de test</w:t>
      </w:r>
      <w:r w:rsidR="00E45C10">
        <w:t>.</w:t>
      </w:r>
      <w:ins w:id="1749" w:author="Microsoft Office User" w:date="2025-07-27T16:56:00Z">
        <w:r w:rsidR="005B7BFE">
          <w:t xml:space="preserve"> C</w:t>
        </w:r>
      </w:ins>
      <w:del w:id="1750" w:author="Microsoft Office User" w:date="2025-07-27T16:56:00Z">
        <w:r w:rsidR="00E45C10" w:rsidDel="005B7BFE">
          <w:delText xml:space="preserve"> Désormais, c</w:delText>
        </w:r>
      </w:del>
      <w:r w:rsidR="00E45C10">
        <w:t>es problèmes</w:t>
      </w:r>
      <w:r w:rsidR="00FF3B89">
        <w:t> </w:t>
      </w:r>
      <w:r w:rsidR="00E45C10">
        <w:t xml:space="preserve">sont </w:t>
      </w:r>
      <w:ins w:id="1751" w:author="Microsoft Office User" w:date="2025-07-27T16:56:00Z">
        <w:r w:rsidR="005B7BFE">
          <w:t xml:space="preserve">désormais </w:t>
        </w:r>
      </w:ins>
      <w:r w:rsidR="00E45C10">
        <w:t xml:space="preserve">résolus </w:t>
      </w:r>
      <w:r w:rsidR="00FF3B89">
        <w:t>:</w:t>
      </w:r>
      <w:r w:rsidR="00F53A46">
        <w:t xml:space="preserve"> </w:t>
      </w:r>
      <w:r w:rsidR="00FF3B89">
        <w:t xml:space="preserve">en </w:t>
      </w:r>
      <w:r w:rsidR="00F53A46">
        <w:t xml:space="preserve">Chine, où les robots font partie de la culture populaire, on </w:t>
      </w:r>
      <w:r w:rsidR="00FF3B89">
        <w:t>en voit déjà</w:t>
      </w:r>
      <w:r w:rsidRPr="00650F7C">
        <w:t xml:space="preserve"> </w:t>
      </w:r>
      <w:r w:rsidR="00FF3B89">
        <w:t>arpenter</w:t>
      </w:r>
      <w:r w:rsidR="00F53A46" w:rsidRPr="00650F7C">
        <w:t xml:space="preserve"> </w:t>
      </w:r>
      <w:r w:rsidRPr="00650F7C">
        <w:t xml:space="preserve">les rues de </w:t>
      </w:r>
      <w:r w:rsidR="00F53A46">
        <w:t xml:space="preserve">Shenzen. Les </w:t>
      </w:r>
      <w:r w:rsidRPr="00BC3ABE">
        <w:t>tâches de manipulation</w:t>
      </w:r>
      <w:r w:rsidR="00E45C10">
        <w:t xml:space="preserve"> manuelle, plus difficiles,</w:t>
      </w:r>
      <w:r w:rsidRPr="00BC3ABE">
        <w:t xml:space="preserve"> </w:t>
      </w:r>
      <w:r w:rsidR="00E45C10">
        <w:t>sont la prochaine frontière : plier du linge, cuisiner, bricoler</w:t>
      </w:r>
      <w:r w:rsidR="006E4942">
        <w:t>, travailler dans une usine</w:t>
      </w:r>
      <w:r w:rsidR="00E45C10">
        <w:t>. La véritable applicabilité pratique n’est pas encore acquise à l’écriture de ces lignes, mais des démonstrations impressionnantes convainquent de la viabilité future des robots</w:t>
      </w:r>
      <w:del w:id="1752" w:author="Microsoft Office User" w:date="2025-07-28T05:39:00Z">
        <w:r w:rsidR="00E45C10" w:rsidRPr="00BC3ABE" w:rsidDel="002C3274">
          <w:delText xml:space="preserve"> </w:delText>
        </w:r>
      </w:del>
      <w:bookmarkStart w:id="1753" w:name="_bookmark94"/>
      <w:bookmarkEnd w:id="1753"/>
      <w:r w:rsidRPr="00650F7C">
        <w:rPr>
          <w:vertAlign w:val="superscript"/>
        </w:rPr>
        <w:footnoteReference w:id="67"/>
      </w:r>
      <w:r w:rsidR="00E45C10">
        <w:t xml:space="preserve">. </w:t>
      </w:r>
      <w:r w:rsidR="006E4942">
        <w:t xml:space="preserve">Pour rendre les robots capables de mieux contrôler leurs membres, les efforts en cours sont dirigés principalement vers la collecte de données, </w:t>
      </w:r>
      <w:del w:id="1754" w:author="Microsoft Office User" w:date="2025-07-28T05:38:00Z">
        <w:r w:rsidR="006E4942" w:rsidDel="00A4236F">
          <w:delText xml:space="preserve">seul </w:delText>
        </w:r>
      </w:del>
      <w:ins w:id="1755" w:author="Microsoft Office User" w:date="2025-07-28T05:38:00Z">
        <w:r w:rsidR="00A4236F">
          <w:t>principal</w:t>
        </w:r>
        <w:r w:rsidR="00A4236F">
          <w:t xml:space="preserve"> </w:t>
        </w:r>
      </w:ins>
      <w:r w:rsidR="006E4942">
        <w:t>obstacle au passage à l’échelle</w:t>
      </w:r>
      <w:ins w:id="1756" w:author="Microsoft Office User" w:date="2025-07-28T05:38:00Z">
        <w:r w:rsidR="00A75958">
          <w:t xml:space="preserve">, </w:t>
        </w:r>
      </w:ins>
      <w:del w:id="1757" w:author="Microsoft Office User" w:date="2025-07-28T05:38:00Z">
        <w:r w:rsidR="006E4942" w:rsidDel="00A75958">
          <w:delText> :</w:delText>
        </w:r>
      </w:del>
      <w:r w:rsidR="006E4942">
        <w:t xml:space="preserve"> car les données de caméra et de position nécessaires à entraîner un modèle d’IA robotique sont bien plus difficiles à collecter que les données de texte qui nourrissent les modèles de texte.</w:t>
      </w:r>
    </w:p>
    <w:p w14:paraId="05CC53FC" w14:textId="4DC1AF4D" w:rsidR="00B13F78" w:rsidRDefault="00E45C10" w:rsidP="005B7BFE">
      <w:pPr>
        <w:pPrChange w:id="1758" w:author="Microsoft Office User" w:date="2025-07-27T16:54:00Z">
          <w:pPr>
            <w:ind w:firstLine="0"/>
          </w:pPr>
        </w:pPrChange>
      </w:pPr>
      <w:r>
        <w:t xml:space="preserve">Du côté </w:t>
      </w:r>
      <w:del w:id="1759" w:author="Microsoft Office User" w:date="2025-07-27T16:54:00Z">
        <w:r w:rsidDel="005B7BFE">
          <w:delText>matériel</w:delText>
        </w:r>
      </w:del>
      <w:ins w:id="1760" w:author="Microsoft Office User" w:date="2025-07-27T16:54:00Z">
        <w:r w:rsidR="005B7BFE">
          <w:t>mécanique</w:t>
        </w:r>
      </w:ins>
      <w:r>
        <w:t xml:space="preserve">, </w:t>
      </w:r>
      <w:del w:id="1761" w:author="Microsoft Office User" w:date="2025-07-27T16:55:00Z">
        <w:r w:rsidDel="005B7BFE">
          <w:delText xml:space="preserve">tous </w:delText>
        </w:r>
      </w:del>
      <w:r>
        <w:t>les composants nécessaires sont réunis : moteurs au mouvement précis, batterie garantissant plusieurs heures d’autonomie, capteurs Lidar avancés. Et le prix n’est pas si lourd : un</w:t>
      </w:r>
      <w:r w:rsidR="00C367D1">
        <w:t xml:space="preserve"> robot humanoïde</w:t>
      </w:r>
      <w:r>
        <w:t xml:space="preserve"> comme G1 d’Unitree,</w:t>
      </w:r>
      <w:r w:rsidR="00C367D1">
        <w:t xml:space="preserve"> </w:t>
      </w:r>
      <w:r>
        <w:t>doté de tous les composants physiques permettant de devenir un assistant domestique</w:t>
      </w:r>
      <w:r w:rsidR="00C367D1">
        <w:t xml:space="preserve"> </w:t>
      </w:r>
      <w:r>
        <w:t>se vend déjà aux Etats-Unis pour 30.000 dollars, soit le prix d’une voiture d’entrée de gamme</w:t>
      </w:r>
      <w:r w:rsidR="00C367D1">
        <w:rPr>
          <w:rStyle w:val="FootnoteReference"/>
        </w:rPr>
        <w:footnoteReference w:id="68"/>
      </w:r>
      <w:r w:rsidR="00C367D1">
        <w:t>.</w:t>
      </w:r>
      <w:r w:rsidR="00E561EB" w:rsidRPr="00BC3ABE">
        <w:t xml:space="preserve"> </w:t>
      </w:r>
      <w:r w:rsidR="006E4942">
        <w:t xml:space="preserve">Ainsi, une fois le problème du </w:t>
      </w:r>
      <w:r w:rsidR="006E4942">
        <w:lastRenderedPageBreak/>
        <w:t>contrôle résolu, n</w:t>
      </w:r>
      <w:r>
        <w:t xml:space="preserve">ous verrons </w:t>
      </w:r>
      <w:ins w:id="1762" w:author="Microsoft Office User" w:date="2025-07-27T17:01:00Z">
        <w:r w:rsidR="005B7BFE">
          <w:t xml:space="preserve">se multiplier </w:t>
        </w:r>
      </w:ins>
      <w:r>
        <w:t>les robots domestiques</w:t>
      </w:r>
      <w:del w:id="1763" w:author="Microsoft Office User" w:date="2025-07-27T17:01:00Z">
        <w:r w:rsidDel="005B7BFE">
          <w:delText xml:space="preserve"> se multiplier</w:delText>
        </w:r>
      </w:del>
      <w:r w:rsidR="00E561EB" w:rsidRPr="00650F7C">
        <w:rPr>
          <w:rStyle w:val="Aucun"/>
          <w:rFonts w:ascii="Times New Roman" w:hAnsi="Times New Roman" w:cs="Times New Roman"/>
          <w:color w:val="000000" w:themeColor="text1"/>
          <w:vertAlign w:val="superscript"/>
        </w:rPr>
        <w:footnoteReference w:id="69"/>
      </w:r>
      <w:r w:rsidR="00885539" w:rsidRPr="00650F7C">
        <w:t>.</w:t>
      </w:r>
      <w:bookmarkStart w:id="1783" w:name="_bookmark96"/>
      <w:bookmarkStart w:id="1784" w:name="_Toc41"/>
      <w:bookmarkStart w:id="1785" w:name="_Toc193205430"/>
      <w:bookmarkEnd w:id="1783"/>
    </w:p>
    <w:p w14:paraId="6B6E3B02" w14:textId="37A0F905" w:rsidR="00E561EB" w:rsidRPr="00BC3ABE" w:rsidRDefault="00885539" w:rsidP="00E44AC1">
      <w:pPr>
        <w:pStyle w:val="Heading2"/>
        <w:spacing w:line="276" w:lineRule="auto"/>
      </w:pPr>
      <w:bookmarkStart w:id="1786" w:name="_Toc201332081"/>
      <w:r>
        <w:lastRenderedPageBreak/>
        <w:t>Chapitre</w:t>
      </w:r>
      <w:r w:rsidR="00650F7C">
        <w:t xml:space="preserve"> 7</w:t>
      </w:r>
      <w:r>
        <w:t xml:space="preserve">. </w:t>
      </w:r>
      <w:r w:rsidRPr="009F34AE">
        <w:rPr>
          <w:rPrChange w:id="1787" w:author="Héloïse Mahé" w:date="2025-07-25T17:48:00Z">
            <w:rPr>
              <w:highlight w:val="yellow"/>
            </w:rPr>
          </w:rPrChange>
        </w:rPr>
        <w:t>L</w:t>
      </w:r>
      <w:r w:rsidR="00E561EB" w:rsidRPr="009F34AE">
        <w:rPr>
          <w:rPrChange w:id="1788" w:author="Héloïse Mahé" w:date="2025-07-25T17:48:00Z">
            <w:rPr>
              <w:highlight w:val="yellow"/>
            </w:rPr>
          </w:rPrChange>
        </w:rPr>
        <w:t>a</w:t>
      </w:r>
      <w:r w:rsidR="00E561EB" w:rsidRPr="009F34AE">
        <w:rPr>
          <w:spacing w:val="-2"/>
          <w:rPrChange w:id="1789" w:author="Héloïse Mahé" w:date="2025-07-25T17:48:00Z">
            <w:rPr>
              <w:spacing w:val="-2"/>
              <w:highlight w:val="yellow"/>
            </w:rPr>
          </w:rPrChange>
        </w:rPr>
        <w:t xml:space="preserve"> </w:t>
      </w:r>
      <w:r w:rsidR="00E561EB" w:rsidRPr="009F34AE">
        <w:rPr>
          <w:rPrChange w:id="1790" w:author="Héloïse Mahé" w:date="2025-07-25T17:48:00Z">
            <w:rPr>
              <w:highlight w:val="yellow"/>
            </w:rPr>
          </w:rPrChange>
        </w:rPr>
        <w:t>course</w:t>
      </w:r>
      <w:r w:rsidR="00E561EB" w:rsidRPr="009F34AE">
        <w:rPr>
          <w:spacing w:val="-2"/>
          <w:rPrChange w:id="1791" w:author="Héloïse Mahé" w:date="2025-07-25T17:48:00Z">
            <w:rPr>
              <w:spacing w:val="-2"/>
              <w:highlight w:val="yellow"/>
            </w:rPr>
          </w:rPrChange>
        </w:rPr>
        <w:t xml:space="preserve"> </w:t>
      </w:r>
      <w:r w:rsidR="00E561EB" w:rsidRPr="009F34AE">
        <w:rPr>
          <w:rPrChange w:id="1792" w:author="Héloïse Mahé" w:date="2025-07-25T17:48:00Z">
            <w:rPr>
              <w:highlight w:val="yellow"/>
            </w:rPr>
          </w:rPrChange>
        </w:rPr>
        <w:t>aux</w:t>
      </w:r>
      <w:ins w:id="1793" w:author="Héloïse Mahé" w:date="2025-07-25T17:48:00Z">
        <w:r w:rsidR="009F34AE" w:rsidRPr="009F34AE">
          <w:rPr>
            <w:rPrChange w:id="1794" w:author="Héloïse Mahé" w:date="2025-07-25T17:48:00Z">
              <w:rPr>
                <w:highlight w:val="yellow"/>
              </w:rPr>
            </w:rPrChange>
          </w:rPr>
          <w:t xml:space="preserve"> étoiles</w:t>
        </w:r>
      </w:ins>
      <w:del w:id="1795" w:author="Héloïse Mahé" w:date="2025-07-25T17:48:00Z">
        <w:r w:rsidR="00E561EB" w:rsidRPr="00650F7C" w:rsidDel="009F34AE">
          <w:rPr>
            <w:spacing w:val="-1"/>
            <w:highlight w:val="yellow"/>
          </w:rPr>
          <w:delText xml:space="preserve"> </w:delText>
        </w:r>
        <w:commentRangeStart w:id="1796"/>
        <w:r w:rsidR="00E561EB" w:rsidRPr="00650F7C" w:rsidDel="009F34AE">
          <w:rPr>
            <w:spacing w:val="-2"/>
            <w:highlight w:val="yellow"/>
          </w:rPr>
          <w:delText>étoiles</w:delText>
        </w:r>
        <w:bookmarkEnd w:id="1784"/>
        <w:bookmarkEnd w:id="1785"/>
        <w:commentRangeEnd w:id="1796"/>
        <w:r w:rsidR="003175A3" w:rsidDel="009F34AE">
          <w:rPr>
            <w:rStyle w:val="CommentReference"/>
            <w:rFonts w:ascii="Calibri Light" w:hAnsi="Calibri Light" w:cs="Palatino Linotype"/>
            <w:bCs w:val="0"/>
          </w:rPr>
          <w:commentReference w:id="1796"/>
        </w:r>
      </w:del>
      <w:bookmarkEnd w:id="1786"/>
    </w:p>
    <w:p w14:paraId="4BCFD439" w14:textId="51D4713A" w:rsidR="00B13F78" w:rsidRDefault="00E561EB" w:rsidP="00650F7C">
      <w:r w:rsidRPr="00BC3ABE">
        <w:rPr>
          <w:color w:val="000000" w:themeColor="text1"/>
        </w:rPr>
        <w:t>Notre prédiction de l’arrivée</w:t>
      </w:r>
      <w:r w:rsidRPr="00BC3ABE">
        <w:t xml:space="preserve"> des </w:t>
      </w:r>
      <w:r w:rsidRPr="00BC3ABE">
        <w:rPr>
          <w:color w:val="000000" w:themeColor="text1"/>
        </w:rPr>
        <w:t>assistants IA s’appuyait</w:t>
      </w:r>
      <w:r w:rsidRPr="00BC3ABE">
        <w:t xml:space="preserve"> sur </w:t>
      </w:r>
      <w:r w:rsidRPr="00BC3ABE">
        <w:rPr>
          <w:color w:val="000000" w:themeColor="text1"/>
        </w:rPr>
        <w:t>la supposition</w:t>
      </w:r>
      <w:r w:rsidRPr="00BC3ABE">
        <w:t xml:space="preserve"> que </w:t>
      </w:r>
      <w:r w:rsidRPr="00BC3ABE">
        <w:rPr>
          <w:color w:val="000000" w:themeColor="text1"/>
        </w:rPr>
        <w:t>les progrès</w:t>
      </w:r>
      <w:r w:rsidRPr="00BC3ABE">
        <w:t xml:space="preserve"> des modèles d’IA</w:t>
      </w:r>
      <w:r w:rsidRPr="00BC3ABE">
        <w:rPr>
          <w:spacing w:val="-5"/>
        </w:rPr>
        <w:t xml:space="preserve"> </w:t>
      </w:r>
      <w:r w:rsidRPr="00BC3ABE">
        <w:rPr>
          <w:color w:val="000000" w:themeColor="text1"/>
        </w:rPr>
        <w:t>tiendraient leur</w:t>
      </w:r>
      <w:r w:rsidRPr="00BC3ABE">
        <w:t xml:space="preserve"> rythme </w:t>
      </w:r>
      <w:r w:rsidRPr="00BC3ABE">
        <w:rPr>
          <w:color w:val="000000" w:themeColor="text1"/>
        </w:rPr>
        <w:t>soutenu</w:t>
      </w:r>
      <w:r w:rsidRPr="00BC3ABE">
        <w:t xml:space="preserve"> jusqu’en 2027. </w:t>
      </w:r>
      <w:r w:rsidRPr="00BC3ABE">
        <w:rPr>
          <w:color w:val="000000" w:themeColor="text1"/>
        </w:rPr>
        <w:t>À quoi tient</w:t>
      </w:r>
      <w:r w:rsidRPr="00BC3ABE">
        <w:t xml:space="preserve"> cette supposition ? </w:t>
      </w:r>
      <w:r w:rsidRPr="00BC3ABE">
        <w:rPr>
          <w:color w:val="000000" w:themeColor="text1"/>
        </w:rPr>
        <w:t>Nous</w:t>
      </w:r>
      <w:r w:rsidRPr="00BC3ABE">
        <w:t xml:space="preserve"> disposons d’un outil puissant qui permet d’affirmer que la </w:t>
      </w:r>
      <w:r w:rsidRPr="00BC3ABE">
        <w:rPr>
          <w:color w:val="000000" w:themeColor="text1"/>
        </w:rPr>
        <w:t>puissance</w:t>
      </w:r>
      <w:r w:rsidRPr="00BC3ABE">
        <w:t xml:space="preserve"> des modèles </w:t>
      </w:r>
      <w:r w:rsidRPr="00BC3ABE">
        <w:rPr>
          <w:color w:val="000000" w:themeColor="text1"/>
        </w:rPr>
        <w:t xml:space="preserve">continuera ses progrès : </w:t>
      </w:r>
      <w:r w:rsidRPr="00BC3ABE">
        <w:t xml:space="preserve">les </w:t>
      </w:r>
      <w:r w:rsidRPr="00BC3ABE">
        <w:rPr>
          <w:color w:val="000000" w:themeColor="text1"/>
        </w:rPr>
        <w:t>« </w:t>
      </w:r>
      <w:r w:rsidRPr="00BC3ABE">
        <w:t>lois d’échelle ».</w:t>
      </w:r>
      <w:bookmarkStart w:id="1797" w:name="_Toc42"/>
      <w:bookmarkStart w:id="1798" w:name="_Toc193205431"/>
    </w:p>
    <w:p w14:paraId="24A57675" w14:textId="0ABE9110" w:rsidR="00E561EB" w:rsidRPr="00BC3ABE" w:rsidRDefault="00E561EB" w:rsidP="00E44AC1">
      <w:pPr>
        <w:pStyle w:val="Heading3"/>
        <w:spacing w:line="276" w:lineRule="auto"/>
        <w:jc w:val="both"/>
        <w:rPr>
          <w:rFonts w:ascii="Times New Roman" w:hAnsi="Times New Roman" w:cs="Times New Roman"/>
        </w:rPr>
      </w:pPr>
      <w:bookmarkStart w:id="1799" w:name="_Toc201332082"/>
      <w:r w:rsidRPr="00BC3ABE">
        <w:rPr>
          <w:rFonts w:ascii="Times New Roman" w:hAnsi="Times New Roman" w:cs="Times New Roman"/>
        </w:rPr>
        <w:t>Les</w:t>
      </w:r>
      <w:r w:rsidRPr="00BC3ABE">
        <w:rPr>
          <w:rFonts w:ascii="Times New Roman" w:hAnsi="Times New Roman" w:cs="Times New Roman"/>
          <w:spacing w:val="-4"/>
        </w:rPr>
        <w:t xml:space="preserve"> </w:t>
      </w:r>
      <w:r w:rsidRPr="00BC3ABE">
        <w:rPr>
          <w:rFonts w:ascii="Times New Roman" w:hAnsi="Times New Roman" w:cs="Times New Roman"/>
        </w:rPr>
        <w:t>lois d’échelle</w:t>
      </w:r>
      <w:bookmarkEnd w:id="1797"/>
      <w:bookmarkEnd w:id="1798"/>
      <w:bookmarkEnd w:id="1799"/>
    </w:p>
    <w:p w14:paraId="7ABE3F71" w14:textId="7204070D" w:rsidR="00E561EB" w:rsidRPr="003E66DC" w:rsidRDefault="00E561EB" w:rsidP="00650F7C">
      <w:pPr>
        <w:rPr>
          <w:rFonts w:ascii="Calibri" w:hAnsi="Calibri" w:cs="Calibri"/>
          <w:szCs w:val="24"/>
        </w:rPr>
      </w:pPr>
      <w:r w:rsidRPr="00BC3ABE">
        <w:t>E</w:t>
      </w:r>
      <w:r w:rsidRPr="003E66DC">
        <w:rPr>
          <w:rFonts w:ascii="Calibri" w:hAnsi="Calibri" w:cs="Calibri"/>
          <w:szCs w:val="24"/>
        </w:rPr>
        <w:t>n</w:t>
      </w:r>
      <w:r w:rsidRPr="003E66DC">
        <w:rPr>
          <w:rFonts w:ascii="Calibri" w:hAnsi="Calibri" w:cs="Calibri"/>
          <w:spacing w:val="-4"/>
          <w:szCs w:val="24"/>
        </w:rPr>
        <w:t xml:space="preserve"> </w:t>
      </w:r>
      <w:r w:rsidRPr="003E66DC">
        <w:rPr>
          <w:rFonts w:ascii="Calibri" w:hAnsi="Calibri" w:cs="Calibri"/>
          <w:szCs w:val="24"/>
        </w:rPr>
        <w:t>janvier 2020,</w:t>
      </w:r>
      <w:r w:rsidRPr="003E66DC">
        <w:rPr>
          <w:rFonts w:ascii="Calibri" w:hAnsi="Calibri" w:cs="Calibri"/>
          <w:spacing w:val="-4"/>
          <w:szCs w:val="24"/>
        </w:rPr>
        <w:t xml:space="preserve"> </w:t>
      </w:r>
      <w:r w:rsidRPr="003E66DC">
        <w:rPr>
          <w:rFonts w:ascii="Calibri" w:hAnsi="Calibri" w:cs="Calibri"/>
          <w:szCs w:val="24"/>
        </w:rPr>
        <w:t>l’organisation</w:t>
      </w:r>
      <w:r w:rsidRPr="003E66DC">
        <w:rPr>
          <w:rFonts w:ascii="Calibri" w:hAnsi="Calibri" w:cs="Calibri"/>
          <w:spacing w:val="-4"/>
          <w:szCs w:val="24"/>
        </w:rPr>
        <w:t xml:space="preserve"> </w:t>
      </w:r>
      <w:r w:rsidRPr="003E66DC">
        <w:rPr>
          <w:rFonts w:ascii="Calibri" w:hAnsi="Calibri" w:cs="Calibri"/>
          <w:szCs w:val="24"/>
        </w:rPr>
        <w:t>OpenAI encore</w:t>
      </w:r>
      <w:r w:rsidRPr="003E66DC">
        <w:rPr>
          <w:rFonts w:ascii="Calibri" w:hAnsi="Calibri" w:cs="Calibri"/>
          <w:spacing w:val="-2"/>
          <w:szCs w:val="24"/>
        </w:rPr>
        <w:t xml:space="preserve"> </w:t>
      </w:r>
      <w:r w:rsidRPr="003E66DC">
        <w:rPr>
          <w:rFonts w:ascii="Calibri" w:hAnsi="Calibri" w:cs="Calibri"/>
          <w:szCs w:val="24"/>
        </w:rPr>
        <w:t>toute</w:t>
      </w:r>
      <w:r w:rsidRPr="003E66DC">
        <w:rPr>
          <w:rFonts w:ascii="Calibri" w:hAnsi="Calibri" w:cs="Calibri"/>
          <w:spacing w:val="-2"/>
          <w:szCs w:val="24"/>
        </w:rPr>
        <w:t xml:space="preserve"> </w:t>
      </w:r>
      <w:r w:rsidRPr="003E66DC">
        <w:rPr>
          <w:rFonts w:ascii="Calibri" w:hAnsi="Calibri" w:cs="Calibri"/>
          <w:szCs w:val="24"/>
        </w:rPr>
        <w:t>jeune</w:t>
      </w:r>
      <w:r w:rsidRPr="003E66DC">
        <w:rPr>
          <w:rFonts w:ascii="Calibri" w:hAnsi="Calibri" w:cs="Calibri"/>
          <w:spacing w:val="-2"/>
          <w:szCs w:val="24"/>
        </w:rPr>
        <w:t xml:space="preserve"> </w:t>
      </w:r>
      <w:r w:rsidRPr="003E66DC">
        <w:rPr>
          <w:rFonts w:ascii="Calibri" w:hAnsi="Calibri" w:cs="Calibri"/>
          <w:szCs w:val="24"/>
        </w:rPr>
        <w:t>fait une annonce</w:t>
      </w:r>
      <w:r w:rsidRPr="003E66DC">
        <w:rPr>
          <w:rStyle w:val="Hyperlink5"/>
          <w:rFonts w:ascii="Calibri" w:hAnsi="Calibri" w:cs="Calibri"/>
          <w:color w:val="000000" w:themeColor="text1"/>
          <w:szCs w:val="24"/>
        </w:rPr>
        <w:t xml:space="preserve"> </w:t>
      </w:r>
      <w:r w:rsidRPr="003E66DC">
        <w:rPr>
          <w:rFonts w:ascii="Calibri" w:hAnsi="Calibri" w:cs="Calibri"/>
          <w:szCs w:val="24"/>
        </w:rPr>
        <w:t>étonnante : les LLM s’améliorent</w:t>
      </w:r>
      <w:r w:rsidRPr="003E66DC">
        <w:rPr>
          <w:rStyle w:val="Hyperlink5"/>
          <w:rFonts w:ascii="Calibri" w:hAnsi="Calibri" w:cs="Calibri"/>
          <w:color w:val="000000" w:themeColor="text1"/>
          <w:szCs w:val="24"/>
        </w:rPr>
        <w:t xml:space="preserve"> </w:t>
      </w:r>
      <w:r w:rsidRPr="003E66DC">
        <w:rPr>
          <w:rFonts w:ascii="Calibri" w:hAnsi="Calibri" w:cs="Calibri"/>
          <w:szCs w:val="24"/>
        </w:rPr>
        <w:t>en proportion de leur taille. Ils donnent à cette propriété empirique le nom de « lois d’échelle</w:t>
      </w:r>
      <w:r w:rsidR="00B71881" w:rsidRPr="003E66DC">
        <w:rPr>
          <w:rStyle w:val="EndnoteReference"/>
          <w:rFonts w:ascii="Calibri" w:hAnsi="Calibri" w:cs="Calibri"/>
          <w:szCs w:val="24"/>
        </w:rPr>
        <w:endnoteReference w:id="35"/>
      </w:r>
      <w:bookmarkStart w:id="1800" w:name="_bookmark97"/>
      <w:bookmarkEnd w:id="1800"/>
      <w:r w:rsidR="00B71881" w:rsidRPr="003E66DC">
        <w:rPr>
          <w:rFonts w:ascii="Calibri" w:hAnsi="Calibri" w:cs="Calibri"/>
          <w:szCs w:val="24"/>
        </w:rPr>
        <w:t> </w:t>
      </w:r>
      <w:r w:rsidRPr="003E66DC">
        <w:rPr>
          <w:rFonts w:ascii="Calibri" w:hAnsi="Calibri" w:cs="Calibri"/>
          <w:szCs w:val="24"/>
        </w:rPr>
        <w:t>».</w:t>
      </w:r>
    </w:p>
    <w:p w14:paraId="6F94C331" w14:textId="12D24D14" w:rsidR="00E561EB" w:rsidRPr="003E66DC" w:rsidRDefault="00E561EB" w:rsidP="00650F7C">
      <w:pPr>
        <w:rPr>
          <w:rFonts w:ascii="Calibri" w:hAnsi="Calibri" w:cs="Calibri"/>
          <w:szCs w:val="24"/>
        </w:rPr>
      </w:pPr>
      <w:r w:rsidRPr="003E66DC">
        <w:rPr>
          <w:rFonts w:ascii="Calibri" w:hAnsi="Calibri" w:cs="Calibri"/>
          <w:szCs w:val="24"/>
        </w:rPr>
        <w:t xml:space="preserve">Plus précisément, ces lois d’échelle </w:t>
      </w:r>
      <w:r w:rsidR="003C7A2D" w:rsidRPr="003E66DC">
        <w:rPr>
          <w:rFonts w:ascii="Calibri" w:hAnsi="Calibri" w:cs="Calibri"/>
          <w:szCs w:val="24"/>
        </w:rPr>
        <w:t xml:space="preserve">énoncent </w:t>
      </w:r>
      <w:r w:rsidRPr="003E66DC">
        <w:rPr>
          <w:rFonts w:ascii="Calibri" w:hAnsi="Calibri" w:cs="Calibri"/>
          <w:szCs w:val="24"/>
        </w:rPr>
        <w:t>que la performance d’un modèle augmente linéairement lorsque</w:t>
      </w:r>
      <w:r w:rsidRPr="003E66DC">
        <w:rPr>
          <w:rFonts w:ascii="Calibri" w:hAnsi="Calibri" w:cs="Calibri"/>
          <w:spacing w:val="11"/>
          <w:szCs w:val="24"/>
        </w:rPr>
        <w:t xml:space="preserve"> </w:t>
      </w:r>
      <w:r w:rsidRPr="003E66DC">
        <w:rPr>
          <w:rFonts w:ascii="Calibri" w:hAnsi="Calibri" w:cs="Calibri"/>
          <w:szCs w:val="24"/>
        </w:rPr>
        <w:t xml:space="preserve">la </w:t>
      </w:r>
      <w:r w:rsidRPr="003E66DC">
        <w:rPr>
          <w:rFonts w:ascii="Calibri" w:hAnsi="Calibri" w:cs="Calibri"/>
          <w:spacing w:val="10"/>
          <w:szCs w:val="24"/>
        </w:rPr>
        <w:t xml:space="preserve">puissance </w:t>
      </w:r>
      <w:r w:rsidRPr="003E66DC">
        <w:rPr>
          <w:rFonts w:ascii="Calibri" w:hAnsi="Calibri" w:cs="Calibri"/>
          <w:szCs w:val="24"/>
        </w:rPr>
        <w:t xml:space="preserve">de </w:t>
      </w:r>
      <w:r w:rsidRPr="003E66DC">
        <w:rPr>
          <w:rFonts w:ascii="Calibri" w:hAnsi="Calibri" w:cs="Calibri"/>
          <w:spacing w:val="10"/>
          <w:szCs w:val="24"/>
        </w:rPr>
        <w:t xml:space="preserve">calcul investie </w:t>
      </w:r>
      <w:r w:rsidRPr="003E66DC">
        <w:rPr>
          <w:rFonts w:ascii="Calibri" w:hAnsi="Calibri" w:cs="Calibri"/>
          <w:szCs w:val="24"/>
        </w:rPr>
        <w:t xml:space="preserve">dans l’entraînement augmente exponentiellement. Puisqu’il s’agit, comme pour la </w:t>
      </w:r>
      <w:r w:rsidR="006B5384" w:rsidRPr="003E66DC">
        <w:rPr>
          <w:rFonts w:ascii="Calibri" w:hAnsi="Calibri" w:cs="Calibri"/>
          <w:szCs w:val="24"/>
        </w:rPr>
        <w:t xml:space="preserve">loi </w:t>
      </w:r>
      <w:r w:rsidRPr="003E66DC">
        <w:rPr>
          <w:rFonts w:ascii="Calibri" w:hAnsi="Calibri" w:cs="Calibri"/>
          <w:szCs w:val="24"/>
        </w:rPr>
        <w:t>de Moore, d’une croissance exponentielle, il sera plus commode de noter les tailles de modèles par ordres de grandeur. Un ordre de grandeur, c’est le nombre de multiplications successives par 10 à effectuer par rapport à une référence : ainsi, monter d’un ordre de grandeur correspond à multiplier par 10, monter de trois ordres de grandeur à multiplier par 1</w:t>
      </w:r>
      <w:r w:rsidR="00F41CD1" w:rsidRPr="003E66DC">
        <w:rPr>
          <w:rFonts w:ascii="Calibri" w:hAnsi="Calibri" w:cs="Calibri"/>
          <w:szCs w:val="24"/>
        </w:rPr>
        <w:t> 0</w:t>
      </w:r>
      <w:r w:rsidRPr="003E66DC">
        <w:rPr>
          <w:rFonts w:ascii="Calibri" w:hAnsi="Calibri" w:cs="Calibri"/>
          <w:szCs w:val="24"/>
        </w:rPr>
        <w:t>00. En ordre</w:t>
      </w:r>
      <w:ins w:id="1801" w:author="Microsoft Office User" w:date="2025-07-28T05:41:00Z">
        <w:r w:rsidR="0000420D">
          <w:rPr>
            <w:rFonts w:ascii="Calibri" w:hAnsi="Calibri" w:cs="Calibri"/>
            <w:szCs w:val="24"/>
          </w:rPr>
          <w:t>s</w:t>
        </w:r>
      </w:ins>
      <w:r w:rsidRPr="003E66DC">
        <w:rPr>
          <w:rFonts w:ascii="Calibri" w:hAnsi="Calibri" w:cs="Calibri"/>
          <w:szCs w:val="24"/>
        </w:rPr>
        <w:t xml:space="preserve"> de grandeur</w:t>
      </w:r>
      <w:del w:id="1802" w:author="Microsoft Office User" w:date="2025-07-28T05:41:00Z">
        <w:r w:rsidRPr="003E66DC" w:rsidDel="0000420D">
          <w:rPr>
            <w:rFonts w:ascii="Calibri" w:hAnsi="Calibri" w:cs="Calibri"/>
            <w:szCs w:val="24"/>
          </w:rPr>
          <w:delText>s</w:delText>
        </w:r>
      </w:del>
      <w:r w:rsidRPr="003E66DC">
        <w:rPr>
          <w:rFonts w:ascii="Calibri" w:hAnsi="Calibri" w:cs="Calibri"/>
          <w:szCs w:val="24"/>
        </w:rPr>
        <w:t>, les lois d’échelle s’écrivent ainsi : « </w:t>
      </w:r>
      <w:r w:rsidR="006B5384" w:rsidRPr="003E66DC">
        <w:rPr>
          <w:rFonts w:ascii="Calibri" w:hAnsi="Calibri" w:cs="Calibri"/>
          <w:szCs w:val="24"/>
        </w:rPr>
        <w:t>L</w:t>
      </w:r>
      <w:r w:rsidRPr="003E66DC">
        <w:rPr>
          <w:rFonts w:ascii="Calibri" w:hAnsi="Calibri" w:cs="Calibri"/>
          <w:szCs w:val="24"/>
        </w:rPr>
        <w:t>a performance des modèles est proportionnelle à l’ordre de grandeur de la puissance de calcul mise dans l’entraînement</w:t>
      </w:r>
      <w:r w:rsidR="006B5384" w:rsidRPr="003E66DC">
        <w:rPr>
          <w:rFonts w:ascii="Calibri" w:hAnsi="Calibri" w:cs="Calibri"/>
          <w:szCs w:val="24"/>
        </w:rPr>
        <w:t>.</w:t>
      </w:r>
      <w:r w:rsidRPr="003E66DC">
        <w:rPr>
          <w:rFonts w:ascii="Calibri" w:hAnsi="Calibri" w:cs="Calibri"/>
          <w:szCs w:val="24"/>
        </w:rPr>
        <w:t> » Cela donne une formule magique pour créer une intelligence artificielle aussi puissante que l’on veut :</w:t>
      </w:r>
      <w:r w:rsidRPr="003E66DC">
        <w:rPr>
          <w:rStyle w:val="Hyperlink2"/>
          <w:rFonts w:ascii="Calibri" w:hAnsi="Calibri" w:cs="Calibri"/>
          <w:color w:val="000000" w:themeColor="text1"/>
          <w:szCs w:val="24"/>
        </w:rPr>
        <w:t xml:space="preserve"> </w:t>
      </w:r>
      <w:r w:rsidRPr="003E66DC">
        <w:rPr>
          <w:rFonts w:ascii="Calibri" w:hAnsi="Calibri" w:cs="Calibri"/>
          <w:szCs w:val="24"/>
        </w:rPr>
        <w:t>multipliez votre puissance par un facteur 10, et la</w:t>
      </w:r>
      <w:r w:rsidRPr="003E66DC">
        <w:rPr>
          <w:rStyle w:val="Hyperlink2"/>
          <w:rFonts w:ascii="Calibri" w:hAnsi="Calibri" w:cs="Calibri"/>
          <w:color w:val="000000" w:themeColor="text1"/>
          <w:szCs w:val="24"/>
        </w:rPr>
        <w:t xml:space="preserve"> </w:t>
      </w:r>
      <w:r w:rsidRPr="003E66DC">
        <w:rPr>
          <w:rFonts w:ascii="Calibri" w:hAnsi="Calibri" w:cs="Calibri"/>
          <w:szCs w:val="24"/>
        </w:rPr>
        <w:t xml:space="preserve">performance de votre modèle s’améliore d’un cran. Multipliez-la encore par 10 et elle s’améliore à nouveau d’autant. Ainsi, plus vous investissez de puissance de calcul pour entraîner un énorme modèle sur des données immenses, plus votre modèle sera performant, et ce de manière prévisible avant même d’avoir commencé </w:t>
      </w:r>
      <w:r w:rsidRPr="003E66DC">
        <w:rPr>
          <w:rFonts w:ascii="Calibri" w:hAnsi="Calibri" w:cs="Calibri"/>
          <w:spacing w:val="-2"/>
          <w:szCs w:val="24"/>
        </w:rPr>
        <w:t>l’entraînement.</w:t>
      </w:r>
    </w:p>
    <w:p w14:paraId="3911136E" w14:textId="4EC444F4" w:rsidR="00E561EB" w:rsidRPr="003E66DC" w:rsidRDefault="00E561EB" w:rsidP="00650F7C">
      <w:pPr>
        <w:rPr>
          <w:rFonts w:ascii="Calibri" w:hAnsi="Calibri" w:cs="Calibri"/>
          <w:szCs w:val="24"/>
        </w:rPr>
      </w:pPr>
      <w:r w:rsidRPr="003E66DC">
        <w:rPr>
          <w:rFonts w:ascii="Calibri" w:hAnsi="Calibri" w:cs="Calibri"/>
          <w:szCs w:val="24"/>
        </w:rPr>
        <w:t>Ces lois ont une portée immense : elles ont été le moteur de tous les progrès de l’intelligence artificielle. Depuis leur découverte, à l’exception de quelques ajustements mineurs, elles ont été régulièrement confirmées, même après avoir multiplié la puissance</w:t>
      </w:r>
      <w:r w:rsidRPr="003E66DC">
        <w:rPr>
          <w:rStyle w:val="Hyperlink2"/>
          <w:rFonts w:ascii="Calibri" w:hAnsi="Calibri" w:cs="Calibri"/>
          <w:color w:val="000000" w:themeColor="text1"/>
          <w:szCs w:val="24"/>
        </w:rPr>
        <w:t xml:space="preserve"> </w:t>
      </w:r>
      <w:r w:rsidRPr="003E66DC">
        <w:rPr>
          <w:rFonts w:ascii="Calibri" w:hAnsi="Calibri" w:cs="Calibri"/>
          <w:szCs w:val="24"/>
        </w:rPr>
        <w:t>d’entraînement par plusieurs facteurs 10</w:t>
      </w:r>
      <w:r w:rsidR="00B71881" w:rsidRPr="003E66DC">
        <w:rPr>
          <w:rFonts w:ascii="Calibri" w:hAnsi="Calibri" w:cs="Calibri"/>
          <w:szCs w:val="24"/>
          <w:vertAlign w:val="superscript"/>
        </w:rPr>
        <w:endnoteReference w:id="36"/>
      </w:r>
      <w:r w:rsidR="00B71881" w:rsidRPr="003E66DC">
        <w:rPr>
          <w:rFonts w:ascii="Calibri" w:hAnsi="Calibri" w:cs="Calibri"/>
          <w:szCs w:val="24"/>
        </w:rPr>
        <w:t>.</w:t>
      </w:r>
      <w:r w:rsidRPr="003E66DC">
        <w:rPr>
          <w:rFonts w:ascii="Calibri" w:hAnsi="Calibri" w:cs="Calibri"/>
          <w:szCs w:val="24"/>
        </w:rPr>
        <w:t xml:space="preserve"> </w:t>
      </w:r>
      <w:del w:id="1803" w:author="Microsoft Office User" w:date="2025-07-28T05:43:00Z">
        <w:r w:rsidRPr="003E66DC" w:rsidDel="00674E33">
          <w:rPr>
            <w:rFonts w:ascii="Calibri" w:hAnsi="Calibri" w:cs="Calibri"/>
            <w:szCs w:val="24"/>
          </w:rPr>
          <w:delText>S’il ne faut retenir qu’une seule idée de tout ce livre</w:delText>
        </w:r>
      </w:del>
      <w:ins w:id="1804" w:author="Microsoft Office User" w:date="2025-07-28T05:43:00Z">
        <w:r w:rsidR="00674E33">
          <w:rPr>
            <w:rFonts w:ascii="Calibri" w:hAnsi="Calibri" w:cs="Calibri"/>
            <w:szCs w:val="24"/>
          </w:rPr>
          <w:t xml:space="preserve">L’idée centrale à retenir de ce livre </w:t>
        </w:r>
      </w:ins>
      <w:del w:id="1805" w:author="Microsoft Office User" w:date="2025-07-28T05:43:00Z">
        <w:r w:rsidRPr="003E66DC" w:rsidDel="00674E33">
          <w:rPr>
            <w:rFonts w:ascii="Calibri" w:hAnsi="Calibri" w:cs="Calibri"/>
            <w:szCs w:val="24"/>
          </w:rPr>
          <w:delText>, c’</w:delText>
        </w:r>
      </w:del>
      <w:r w:rsidRPr="003E66DC">
        <w:rPr>
          <w:rFonts w:ascii="Calibri" w:hAnsi="Calibri" w:cs="Calibri"/>
          <w:szCs w:val="24"/>
        </w:rPr>
        <w:t>est cette hypothèse des lois d’échelle</w:t>
      </w:r>
      <w:r w:rsidR="002F2C21">
        <w:rPr>
          <w:rFonts w:ascii="Calibri" w:hAnsi="Calibri" w:cs="Calibri"/>
          <w:szCs w:val="24"/>
        </w:rPr>
        <w:t>,</w:t>
      </w:r>
      <w:r w:rsidRPr="003E66DC">
        <w:rPr>
          <w:rFonts w:ascii="Calibri" w:hAnsi="Calibri" w:cs="Calibri"/>
          <w:szCs w:val="24"/>
        </w:rPr>
        <w:t xml:space="preserve"> qui constitue la charnière entre le passé de l’intelligence artificielle et le futur de l’humanité.</w:t>
      </w:r>
    </w:p>
    <w:p w14:paraId="5F233AB3" w14:textId="1FA67AF8" w:rsidR="00E561EB" w:rsidRPr="003E66DC" w:rsidRDefault="00E561EB" w:rsidP="00650F7C">
      <w:pPr>
        <w:rPr>
          <w:rFonts w:ascii="Calibri" w:hAnsi="Calibri" w:cs="Calibri"/>
          <w:szCs w:val="24"/>
        </w:rPr>
      </w:pPr>
      <w:bookmarkStart w:id="1806" w:name="_bookmark98"/>
      <w:bookmarkEnd w:id="1806"/>
      <w:r w:rsidRPr="003E66DC">
        <w:rPr>
          <w:rFonts w:ascii="Calibri" w:hAnsi="Calibri" w:cs="Calibri"/>
          <w:szCs w:val="24"/>
        </w:rPr>
        <w:t xml:space="preserve">La génération d’image donne un exemple </w:t>
      </w:r>
      <w:del w:id="1807" w:author="Microsoft Office User" w:date="2025-07-28T05:44:00Z">
        <w:r w:rsidRPr="003E66DC" w:rsidDel="006E1072">
          <w:rPr>
            <w:rFonts w:ascii="Calibri" w:hAnsi="Calibri" w:cs="Calibri"/>
            <w:szCs w:val="24"/>
          </w:rPr>
          <w:delText xml:space="preserve">assez </w:delText>
        </w:r>
      </w:del>
      <w:r w:rsidRPr="003E66DC">
        <w:rPr>
          <w:rFonts w:ascii="Calibri" w:hAnsi="Calibri" w:cs="Calibri"/>
          <w:szCs w:val="24"/>
        </w:rPr>
        <w:t>frappant de l</w:t>
      </w:r>
      <w:ins w:id="1808" w:author="Microsoft Office User" w:date="2025-07-28T05:44:00Z">
        <w:r w:rsidR="00FD525F">
          <w:rPr>
            <w:rFonts w:ascii="Calibri" w:hAnsi="Calibri" w:cs="Calibri"/>
            <w:szCs w:val="24"/>
          </w:rPr>
          <w:t xml:space="preserve">’efficacité </w:t>
        </w:r>
      </w:ins>
      <w:del w:id="1809" w:author="Microsoft Office User" w:date="2025-07-28T05:44:00Z">
        <w:r w:rsidRPr="003E66DC" w:rsidDel="00FD525F">
          <w:rPr>
            <w:rFonts w:ascii="Calibri" w:hAnsi="Calibri" w:cs="Calibri"/>
            <w:szCs w:val="24"/>
          </w:rPr>
          <w:delText>a puissance</w:delText>
        </w:r>
        <w:r w:rsidRPr="003E66DC" w:rsidDel="00FD525F">
          <w:rPr>
            <w:rFonts w:ascii="Calibri" w:hAnsi="Calibri" w:cs="Calibri"/>
            <w:spacing w:val="40"/>
            <w:szCs w:val="24"/>
          </w:rPr>
          <w:delText xml:space="preserve"> </w:delText>
        </w:r>
      </w:del>
      <w:r w:rsidRPr="003E66DC">
        <w:rPr>
          <w:rFonts w:ascii="Calibri" w:hAnsi="Calibri" w:cs="Calibri"/>
          <w:szCs w:val="24"/>
        </w:rPr>
        <w:t xml:space="preserve">de ces lois d’échelle. La </w:t>
      </w:r>
      <w:r w:rsidRPr="003E66DC">
        <w:rPr>
          <w:rFonts w:ascii="Calibri" w:hAnsi="Calibri" w:cs="Calibri"/>
          <w:szCs w:val="24"/>
          <w:highlight w:val="yellow"/>
        </w:rPr>
        <w:t>figure 14</w:t>
      </w:r>
      <w:r w:rsidRPr="003E66DC">
        <w:rPr>
          <w:rFonts w:ascii="Calibri" w:hAnsi="Calibri" w:cs="Calibri"/>
          <w:szCs w:val="24"/>
        </w:rPr>
        <w:t>, tirée d’un modèle de génération d’images de Goog</w:t>
      </w:r>
      <w:bookmarkStart w:id="1810" w:name="_bookmark100"/>
      <w:bookmarkEnd w:id="1810"/>
      <w:r w:rsidRPr="003E66DC">
        <w:rPr>
          <w:rFonts w:ascii="Calibri" w:hAnsi="Calibri" w:cs="Calibri"/>
          <w:szCs w:val="24"/>
        </w:rPr>
        <w:t>le</w:t>
      </w:r>
      <w:r w:rsidR="00B71881" w:rsidRPr="003E66DC">
        <w:rPr>
          <w:rStyle w:val="EndnoteReference"/>
          <w:rFonts w:ascii="Calibri" w:hAnsi="Calibri" w:cs="Calibri"/>
          <w:szCs w:val="24"/>
        </w:rPr>
        <w:endnoteReference w:id="37"/>
      </w:r>
      <w:r w:rsidR="00B71881" w:rsidRPr="003E66DC">
        <w:rPr>
          <w:rFonts w:ascii="Calibri" w:hAnsi="Calibri" w:cs="Calibri"/>
          <w:szCs w:val="24"/>
        </w:rPr>
        <w:t xml:space="preserve"> </w:t>
      </w:r>
      <w:r w:rsidRPr="003E66DC">
        <w:rPr>
          <w:rFonts w:ascii="Calibri" w:hAnsi="Calibri" w:cs="Calibri"/>
          <w:szCs w:val="24"/>
        </w:rPr>
        <w:t xml:space="preserve">montre l’amélioration du modèle à mesure qu’on </w:t>
      </w:r>
      <w:r w:rsidR="002F2C21">
        <w:rPr>
          <w:rFonts w:ascii="Calibri" w:hAnsi="Calibri" w:cs="Calibri"/>
          <w:szCs w:val="24"/>
        </w:rPr>
        <w:t>augmente la puissance de</w:t>
      </w:r>
      <w:r w:rsidRPr="003E66DC">
        <w:rPr>
          <w:rFonts w:ascii="Calibri" w:hAnsi="Calibri" w:cs="Calibri"/>
          <w:szCs w:val="24"/>
        </w:rPr>
        <w:t xml:space="preserve"> calcul </w:t>
      </w:r>
      <w:r w:rsidR="002F2C21">
        <w:rPr>
          <w:rFonts w:ascii="Calibri" w:hAnsi="Calibri" w:cs="Calibri"/>
          <w:szCs w:val="24"/>
        </w:rPr>
        <w:t xml:space="preserve">investie </w:t>
      </w:r>
      <w:r w:rsidRPr="003E66DC">
        <w:rPr>
          <w:rFonts w:ascii="Calibri" w:hAnsi="Calibri" w:cs="Calibri"/>
          <w:szCs w:val="24"/>
        </w:rPr>
        <w:t>dans l’entraînement. On y voit qu’il suffit d’augmenter la puissance utilisée pour passer d’une image déformée à une image photoréaliste qui suive de près les instructions de l’utilisateur.</w:t>
      </w:r>
    </w:p>
    <w:p w14:paraId="658FD9C3" w14:textId="57149253" w:rsidR="00E561EB" w:rsidRPr="00BC3ABE" w:rsidRDefault="00B71881" w:rsidP="00E44A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hAnsi="Times New Roman" w:cs="Times New Roman"/>
          <w:color w:val="000000" w:themeColor="text1"/>
          <w:sz w:val="26"/>
          <w:szCs w:val="26"/>
        </w:rPr>
      </w:pPr>
      <w:commentRangeStart w:id="1811"/>
      <w:commentRangeEnd w:id="1811"/>
      <w:r>
        <w:rPr>
          <w:rStyle w:val="CommentReference"/>
        </w:rPr>
        <w:commentReference w:id="1811"/>
      </w:r>
    </w:p>
    <w:tbl>
      <w:tblPr>
        <w:tblStyle w:val="TableGrid"/>
        <w:tblW w:w="0" w:type="auto"/>
        <w:tblInd w:w="23" w:type="dxa"/>
        <w:tblLook w:val="04A0" w:firstRow="1" w:lastRow="0" w:firstColumn="1" w:lastColumn="0" w:noHBand="0" w:noVBand="1"/>
      </w:tblPr>
      <w:tblGrid>
        <w:gridCol w:w="3061"/>
        <w:gridCol w:w="3057"/>
        <w:gridCol w:w="3057"/>
      </w:tblGrid>
      <w:tr w:rsidR="002F2C21" w14:paraId="4A040E2F" w14:textId="77777777" w:rsidTr="002F2C21">
        <w:trPr>
          <w:trHeight w:val="3641"/>
        </w:trPr>
        <w:tc>
          <w:tcPr>
            <w:tcW w:w="3061" w:type="dxa"/>
          </w:tcPr>
          <w:p w14:paraId="6C53377E" w14:textId="17FF1661" w:rsidR="002F2C21" w:rsidRPr="003E66DC" w:rsidRDefault="002F2C21" w:rsidP="00650F7C">
            <w:pPr>
              <w:pStyle w:val="LGD"/>
              <w:ind w:left="0" w:firstLine="0"/>
              <w:rPr>
                <w:b/>
                <w:sz w:val="22"/>
                <w:szCs w:val="22"/>
              </w:rPr>
            </w:pPr>
            <w:r w:rsidRPr="003E66DC">
              <w:rPr>
                <w:b/>
                <w:sz w:val="22"/>
                <w:szCs w:val="22"/>
              </w:rPr>
              <w:lastRenderedPageBreak/>
              <w:t>Puissance ×1</w:t>
            </w:r>
          </w:p>
          <w:p w14:paraId="5844185D" w14:textId="29F9B9A2" w:rsidR="002F2C21" w:rsidRPr="003E66DC" w:rsidRDefault="002F2C21" w:rsidP="00650F7C">
            <w:pPr>
              <w:pStyle w:val="LGD"/>
              <w:ind w:left="0" w:firstLine="0"/>
              <w:rPr>
                <w:b/>
                <w:sz w:val="22"/>
                <w:szCs w:val="22"/>
              </w:rPr>
            </w:pPr>
            <w:r w:rsidRPr="003E66DC">
              <w:rPr>
                <w:b/>
                <w:noProof/>
                <w:sz w:val="22"/>
                <w:szCs w:val="22"/>
              </w:rPr>
              <w:drawing>
                <wp:inline distT="0" distB="0" distL="0" distR="0" wp14:anchorId="18AB5EC9" wp14:editId="134F150C">
                  <wp:extent cx="1592580" cy="1592580"/>
                  <wp:effectExtent l="0" t="0" r="0" b="0"/>
                  <wp:docPr id="1142562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62778" name="Picture 114256277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92580" cy="1592580"/>
                          </a:xfrm>
                          <a:prstGeom prst="rect">
                            <a:avLst/>
                          </a:prstGeom>
                        </pic:spPr>
                      </pic:pic>
                    </a:graphicData>
                  </a:graphic>
                </wp:inline>
              </w:drawing>
            </w:r>
          </w:p>
        </w:tc>
        <w:tc>
          <w:tcPr>
            <w:tcW w:w="3057" w:type="dxa"/>
          </w:tcPr>
          <w:p w14:paraId="42935D41" w14:textId="3C500CF1" w:rsidR="002F2C21" w:rsidRPr="003E66DC" w:rsidRDefault="002F2C21" w:rsidP="00650F7C">
            <w:pPr>
              <w:pStyle w:val="LGD"/>
              <w:ind w:left="0" w:firstLine="0"/>
              <w:rPr>
                <w:b/>
                <w:sz w:val="22"/>
                <w:szCs w:val="22"/>
              </w:rPr>
            </w:pPr>
            <w:r w:rsidRPr="003E66DC">
              <w:rPr>
                <w:b/>
                <w:sz w:val="22"/>
                <w:szCs w:val="22"/>
              </w:rPr>
              <w:t>Puissance ×100</w:t>
            </w:r>
          </w:p>
          <w:p w14:paraId="476799D3" w14:textId="09C0C006" w:rsidR="002F2C21" w:rsidRPr="003E66DC" w:rsidRDefault="002F2C21" w:rsidP="00650F7C">
            <w:pPr>
              <w:pStyle w:val="LGD"/>
              <w:ind w:left="0" w:firstLine="0"/>
              <w:rPr>
                <w:b/>
                <w:sz w:val="22"/>
                <w:szCs w:val="22"/>
              </w:rPr>
            </w:pPr>
            <w:r w:rsidRPr="003E66DC">
              <w:rPr>
                <w:b/>
                <w:noProof/>
                <w:sz w:val="22"/>
                <w:szCs w:val="22"/>
              </w:rPr>
              <w:drawing>
                <wp:inline distT="0" distB="0" distL="0" distR="0" wp14:anchorId="57F2555D" wp14:editId="40E10379">
                  <wp:extent cx="1592580" cy="1592580"/>
                  <wp:effectExtent l="0" t="0" r="0" b="0"/>
                  <wp:docPr id="18506250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5049" name="Picture 185062504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92580" cy="1592580"/>
                          </a:xfrm>
                          <a:prstGeom prst="rect">
                            <a:avLst/>
                          </a:prstGeom>
                        </pic:spPr>
                      </pic:pic>
                    </a:graphicData>
                  </a:graphic>
                </wp:inline>
              </w:drawing>
            </w:r>
          </w:p>
        </w:tc>
        <w:tc>
          <w:tcPr>
            <w:tcW w:w="3057" w:type="dxa"/>
          </w:tcPr>
          <w:p w14:paraId="2B7F1518" w14:textId="2827DCED" w:rsidR="002F2C21" w:rsidRPr="003E66DC" w:rsidRDefault="002F2C21" w:rsidP="00650F7C">
            <w:pPr>
              <w:pStyle w:val="LGD"/>
              <w:ind w:left="0" w:firstLine="0"/>
              <w:rPr>
                <w:b/>
                <w:sz w:val="22"/>
                <w:szCs w:val="22"/>
              </w:rPr>
            </w:pPr>
            <w:r w:rsidRPr="003E66DC">
              <w:rPr>
                <w:b/>
                <w:sz w:val="22"/>
                <w:szCs w:val="22"/>
              </w:rPr>
              <w:t>Puissance ×3.000</w:t>
            </w:r>
          </w:p>
          <w:p w14:paraId="6C851F06" w14:textId="7A7667F5" w:rsidR="002F2C21" w:rsidRPr="003E66DC" w:rsidRDefault="002F2C21" w:rsidP="00650F7C">
            <w:pPr>
              <w:pStyle w:val="LGD"/>
              <w:ind w:left="0" w:firstLine="0"/>
              <w:rPr>
                <w:b/>
                <w:sz w:val="22"/>
                <w:szCs w:val="22"/>
              </w:rPr>
            </w:pPr>
            <w:r w:rsidRPr="003E66DC">
              <w:rPr>
                <w:b/>
                <w:noProof/>
                <w:sz w:val="22"/>
                <w:szCs w:val="22"/>
              </w:rPr>
              <w:drawing>
                <wp:inline distT="0" distB="0" distL="0" distR="0" wp14:anchorId="35935682" wp14:editId="6DFA92DC">
                  <wp:extent cx="1592580" cy="1592580"/>
                  <wp:effectExtent l="0" t="0" r="0" b="0"/>
                  <wp:docPr id="1889160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6046" name="Picture 18891604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92580" cy="1592580"/>
                          </a:xfrm>
                          <a:prstGeom prst="rect">
                            <a:avLst/>
                          </a:prstGeom>
                        </pic:spPr>
                      </pic:pic>
                    </a:graphicData>
                  </a:graphic>
                </wp:inline>
              </w:drawing>
            </w:r>
          </w:p>
        </w:tc>
      </w:tr>
      <w:tr w:rsidR="002F2C21" w14:paraId="618F22D5" w14:textId="77777777" w:rsidTr="00B80BFD">
        <w:tc>
          <w:tcPr>
            <w:tcW w:w="9175" w:type="dxa"/>
            <w:gridSpan w:val="3"/>
          </w:tcPr>
          <w:p w14:paraId="0F26E0EA" w14:textId="5C1C7E72" w:rsidR="002F2C21" w:rsidRDefault="002F2C21" w:rsidP="00650F7C">
            <w:pPr>
              <w:pStyle w:val="LGD"/>
              <w:ind w:left="0" w:firstLine="0"/>
              <w:rPr>
                <w:b/>
              </w:rPr>
            </w:pPr>
            <w:r w:rsidRPr="003E66DC">
              <w:rPr>
                <w:b/>
                <w:sz w:val="22"/>
                <w:szCs w:val="22"/>
              </w:rPr>
              <w:t>Prompt : « Une photo portrait d’un kangourou vêtu d’un pull orange à capuche et de lunettes de soleil bleues, debout sur l’herbe devant l’Opéra de Sydney, et tenant une affiche qui dit Welcome Friends ! »</w:t>
            </w:r>
            <w:r w:rsidR="00E14655">
              <w:rPr>
                <w:b/>
                <w:sz w:val="22"/>
                <w:szCs w:val="22"/>
              </w:rPr>
              <w:t xml:space="preserve"> (traduit de l’anglais)</w:t>
            </w:r>
          </w:p>
        </w:tc>
      </w:tr>
      <w:tr w:rsidR="002F2C21" w14:paraId="398C79D1" w14:textId="77777777" w:rsidTr="002F2C21">
        <w:tc>
          <w:tcPr>
            <w:tcW w:w="3061" w:type="dxa"/>
          </w:tcPr>
          <w:p w14:paraId="0A9AD8B8" w14:textId="77777777" w:rsidR="002F2C21" w:rsidRDefault="002F2C21" w:rsidP="002F2C21">
            <w:pPr>
              <w:pStyle w:val="LGD"/>
              <w:ind w:left="0" w:firstLine="0"/>
              <w:rPr>
                <w:b/>
                <w:sz w:val="22"/>
                <w:szCs w:val="22"/>
              </w:rPr>
            </w:pPr>
            <w:r w:rsidRPr="003E66DC">
              <w:rPr>
                <w:b/>
                <w:sz w:val="22"/>
                <w:szCs w:val="22"/>
              </w:rPr>
              <w:t>Puissance ×1</w:t>
            </w:r>
          </w:p>
          <w:p w14:paraId="46178B89" w14:textId="429288E7" w:rsidR="002F2C21" w:rsidRPr="003E66DC" w:rsidRDefault="002F2C21" w:rsidP="002F2C21">
            <w:pPr>
              <w:pStyle w:val="LGD"/>
              <w:ind w:left="0" w:firstLine="0"/>
              <w:rPr>
                <w:b/>
                <w:sz w:val="22"/>
                <w:szCs w:val="22"/>
              </w:rPr>
            </w:pPr>
            <w:r>
              <w:rPr>
                <w:b/>
                <w:noProof/>
                <w:sz w:val="22"/>
                <w:szCs w:val="22"/>
              </w:rPr>
              <w:drawing>
                <wp:inline distT="0" distB="0" distL="0" distR="0" wp14:anchorId="0727DF63" wp14:editId="7526D65D">
                  <wp:extent cx="1592580" cy="1592580"/>
                  <wp:effectExtent l="0" t="0" r="0" b="0"/>
                  <wp:docPr id="2522752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75271" name="Picture 25227527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92580" cy="1592580"/>
                          </a:xfrm>
                          <a:prstGeom prst="rect">
                            <a:avLst/>
                          </a:prstGeom>
                        </pic:spPr>
                      </pic:pic>
                    </a:graphicData>
                  </a:graphic>
                </wp:inline>
              </w:drawing>
            </w:r>
          </w:p>
          <w:p w14:paraId="4B383D90" w14:textId="43FB1459" w:rsidR="002F2C21" w:rsidRPr="003E66DC" w:rsidRDefault="002F2C21" w:rsidP="002F2C21">
            <w:pPr>
              <w:pStyle w:val="LGD"/>
              <w:ind w:left="0" w:firstLine="0"/>
              <w:rPr>
                <w:b/>
                <w:sz w:val="22"/>
                <w:szCs w:val="22"/>
              </w:rPr>
            </w:pPr>
          </w:p>
        </w:tc>
        <w:tc>
          <w:tcPr>
            <w:tcW w:w="3057" w:type="dxa"/>
          </w:tcPr>
          <w:p w14:paraId="490FEE76" w14:textId="77777777" w:rsidR="002F2C21" w:rsidRPr="003E66DC" w:rsidRDefault="002F2C21" w:rsidP="002F2C21">
            <w:pPr>
              <w:pStyle w:val="LGD"/>
              <w:ind w:left="0" w:firstLine="0"/>
              <w:rPr>
                <w:b/>
                <w:sz w:val="22"/>
                <w:szCs w:val="22"/>
              </w:rPr>
            </w:pPr>
            <w:r w:rsidRPr="003E66DC">
              <w:rPr>
                <w:b/>
                <w:sz w:val="22"/>
                <w:szCs w:val="22"/>
              </w:rPr>
              <w:t>Puissance ×100</w:t>
            </w:r>
          </w:p>
          <w:p w14:paraId="479EA4A3" w14:textId="624A5F69" w:rsidR="002F2C21" w:rsidRPr="003E66DC" w:rsidRDefault="002F2C21" w:rsidP="002F2C21">
            <w:pPr>
              <w:pStyle w:val="LGD"/>
              <w:ind w:left="0" w:firstLine="0"/>
              <w:rPr>
                <w:b/>
                <w:sz w:val="22"/>
                <w:szCs w:val="22"/>
              </w:rPr>
            </w:pPr>
            <w:r>
              <w:rPr>
                <w:b/>
                <w:noProof/>
                <w:sz w:val="22"/>
                <w:szCs w:val="22"/>
              </w:rPr>
              <w:drawing>
                <wp:inline distT="0" distB="0" distL="0" distR="0" wp14:anchorId="5A3B1BE8" wp14:editId="21131C06">
                  <wp:extent cx="1592580" cy="1592580"/>
                  <wp:effectExtent l="0" t="0" r="0" b="0"/>
                  <wp:docPr id="391317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7126" name="Picture 3913171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92580" cy="1592580"/>
                          </a:xfrm>
                          <a:prstGeom prst="rect">
                            <a:avLst/>
                          </a:prstGeom>
                        </pic:spPr>
                      </pic:pic>
                    </a:graphicData>
                  </a:graphic>
                </wp:inline>
              </w:drawing>
            </w:r>
          </w:p>
        </w:tc>
        <w:tc>
          <w:tcPr>
            <w:tcW w:w="3057" w:type="dxa"/>
          </w:tcPr>
          <w:p w14:paraId="4EA98535" w14:textId="77777777" w:rsidR="002F2C21" w:rsidRPr="003E66DC" w:rsidRDefault="002F2C21" w:rsidP="002F2C21">
            <w:pPr>
              <w:pStyle w:val="LGD"/>
              <w:ind w:left="0" w:firstLine="0"/>
              <w:rPr>
                <w:b/>
                <w:sz w:val="22"/>
                <w:szCs w:val="22"/>
              </w:rPr>
            </w:pPr>
            <w:r w:rsidRPr="003E66DC">
              <w:rPr>
                <w:b/>
                <w:sz w:val="22"/>
                <w:szCs w:val="22"/>
              </w:rPr>
              <w:t>Puissance ×3.000</w:t>
            </w:r>
          </w:p>
          <w:p w14:paraId="2C1EED90" w14:textId="520418D7" w:rsidR="002F2C21" w:rsidRPr="003E66DC" w:rsidRDefault="002F2C21" w:rsidP="002F2C21">
            <w:pPr>
              <w:pStyle w:val="LGD"/>
              <w:ind w:left="0" w:firstLine="0"/>
              <w:rPr>
                <w:b/>
                <w:sz w:val="22"/>
                <w:szCs w:val="22"/>
              </w:rPr>
            </w:pPr>
            <w:r>
              <w:rPr>
                <w:b/>
                <w:noProof/>
                <w:sz w:val="22"/>
                <w:szCs w:val="22"/>
              </w:rPr>
              <w:drawing>
                <wp:inline distT="0" distB="0" distL="0" distR="0" wp14:anchorId="0239DDA8" wp14:editId="59F181F3">
                  <wp:extent cx="1592580" cy="1592580"/>
                  <wp:effectExtent l="0" t="0" r="0" b="0"/>
                  <wp:docPr id="4795664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66458" name="Picture 47956645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92580" cy="1592580"/>
                          </a:xfrm>
                          <a:prstGeom prst="rect">
                            <a:avLst/>
                          </a:prstGeom>
                        </pic:spPr>
                      </pic:pic>
                    </a:graphicData>
                  </a:graphic>
                </wp:inline>
              </w:drawing>
            </w:r>
          </w:p>
        </w:tc>
      </w:tr>
      <w:tr w:rsidR="002F2C21" w14:paraId="2AF996DC" w14:textId="77777777" w:rsidTr="00A445BC">
        <w:tc>
          <w:tcPr>
            <w:tcW w:w="9175" w:type="dxa"/>
            <w:gridSpan w:val="3"/>
          </w:tcPr>
          <w:p w14:paraId="2D979345" w14:textId="43C48D1E" w:rsidR="002F2C21" w:rsidRPr="003E66DC" w:rsidRDefault="002F2C21" w:rsidP="00650F7C">
            <w:pPr>
              <w:pStyle w:val="LGD"/>
              <w:ind w:left="0" w:firstLine="0"/>
              <w:rPr>
                <w:b/>
                <w:sz w:val="22"/>
                <w:szCs w:val="22"/>
              </w:rPr>
            </w:pPr>
            <w:r w:rsidRPr="003E66DC">
              <w:rPr>
                <w:b/>
                <w:sz w:val="22"/>
                <w:szCs w:val="22"/>
              </w:rPr>
              <w:t>Prompt : « Une photo d’un astronaute à cheval dans la forêt, en face d’une rivière couverte de nénuphars. »</w:t>
            </w:r>
            <w:r w:rsidR="00E14655">
              <w:rPr>
                <w:b/>
                <w:sz w:val="22"/>
                <w:szCs w:val="22"/>
              </w:rPr>
              <w:t xml:space="preserve"> (traduit de l’anglais)</w:t>
            </w:r>
          </w:p>
        </w:tc>
      </w:tr>
    </w:tbl>
    <w:p w14:paraId="66FFC14E" w14:textId="77777777" w:rsidR="002F2C21" w:rsidRDefault="002F2C21" w:rsidP="00650F7C">
      <w:pPr>
        <w:pStyle w:val="LGD"/>
        <w:rPr>
          <w:b/>
        </w:rPr>
      </w:pPr>
    </w:p>
    <w:p w14:paraId="4704782D" w14:textId="77777777" w:rsidR="002F2C21" w:rsidRDefault="002F2C21" w:rsidP="00650F7C">
      <w:pPr>
        <w:pStyle w:val="LGD"/>
        <w:rPr>
          <w:b/>
        </w:rPr>
      </w:pPr>
    </w:p>
    <w:p w14:paraId="5AA20DE4" w14:textId="09A4ED42" w:rsidR="00E561EB" w:rsidRPr="00BC3ABE" w:rsidRDefault="00E561EB" w:rsidP="00650F7C">
      <w:pPr>
        <w:pStyle w:val="LGD"/>
      </w:pPr>
      <w:r w:rsidRPr="00650F7C">
        <w:rPr>
          <w:b/>
        </w:rPr>
        <w:lastRenderedPageBreak/>
        <w:t>Figure</w:t>
      </w:r>
      <w:r w:rsidRPr="00650F7C">
        <w:rPr>
          <w:b/>
          <w:color w:val="000000" w:themeColor="text1"/>
        </w:rPr>
        <w:t xml:space="preserve"> </w:t>
      </w:r>
      <w:r w:rsidRPr="00650F7C">
        <w:rPr>
          <w:b/>
        </w:rPr>
        <w:t>1</w:t>
      </w:r>
      <w:ins w:id="1812" w:author="Héloïse Mahé" w:date="2025-07-25T17:48:00Z">
        <w:r w:rsidR="009F34AE">
          <w:rPr>
            <w:b/>
          </w:rPr>
          <w:t>6</w:t>
        </w:r>
      </w:ins>
      <w:del w:id="1813" w:author="Héloïse Mahé" w:date="2025-07-25T17:48:00Z">
        <w:r w:rsidRPr="00650F7C" w:rsidDel="009F34AE">
          <w:rPr>
            <w:b/>
          </w:rPr>
          <w:delText>4</w:delText>
        </w:r>
      </w:del>
      <w:r w:rsidR="008F09EA">
        <w:rPr>
          <w:b/>
        </w:rPr>
        <w:t>.</w:t>
      </w:r>
      <w:r w:rsidRPr="00650F7C">
        <w:rPr>
          <w:b/>
          <w:spacing w:val="-8"/>
        </w:rPr>
        <w:t xml:space="preserve"> </w:t>
      </w:r>
      <w:r w:rsidRPr="00650F7C">
        <w:rPr>
          <w:b/>
        </w:rPr>
        <w:t xml:space="preserve">Amélioration du modèle à mesure </w:t>
      </w:r>
      <w:r w:rsidRPr="00650F7C">
        <w:rPr>
          <w:b/>
          <w:color w:val="000000" w:themeColor="text1"/>
        </w:rPr>
        <w:t>qu’augmente</w:t>
      </w:r>
      <w:r w:rsidRPr="00650F7C">
        <w:rPr>
          <w:b/>
        </w:rPr>
        <w:t xml:space="preserve"> la </w:t>
      </w:r>
      <w:del w:id="1814" w:author="Microsoft Office User" w:date="2025-07-28T05:44:00Z">
        <w:r w:rsidRPr="00650F7C" w:rsidDel="00BF1476">
          <w:rPr>
            <w:b/>
          </w:rPr>
          <w:delText xml:space="preserve">puissance </w:delText>
        </w:r>
      </w:del>
      <w:ins w:id="1815" w:author="Microsoft Office User" w:date="2025-07-28T05:44:00Z">
        <w:r w:rsidR="00BF1476">
          <w:rPr>
            <w:b/>
          </w:rPr>
          <w:t>capacité</w:t>
        </w:r>
        <w:r w:rsidR="00BF1476" w:rsidRPr="00650F7C">
          <w:rPr>
            <w:b/>
          </w:rPr>
          <w:t xml:space="preserve"> </w:t>
        </w:r>
      </w:ins>
      <w:r w:rsidRPr="00650F7C">
        <w:rPr>
          <w:b/>
        </w:rPr>
        <w:t>de calcul</w:t>
      </w:r>
      <w:r w:rsidRPr="00650F7C">
        <w:rPr>
          <w:b/>
          <w:color w:val="000000" w:themeColor="text1"/>
        </w:rPr>
        <w:t xml:space="preserve"> investie</w:t>
      </w:r>
      <w:r w:rsidR="002F2C21">
        <w:rPr>
          <w:b/>
          <w:color w:val="000000" w:themeColor="text1"/>
        </w:rPr>
        <w:t xml:space="preserve"> dans l’entraînement</w:t>
      </w:r>
      <w:r w:rsidRPr="00650F7C">
        <w:rPr>
          <w:b/>
        </w:rPr>
        <w:t>.</w:t>
      </w:r>
      <w:r w:rsidRPr="00BC3ABE">
        <w:t xml:space="preserve"> L’architecture du réseau de neurones </w:t>
      </w:r>
      <w:r w:rsidRPr="00BC3ABE">
        <w:rPr>
          <w:color w:val="000000" w:themeColor="text1"/>
        </w:rPr>
        <w:t>demeure identique</w:t>
      </w:r>
      <w:r w:rsidRPr="00BC3ABE">
        <w:t xml:space="preserve">, seules </w:t>
      </w:r>
      <w:r w:rsidRPr="00BC3ABE">
        <w:rPr>
          <w:color w:val="000000" w:themeColor="text1"/>
        </w:rPr>
        <w:t xml:space="preserve">augmentent </w:t>
      </w:r>
      <w:r w:rsidR="002F2C21">
        <w:t>s</w:t>
      </w:r>
      <w:r w:rsidRPr="00BC3ABE">
        <w:t>a taille</w:t>
      </w:r>
      <w:r w:rsidR="002F2C21">
        <w:t xml:space="preserve"> </w:t>
      </w:r>
      <w:r w:rsidRPr="00BC3ABE">
        <w:t xml:space="preserve">et la </w:t>
      </w:r>
      <w:r w:rsidRPr="00BC3ABE">
        <w:rPr>
          <w:color w:val="000000" w:themeColor="text1"/>
        </w:rPr>
        <w:t>puissance</w:t>
      </w:r>
      <w:r w:rsidRPr="00BC3ABE">
        <w:t xml:space="preserve"> d’entraînement.</w:t>
      </w:r>
    </w:p>
    <w:p w14:paraId="43BACEA4" w14:textId="5EBD0D8B" w:rsidR="00B13F78" w:rsidRDefault="00E561EB" w:rsidP="00650F7C">
      <w:r w:rsidRPr="00BC3ABE">
        <w:t xml:space="preserve">Nous avons parlé ici de lois d’échelle sur la </w:t>
      </w:r>
      <w:del w:id="1816" w:author="Microsoft Office User" w:date="2025-07-28T05:44:00Z">
        <w:r w:rsidRPr="00BC3ABE" w:rsidDel="00BF1476">
          <w:delText xml:space="preserve">puissance </w:delText>
        </w:r>
      </w:del>
      <w:ins w:id="1817" w:author="Microsoft Office User" w:date="2025-07-28T05:44:00Z">
        <w:r w:rsidR="00BF1476">
          <w:t>capacité</w:t>
        </w:r>
        <w:r w:rsidR="00BF1476" w:rsidRPr="00BC3ABE">
          <w:t xml:space="preserve"> </w:t>
        </w:r>
      </w:ins>
      <w:r w:rsidRPr="00BC3ABE">
        <w:t xml:space="preserve">de calcul d’entraînement : le </w:t>
      </w:r>
      <w:r w:rsidRPr="00650F7C">
        <w:t>modèle o1</w:t>
      </w:r>
      <w:r w:rsidRPr="00BC3ABE">
        <w:t xml:space="preserve"> d’OpenAI a montré qu’exista</w:t>
      </w:r>
      <w:r w:rsidR="003C7A2D">
        <w:t>i</w:t>
      </w:r>
      <w:r w:rsidR="00E14655">
        <w:t>en</w:t>
      </w:r>
      <w:r w:rsidRPr="00BC3ABE">
        <w:t xml:space="preserve">t aussi des lois d’échelle de même type (croissance exponentielle de la puissance investie pour une croissance linéaire de la performance) sur l’inférence. Plus précisément, plus on fait générer une réponse longue à un modèle de type </w:t>
      </w:r>
      <w:del w:id="1818" w:author="Microsoft Office User" w:date="2025-07-28T04:28:00Z">
        <w:r w:rsidRPr="00BC3ABE" w:rsidDel="00155F25">
          <w:delText>Decoder</w:delText>
        </w:r>
      </w:del>
      <w:ins w:id="1819" w:author="Microsoft Office User" w:date="2025-07-28T04:28:00Z">
        <w:r w:rsidR="00155F25">
          <w:t>Décodeur</w:t>
        </w:r>
      </w:ins>
      <w:r w:rsidRPr="00BC3ABE">
        <w:t xml:space="preserve">, en l’entraînant pour suivre un processus de pensée long, </w:t>
      </w:r>
      <w:del w:id="1820" w:author="Microsoft Office User" w:date="2025-07-27T20:31:00Z">
        <w:r w:rsidRPr="00BC3ABE" w:rsidDel="00070445">
          <w:delText xml:space="preserve">plus </w:delText>
        </w:r>
      </w:del>
      <w:ins w:id="1821" w:author="Microsoft Office User" w:date="2025-07-27T20:31:00Z">
        <w:r w:rsidR="00070445">
          <w:t>mieux</w:t>
        </w:r>
        <w:r w:rsidR="00070445" w:rsidRPr="00BC3ABE">
          <w:t xml:space="preserve"> </w:t>
        </w:r>
      </w:ins>
      <w:r w:rsidRPr="00BC3ABE">
        <w:t xml:space="preserve">il peut corriger lui-même ses erreurs en générant des phrases comme </w:t>
      </w:r>
      <w:r w:rsidRPr="00650F7C">
        <w:t>« Et pourtant, en y regardant de plus près… »</w:t>
      </w:r>
      <w:r w:rsidRPr="00BC3ABE">
        <w:t xml:space="preserve"> qui le remettent sur la bonne piste ; meilleurs deviennent donc ses résultats.</w:t>
      </w:r>
    </w:p>
    <w:p w14:paraId="13E68418" w14:textId="24541824" w:rsidR="00E561EB" w:rsidRPr="00BC3ABE" w:rsidRDefault="00E561EB" w:rsidP="00E44AC1">
      <w:pPr>
        <w:pStyle w:val="Heading3"/>
        <w:spacing w:line="276" w:lineRule="auto"/>
        <w:rPr>
          <w:rFonts w:ascii="Times New Roman" w:hAnsi="Times New Roman" w:cs="Times New Roman"/>
        </w:rPr>
      </w:pPr>
      <w:bookmarkStart w:id="1822" w:name="_Toc201332083"/>
      <w:del w:id="1823" w:author="Microsoft Office User" w:date="2025-07-27T20:31:00Z">
        <w:r w:rsidRPr="00BC3ABE" w:rsidDel="00070445">
          <w:rPr>
            <w:rFonts w:ascii="Times New Roman" w:hAnsi="Times New Roman" w:cs="Times New Roman"/>
          </w:rPr>
          <w:delText>La courbe en S : des progrès à l’accélération surprenante</w:delText>
        </w:r>
      </w:del>
      <w:bookmarkEnd w:id="1822"/>
      <w:ins w:id="1824" w:author="Microsoft Office User" w:date="2025-07-27T20:31:00Z">
        <w:r w:rsidR="00070445">
          <w:rPr>
            <w:rFonts w:ascii="Times New Roman" w:hAnsi="Times New Roman" w:cs="Times New Roman"/>
          </w:rPr>
          <w:t>Vers une ultra-intelligence artificielle</w:t>
        </w:r>
      </w:ins>
    </w:p>
    <w:p w14:paraId="7260CAC0" w14:textId="465C6058" w:rsidR="00877345" w:rsidRDefault="00877345" w:rsidP="00650F7C">
      <w:pPr>
        <w:rPr>
          <w:ins w:id="1825" w:author="Microsoft Office User" w:date="2025-07-27T20:36:00Z"/>
        </w:rPr>
      </w:pPr>
      <w:ins w:id="1826" w:author="Microsoft Office User" w:date="2025-07-27T20:36:00Z">
        <w:r>
          <w:t>Si l’intelligence des machines continue à progresser en vertu des lois d’échelle, il ne lui faudra pas longtemps pour dépasser la nôtre.</w:t>
        </w:r>
      </w:ins>
    </w:p>
    <w:p w14:paraId="0D66431F" w14:textId="358ED7A3" w:rsidR="00E561EB" w:rsidRPr="00BC3ABE" w:rsidRDefault="00877345" w:rsidP="00877345">
      <w:ins w:id="1827" w:author="Microsoft Office User" w:date="2025-07-27T20:36:00Z">
        <w:r>
          <w:t xml:space="preserve">En effet, </w:t>
        </w:r>
      </w:ins>
      <w:ins w:id="1828" w:author="Microsoft Office User" w:date="2025-07-27T20:48:00Z">
        <w:r w:rsidR="006C198B">
          <w:t xml:space="preserve">sur </w:t>
        </w:r>
      </w:ins>
      <w:ins w:id="1829" w:author="Microsoft Office User" w:date="2025-07-27T20:53:00Z">
        <w:r w:rsidR="006C198B">
          <w:t>n’importe quelle</w:t>
        </w:r>
      </w:ins>
      <w:ins w:id="1830" w:author="Microsoft Office User" w:date="2025-07-27T20:48:00Z">
        <w:r w:rsidR="006C198B">
          <w:t xml:space="preserve"> mesure</w:t>
        </w:r>
      </w:ins>
      <w:ins w:id="1831" w:author="Microsoft Office User" w:date="2025-07-27T20:53:00Z">
        <w:r w:rsidR="006C198B">
          <w:t xml:space="preserve"> </w:t>
        </w:r>
      </w:ins>
      <w:ins w:id="1832" w:author="Microsoft Office User" w:date="2025-07-27T20:48:00Z">
        <w:r w:rsidR="006C198B">
          <w:t xml:space="preserve">de l’intelligence, </w:t>
        </w:r>
      </w:ins>
      <w:ins w:id="1833" w:author="Microsoft Office User" w:date="2025-07-27T20:37:00Z">
        <w:r>
          <w:t>à partir du moment où l’on voit frémir le compteur de performance</w:t>
        </w:r>
      </w:ins>
      <w:ins w:id="1834" w:author="Microsoft Office User" w:date="2025-07-27T20:48:00Z">
        <w:r w:rsidR="006C198B">
          <w:t xml:space="preserve">, c’est que l’aiguille va rapidement bondir à </w:t>
        </w:r>
      </w:ins>
      <w:ins w:id="1835" w:author="Microsoft Office User" w:date="2025-07-27T20:37:00Z">
        <w:r>
          <w:t xml:space="preserve">100%. </w:t>
        </w:r>
      </w:ins>
      <w:del w:id="1836" w:author="Microsoft Office User" w:date="2025-07-27T20:35:00Z">
        <w:r w:rsidR="00E561EB" w:rsidRPr="00BC3ABE" w:rsidDel="00877345">
          <w:delText>Les lois d’échelle prédisent une amélioration linéaire de la puissance des modèles. Alors, pourquoi observons-nous des progrès si brusques, où comme illustré par</w:delText>
        </w:r>
      </w:del>
      <w:ins w:id="1837" w:author="Microsoft Office User" w:date="2025-07-27T20:35:00Z">
        <w:r>
          <w:t>Revenez par exemple</w:t>
        </w:r>
      </w:ins>
      <w:r w:rsidR="00E561EB" w:rsidRPr="00BC3ABE">
        <w:t xml:space="preserve"> </w:t>
      </w:r>
      <w:ins w:id="1838" w:author="Microsoft Office User" w:date="2025-07-27T20:35:00Z">
        <w:r>
          <w:t xml:space="preserve">à </w:t>
        </w:r>
      </w:ins>
      <w:r w:rsidR="00E561EB" w:rsidRPr="00BC3ABE">
        <w:t xml:space="preserve">la </w:t>
      </w:r>
      <w:r w:rsidR="00E561EB" w:rsidRPr="00650F7C">
        <w:rPr>
          <w:highlight w:val="yellow"/>
        </w:rPr>
        <w:t>figure</w:t>
      </w:r>
      <w:r w:rsidR="009A3A70" w:rsidRPr="00650F7C">
        <w:rPr>
          <w:highlight w:val="yellow"/>
        </w:rPr>
        <w:t> </w:t>
      </w:r>
      <w:r w:rsidR="00E561EB" w:rsidRPr="00650F7C">
        <w:rPr>
          <w:highlight w:val="yellow"/>
        </w:rPr>
        <w:t>8</w:t>
      </w:r>
      <w:ins w:id="1839" w:author="Microsoft Office User" w:date="2025-07-27T20:35:00Z">
        <w:r>
          <w:rPr>
            <w:highlight w:val="yellow"/>
          </w:rPr>
          <w:t> </w:t>
        </w:r>
        <w:r>
          <w:t>: les performances semblent s</w:t>
        </w:r>
      </w:ins>
      <w:ins w:id="1840" w:author="Microsoft Office User" w:date="2025-07-27T20:36:00Z">
        <w:r>
          <w:t>ouvent stagner, puis sautent d’un coup.</w:t>
        </w:r>
      </w:ins>
      <w:del w:id="1841" w:author="Microsoft Office User" w:date="2025-07-27T20:35:00Z">
        <w:r w:rsidR="00E561EB" w:rsidRPr="00BC3ABE" w:rsidDel="00877345">
          <w:delText xml:space="preserve">, </w:delText>
        </w:r>
      </w:del>
      <w:del w:id="1842" w:author="Microsoft Office User" w:date="2025-07-27T20:36:00Z">
        <w:r w:rsidR="00E561EB" w:rsidRPr="00BC3ABE" w:rsidDel="00877345">
          <w:delText>les bancs de test sont dépassés d’un coup ?</w:delText>
        </w:r>
      </w:del>
    </w:p>
    <w:p w14:paraId="0489FFDF" w14:textId="70E8752D" w:rsidR="00E561EB" w:rsidRDefault="00E561EB" w:rsidP="00877345">
      <w:pPr>
        <w:rPr>
          <w:ins w:id="1843" w:author="Microsoft Office User" w:date="2025-07-27T20:43:00Z"/>
        </w:rPr>
      </w:pPr>
      <w:del w:id="1844" w:author="Microsoft Office User" w:date="2025-07-27T20:38:00Z">
        <w:r w:rsidRPr="00BC3ABE" w:rsidDel="00877345">
          <w:delText xml:space="preserve">C’est </w:delText>
        </w:r>
      </w:del>
      <w:ins w:id="1845" w:author="Microsoft Office User" w:date="2025-07-27T20:38:00Z">
        <w:r w:rsidR="00877345">
          <w:t xml:space="preserve">Cette courbe </w:t>
        </w:r>
      </w:ins>
      <w:ins w:id="1846" w:author="Microsoft Office User" w:date="2025-07-27T20:48:00Z">
        <w:r w:rsidR="006C198B">
          <w:t>contre-intuitive</w:t>
        </w:r>
      </w:ins>
      <w:ins w:id="1847" w:author="Microsoft Office User" w:date="2025-07-27T20:38:00Z">
        <w:r w:rsidR="00877345">
          <w:t xml:space="preserve">, qui stagne puis bondit d’un coup à 100%, </w:t>
        </w:r>
      </w:ins>
      <w:ins w:id="1848" w:author="Microsoft Office User" w:date="2025-07-27T20:39:00Z">
        <w:r w:rsidR="00877345">
          <w:t xml:space="preserve">a été qualifiée </w:t>
        </w:r>
      </w:ins>
      <w:ins w:id="1849" w:author="Microsoft Office User" w:date="2025-07-27T20:40:00Z">
        <w:r w:rsidR="00877345">
          <w:t>par des chercheurs de « mirage »</w:t>
        </w:r>
        <w:r w:rsidR="00877345" w:rsidRPr="00BC3ABE">
          <w:rPr>
            <w:vertAlign w:val="superscript"/>
          </w:rPr>
          <w:endnoteReference w:id="38"/>
        </w:r>
      </w:ins>
      <w:ins w:id="1852" w:author="Microsoft Office User" w:date="2025-07-27T20:38:00Z">
        <w:r w:rsidR="00877345">
          <w:t xml:space="preserve">. </w:t>
        </w:r>
      </w:ins>
      <w:ins w:id="1853" w:author="Microsoft Office User" w:date="2025-07-27T20:40:00Z">
        <w:r w:rsidR="00877345">
          <w:t>Car</w:t>
        </w:r>
      </w:ins>
      <w:ins w:id="1854" w:author="Microsoft Office User" w:date="2025-07-27T20:38:00Z">
        <w:r w:rsidR="00877345">
          <w:t xml:space="preserve"> </w:t>
        </w:r>
      </w:ins>
      <w:ins w:id="1855" w:author="Microsoft Office User" w:date="2025-07-27T20:40:00Z">
        <w:r w:rsidR="00877345">
          <w:t xml:space="preserve">en </w:t>
        </w:r>
      </w:ins>
      <w:ins w:id="1856" w:author="Microsoft Office User" w:date="2025-07-27T20:38:00Z">
        <w:r w:rsidR="00877345">
          <w:t>réalité</w:t>
        </w:r>
      </w:ins>
      <w:ins w:id="1857" w:author="Microsoft Office User" w:date="2025-07-27T20:39:00Z">
        <w:r w:rsidR="00877345">
          <w:t>, l’intelligence sous-jacente peut s’améliorer à une vitesse constant</w:t>
        </w:r>
      </w:ins>
      <w:ins w:id="1858" w:author="Microsoft Office User" w:date="2025-07-27T20:41:00Z">
        <w:r w:rsidR="00877345">
          <w:t xml:space="preserve">e </w:t>
        </w:r>
      </w:ins>
      <w:ins w:id="1859" w:author="Microsoft Office User" w:date="2025-07-27T20:39:00Z">
        <w:r w:rsidR="00877345">
          <w:t xml:space="preserve">; mais </w:t>
        </w:r>
      </w:ins>
      <w:ins w:id="1860" w:author="Microsoft Office User" w:date="2025-07-27T20:41:00Z">
        <w:r w:rsidR="00877345">
          <w:t xml:space="preserve">les </w:t>
        </w:r>
      </w:ins>
      <w:ins w:id="1861" w:author="Microsoft Office User" w:date="2025-07-27T20:42:00Z">
        <w:r w:rsidR="00877345">
          <w:t>tests</w:t>
        </w:r>
      </w:ins>
      <w:ins w:id="1862" w:author="Microsoft Office User" w:date="2025-07-27T20:41:00Z">
        <w:r w:rsidR="00877345">
          <w:t xml:space="preserve"> d’intelligence que nous créons don</w:t>
        </w:r>
      </w:ins>
      <w:ins w:id="1863" w:author="Microsoft Office User" w:date="2025-07-27T20:42:00Z">
        <w:r w:rsidR="00877345">
          <w:t xml:space="preserve">nent l’impression d’une accélération, car ils </w:t>
        </w:r>
      </w:ins>
      <w:ins w:id="1864" w:author="Microsoft Office User" w:date="2025-07-27T20:43:00Z">
        <w:r w:rsidR="00877345">
          <w:t>vont comparer les IA</w:t>
        </w:r>
      </w:ins>
      <w:ins w:id="1865" w:author="Microsoft Office User" w:date="2025-07-27T20:42:00Z">
        <w:r w:rsidR="00877345">
          <w:t xml:space="preserve"> à une certaine référence, en général la référence humaine, </w:t>
        </w:r>
      </w:ins>
      <w:ins w:id="1866" w:author="Microsoft Office User" w:date="2025-07-28T05:41:00Z">
        <w:r w:rsidR="00247CAD">
          <w:t>créant ainsi</w:t>
        </w:r>
      </w:ins>
      <w:ins w:id="1867" w:author="Microsoft Office User" w:date="2025-07-27T20:42:00Z">
        <w:r w:rsidR="00877345">
          <w:t xml:space="preserve"> un</w:t>
        </w:r>
      </w:ins>
      <w:ins w:id="1868" w:author="Microsoft Office User" w:date="2025-07-28T05:41:00Z">
        <w:r w:rsidR="00247CAD">
          <w:t xml:space="preserve"> effet de loupe</w:t>
        </w:r>
      </w:ins>
      <w:ins w:id="1869" w:author="Microsoft Office User" w:date="2025-07-27T20:42:00Z">
        <w:r w:rsidR="00877345">
          <w:t xml:space="preserve"> </w:t>
        </w:r>
      </w:ins>
      <w:ins w:id="1870" w:author="Microsoft Office User" w:date="2025-07-27T20:48:00Z">
        <w:r w:rsidR="006C198B">
          <w:t>autour</w:t>
        </w:r>
      </w:ins>
      <w:ins w:id="1871" w:author="Microsoft Office User" w:date="2025-07-27T20:44:00Z">
        <w:r w:rsidR="00877345">
          <w:t xml:space="preserve"> de la référence en question</w:t>
        </w:r>
      </w:ins>
      <w:ins w:id="1872" w:author="Microsoft Office User" w:date="2025-07-28T05:42:00Z">
        <w:r w:rsidR="00247CAD">
          <w:t>, ignorant les progrès lointains et accentuant les progrès proches de la référence</w:t>
        </w:r>
      </w:ins>
      <w:ins w:id="1873" w:author="Microsoft Office User" w:date="2025-07-27T20:44:00Z">
        <w:r w:rsidR="00877345">
          <w:t>.</w:t>
        </w:r>
      </w:ins>
      <w:del w:id="1874" w:author="Microsoft Office User" w:date="2025-07-27T20:41:00Z">
        <w:r w:rsidRPr="00BC3ABE" w:rsidDel="00877345">
          <w:delText>qu</w:delText>
        </w:r>
      </w:del>
      <w:del w:id="1875" w:author="Microsoft Office User" w:date="2025-07-27T20:34:00Z">
        <w:r w:rsidRPr="00BC3ABE" w:rsidDel="00877345">
          <w:delText xml:space="preserve">e l’amélioration linéaire des modèles se traduit, quand on mesure leur performance, par </w:delText>
        </w:r>
      </w:del>
      <w:del w:id="1876" w:author="Microsoft Office User" w:date="2025-07-27T20:24:00Z">
        <w:r w:rsidRPr="00BC3ABE" w:rsidDel="00070445">
          <w:delText>une courbe en S</w:delText>
        </w:r>
      </w:del>
      <w:del w:id="1877" w:author="Microsoft Office User" w:date="2025-07-27T20:34:00Z">
        <w:r w:rsidRPr="00BC3ABE" w:rsidDel="00877345">
          <w:delText xml:space="preserve">. </w:delText>
        </w:r>
      </w:del>
      <w:del w:id="1878" w:author="Microsoft Office User" w:date="2025-07-27T20:32:00Z">
        <w:r w:rsidRPr="00BC3ABE" w:rsidDel="00070445">
          <w:delText>Mesurons la performance de 0 à 100</w:delText>
        </w:r>
        <w:r w:rsidR="009A3A70" w:rsidDel="00070445">
          <w:delText> %</w:delText>
        </w:r>
        <w:r w:rsidRPr="00BC3ABE" w:rsidDel="00070445">
          <w:delText>, en notant 0 le niveau « prédiction aléatoire, inutile</w:delText>
        </w:r>
        <w:r w:rsidRPr="00BC3ABE" w:rsidDel="00070445">
          <w:rPr>
            <w:rStyle w:val="FootnoteReference"/>
            <w:rFonts w:ascii="Times New Roman" w:hAnsi="Times New Roman" w:cs="Times New Roman"/>
            <w:color w:val="000000" w:themeColor="text1"/>
            <w:sz w:val="26"/>
            <w:szCs w:val="26"/>
          </w:rPr>
          <w:footnoteReference w:id="70"/>
        </w:r>
        <w:r w:rsidR="00BF0A9E" w:rsidDel="00070445">
          <w:delText xml:space="preserve"> » </w:delText>
        </w:r>
        <w:r w:rsidRPr="00BC3ABE" w:rsidDel="00070445">
          <w:delText>et 100</w:delText>
        </w:r>
        <w:r w:rsidR="009A3A70" w:rsidDel="00070445">
          <w:delText> %</w:delText>
        </w:r>
        <w:r w:rsidRPr="00BC3ABE" w:rsidDel="00070445">
          <w:delText xml:space="preserve"> « résolution parfaite de la tâche » : selon cette mesure, pour un modèle qui s’améliore à vitesse constante, la performance augmentera d’abord lentement, puis de plus en plus vite, </w:delText>
        </w:r>
      </w:del>
      <w:del w:id="1881" w:author="Microsoft Office User" w:date="2025-07-27T20:24:00Z">
        <w:r w:rsidRPr="00BC3ABE" w:rsidDel="00070445">
          <w:delText>franchira rapidement le cap des 50</w:delText>
        </w:r>
        <w:r w:rsidR="009A3A70" w:rsidDel="00070445">
          <w:delText> %</w:delText>
        </w:r>
        <w:r w:rsidRPr="00BC3ABE" w:rsidDel="00070445">
          <w:delText>, puis ralentira à nouveau à mesure qu’elle s’approche des 100</w:delText>
        </w:r>
        <w:r w:rsidR="009A3A70" w:rsidDel="00070445">
          <w:delText> %</w:delText>
        </w:r>
        <w:r w:rsidRPr="00BC3ABE" w:rsidDel="00070445">
          <w:delText>.</w:delText>
        </w:r>
      </w:del>
      <w:del w:id="1882" w:author="Microsoft Office User" w:date="2025-07-27T20:25:00Z">
        <w:r w:rsidR="00BF0A9E" w:rsidDel="00070445">
          <w:delText xml:space="preserve"> </w:delText>
        </w:r>
      </w:del>
      <w:del w:id="1883" w:author="Microsoft Office User" w:date="2025-07-27T17:11:00Z">
        <w:r w:rsidRPr="00650F7C" w:rsidDel="001C4DA2">
          <w:rPr>
            <w:highlight w:val="yellow"/>
          </w:rPr>
          <w:delText xml:space="preserve">La </w:delText>
        </w:r>
      </w:del>
      <w:del w:id="1884" w:author="Microsoft Office User" w:date="2025-07-27T20:24:00Z">
        <w:r w:rsidR="00BF0A9E" w:rsidDel="00070445">
          <w:rPr>
            <w:highlight w:val="yellow"/>
          </w:rPr>
          <w:delText>f</w:delText>
        </w:r>
        <w:r w:rsidRPr="00650F7C" w:rsidDel="00070445">
          <w:rPr>
            <w:highlight w:val="yellow"/>
          </w:rPr>
          <w:delText>igure 1</w:delText>
        </w:r>
      </w:del>
      <w:ins w:id="1885" w:author="Héloïse Mahé" w:date="2025-07-25T17:49:00Z">
        <w:del w:id="1886" w:author="Microsoft Office User" w:date="2025-07-27T20:24:00Z">
          <w:r w:rsidR="009F34AE" w:rsidDel="00070445">
            <w:rPr>
              <w:highlight w:val="yellow"/>
            </w:rPr>
            <w:delText>7</w:delText>
          </w:r>
        </w:del>
      </w:ins>
      <w:del w:id="1887" w:author="Microsoft Office User" w:date="2025-07-27T20:24:00Z">
        <w:r w:rsidRPr="00650F7C" w:rsidDel="00070445">
          <w:rPr>
            <w:highlight w:val="yellow"/>
          </w:rPr>
          <w:delText>5</w:delText>
        </w:r>
      </w:del>
      <w:del w:id="1888" w:author="Microsoft Office User" w:date="2025-07-27T20:27:00Z">
        <w:r w:rsidRPr="00650F7C" w:rsidDel="00070445">
          <w:rPr>
            <w:highlight w:val="yellow"/>
          </w:rPr>
          <w:delText xml:space="preserve"> </w:delText>
        </w:r>
      </w:del>
      <w:del w:id="1889" w:author="Microsoft Office User" w:date="2025-07-27T20:25:00Z">
        <w:r w:rsidRPr="00650F7C" w:rsidDel="00070445">
          <w:delText>donne l’illustration d’une telle courbe de progrès.</w:delText>
        </w:r>
      </w:del>
    </w:p>
    <w:p w14:paraId="1EEDBC14" w14:textId="69FCED7A" w:rsidR="00877345" w:rsidRPr="003E66DC" w:rsidRDefault="00877345" w:rsidP="00877345">
      <w:pPr>
        <w:rPr>
          <w:ins w:id="1890" w:author="Microsoft Office User" w:date="2025-07-27T20:43:00Z"/>
          <w:szCs w:val="24"/>
        </w:rPr>
      </w:pPr>
      <w:ins w:id="1891" w:author="Microsoft Office User" w:date="2025-07-27T20:43:00Z">
        <w:r>
          <w:rPr>
            <w:szCs w:val="24"/>
          </w:rPr>
          <w:t>Pour prendre une analogie</w:t>
        </w:r>
        <w:r w:rsidRPr="003E66DC">
          <w:rPr>
            <w:szCs w:val="24"/>
          </w:rPr>
          <w:t> : supposons que je</w:t>
        </w:r>
        <w:r w:rsidRPr="003E66DC">
          <w:rPr>
            <w:spacing w:val="-4"/>
            <w:szCs w:val="24"/>
          </w:rPr>
          <w:t xml:space="preserve"> </w:t>
        </w:r>
        <w:r w:rsidRPr="003E66DC">
          <w:rPr>
            <w:szCs w:val="24"/>
          </w:rPr>
          <w:t>veuille entraîner un robot humanoïde à faire du saut</w:t>
        </w:r>
        <w:r w:rsidRPr="003E66DC">
          <w:rPr>
            <w:spacing w:val="-4"/>
            <w:szCs w:val="24"/>
          </w:rPr>
          <w:t xml:space="preserve"> </w:t>
        </w:r>
        <w:r w:rsidRPr="003E66DC">
          <w:rPr>
            <w:szCs w:val="24"/>
          </w:rPr>
          <w:t>en</w:t>
        </w:r>
        <w:r w:rsidRPr="003E66DC">
          <w:rPr>
            <w:spacing w:val="-4"/>
            <w:szCs w:val="24"/>
          </w:rPr>
          <w:t xml:space="preserve"> </w:t>
        </w:r>
        <w:r w:rsidRPr="003E66DC">
          <w:rPr>
            <w:szCs w:val="24"/>
          </w:rPr>
          <w:t>longueur. Si</w:t>
        </w:r>
        <w:r w:rsidRPr="003E66DC">
          <w:rPr>
            <w:spacing w:val="-4"/>
            <w:szCs w:val="24"/>
          </w:rPr>
          <w:t xml:space="preserve"> </w:t>
        </w:r>
        <w:r w:rsidRPr="003E66DC">
          <w:rPr>
            <w:szCs w:val="24"/>
          </w:rPr>
          <w:t>je</w:t>
        </w:r>
        <w:r w:rsidRPr="003E66DC">
          <w:rPr>
            <w:spacing w:val="-4"/>
            <w:szCs w:val="24"/>
          </w:rPr>
          <w:t xml:space="preserve"> </w:t>
        </w:r>
        <w:r w:rsidRPr="003E66DC">
          <w:rPr>
            <w:szCs w:val="24"/>
          </w:rPr>
          <w:t>pars d’une feuille blanche, il me faudra assembler le corps du robot, régler ses membres pour répondre aux commandes, puis lui donner des contrôles réactifs pour tenir debout, tout cela avant même d’avoir abordé la marche ou la course.</w:t>
        </w:r>
      </w:ins>
    </w:p>
    <w:p w14:paraId="2154FD52" w14:textId="77777777" w:rsidR="00877345" w:rsidRPr="003E66DC" w:rsidRDefault="00877345" w:rsidP="00877345">
      <w:pPr>
        <w:rPr>
          <w:ins w:id="1892" w:author="Microsoft Office User" w:date="2025-07-27T20:43:00Z"/>
          <w:szCs w:val="24"/>
        </w:rPr>
      </w:pPr>
      <w:ins w:id="1893" w:author="Microsoft Office User" w:date="2025-07-27T20:43:00Z">
        <w:r w:rsidRPr="003E66DC">
          <w:rPr>
            <w:szCs w:val="24"/>
          </w:rPr>
          <w:t>Après tout ce travail, mon robot n’étant toujours pas capable de sauter, son saut le plus long stagnera à zéro mètre. Pourtant, l’essentiel du progrès sera déjà fait ! Car alors, il suffira d’apprendre au robot à lancer une foulée un peu plus longue pour obtenir un premier saut. Puis j’améliorerai ses gestes et ses moteurs pour l’allonger.</w:t>
        </w:r>
      </w:ins>
    </w:p>
    <w:p w14:paraId="5486FEA7" w14:textId="3742DBE3" w:rsidR="00877345" w:rsidRPr="003E66DC" w:rsidRDefault="00877345" w:rsidP="00877345">
      <w:pPr>
        <w:rPr>
          <w:ins w:id="1894" w:author="Microsoft Office User" w:date="2025-07-27T20:43:00Z"/>
          <w:szCs w:val="24"/>
        </w:rPr>
      </w:pPr>
      <w:ins w:id="1895" w:author="Microsoft Office User" w:date="2025-07-27T20:43:00Z">
        <w:r w:rsidRPr="003E66DC">
          <w:rPr>
            <w:szCs w:val="24"/>
          </w:rPr>
          <w:t>Si mon robot saute huit mètres, il aura un niveau satisfaisant pour des compétitions nationales. Si je l’améliore de 1</w:t>
        </w:r>
      </w:ins>
      <w:ins w:id="1896" w:author="Microsoft Office User" w:date="2025-07-27T20:49:00Z">
        <w:r w:rsidR="006C198B">
          <w:rPr>
            <w:szCs w:val="24"/>
          </w:rPr>
          <w:t>0</w:t>
        </w:r>
      </w:ins>
      <w:ins w:id="1897" w:author="Microsoft Office User" w:date="2025-07-27T20:43:00Z">
        <w:r w:rsidRPr="003E66DC">
          <w:rPr>
            <w:szCs w:val="24"/>
          </w:rPr>
          <w:t> %, il passera la barre des neuf mètres, raflant ainsi le record du monde établi par Mike Powell en 1995 avec 8 m 95. Évidemment, pour nous humains, le passage de huit à neuf mètres fait toute la différence,</w:t>
        </w:r>
        <w:r w:rsidRPr="003E66DC">
          <w:rPr>
            <w:spacing w:val="49"/>
            <w:szCs w:val="24"/>
          </w:rPr>
          <w:t xml:space="preserve"> </w:t>
        </w:r>
        <w:r w:rsidRPr="003E66DC">
          <w:rPr>
            <w:szCs w:val="24"/>
          </w:rPr>
          <w:t>car</w:t>
        </w:r>
        <w:r w:rsidRPr="003E66DC">
          <w:rPr>
            <w:spacing w:val="50"/>
            <w:szCs w:val="24"/>
          </w:rPr>
          <w:t xml:space="preserve"> </w:t>
        </w:r>
        <w:r w:rsidRPr="003E66DC">
          <w:rPr>
            <w:spacing w:val="-4"/>
            <w:szCs w:val="24"/>
          </w:rPr>
          <w:t xml:space="preserve">nous </w:t>
        </w:r>
        <w:r w:rsidRPr="003E66DC">
          <w:rPr>
            <w:szCs w:val="24"/>
          </w:rPr>
          <w:t xml:space="preserve">partons tous d’un matériel assez standardisé – notre corps ; l’effort pour le changer est à proprement parler surhumain. </w:t>
        </w:r>
      </w:ins>
      <w:ins w:id="1898" w:author="Microsoft Office User" w:date="2025-07-27T20:44:00Z">
        <w:r>
          <w:rPr>
            <w:szCs w:val="24"/>
          </w:rPr>
          <w:t xml:space="preserve">C’est ainsi </w:t>
        </w:r>
      </w:ins>
      <w:ins w:id="1899" w:author="Microsoft Office User" w:date="2025-07-27T20:45:00Z">
        <w:r>
          <w:rPr>
            <w:szCs w:val="24"/>
          </w:rPr>
          <w:t xml:space="preserve">que nos championnats ne mesurent pas réellement la performance en saut en longueur : </w:t>
        </w:r>
        <w:r>
          <w:rPr>
            <w:szCs w:val="24"/>
          </w:rPr>
          <w:lastRenderedPageBreak/>
          <w:t xml:space="preserve">ils mesurent la performance </w:t>
        </w:r>
        <w:r w:rsidR="006C198B">
          <w:rPr>
            <w:szCs w:val="24"/>
          </w:rPr>
          <w:t xml:space="preserve">entre </w:t>
        </w:r>
      </w:ins>
      <w:ins w:id="1900" w:author="Microsoft Office User" w:date="2025-07-27T20:46:00Z">
        <w:r w:rsidR="006C198B">
          <w:rPr>
            <w:szCs w:val="24"/>
          </w:rPr>
          <w:t>5</w:t>
        </w:r>
      </w:ins>
      <w:ins w:id="1901" w:author="Microsoft Office User" w:date="2025-07-27T20:45:00Z">
        <w:r w:rsidR="006C198B">
          <w:rPr>
            <w:szCs w:val="24"/>
          </w:rPr>
          <w:t xml:space="preserve">m et 8m95, avec un pic d’importance marqué </w:t>
        </w:r>
      </w:ins>
      <w:ins w:id="1902" w:author="Microsoft Office User" w:date="2025-07-27T20:46:00Z">
        <w:r w:rsidR="006C198B">
          <w:rPr>
            <w:szCs w:val="24"/>
          </w:rPr>
          <w:t xml:space="preserve">sur l’intervalle 8m-9m </w:t>
        </w:r>
      </w:ins>
      <w:ins w:id="1903" w:author="Microsoft Office User" w:date="2025-07-27T20:45:00Z">
        <w:r w:rsidR="006C198B">
          <w:rPr>
            <w:szCs w:val="24"/>
          </w:rPr>
          <w:t>où se j</w:t>
        </w:r>
      </w:ins>
      <w:ins w:id="1904" w:author="Microsoft Office User" w:date="2025-07-27T20:46:00Z">
        <w:r w:rsidR="006C198B">
          <w:rPr>
            <w:szCs w:val="24"/>
          </w:rPr>
          <w:t>ouent les médailles</w:t>
        </w:r>
      </w:ins>
      <w:ins w:id="1905" w:author="Microsoft Office User" w:date="2025-07-27T20:47:00Z">
        <w:r w:rsidR="006C198B">
          <w:rPr>
            <w:szCs w:val="24"/>
          </w:rPr>
          <w:t xml:space="preserve"> olympiques</w:t>
        </w:r>
      </w:ins>
      <w:ins w:id="1906" w:author="Microsoft Office User" w:date="2025-07-27T20:46:00Z">
        <w:r w:rsidR="006C198B">
          <w:rPr>
            <w:szCs w:val="24"/>
          </w:rPr>
          <w:t>.</w:t>
        </w:r>
      </w:ins>
    </w:p>
    <w:p w14:paraId="59E43647" w14:textId="77777777" w:rsidR="00877345" w:rsidRPr="00E14655" w:rsidRDefault="00877345" w:rsidP="00877345">
      <w:pPr>
        <w:rPr>
          <w:ins w:id="1907" w:author="Microsoft Office User" w:date="2025-07-27T20:43:00Z"/>
          <w:szCs w:val="24"/>
        </w:rPr>
      </w:pPr>
      <w:ins w:id="1908" w:author="Microsoft Office User" w:date="2025-07-27T20:43:00Z">
        <w:r w:rsidRPr="00E14655">
          <w:rPr>
            <w:szCs w:val="24"/>
          </w:rPr>
          <w:t>Pour une machine dont l’architecture peut être modifiée à volonté, ce progrès d’un mètre est en revanche peu de chose en regard de tout le chemin accompli auparavant : l’étape la plus difficile était d’apprendre à courir, pas d’améliorer de 10 % la puissance des moteurs.</w:t>
        </w:r>
      </w:ins>
    </w:p>
    <w:p w14:paraId="095CFF5D" w14:textId="476D73E7" w:rsidR="00C912CC" w:rsidRDefault="00877345" w:rsidP="00C912CC">
      <w:pPr>
        <w:rPr>
          <w:ins w:id="1909" w:author="Microsoft Office User" w:date="2025-07-27T20:56:00Z"/>
        </w:rPr>
      </w:pPr>
      <w:ins w:id="1910" w:author="Microsoft Office User" w:date="2025-07-27T20:43:00Z">
        <w:r w:rsidRPr="003E66DC">
          <w:rPr>
            <w:szCs w:val="24"/>
          </w:rPr>
          <w:t xml:space="preserve">Pour l’intelligence, ce serait la même chose : l’essentiel du chemin a sans doute été fait du jour où furent découvertes </w:t>
        </w:r>
      </w:ins>
      <w:ins w:id="1911" w:author="Microsoft Office User" w:date="2025-07-27T20:52:00Z">
        <w:r w:rsidR="006C198B">
          <w:rPr>
            <w:szCs w:val="24"/>
          </w:rPr>
          <w:t xml:space="preserve">la puissance de la rétropropagation, ou </w:t>
        </w:r>
      </w:ins>
      <w:ins w:id="1912" w:author="Microsoft Office User" w:date="2025-07-27T20:43:00Z">
        <w:r w:rsidRPr="003E66DC">
          <w:rPr>
            <w:szCs w:val="24"/>
          </w:rPr>
          <w:t xml:space="preserve">les vertus des couches d’attention. Maintenant qu’en augmentant simplement la puissance des moteurs d’entraînement, l’intelligence artificielle se hisse déjà à l’épaule de l’intelligence humaine dans bien des domaines, il ne lui reste plus beaucoup de progrès à faire pour nous égaler, </w:t>
        </w:r>
        <w:r>
          <w:rPr>
            <w:szCs w:val="24"/>
          </w:rPr>
          <w:t>et</w:t>
        </w:r>
        <w:r w:rsidRPr="003E66DC">
          <w:rPr>
            <w:szCs w:val="24"/>
          </w:rPr>
          <w:t xml:space="preserve"> </w:t>
        </w:r>
        <w:r w:rsidRPr="003E66DC">
          <w:rPr>
            <w:szCs w:val="24"/>
          </w:rPr>
          <w:t>nous dépasser</w:t>
        </w:r>
      </w:ins>
      <w:ins w:id="1913" w:author="Microsoft Office User" w:date="2025-07-27T20:56:00Z">
        <w:r w:rsidR="00C912CC">
          <w:rPr>
            <w:szCs w:val="24"/>
          </w:rPr>
          <w:t xml:space="preserve">, comme l’illustre </w:t>
        </w:r>
        <w:r w:rsidR="00C912CC">
          <w:rPr>
            <w:highlight w:val="yellow"/>
          </w:rPr>
          <w:t>l</w:t>
        </w:r>
        <w:r w:rsidR="00C912CC">
          <w:rPr>
            <w:highlight w:val="yellow"/>
          </w:rPr>
          <w:t xml:space="preserve">a figure </w:t>
        </w:r>
        <w:r w:rsidR="00C912CC">
          <w:rPr>
            <w:highlight w:val="yellow"/>
          </w:rPr>
          <w:t>17</w:t>
        </w:r>
        <w:r w:rsidR="00C912CC">
          <w:t>.</w:t>
        </w:r>
      </w:ins>
    </w:p>
    <w:p w14:paraId="23032FB7" w14:textId="4FBD4403" w:rsidR="00877345" w:rsidRPr="003E66DC" w:rsidRDefault="00877345" w:rsidP="00877345">
      <w:pPr>
        <w:rPr>
          <w:ins w:id="1914" w:author="Microsoft Office User" w:date="2025-07-27T20:43:00Z"/>
          <w:szCs w:val="24"/>
        </w:rPr>
      </w:pPr>
    </w:p>
    <w:p w14:paraId="5CADB119" w14:textId="77777777" w:rsidR="00877345" w:rsidRDefault="00877345" w:rsidP="00877345">
      <w:pPr>
        <w:rPr>
          <w:ins w:id="1915" w:author="Microsoft Office User" w:date="2025-07-27T17:03:00Z"/>
        </w:rPr>
      </w:pPr>
    </w:p>
    <w:p w14:paraId="397A549B" w14:textId="77777777" w:rsidR="001C4DA2" w:rsidRDefault="001C4DA2" w:rsidP="00070445">
      <w:pPr>
        <w:ind w:firstLine="0"/>
        <w:rPr>
          <w:ins w:id="1916" w:author="Microsoft Office User" w:date="2025-07-27T17:03:00Z"/>
        </w:rPr>
        <w:pPrChange w:id="1917" w:author="Microsoft Office User" w:date="2025-07-27T20:32:00Z">
          <w:pPr/>
        </w:pPrChange>
      </w:pPr>
    </w:p>
    <w:p w14:paraId="652F8D07" w14:textId="29B4FB50" w:rsidR="001C4DA2" w:rsidRPr="00650F7C" w:rsidRDefault="00B16DF4" w:rsidP="00EC663C">
      <w:pPr>
        <w:ind w:firstLine="0"/>
        <w:jc w:val="center"/>
        <w:pPrChange w:id="1918" w:author="Microsoft Office User" w:date="2025-07-27T20:20:00Z">
          <w:pPr/>
        </w:pPrChange>
      </w:pPr>
      <w:ins w:id="1919" w:author="Microsoft Office User" w:date="2025-07-27T20:23:00Z">
        <w:r w:rsidRPr="00B16DF4">
          <w:drawing>
            <wp:inline distT="0" distB="0" distL="0" distR="0" wp14:anchorId="1F19FC2A" wp14:editId="7946E4A1">
              <wp:extent cx="4920070" cy="4670006"/>
              <wp:effectExtent l="0" t="0" r="0" b="3810"/>
              <wp:docPr id="198260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06813" name=""/>
                      <pic:cNvPicPr/>
                    </pic:nvPicPr>
                    <pic:blipFill>
                      <a:blip r:embed="rId47"/>
                      <a:stretch>
                        <a:fillRect/>
                      </a:stretch>
                    </pic:blipFill>
                    <pic:spPr>
                      <a:xfrm>
                        <a:off x="0" y="0"/>
                        <a:ext cx="4938620" cy="4687613"/>
                      </a:xfrm>
                      <a:prstGeom prst="rect">
                        <a:avLst/>
                      </a:prstGeom>
                    </pic:spPr>
                  </pic:pic>
                </a:graphicData>
              </a:graphic>
            </wp:inline>
          </w:drawing>
        </w:r>
      </w:ins>
    </w:p>
    <w:p w14:paraId="3D29C47C" w14:textId="707DDF87" w:rsidR="00E561EB" w:rsidRPr="00BC3ABE" w:rsidRDefault="00BF0A9E" w:rsidP="00650F7C">
      <w:pPr>
        <w:pStyle w:val="LGD"/>
      </w:pPr>
      <w:r w:rsidRPr="00650F7C">
        <w:rPr>
          <w:b/>
          <w:highlight w:val="yellow"/>
        </w:rPr>
        <w:t xml:space="preserve">Figure </w:t>
      </w:r>
      <w:r w:rsidR="00E561EB" w:rsidRPr="00650F7C">
        <w:rPr>
          <w:b/>
          <w:highlight w:val="yellow"/>
        </w:rPr>
        <w:t>1</w:t>
      </w:r>
      <w:ins w:id="1920" w:author="Héloïse Mahé" w:date="2025-07-25T17:48:00Z">
        <w:r w:rsidR="009F34AE">
          <w:rPr>
            <w:b/>
            <w:highlight w:val="yellow"/>
          </w:rPr>
          <w:t>7</w:t>
        </w:r>
      </w:ins>
      <w:del w:id="1921" w:author="Héloïse Mahé" w:date="2025-07-25T17:48:00Z">
        <w:r w:rsidR="00E561EB" w:rsidRPr="00650F7C" w:rsidDel="009F34AE">
          <w:rPr>
            <w:b/>
            <w:highlight w:val="yellow"/>
          </w:rPr>
          <w:delText>5</w:delText>
        </w:r>
      </w:del>
      <w:r w:rsidRPr="00650F7C">
        <w:rPr>
          <w:b/>
          <w:highlight w:val="yellow"/>
        </w:rPr>
        <w:t>.</w:t>
      </w:r>
      <w:r w:rsidR="00E561EB" w:rsidRPr="00650F7C">
        <w:rPr>
          <w:highlight w:val="yellow"/>
        </w:rPr>
        <w:t xml:space="preserve"> </w:t>
      </w:r>
      <w:del w:id="1922" w:author="Microsoft Office User" w:date="2025-07-27T17:11:00Z">
        <w:r w:rsidR="00E561EB" w:rsidRPr="00650F7C" w:rsidDel="001C4DA2">
          <w:rPr>
            <w:highlight w:val="yellow"/>
          </w:rPr>
          <w:delText>{{TODO}}</w:delText>
        </w:r>
      </w:del>
      <w:ins w:id="1923" w:author="Microsoft Office User" w:date="2025-07-27T20:26:00Z">
        <w:r w:rsidR="00070445">
          <w:t>La trajectoire des modèles s’améliore depuis plusieurs années</w:t>
        </w:r>
      </w:ins>
      <w:ins w:id="1924" w:author="Microsoft Office User" w:date="2025-07-27T20:27:00Z">
        <w:r w:rsidR="00070445">
          <w:t xml:space="preserve"> ; </w:t>
        </w:r>
      </w:ins>
      <w:ins w:id="1925" w:author="Microsoft Office User" w:date="2025-07-27T20:55:00Z">
        <w:r w:rsidR="00C912CC">
          <w:t>maintenant que nous pouvons sentir leur amélioration, c’est qu’il ne leur reste plus beaucoup de chemin avant de dépasser notre intelligence.</w:t>
        </w:r>
      </w:ins>
    </w:p>
    <w:p w14:paraId="0663A4EA" w14:textId="52CCED7B" w:rsidR="00E561EB" w:rsidRPr="00BC3ABE" w:rsidDel="00070445" w:rsidRDefault="00E561EB" w:rsidP="00650F7C">
      <w:pPr>
        <w:rPr>
          <w:del w:id="1926" w:author="Microsoft Office User" w:date="2025-07-27T20:32:00Z"/>
        </w:rPr>
      </w:pPr>
      <w:del w:id="1927" w:author="Microsoft Office User" w:date="2025-07-27T20:27:00Z">
        <w:r w:rsidRPr="00BC3ABE" w:rsidDel="00070445">
          <w:lastRenderedPageBreak/>
          <w:delText>Pourquoi cette courbe en S ? Cette accélération dans la performance, et le ralentissement qui la suit, ne sont en fait qu’un mirage</w:delText>
        </w:r>
      </w:del>
      <w:del w:id="1928" w:author="Microsoft Office User" w:date="2025-07-27T20:38:00Z">
        <w:r w:rsidR="00B71881" w:rsidRPr="00BC3ABE" w:rsidDel="00877345">
          <w:rPr>
            <w:vertAlign w:val="superscript"/>
          </w:rPr>
          <w:endnoteReference w:id="39"/>
        </w:r>
        <w:r w:rsidR="00B71881" w:rsidRPr="00BC3ABE" w:rsidDel="00877345">
          <w:delText>.</w:delText>
        </w:r>
        <w:r w:rsidRPr="00BC3ABE" w:rsidDel="00877345">
          <w:delText xml:space="preserve"> </w:delText>
        </w:r>
      </w:del>
      <w:del w:id="1931" w:author="Microsoft Office User" w:date="2025-07-27T20:32:00Z">
        <w:r w:rsidRPr="00BC3ABE" w:rsidDel="00070445">
          <w:delText>Pour l’illustrer, supposons que vous vous teniez au bord d’une longue route rectiligne, et que vous voyiez arriver au loin une voiture.</w:delText>
        </w:r>
        <w:r w:rsidRPr="00BC3ABE" w:rsidDel="00070445">
          <w:rPr>
            <w:spacing w:val="-5"/>
          </w:rPr>
          <w:delText xml:space="preserve"> </w:delText>
        </w:r>
        <w:r w:rsidRPr="00BC3ABE" w:rsidDel="00070445">
          <w:delText>La</w:delText>
        </w:r>
        <w:r w:rsidRPr="00BC3ABE" w:rsidDel="00070445">
          <w:rPr>
            <w:spacing w:val="-5"/>
          </w:rPr>
          <w:delText xml:space="preserve"> </w:delText>
        </w:r>
        <w:r w:rsidRPr="00BC3ABE" w:rsidDel="00070445">
          <w:delText>voiture</w:delText>
        </w:r>
        <w:r w:rsidRPr="00BC3ABE" w:rsidDel="00070445">
          <w:rPr>
            <w:spacing w:val="-5"/>
          </w:rPr>
          <w:delText xml:space="preserve"> </w:delText>
        </w:r>
        <w:r w:rsidRPr="00BC3ABE" w:rsidDel="00070445">
          <w:delText>roule</w:delText>
        </w:r>
        <w:r w:rsidRPr="00BC3ABE" w:rsidDel="00070445">
          <w:rPr>
            <w:spacing w:val="-5"/>
          </w:rPr>
          <w:delText xml:space="preserve"> </w:delText>
        </w:r>
        <w:r w:rsidRPr="00BC3ABE" w:rsidDel="00070445">
          <w:delText>à</w:delText>
        </w:r>
        <w:r w:rsidRPr="00BC3ABE" w:rsidDel="00070445">
          <w:rPr>
            <w:spacing w:val="-5"/>
          </w:rPr>
          <w:delText xml:space="preserve"> </w:delText>
        </w:r>
        <w:r w:rsidRPr="00BC3ABE" w:rsidDel="00070445">
          <w:delText>une vitesse constante de cent</w:delText>
        </w:r>
        <w:r w:rsidRPr="00BC3ABE" w:rsidDel="00070445">
          <w:rPr>
            <w:spacing w:val="-5"/>
          </w:rPr>
          <w:delText xml:space="preserve"> </w:delText>
        </w:r>
        <w:r w:rsidRPr="00BC3ABE" w:rsidDel="00070445">
          <w:delText>kilomètres</w:delText>
        </w:r>
        <w:r w:rsidRPr="00BC3ABE" w:rsidDel="00070445">
          <w:rPr>
            <w:spacing w:val="-5"/>
          </w:rPr>
          <w:delText xml:space="preserve"> </w:delText>
        </w:r>
        <w:r w:rsidRPr="00BC3ABE" w:rsidDel="00070445">
          <w:delText>par</w:delText>
        </w:r>
        <w:r w:rsidRPr="00BC3ABE" w:rsidDel="00070445">
          <w:rPr>
            <w:spacing w:val="-5"/>
          </w:rPr>
          <w:delText xml:space="preserve"> </w:delText>
        </w:r>
        <w:r w:rsidRPr="00BC3ABE" w:rsidDel="00070445">
          <w:delText>heure,</w:delText>
        </w:r>
        <w:r w:rsidRPr="00BC3ABE" w:rsidDel="00070445">
          <w:rPr>
            <w:spacing w:val="-5"/>
          </w:rPr>
          <w:delText xml:space="preserve"> </w:delText>
        </w:r>
        <w:r w:rsidRPr="00BC3ABE" w:rsidDel="00070445">
          <w:delText>mais</w:delText>
        </w:r>
        <w:r w:rsidRPr="00BC3ABE" w:rsidDel="00070445">
          <w:rPr>
            <w:spacing w:val="-5"/>
          </w:rPr>
          <w:delText xml:space="preserve"> </w:delText>
        </w:r>
        <w:r w:rsidRPr="00BC3ABE" w:rsidDel="00070445">
          <w:delText>tant</w:delText>
        </w:r>
        <w:r w:rsidRPr="00BC3ABE" w:rsidDel="00070445">
          <w:rPr>
            <w:spacing w:val="-5"/>
          </w:rPr>
          <w:delText xml:space="preserve"> </w:delText>
        </w:r>
        <w:r w:rsidRPr="00BC3ABE" w:rsidDel="00070445">
          <w:delText>qu’elle</w:delText>
        </w:r>
        <w:r w:rsidRPr="00BC3ABE" w:rsidDel="00070445">
          <w:rPr>
            <w:spacing w:val="-5"/>
          </w:rPr>
          <w:delText xml:space="preserve"> </w:delText>
        </w:r>
        <w:r w:rsidRPr="00BC3ABE" w:rsidDel="00070445">
          <w:delText>est</w:delText>
        </w:r>
        <w:r w:rsidRPr="00BC3ABE" w:rsidDel="00070445">
          <w:rPr>
            <w:spacing w:val="-5"/>
          </w:rPr>
          <w:delText xml:space="preserve"> </w:delText>
        </w:r>
        <w:r w:rsidRPr="00BC3ABE" w:rsidDel="00070445">
          <w:delText xml:space="preserve">dans le lointain, vous ne voyez pas sa vitesse, elle vous semble un point immobile. Alors qu’elle se rapproche, vous </w:delText>
        </w:r>
      </w:del>
      <w:del w:id="1932" w:author="Microsoft Office User" w:date="2025-07-27T17:13:00Z">
        <w:r w:rsidRPr="00BC3ABE" w:rsidDel="001C4DA2">
          <w:delText>la voyez clairement bouger</w:delText>
        </w:r>
      </w:del>
      <w:del w:id="1933" w:author="Microsoft Office User" w:date="2025-07-27T20:32:00Z">
        <w:r w:rsidRPr="00BC3ABE" w:rsidDel="00070445">
          <w:delText xml:space="preserve">, </w:delText>
        </w:r>
      </w:del>
      <w:del w:id="1934" w:author="Microsoft Office User" w:date="2025-07-27T17:13:00Z">
        <w:r w:rsidRPr="00BC3ABE" w:rsidDel="001C4DA2">
          <w:delText xml:space="preserve">et </w:delText>
        </w:r>
      </w:del>
      <w:del w:id="1935" w:author="Microsoft Office User" w:date="2025-07-27T20:32:00Z">
        <w:r w:rsidRPr="00BC3ABE" w:rsidDel="00070445">
          <w:delText xml:space="preserve">grossir à vue d’œil. Elle arrive de plus en plus vite, et </w:delText>
        </w:r>
      </w:del>
      <w:del w:id="1936" w:author="Microsoft Office User" w:date="2025-07-27T17:13:00Z">
        <w:r w:rsidRPr="00BC3ABE" w:rsidDel="001C4DA2">
          <w:delText>soudain</w:delText>
        </w:r>
      </w:del>
      <w:del w:id="1937" w:author="Microsoft Office User" w:date="2025-07-27T17:12:00Z">
        <w:r w:rsidRPr="00BC3ABE" w:rsidDel="001C4DA2">
          <w:delText xml:space="preserve">, elle </w:delText>
        </w:r>
      </w:del>
      <w:del w:id="1938" w:author="Microsoft Office User" w:date="2025-07-27T20:32:00Z">
        <w:r w:rsidRPr="00BC3ABE" w:rsidDel="00070445">
          <w:delText>passe à côté de vous en coup de vent. Puis à mesure qu’elle s’éloigne et rapetisse, ce point qui s’éloigne vous semble à nouveau se figer. En réalité, notre observation d’une amélioration</w:delText>
        </w:r>
        <w:r w:rsidRPr="00BC3ABE" w:rsidDel="00070445">
          <w:rPr>
            <w:spacing w:val="-3"/>
          </w:rPr>
          <w:delText xml:space="preserve"> </w:delText>
        </w:r>
        <w:r w:rsidRPr="00BC3ABE" w:rsidDel="00070445">
          <w:delText>de</w:delText>
        </w:r>
        <w:r w:rsidRPr="00BC3ABE" w:rsidDel="00070445">
          <w:rPr>
            <w:spacing w:val="-3"/>
          </w:rPr>
          <w:delText xml:space="preserve"> </w:delText>
        </w:r>
        <w:r w:rsidRPr="00BC3ABE" w:rsidDel="00070445">
          <w:delText>performance</w:delText>
        </w:r>
        <w:r w:rsidRPr="00BC3ABE" w:rsidDel="00070445">
          <w:rPr>
            <w:spacing w:val="-3"/>
          </w:rPr>
          <w:delText xml:space="preserve"> </w:delText>
        </w:r>
        <w:r w:rsidRPr="00BC3ABE" w:rsidDel="00070445">
          <w:delText>en</w:delText>
        </w:r>
        <w:r w:rsidRPr="00BC3ABE" w:rsidDel="00070445">
          <w:rPr>
            <w:spacing w:val="-3"/>
          </w:rPr>
          <w:delText xml:space="preserve"> </w:delText>
        </w:r>
        <w:r w:rsidRPr="00BC3ABE" w:rsidDel="00070445">
          <w:delText>forme</w:delText>
        </w:r>
        <w:r w:rsidRPr="00BC3ABE" w:rsidDel="00070445">
          <w:rPr>
            <w:spacing w:val="-3"/>
          </w:rPr>
          <w:delText xml:space="preserve"> </w:delText>
        </w:r>
        <w:r w:rsidRPr="00BC3ABE" w:rsidDel="00070445">
          <w:delText>de</w:delText>
        </w:r>
        <w:r w:rsidRPr="00BC3ABE" w:rsidDel="00070445">
          <w:rPr>
            <w:spacing w:val="-3"/>
          </w:rPr>
          <w:delText xml:space="preserve"> </w:delText>
        </w:r>
        <w:r w:rsidRPr="00BC3ABE" w:rsidDel="00070445">
          <w:delText>S,</w:delText>
        </w:r>
        <w:r w:rsidRPr="00BC3ABE" w:rsidDel="00070445">
          <w:rPr>
            <w:spacing w:val="-3"/>
          </w:rPr>
          <w:delText xml:space="preserve"> </w:delText>
        </w:r>
        <w:r w:rsidRPr="00BC3ABE" w:rsidDel="00070445">
          <w:delText>lente,</w:delText>
        </w:r>
        <w:r w:rsidRPr="00BC3ABE" w:rsidDel="00070445">
          <w:rPr>
            <w:spacing w:val="-3"/>
          </w:rPr>
          <w:delText xml:space="preserve"> </w:delText>
        </w:r>
        <w:r w:rsidRPr="00BC3ABE" w:rsidDel="00070445">
          <w:delText>puis</w:delText>
        </w:r>
        <w:r w:rsidRPr="00BC3ABE" w:rsidDel="00070445">
          <w:rPr>
            <w:spacing w:val="-3"/>
          </w:rPr>
          <w:delText xml:space="preserve"> </w:delText>
        </w:r>
        <w:r w:rsidRPr="00BC3ABE" w:rsidDel="00070445">
          <w:delText>rapide,</w:delText>
        </w:r>
        <w:r w:rsidRPr="00BC3ABE" w:rsidDel="00070445">
          <w:rPr>
            <w:spacing w:val="-3"/>
          </w:rPr>
          <w:delText xml:space="preserve"> </w:delText>
        </w:r>
        <w:r w:rsidRPr="00BC3ABE" w:rsidDel="00070445">
          <w:delText>puis</w:delText>
        </w:r>
        <w:r w:rsidRPr="00BC3ABE" w:rsidDel="00070445">
          <w:rPr>
            <w:spacing w:val="-3"/>
          </w:rPr>
          <w:delText xml:space="preserve"> </w:delText>
        </w:r>
        <w:r w:rsidRPr="00BC3ABE" w:rsidDel="00070445">
          <w:delText>à</w:delText>
        </w:r>
        <w:r w:rsidRPr="00BC3ABE" w:rsidDel="00070445">
          <w:rPr>
            <w:spacing w:val="-3"/>
          </w:rPr>
          <w:delText xml:space="preserve"> </w:delText>
        </w:r>
        <w:r w:rsidRPr="00BC3ABE" w:rsidDel="00070445">
          <w:delText xml:space="preserve">nouveau lente, est similaire à ce biais d’un observateur au bord de la route, qui ne voit </w:delText>
        </w:r>
      </w:del>
      <w:del w:id="1939" w:author="Microsoft Office User" w:date="2025-07-27T17:15:00Z">
        <w:r w:rsidRPr="00BC3ABE" w:rsidDel="00A01C8B">
          <w:delText>la vitesse qu’à sa hauteur</w:delText>
        </w:r>
      </w:del>
      <w:bookmarkStart w:id="1940" w:name="_Toc43"/>
      <w:del w:id="1941" w:author="Microsoft Office User" w:date="2025-07-27T20:32:00Z">
        <w:r w:rsidRPr="00BC3ABE" w:rsidDel="00070445">
          <w:delText xml:space="preserve"> : </w:delText>
        </w:r>
      </w:del>
      <w:del w:id="1942" w:author="Microsoft Office User" w:date="2025-07-27T17:14:00Z">
        <w:r w:rsidRPr="00BC3ABE" w:rsidDel="00EA659A">
          <w:delText xml:space="preserve">puisque tous </w:delText>
        </w:r>
      </w:del>
      <w:del w:id="1943" w:author="Microsoft Office User" w:date="2025-07-27T20:32:00Z">
        <w:r w:rsidRPr="00BC3ABE" w:rsidDel="00070445">
          <w:delText>nos tests d’intelligence sont faits à notre mesure, ils ne mesurent efficacement</w:delText>
        </w:r>
        <w:r w:rsidRPr="00BC3ABE" w:rsidDel="00070445">
          <w:rPr>
            <w:spacing w:val="80"/>
          </w:rPr>
          <w:delText xml:space="preserve"> </w:delText>
        </w:r>
        <w:r w:rsidRPr="00BC3ABE" w:rsidDel="00070445">
          <w:delText>l’amélioration de performance qu’à</w:delText>
        </w:r>
        <w:r w:rsidRPr="00BC3ABE" w:rsidDel="00070445">
          <w:rPr>
            <w:spacing w:val="-4"/>
          </w:rPr>
          <w:delText xml:space="preserve"> </w:delText>
        </w:r>
        <w:r w:rsidRPr="00BC3ABE" w:rsidDel="00070445">
          <w:delText>des</w:delText>
        </w:r>
        <w:r w:rsidRPr="00BC3ABE" w:rsidDel="00070445">
          <w:rPr>
            <w:spacing w:val="-4"/>
          </w:rPr>
          <w:delText xml:space="preserve"> </w:delText>
        </w:r>
        <w:r w:rsidRPr="00BC3ABE" w:rsidDel="00070445">
          <w:delText>capacités</w:delText>
        </w:r>
        <w:r w:rsidRPr="00BC3ABE" w:rsidDel="00070445">
          <w:rPr>
            <w:spacing w:val="-4"/>
          </w:rPr>
          <w:delText xml:space="preserve"> </w:delText>
        </w:r>
        <w:r w:rsidRPr="00BC3ABE" w:rsidDel="00070445">
          <w:delText>voisines</w:delText>
        </w:r>
        <w:r w:rsidRPr="00BC3ABE" w:rsidDel="00070445">
          <w:rPr>
            <w:spacing w:val="-4"/>
          </w:rPr>
          <w:delText xml:space="preserve"> </w:delText>
        </w:r>
        <w:r w:rsidRPr="00BC3ABE" w:rsidDel="00070445">
          <w:delText>des</w:delText>
        </w:r>
        <w:r w:rsidRPr="00BC3ABE" w:rsidDel="00070445">
          <w:rPr>
            <w:spacing w:val="-4"/>
          </w:rPr>
          <w:delText xml:space="preserve"> </w:delText>
        </w:r>
        <w:r w:rsidRPr="00BC3ABE" w:rsidDel="00070445">
          <w:delText>nôtres.</w:delText>
        </w:r>
        <w:r w:rsidRPr="00BC3ABE" w:rsidDel="00070445">
          <w:rPr>
            <w:spacing w:val="-4"/>
          </w:rPr>
          <w:delText xml:space="preserve"> </w:delText>
        </w:r>
        <w:r w:rsidRPr="00BC3ABE" w:rsidDel="00070445">
          <w:delText>Tant</w:delText>
        </w:r>
        <w:r w:rsidRPr="00BC3ABE" w:rsidDel="00070445">
          <w:rPr>
            <w:spacing w:val="-4"/>
          </w:rPr>
          <w:delText xml:space="preserve"> </w:delText>
        </w:r>
        <w:r w:rsidRPr="00BC3ABE" w:rsidDel="00070445">
          <w:delText>que</w:delText>
        </w:r>
        <w:r w:rsidRPr="00BC3ABE" w:rsidDel="00070445">
          <w:rPr>
            <w:spacing w:val="-4"/>
          </w:rPr>
          <w:delText xml:space="preserve"> </w:delText>
        </w:r>
        <w:r w:rsidRPr="00BC3ABE" w:rsidDel="00070445">
          <w:delText>la</w:delText>
        </w:r>
        <w:r w:rsidRPr="00BC3ABE" w:rsidDel="00070445">
          <w:rPr>
            <w:spacing w:val="-4"/>
          </w:rPr>
          <w:delText xml:space="preserve"> </w:delText>
        </w:r>
        <w:r w:rsidRPr="00BC3ABE" w:rsidDel="00070445">
          <w:delText>performance</w:delText>
        </w:r>
        <w:r w:rsidRPr="00BC3ABE" w:rsidDel="00070445">
          <w:rPr>
            <w:spacing w:val="-4"/>
          </w:rPr>
          <w:delText xml:space="preserve"> </w:delText>
        </w:r>
        <w:r w:rsidRPr="00BC3ABE" w:rsidDel="00070445">
          <w:delText>est</w:delText>
        </w:r>
        <w:r w:rsidRPr="00BC3ABE" w:rsidDel="00070445">
          <w:rPr>
            <w:spacing w:val="-4"/>
          </w:rPr>
          <w:delText xml:space="preserve"> </w:delText>
        </w:r>
        <w:r w:rsidRPr="00BC3ABE" w:rsidDel="00070445">
          <w:delText>encore</w:delText>
        </w:r>
        <w:r w:rsidRPr="00BC3ABE" w:rsidDel="00070445">
          <w:rPr>
            <w:spacing w:val="-4"/>
          </w:rPr>
          <w:delText xml:space="preserve"> </w:delText>
        </w:r>
        <w:r w:rsidRPr="00BC3ABE" w:rsidDel="00070445">
          <w:delText>trop mauvaise, elle reste si loin de nous que voyons à peine ses progrès. Et nous sommes surpris quand elle s’améliore d’un coup pour nous dépasser.</w:delText>
        </w:r>
      </w:del>
    </w:p>
    <w:p w14:paraId="37BA4CA5" w14:textId="1719548F" w:rsidR="00E561EB" w:rsidRPr="003E66DC" w:rsidDel="00877345" w:rsidRDefault="00E561EB" w:rsidP="00650F7C">
      <w:pPr>
        <w:rPr>
          <w:del w:id="1944" w:author="Microsoft Office User" w:date="2025-07-27T20:43:00Z"/>
          <w:szCs w:val="24"/>
        </w:rPr>
      </w:pPr>
      <w:del w:id="1945" w:author="Microsoft Office User" w:date="2025-07-27T20:43:00Z">
        <w:r w:rsidRPr="003E66DC" w:rsidDel="00877345">
          <w:rPr>
            <w:szCs w:val="24"/>
          </w:rPr>
          <w:delText>Prenons</w:delText>
        </w:r>
        <w:r w:rsidRPr="003E66DC" w:rsidDel="00877345">
          <w:rPr>
            <w:spacing w:val="-4"/>
            <w:szCs w:val="24"/>
          </w:rPr>
          <w:delText xml:space="preserve"> </w:delText>
        </w:r>
        <w:r w:rsidRPr="003E66DC" w:rsidDel="00877345">
          <w:rPr>
            <w:szCs w:val="24"/>
          </w:rPr>
          <w:delText>une</w:delText>
        </w:r>
        <w:r w:rsidRPr="003E66DC" w:rsidDel="00877345">
          <w:rPr>
            <w:spacing w:val="-4"/>
            <w:szCs w:val="24"/>
          </w:rPr>
          <w:delText xml:space="preserve"> </w:delText>
        </w:r>
        <w:r w:rsidRPr="003E66DC" w:rsidDel="00877345">
          <w:rPr>
            <w:szCs w:val="24"/>
          </w:rPr>
          <w:delText>autre</w:delText>
        </w:r>
        <w:r w:rsidRPr="003E66DC" w:rsidDel="00877345">
          <w:rPr>
            <w:spacing w:val="-4"/>
            <w:szCs w:val="24"/>
          </w:rPr>
          <w:delText xml:space="preserve"> </w:delText>
        </w:r>
        <w:r w:rsidRPr="003E66DC" w:rsidDel="00877345">
          <w:rPr>
            <w:szCs w:val="24"/>
          </w:rPr>
          <w:delText>analogie : supposons que je</w:delText>
        </w:r>
        <w:r w:rsidRPr="003E66DC" w:rsidDel="00877345">
          <w:rPr>
            <w:spacing w:val="-4"/>
            <w:szCs w:val="24"/>
          </w:rPr>
          <w:delText xml:space="preserve"> </w:delText>
        </w:r>
        <w:r w:rsidRPr="003E66DC" w:rsidDel="00877345">
          <w:rPr>
            <w:szCs w:val="24"/>
          </w:rPr>
          <w:delText>veuille entraîner un robot humanoïde à faire du saut</w:delText>
        </w:r>
        <w:r w:rsidRPr="003E66DC" w:rsidDel="00877345">
          <w:rPr>
            <w:spacing w:val="-4"/>
            <w:szCs w:val="24"/>
          </w:rPr>
          <w:delText xml:space="preserve"> </w:delText>
        </w:r>
        <w:r w:rsidRPr="003E66DC" w:rsidDel="00877345">
          <w:rPr>
            <w:szCs w:val="24"/>
          </w:rPr>
          <w:delText>en</w:delText>
        </w:r>
        <w:r w:rsidRPr="003E66DC" w:rsidDel="00877345">
          <w:rPr>
            <w:spacing w:val="-4"/>
            <w:szCs w:val="24"/>
          </w:rPr>
          <w:delText xml:space="preserve"> </w:delText>
        </w:r>
        <w:r w:rsidRPr="003E66DC" w:rsidDel="00877345">
          <w:rPr>
            <w:szCs w:val="24"/>
          </w:rPr>
          <w:delText>longueur. Si</w:delText>
        </w:r>
        <w:r w:rsidRPr="003E66DC" w:rsidDel="00877345">
          <w:rPr>
            <w:spacing w:val="-4"/>
            <w:szCs w:val="24"/>
          </w:rPr>
          <w:delText xml:space="preserve"> </w:delText>
        </w:r>
        <w:r w:rsidRPr="003E66DC" w:rsidDel="00877345">
          <w:rPr>
            <w:szCs w:val="24"/>
          </w:rPr>
          <w:delText>je</w:delText>
        </w:r>
        <w:r w:rsidRPr="003E66DC" w:rsidDel="00877345">
          <w:rPr>
            <w:spacing w:val="-4"/>
            <w:szCs w:val="24"/>
          </w:rPr>
          <w:delText xml:space="preserve"> </w:delText>
        </w:r>
        <w:r w:rsidRPr="003E66DC" w:rsidDel="00877345">
          <w:rPr>
            <w:szCs w:val="24"/>
          </w:rPr>
          <w:delText>pars d’une feuille blanche, il me faudra assembler le corps du robot, régler ses membres pour répondre aux commandes, puis lui donner des contrôles réactifs pour tenir debout, tout cela avant même d’avoir abordé la marche ou la course.</w:delText>
        </w:r>
      </w:del>
    </w:p>
    <w:p w14:paraId="011B3328" w14:textId="1F04B195" w:rsidR="00E561EB" w:rsidRPr="003E66DC" w:rsidDel="00877345" w:rsidRDefault="00E561EB" w:rsidP="00650F7C">
      <w:pPr>
        <w:rPr>
          <w:del w:id="1946" w:author="Microsoft Office User" w:date="2025-07-27T20:43:00Z"/>
          <w:szCs w:val="24"/>
        </w:rPr>
      </w:pPr>
      <w:del w:id="1947" w:author="Microsoft Office User" w:date="2025-07-27T20:43:00Z">
        <w:r w:rsidRPr="003E66DC" w:rsidDel="00877345">
          <w:rPr>
            <w:szCs w:val="24"/>
          </w:rPr>
          <w:delText>Après tout ce travail, mon robot n’étant toujours pas capable de sauter, son saut le plus long stagnera à zéro mètre. Pourtant, l’essentiel du progrès sera déjà fait</w:delText>
        </w:r>
        <w:r w:rsidR="009A3A70" w:rsidRPr="003E66DC" w:rsidDel="00877345">
          <w:rPr>
            <w:szCs w:val="24"/>
          </w:rPr>
          <w:delText> </w:delText>
        </w:r>
        <w:r w:rsidRPr="003E66DC" w:rsidDel="00877345">
          <w:rPr>
            <w:szCs w:val="24"/>
          </w:rPr>
          <w:delText>! Car alors, il suffira d’apprendre au robot à lancer une foulée un peu plus longue pour obtenir un premier saut. Puis j’améliorerai ses gestes et ses moteurs pour l’allonger.</w:delText>
        </w:r>
      </w:del>
    </w:p>
    <w:p w14:paraId="0B863783" w14:textId="6AB095A6" w:rsidR="00E561EB" w:rsidRPr="003E66DC" w:rsidDel="00877345" w:rsidRDefault="00E561EB" w:rsidP="00650F7C">
      <w:pPr>
        <w:rPr>
          <w:del w:id="1948" w:author="Microsoft Office User" w:date="2025-07-27T20:43:00Z"/>
          <w:szCs w:val="24"/>
        </w:rPr>
      </w:pPr>
      <w:del w:id="1949" w:author="Microsoft Office User" w:date="2025-07-27T20:43:00Z">
        <w:r w:rsidRPr="003E66DC" w:rsidDel="00877345">
          <w:rPr>
            <w:szCs w:val="24"/>
          </w:rPr>
          <w:delText>Si mon robot saute huit mètres, il aura un niveau satisfaisant pour des compétitions nationales. Si je l’améliore de 12</w:delText>
        </w:r>
        <w:r w:rsidR="00BF0A9E" w:rsidRPr="003E66DC" w:rsidDel="00877345">
          <w:rPr>
            <w:szCs w:val="24"/>
          </w:rPr>
          <w:delText>,</w:delText>
        </w:r>
        <w:r w:rsidRPr="003E66DC" w:rsidDel="00877345">
          <w:rPr>
            <w:szCs w:val="24"/>
          </w:rPr>
          <w:delText>5</w:delText>
        </w:r>
        <w:r w:rsidR="009A3A70" w:rsidRPr="003E66DC" w:rsidDel="00877345">
          <w:rPr>
            <w:szCs w:val="24"/>
          </w:rPr>
          <w:delText> %</w:delText>
        </w:r>
        <w:r w:rsidRPr="003E66DC" w:rsidDel="00877345">
          <w:rPr>
            <w:szCs w:val="24"/>
          </w:rPr>
          <w:delText>, il passera la barre des neuf mètres, raflant ainsi le record du monde établi par Mike Powell en 1995 avec 8</w:delText>
        </w:r>
        <w:r w:rsidR="00F41CD1" w:rsidRPr="003E66DC" w:rsidDel="00877345">
          <w:rPr>
            <w:szCs w:val="24"/>
          </w:rPr>
          <w:delText> </w:delText>
        </w:r>
        <w:r w:rsidRPr="003E66DC" w:rsidDel="00877345">
          <w:rPr>
            <w:szCs w:val="24"/>
          </w:rPr>
          <w:delText>m</w:delText>
        </w:r>
        <w:r w:rsidR="00BF0A9E" w:rsidRPr="003E66DC" w:rsidDel="00877345">
          <w:rPr>
            <w:szCs w:val="24"/>
          </w:rPr>
          <w:delText> </w:delText>
        </w:r>
        <w:r w:rsidRPr="003E66DC" w:rsidDel="00877345">
          <w:rPr>
            <w:szCs w:val="24"/>
          </w:rPr>
          <w:delText>95. Évidemment, pour nous humains, le passage de huit à neuf mètres fait toute la différence,</w:delText>
        </w:r>
        <w:r w:rsidRPr="003E66DC" w:rsidDel="00877345">
          <w:rPr>
            <w:spacing w:val="49"/>
            <w:szCs w:val="24"/>
          </w:rPr>
          <w:delText xml:space="preserve"> </w:delText>
        </w:r>
        <w:r w:rsidRPr="003E66DC" w:rsidDel="00877345">
          <w:rPr>
            <w:szCs w:val="24"/>
          </w:rPr>
          <w:delText>car</w:delText>
        </w:r>
        <w:r w:rsidRPr="003E66DC" w:rsidDel="00877345">
          <w:rPr>
            <w:spacing w:val="50"/>
            <w:szCs w:val="24"/>
          </w:rPr>
          <w:delText xml:space="preserve"> </w:delText>
        </w:r>
        <w:r w:rsidRPr="003E66DC" w:rsidDel="00877345">
          <w:rPr>
            <w:spacing w:val="-4"/>
            <w:szCs w:val="24"/>
          </w:rPr>
          <w:delText xml:space="preserve">nous </w:delText>
        </w:r>
        <w:r w:rsidRPr="003E66DC" w:rsidDel="00877345">
          <w:rPr>
            <w:szCs w:val="24"/>
          </w:rPr>
          <w:delText xml:space="preserve">partons tous d’un matériel assez standardisé </w:delText>
        </w:r>
        <w:r w:rsidR="00B66F39" w:rsidRPr="003E66DC" w:rsidDel="00877345">
          <w:rPr>
            <w:szCs w:val="24"/>
          </w:rPr>
          <w:delText>–</w:delText>
        </w:r>
        <w:r w:rsidR="00BF0A9E" w:rsidRPr="003E66DC" w:rsidDel="00877345">
          <w:rPr>
            <w:szCs w:val="24"/>
          </w:rPr>
          <w:delText> </w:delText>
        </w:r>
        <w:r w:rsidRPr="003E66DC" w:rsidDel="00877345">
          <w:rPr>
            <w:szCs w:val="24"/>
          </w:rPr>
          <w:delText>notre corps ; l’effort pour le changer est à proprement parler surhumain. Ainsi, un écart d’un mètre fait toute la différence entre les championnats régionaux et le record du monde.</w:delText>
        </w:r>
      </w:del>
    </w:p>
    <w:p w14:paraId="370C55FD" w14:textId="780B5645" w:rsidR="00E561EB" w:rsidRPr="00E14655" w:rsidDel="00877345" w:rsidRDefault="00E561EB" w:rsidP="00650F7C">
      <w:pPr>
        <w:rPr>
          <w:del w:id="1950" w:author="Microsoft Office User" w:date="2025-07-27T20:43:00Z"/>
          <w:szCs w:val="24"/>
        </w:rPr>
      </w:pPr>
      <w:del w:id="1951" w:author="Microsoft Office User" w:date="2025-07-27T20:43:00Z">
        <w:r w:rsidRPr="00E14655" w:rsidDel="00877345">
          <w:rPr>
            <w:szCs w:val="24"/>
          </w:rPr>
          <w:delText>Pour une machine dont l’architecture peut être modifiée à volonté, ce progrès d’un mètre est en revanche peu de chose en regard de tout le chemin accompli auparavant : l’étape la plus difficile était d’apprendre à courir, pas d’améliorer de 10</w:delText>
        </w:r>
        <w:r w:rsidR="009A3A70" w:rsidRPr="00E14655" w:rsidDel="00877345">
          <w:rPr>
            <w:szCs w:val="24"/>
          </w:rPr>
          <w:delText> %</w:delText>
        </w:r>
        <w:r w:rsidRPr="00E14655" w:rsidDel="00877345">
          <w:rPr>
            <w:szCs w:val="24"/>
          </w:rPr>
          <w:delText xml:space="preserve"> la puissance des moteurs.</w:delText>
        </w:r>
      </w:del>
    </w:p>
    <w:p w14:paraId="6F4B8F21" w14:textId="1D4146C9" w:rsidR="00E561EB" w:rsidRPr="003E66DC" w:rsidDel="00877345" w:rsidRDefault="00E561EB" w:rsidP="00650F7C">
      <w:pPr>
        <w:rPr>
          <w:del w:id="1952" w:author="Microsoft Office User" w:date="2025-07-27T20:43:00Z"/>
          <w:szCs w:val="24"/>
        </w:rPr>
      </w:pPr>
      <w:del w:id="1953" w:author="Microsoft Office User" w:date="2025-07-27T20:43:00Z">
        <w:r w:rsidRPr="003E66DC" w:rsidDel="00877345">
          <w:rPr>
            <w:szCs w:val="24"/>
          </w:rPr>
          <w:delText xml:space="preserve">Pour l’intelligence, ce serait la même chose : l’essentiel du chemin a sans doute été fait du jour où furent découvertes les vertus des couches d’attention, ou les lois d’échelle. Maintenant qu’en augmentant simplement la puissance des moteurs d’entraînement, l’intelligence artificielle se hisse déjà à l’épaule de l’intelligence humaine dans bien des domaines, il ne lui reste plus beaucoup de progrès à faire pour nous égaler, </w:delText>
        </w:r>
      </w:del>
      <w:del w:id="1954" w:author="Microsoft Office User" w:date="2025-07-27T17:14:00Z">
        <w:r w:rsidRPr="003E66DC" w:rsidDel="00A01C8B">
          <w:rPr>
            <w:szCs w:val="24"/>
          </w:rPr>
          <w:delText xml:space="preserve">voire </w:delText>
        </w:r>
      </w:del>
      <w:del w:id="1955" w:author="Microsoft Office User" w:date="2025-07-27T20:43:00Z">
        <w:r w:rsidRPr="003E66DC" w:rsidDel="00877345">
          <w:rPr>
            <w:szCs w:val="24"/>
          </w:rPr>
          <w:delText>nous dépasser.</w:delText>
        </w:r>
      </w:del>
    </w:p>
    <w:p w14:paraId="4874BC52" w14:textId="5BF62C11" w:rsidR="00B13F78" w:rsidRPr="003E66DC" w:rsidRDefault="00E561EB" w:rsidP="00650F7C">
      <w:pPr>
        <w:rPr>
          <w:szCs w:val="24"/>
        </w:rPr>
      </w:pPr>
      <w:r w:rsidRPr="003E66DC">
        <w:rPr>
          <w:szCs w:val="24"/>
        </w:rPr>
        <w:t xml:space="preserve">Ainsi, ne jugeons pas l’intelligence artificielle à l’aune de la nôtre en nous disant « dormons tranquille, ces intelligences artificielles </w:t>
      </w:r>
      <w:del w:id="1956" w:author="Microsoft Office User" w:date="2025-07-27T20:53:00Z">
        <w:r w:rsidRPr="003E66DC" w:rsidDel="006C198B">
          <w:rPr>
            <w:szCs w:val="24"/>
          </w:rPr>
          <w:delText xml:space="preserve">nous </w:delText>
        </w:r>
      </w:del>
      <w:r w:rsidRPr="003E66DC">
        <w:rPr>
          <w:szCs w:val="24"/>
        </w:rPr>
        <w:t>sont inférieures</w:t>
      </w:r>
      <w:ins w:id="1957" w:author="Microsoft Office User" w:date="2025-07-27T20:53:00Z">
        <w:r w:rsidR="006C198B">
          <w:rPr>
            <w:szCs w:val="24"/>
          </w:rPr>
          <w:t xml:space="preserve"> aux meilleurs d’entre nous</w:t>
        </w:r>
      </w:ins>
      <w:r w:rsidRPr="003E66DC">
        <w:rPr>
          <w:szCs w:val="24"/>
        </w:rPr>
        <w:t>, donc elles le resteront » : au contraire, il serait plus judicieux de prendre un pas de recul</w:t>
      </w:r>
      <w:del w:id="1958" w:author="Microsoft Office User" w:date="2025-07-27T20:53:00Z">
        <w:r w:rsidRPr="003E66DC" w:rsidDel="006C198B">
          <w:rPr>
            <w:szCs w:val="24"/>
          </w:rPr>
          <w:delText xml:space="preserve"> par un changement de référentiel</w:delText>
        </w:r>
      </w:del>
      <w:r w:rsidRPr="003E66DC">
        <w:rPr>
          <w:szCs w:val="24"/>
        </w:rPr>
        <w:t>, et de considérer que si les IA, partant d’une incapacité complète à élaborer une phrase correcte, ont parcouru en quelques années l’essentiel du progrès jusqu’à la merveille qu’est notre intelligence, c’est qu’elles ne vont pas s’arrêter en si bon chemin. Les progrès à venir seront surhumains.</w:t>
      </w:r>
    </w:p>
    <w:p w14:paraId="75C1C21A" w14:textId="77777777" w:rsidR="00E561EB" w:rsidRPr="00BC3ABE" w:rsidRDefault="00E561EB" w:rsidP="00E44AC1">
      <w:pPr>
        <w:pStyle w:val="Heading3"/>
        <w:spacing w:line="276" w:lineRule="auto"/>
        <w:jc w:val="both"/>
        <w:rPr>
          <w:rFonts w:ascii="Times New Roman" w:hAnsi="Times New Roman" w:cs="Times New Roman"/>
        </w:rPr>
      </w:pPr>
      <w:bookmarkStart w:id="1959" w:name="_Toc201332084"/>
      <w:r w:rsidRPr="00BC3ABE">
        <w:rPr>
          <w:rFonts w:ascii="Times New Roman" w:hAnsi="Times New Roman" w:cs="Times New Roman"/>
        </w:rPr>
        <w:t>L’hypothèse</w:t>
      </w:r>
      <w:r w:rsidRPr="00BC3ABE">
        <w:rPr>
          <w:rFonts w:ascii="Times New Roman" w:hAnsi="Times New Roman" w:cs="Times New Roman"/>
          <w:spacing w:val="-7"/>
        </w:rPr>
        <w:t xml:space="preserve"> </w:t>
      </w:r>
      <w:r w:rsidRPr="00BC3ABE">
        <w:rPr>
          <w:rFonts w:ascii="Times New Roman" w:hAnsi="Times New Roman" w:cs="Times New Roman"/>
        </w:rPr>
        <w:t>des</w:t>
      </w:r>
      <w:r w:rsidRPr="00BC3ABE">
        <w:rPr>
          <w:rFonts w:ascii="Times New Roman" w:hAnsi="Times New Roman" w:cs="Times New Roman"/>
          <w:spacing w:val="-5"/>
        </w:rPr>
        <w:t xml:space="preserve"> </w:t>
      </w:r>
      <w:r w:rsidRPr="00BC3ABE">
        <w:rPr>
          <w:rFonts w:ascii="Times New Roman" w:hAnsi="Times New Roman" w:cs="Times New Roman"/>
        </w:rPr>
        <w:t>lois</w:t>
      </w:r>
      <w:r w:rsidRPr="00BC3ABE">
        <w:rPr>
          <w:rFonts w:ascii="Times New Roman" w:hAnsi="Times New Roman" w:cs="Times New Roman"/>
          <w:spacing w:val="-5"/>
        </w:rPr>
        <w:t xml:space="preserve"> </w:t>
      </w:r>
      <w:r w:rsidRPr="00BC3ABE">
        <w:rPr>
          <w:rFonts w:ascii="Times New Roman" w:hAnsi="Times New Roman" w:cs="Times New Roman"/>
        </w:rPr>
        <w:t>d’échelle</w:t>
      </w:r>
      <w:r w:rsidRPr="00BC3ABE">
        <w:rPr>
          <w:rFonts w:ascii="Times New Roman" w:hAnsi="Times New Roman" w:cs="Times New Roman"/>
          <w:spacing w:val="-4"/>
        </w:rPr>
        <w:t xml:space="preserve"> </w:t>
      </w:r>
      <w:r w:rsidRPr="00BC3ABE">
        <w:rPr>
          <w:rFonts w:ascii="Times New Roman" w:hAnsi="Times New Roman" w:cs="Times New Roman"/>
        </w:rPr>
        <w:t>et</w:t>
      </w:r>
      <w:r w:rsidRPr="00BC3ABE">
        <w:rPr>
          <w:rFonts w:ascii="Times New Roman" w:hAnsi="Times New Roman" w:cs="Times New Roman"/>
          <w:spacing w:val="-5"/>
        </w:rPr>
        <w:t xml:space="preserve"> </w:t>
      </w:r>
      <w:r w:rsidRPr="00BC3ABE">
        <w:rPr>
          <w:rFonts w:ascii="Times New Roman" w:hAnsi="Times New Roman" w:cs="Times New Roman"/>
        </w:rPr>
        <w:t>le</w:t>
      </w:r>
      <w:r w:rsidRPr="00BC3ABE">
        <w:rPr>
          <w:rFonts w:ascii="Times New Roman" w:hAnsi="Times New Roman" w:cs="Times New Roman"/>
          <w:spacing w:val="-4"/>
        </w:rPr>
        <w:t xml:space="preserve"> </w:t>
      </w:r>
      <w:r w:rsidRPr="00BC3ABE">
        <w:rPr>
          <w:rFonts w:ascii="Times New Roman" w:hAnsi="Times New Roman" w:cs="Times New Roman"/>
        </w:rPr>
        <w:t>départ</w:t>
      </w:r>
      <w:r w:rsidRPr="00BC3ABE">
        <w:rPr>
          <w:rFonts w:ascii="Times New Roman" w:hAnsi="Times New Roman" w:cs="Times New Roman"/>
          <w:spacing w:val="-4"/>
        </w:rPr>
        <w:t xml:space="preserve"> </w:t>
      </w:r>
      <w:r w:rsidRPr="00BC3ABE">
        <w:rPr>
          <w:rFonts w:ascii="Times New Roman" w:hAnsi="Times New Roman" w:cs="Times New Roman"/>
        </w:rPr>
        <w:t>de</w:t>
      </w:r>
      <w:r w:rsidRPr="00BC3ABE">
        <w:rPr>
          <w:rFonts w:ascii="Times New Roman" w:hAnsi="Times New Roman" w:cs="Times New Roman"/>
          <w:spacing w:val="-4"/>
        </w:rPr>
        <w:t xml:space="preserve"> </w:t>
      </w:r>
      <w:r w:rsidRPr="00BC3ABE">
        <w:rPr>
          <w:rFonts w:ascii="Times New Roman" w:hAnsi="Times New Roman" w:cs="Times New Roman"/>
          <w:spacing w:val="-2"/>
        </w:rPr>
        <w:t>fusée</w:t>
      </w:r>
      <w:bookmarkEnd w:id="1940"/>
      <w:bookmarkEnd w:id="1959"/>
    </w:p>
    <w:p w14:paraId="254045CD" w14:textId="6C767972" w:rsidR="00E561EB" w:rsidRPr="00BC3ABE" w:rsidRDefault="00E561EB" w:rsidP="00650F7C">
      <w:r w:rsidRPr="00BC3ABE">
        <w:t xml:space="preserve">Puisque les lois d’échelle ont tenu jusqu’à présent, on peut supposer qu’elles continueront de tenir, que les </w:t>
      </w:r>
      <w:r w:rsidRPr="00650F7C">
        <w:t xml:space="preserve">modèles continueront de devenir plus intelligents à mesure qu’on augmente la puissance de calcul investie. Cette « hypothèse des lois d’échelle » nourrit tous les investissements actuels dans l’IA, qui se chiffrent dans le monde entier à des centaines de milliards de dollars. La </w:t>
      </w:r>
      <w:del w:id="1960" w:author="Microsoft Office User" w:date="2025-07-28T05:44:00Z">
        <w:r w:rsidRPr="00650F7C" w:rsidDel="00BF1476">
          <w:delText xml:space="preserve">puissance </w:delText>
        </w:r>
      </w:del>
      <w:ins w:id="1961" w:author="Microsoft Office User" w:date="2025-07-28T05:44:00Z">
        <w:r w:rsidR="00BF1476">
          <w:t>capacité</w:t>
        </w:r>
        <w:r w:rsidR="00BF1476" w:rsidRPr="00650F7C">
          <w:t xml:space="preserve"> </w:t>
        </w:r>
      </w:ins>
      <w:r w:rsidRPr="00650F7C">
        <w:t>de calcul investie</w:t>
      </w:r>
      <w:r w:rsidRPr="00BC3ABE">
        <w:t xml:space="preserve"> dans les entraînements des plus grands modèles est représentée sur la </w:t>
      </w:r>
      <w:r w:rsidR="00BF0A9E">
        <w:t>f</w:t>
      </w:r>
      <w:r w:rsidRPr="00BC3ABE">
        <w:t>igure</w:t>
      </w:r>
      <w:r w:rsidRPr="00BC3ABE">
        <w:rPr>
          <w:color w:val="000000" w:themeColor="text1"/>
        </w:rPr>
        <w:t xml:space="preserve"> 16</w:t>
      </w:r>
      <w:r w:rsidRPr="00BC3ABE">
        <w:t> : elle augmente depuis une dizaine d’années d’environ 0</w:t>
      </w:r>
      <w:r w:rsidR="00BF0A9E">
        <w:t>,</w:t>
      </w:r>
      <w:r w:rsidRPr="00BC3ABE">
        <w:t>6 ordre de grandeur par an, c’est</w:t>
      </w:r>
      <w:r w:rsidR="00F41CD1">
        <w:rPr>
          <w:color w:val="000000" w:themeColor="text1"/>
        </w:rPr>
        <w:t>-à-</w:t>
      </w:r>
      <w:r w:rsidRPr="00BC3ABE">
        <w:t>dire qu’elle est multipliée chaque année par un facteur d’environ quatre (10 puissance 0</w:t>
      </w:r>
      <w:r w:rsidR="00BF0A9E">
        <w:t>,</w:t>
      </w:r>
      <w:r w:rsidRPr="00BC3ABE">
        <w:t>6). Et ce n’est pas seulement une conséquence de la loi de Moore, qui ne ferait gagner seule</w:t>
      </w:r>
      <w:r w:rsidRPr="00BC3ABE">
        <w:rPr>
          <w:spacing w:val="40"/>
        </w:rPr>
        <w:t xml:space="preserve"> </w:t>
      </w:r>
      <w:r w:rsidRPr="00BC3ABE">
        <w:t>que 0</w:t>
      </w:r>
      <w:r w:rsidR="00BF0A9E">
        <w:t>,</w:t>
      </w:r>
      <w:r w:rsidRPr="00BC3ABE">
        <w:t xml:space="preserve">15 ordre de grandeur par </w:t>
      </w:r>
      <w:bookmarkStart w:id="1962" w:name="_bookmark101"/>
      <w:bookmarkEnd w:id="1962"/>
      <w:r w:rsidRPr="00BC3ABE">
        <w:t>an</w:t>
      </w:r>
      <w:r w:rsidRPr="00BC3ABE">
        <w:rPr>
          <w:rStyle w:val="FootnoteReference"/>
          <w:rFonts w:ascii="Times New Roman" w:hAnsi="Times New Roman" w:cs="Times New Roman"/>
        </w:rPr>
        <w:footnoteReference w:id="71"/>
      </w:r>
      <w:r w:rsidRPr="00BC3ABE">
        <w:t>.</w:t>
      </w:r>
    </w:p>
    <w:p w14:paraId="2DC281BF" w14:textId="146EA780" w:rsidR="00E561EB" w:rsidRPr="00BC3ABE" w:rsidRDefault="00061446" w:rsidP="003E66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color w:val="000000" w:themeColor="text1"/>
          <w:sz w:val="26"/>
          <w:szCs w:val="26"/>
        </w:rPr>
      </w:pPr>
      <w:r w:rsidRPr="00061446">
        <w:rPr>
          <w:rFonts w:ascii="Times New Roman" w:hAnsi="Times New Roman" w:cs="Times New Roman"/>
          <w:noProof/>
          <w:color w:val="000000" w:themeColor="text1"/>
          <w:sz w:val="26"/>
          <w:szCs w:val="26"/>
        </w:rPr>
        <w:drawing>
          <wp:inline distT="0" distB="0" distL="0" distR="0" wp14:anchorId="7A5C3327" wp14:editId="6541C61D">
            <wp:extent cx="5494565" cy="3814211"/>
            <wp:effectExtent l="0" t="0" r="5080" b="0"/>
            <wp:docPr id="59427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74661" name=""/>
                    <pic:cNvPicPr/>
                  </pic:nvPicPr>
                  <pic:blipFill>
                    <a:blip r:embed="rId48"/>
                    <a:stretch>
                      <a:fillRect/>
                    </a:stretch>
                  </pic:blipFill>
                  <pic:spPr>
                    <a:xfrm>
                      <a:off x="0" y="0"/>
                      <a:ext cx="5496017" cy="3815219"/>
                    </a:xfrm>
                    <a:prstGeom prst="rect">
                      <a:avLst/>
                    </a:prstGeom>
                  </pic:spPr>
                </pic:pic>
              </a:graphicData>
            </a:graphic>
          </wp:inline>
        </w:drawing>
      </w:r>
    </w:p>
    <w:p w14:paraId="19F83FAD" w14:textId="177702A0" w:rsidR="00E561EB" w:rsidRPr="00BC3ABE" w:rsidRDefault="00E561EB" w:rsidP="00650F7C">
      <w:pPr>
        <w:pStyle w:val="LGD"/>
      </w:pPr>
      <w:r w:rsidRPr="00650F7C">
        <w:rPr>
          <w:b/>
        </w:rPr>
        <w:lastRenderedPageBreak/>
        <w:t>Figure</w:t>
      </w:r>
      <w:r w:rsidRPr="00650F7C">
        <w:rPr>
          <w:b/>
          <w:color w:val="000000" w:themeColor="text1"/>
        </w:rPr>
        <w:t xml:space="preserve"> 1</w:t>
      </w:r>
      <w:ins w:id="1963" w:author="Héloïse Mahé" w:date="2025-07-25T17:49:00Z">
        <w:r w:rsidR="009F34AE">
          <w:rPr>
            <w:b/>
            <w:color w:val="000000" w:themeColor="text1"/>
          </w:rPr>
          <w:t>8</w:t>
        </w:r>
      </w:ins>
      <w:del w:id="1964" w:author="Héloïse Mahé" w:date="2025-07-25T17:49:00Z">
        <w:r w:rsidRPr="00650F7C" w:rsidDel="009F34AE">
          <w:rPr>
            <w:b/>
            <w:color w:val="000000" w:themeColor="text1"/>
          </w:rPr>
          <w:delText>6</w:delText>
        </w:r>
      </w:del>
      <w:r w:rsidR="00B71881">
        <w:rPr>
          <w:b/>
        </w:rPr>
        <w:t>.</w:t>
      </w:r>
      <w:r w:rsidRPr="00650F7C">
        <w:rPr>
          <w:b/>
        </w:rPr>
        <w:t xml:space="preserve"> Puissance de calcul investie en fonction de la date de publication des modèles :</w:t>
      </w:r>
      <w:r w:rsidRPr="00BC3ABE">
        <w:t xml:space="preserve"> les investissements dans la puissance de calcul d’entraînement augmentent d’environ 0</w:t>
      </w:r>
      <w:r w:rsidR="00BF0A9E">
        <w:t>,</w:t>
      </w:r>
      <w:r w:rsidRPr="00BC3ABE">
        <w:t xml:space="preserve">6 ordre de grandeur par an. </w:t>
      </w:r>
      <w:r w:rsidR="00BF0A9E" w:rsidRPr="009F34AE">
        <w:rPr>
          <w:rPrChange w:id="1965" w:author="Héloïse Mahé" w:date="2025-07-25T17:49:00Z">
            <w:rPr>
              <w:highlight w:val="yellow"/>
            </w:rPr>
          </w:rPrChange>
        </w:rPr>
        <w:t>Données Epoch</w:t>
      </w:r>
      <w:ins w:id="1966" w:author="Héloïse Mahé" w:date="2025-07-25T17:49:00Z">
        <w:r w:rsidR="009F34AE" w:rsidRPr="009F34AE">
          <w:rPr>
            <w:rPrChange w:id="1967" w:author="Héloïse Mahé" w:date="2025-07-25T17:49:00Z">
              <w:rPr>
                <w:highlight w:val="yellow"/>
              </w:rPr>
            </w:rPrChange>
          </w:rPr>
          <w:t xml:space="preserve"> AI.</w:t>
        </w:r>
      </w:ins>
      <w:del w:id="1968" w:author="Héloïse Mahé" w:date="2025-07-25T17:49:00Z">
        <w:r w:rsidR="00BF0A9E" w:rsidRPr="009F34AE" w:rsidDel="009F34AE">
          <w:rPr>
            <w:rPrChange w:id="1969" w:author="Héloïse Mahé" w:date="2025-07-25T17:49:00Z">
              <w:rPr>
                <w:highlight w:val="yellow"/>
              </w:rPr>
            </w:rPrChange>
          </w:rPr>
          <w:delText xml:space="preserve"> </w:delText>
        </w:r>
        <w:commentRangeStart w:id="1970"/>
        <w:r w:rsidR="00BF0A9E" w:rsidRPr="009F34AE" w:rsidDel="009F34AE">
          <w:rPr>
            <w:rPrChange w:id="1971" w:author="Héloïse Mahé" w:date="2025-07-25T17:49:00Z">
              <w:rPr>
                <w:highlight w:val="yellow"/>
              </w:rPr>
            </w:rPrChange>
          </w:rPr>
          <w:delText>AI</w:delText>
        </w:r>
        <w:commentRangeEnd w:id="1970"/>
        <w:r w:rsidR="00BF0A9E" w:rsidRPr="009F34AE" w:rsidDel="009F34AE">
          <w:rPr>
            <w:rStyle w:val="CommentReference"/>
            <w:rFonts w:ascii="Calibri Light" w:hAnsi="Calibri Light" w:cs="Palatino Linotype"/>
          </w:rPr>
          <w:commentReference w:id="1970"/>
        </w:r>
        <w:r w:rsidR="00BF0A9E" w:rsidRPr="009F34AE" w:rsidDel="009F34AE">
          <w:rPr>
            <w:rPrChange w:id="1972" w:author="Héloïse Mahé" w:date="2025-07-25T17:49:00Z">
              <w:rPr>
                <w:highlight w:val="yellow"/>
              </w:rPr>
            </w:rPrChange>
          </w:rPr>
          <w:delText>.</w:delText>
        </w:r>
      </w:del>
    </w:p>
    <w:p w14:paraId="63AF87AB" w14:textId="567471B5" w:rsidR="00E561EB" w:rsidRPr="00BC3ABE" w:rsidRDefault="00E561EB" w:rsidP="00650F7C">
      <w:r w:rsidRPr="00BC3ABE">
        <w:t>Le</w:t>
      </w:r>
      <w:r w:rsidRPr="00BC3ABE">
        <w:rPr>
          <w:spacing w:val="-3"/>
        </w:rPr>
        <w:t xml:space="preserve"> </w:t>
      </w:r>
      <w:r w:rsidRPr="00BC3ABE">
        <w:t>facteur</w:t>
      </w:r>
      <w:r w:rsidRPr="00BC3ABE">
        <w:rPr>
          <w:spacing w:val="-3"/>
        </w:rPr>
        <w:t xml:space="preserve"> </w:t>
      </w:r>
      <w:r w:rsidRPr="00BC3ABE">
        <w:t>déterminant</w:t>
      </w:r>
      <w:r w:rsidRPr="00BC3ABE">
        <w:rPr>
          <w:spacing w:val="-3"/>
        </w:rPr>
        <w:t xml:space="preserve"> </w:t>
      </w:r>
      <w:r w:rsidRPr="00BC3ABE">
        <w:t>pour</w:t>
      </w:r>
      <w:r w:rsidRPr="00BC3ABE">
        <w:rPr>
          <w:spacing w:val="-3"/>
        </w:rPr>
        <w:t xml:space="preserve"> </w:t>
      </w:r>
      <w:r w:rsidRPr="00BC3ABE">
        <w:t>l’augmentation</w:t>
      </w:r>
      <w:r w:rsidRPr="00BC3ABE">
        <w:rPr>
          <w:spacing w:val="-3"/>
        </w:rPr>
        <w:t xml:space="preserve"> </w:t>
      </w:r>
      <w:r w:rsidRPr="00BC3ABE">
        <w:t>de</w:t>
      </w:r>
      <w:r w:rsidRPr="00BC3ABE">
        <w:rPr>
          <w:spacing w:val="-3"/>
        </w:rPr>
        <w:t xml:space="preserve"> </w:t>
      </w:r>
      <w:r w:rsidRPr="00BC3ABE">
        <w:t>la</w:t>
      </w:r>
      <w:r w:rsidRPr="00BC3ABE">
        <w:rPr>
          <w:spacing w:val="-3"/>
        </w:rPr>
        <w:t xml:space="preserve"> </w:t>
      </w:r>
      <w:r w:rsidRPr="00BC3ABE">
        <w:t>puissance</w:t>
      </w:r>
      <w:r w:rsidRPr="00BC3ABE">
        <w:rPr>
          <w:spacing w:val="-3"/>
        </w:rPr>
        <w:t xml:space="preserve"> </w:t>
      </w:r>
      <w:r w:rsidRPr="00BC3ABE">
        <w:t>de</w:t>
      </w:r>
      <w:r w:rsidRPr="00BC3ABE">
        <w:rPr>
          <w:spacing w:val="-3"/>
        </w:rPr>
        <w:t xml:space="preserve"> </w:t>
      </w:r>
      <w:r w:rsidRPr="00BC3ABE">
        <w:t>calcul</w:t>
      </w:r>
      <w:r w:rsidRPr="00BC3ABE">
        <w:rPr>
          <w:spacing w:val="-3"/>
        </w:rPr>
        <w:t xml:space="preserve"> </w:t>
      </w:r>
      <w:r w:rsidRPr="00BC3ABE">
        <w:t>brute montrée sur la figure</w:t>
      </w:r>
      <w:r w:rsidRPr="00BC3ABE">
        <w:rPr>
          <w:color w:val="000000" w:themeColor="text1"/>
        </w:rPr>
        <w:t xml:space="preserve"> 16</w:t>
      </w:r>
      <w:r w:rsidRPr="00BC3ABE">
        <w:t xml:space="preserve"> est bien l’explosion des investissements dans l’entraînement des modèles. Citons par exemple le projet Stargate, lancé par OpenAI</w:t>
      </w:r>
      <w:r w:rsidRPr="00BC3ABE">
        <w:rPr>
          <w:spacing w:val="23"/>
        </w:rPr>
        <w:t xml:space="preserve"> </w:t>
      </w:r>
      <w:r w:rsidRPr="00BC3ABE">
        <w:t>en</w:t>
      </w:r>
      <w:r w:rsidRPr="00BC3ABE">
        <w:rPr>
          <w:spacing w:val="24"/>
        </w:rPr>
        <w:t xml:space="preserve"> </w:t>
      </w:r>
      <w:r w:rsidRPr="00BC3ABE">
        <w:t>janvier</w:t>
      </w:r>
      <w:r w:rsidR="00F41CD1">
        <w:rPr>
          <w:color w:val="000000" w:themeColor="text1"/>
        </w:rPr>
        <w:t> </w:t>
      </w:r>
      <w:r w:rsidRPr="00BC3ABE">
        <w:t>2025</w:t>
      </w:r>
      <w:r w:rsidRPr="00BC3ABE">
        <w:rPr>
          <w:spacing w:val="24"/>
        </w:rPr>
        <w:t xml:space="preserve"> </w:t>
      </w:r>
      <w:r w:rsidRPr="00BC3ABE">
        <w:t>en</w:t>
      </w:r>
      <w:r w:rsidRPr="00BC3ABE">
        <w:rPr>
          <w:spacing w:val="23"/>
        </w:rPr>
        <w:t xml:space="preserve"> </w:t>
      </w:r>
      <w:r w:rsidRPr="00BC3ABE">
        <w:t>partenariat</w:t>
      </w:r>
      <w:r w:rsidRPr="00BC3ABE">
        <w:rPr>
          <w:spacing w:val="24"/>
        </w:rPr>
        <w:t xml:space="preserve"> </w:t>
      </w:r>
      <w:r w:rsidRPr="00BC3ABE">
        <w:t>avec</w:t>
      </w:r>
      <w:r w:rsidRPr="00BC3ABE">
        <w:rPr>
          <w:spacing w:val="23"/>
        </w:rPr>
        <w:t xml:space="preserve"> </w:t>
      </w:r>
      <w:r w:rsidRPr="00BC3ABE">
        <w:t>SoftBank</w:t>
      </w:r>
      <w:r w:rsidRPr="00BC3ABE">
        <w:rPr>
          <w:spacing w:val="24"/>
        </w:rPr>
        <w:t xml:space="preserve"> </w:t>
      </w:r>
      <w:r w:rsidRPr="00BC3ABE">
        <w:t>et</w:t>
      </w:r>
      <w:r w:rsidRPr="00BC3ABE">
        <w:rPr>
          <w:spacing w:val="23"/>
        </w:rPr>
        <w:t xml:space="preserve"> </w:t>
      </w:r>
      <w:r w:rsidRPr="00BC3ABE">
        <w:t>Oracle,</w:t>
      </w:r>
      <w:r w:rsidRPr="00BC3ABE">
        <w:rPr>
          <w:spacing w:val="24"/>
        </w:rPr>
        <w:t xml:space="preserve"> </w:t>
      </w:r>
      <w:r w:rsidRPr="00BC3ABE">
        <w:rPr>
          <w:color w:val="000000" w:themeColor="text1"/>
        </w:rPr>
        <w:t>dont le budget s’élève à</w:t>
      </w:r>
      <w:r w:rsidRPr="00BC3ABE">
        <w:rPr>
          <w:spacing w:val="-2"/>
        </w:rPr>
        <w:t xml:space="preserve"> </w:t>
      </w:r>
      <w:r w:rsidRPr="00BC3ABE">
        <w:t>500</w:t>
      </w:r>
      <w:r w:rsidR="00F41CD1">
        <w:rPr>
          <w:color w:val="000000" w:themeColor="text1"/>
        </w:rPr>
        <w:t> </w:t>
      </w:r>
      <w:r w:rsidRPr="00BC3ABE">
        <w:t>milliards de dollars pour les quatre prochaines années –</w:t>
      </w:r>
      <w:r w:rsidR="00BF0A9E">
        <w:t> </w:t>
      </w:r>
      <w:r w:rsidR="0048638E">
        <w:rPr>
          <w:color w:val="000000" w:themeColor="text1"/>
        </w:rPr>
        <w:t>soit environ</w:t>
      </w:r>
      <w:r w:rsidRPr="00BC3ABE">
        <w:t xml:space="preserve"> </w:t>
      </w:r>
      <w:r w:rsidR="0048638E">
        <w:t>0</w:t>
      </w:r>
      <w:r w:rsidR="00BF0A9E">
        <w:t>,</w:t>
      </w:r>
      <w:r w:rsidR="0048638E">
        <w:t>5</w:t>
      </w:r>
      <w:r w:rsidR="009A3A70">
        <w:t> %</w:t>
      </w:r>
      <w:r w:rsidRPr="00BC3ABE">
        <w:t xml:space="preserve"> du PIB des États-Unis </w:t>
      </w:r>
      <w:r w:rsidR="0048638E">
        <w:t>chaque année</w:t>
      </w:r>
      <w:r w:rsidR="00BF0A9E">
        <w:t> </w:t>
      </w:r>
      <w:r w:rsidR="009F446F" w:rsidRPr="00BC3ABE">
        <w:t>–</w:t>
      </w:r>
      <w:r w:rsidR="00BF0A9E">
        <w:t xml:space="preserve"> </w:t>
      </w:r>
      <w:r w:rsidRPr="00BC3ABE">
        <w:t xml:space="preserve">afin de </w:t>
      </w:r>
      <w:r w:rsidRPr="00BC3ABE">
        <w:rPr>
          <w:color w:val="000000" w:themeColor="text1"/>
        </w:rPr>
        <w:t>construire</w:t>
      </w:r>
      <w:r w:rsidRPr="00BC3ABE">
        <w:t xml:space="preserve"> un centre d’entraînement distribué consommant </w:t>
      </w:r>
      <w:r w:rsidRPr="00BC3ABE">
        <w:rPr>
          <w:color w:val="000000" w:themeColor="text1"/>
        </w:rPr>
        <w:t>5 GW</w:t>
      </w:r>
      <w:r w:rsidRPr="00BC3ABE">
        <w:t xml:space="preserve"> d’électricité.</w:t>
      </w:r>
    </w:p>
    <w:p w14:paraId="5FF49152" w14:textId="45284D17" w:rsidR="00E561EB" w:rsidRPr="00BC3ABE" w:rsidRDefault="00E561EB" w:rsidP="00650F7C">
      <w:r w:rsidRPr="00BC3ABE">
        <w:t>Cette augmentation des investissements est efficacement secondée par un autre</w:t>
      </w:r>
      <w:r w:rsidRPr="00BC3ABE">
        <w:rPr>
          <w:spacing w:val="-2"/>
        </w:rPr>
        <w:t xml:space="preserve"> </w:t>
      </w:r>
      <w:r w:rsidRPr="00BC3ABE">
        <w:t>phénomène</w:t>
      </w:r>
      <w:r w:rsidRPr="00BC3ABE">
        <w:rPr>
          <w:spacing w:val="-2"/>
        </w:rPr>
        <w:t> </w:t>
      </w:r>
      <w:r w:rsidRPr="00BC3ABE">
        <w:t>:</w:t>
      </w:r>
      <w:r w:rsidRPr="00BC3ABE">
        <w:rPr>
          <w:spacing w:val="-2"/>
        </w:rPr>
        <w:t xml:space="preserve"> </w:t>
      </w:r>
      <w:r w:rsidRPr="00BC3ABE">
        <w:t>grâce</w:t>
      </w:r>
      <w:r w:rsidRPr="00BC3ABE">
        <w:rPr>
          <w:spacing w:val="-2"/>
        </w:rPr>
        <w:t xml:space="preserve"> </w:t>
      </w:r>
      <w:r w:rsidRPr="00BC3ABE">
        <w:t>à</w:t>
      </w:r>
      <w:r w:rsidRPr="00BC3ABE">
        <w:rPr>
          <w:spacing w:val="-2"/>
        </w:rPr>
        <w:t xml:space="preserve"> </w:t>
      </w:r>
      <w:r w:rsidRPr="00BC3ABE">
        <w:t>de</w:t>
      </w:r>
      <w:r w:rsidRPr="00BC3ABE">
        <w:rPr>
          <w:spacing w:val="-2"/>
        </w:rPr>
        <w:t xml:space="preserve"> </w:t>
      </w:r>
      <w:r w:rsidRPr="00BC3ABE">
        <w:t>fréquentes</w:t>
      </w:r>
      <w:r w:rsidRPr="00BC3ABE">
        <w:rPr>
          <w:spacing w:val="-2"/>
        </w:rPr>
        <w:t xml:space="preserve"> </w:t>
      </w:r>
      <w:r w:rsidRPr="00BC3ABE">
        <w:t>améliorations</w:t>
      </w:r>
      <w:r w:rsidRPr="00BC3ABE">
        <w:rPr>
          <w:spacing w:val="-2"/>
        </w:rPr>
        <w:t xml:space="preserve"> </w:t>
      </w:r>
      <w:r w:rsidRPr="00BC3ABE">
        <w:t>algorithmiques,</w:t>
      </w:r>
      <w:r w:rsidRPr="00BC3ABE">
        <w:rPr>
          <w:spacing w:val="-2"/>
        </w:rPr>
        <w:t xml:space="preserve"> </w:t>
      </w:r>
      <w:r w:rsidRPr="00BC3ABE">
        <w:t>on</w:t>
      </w:r>
      <w:r w:rsidRPr="00BC3ABE">
        <w:rPr>
          <w:spacing w:val="-2"/>
        </w:rPr>
        <w:t xml:space="preserve"> </w:t>
      </w:r>
      <w:r w:rsidRPr="00BC3ABE">
        <w:t xml:space="preserve">sait utiliser de plus en plus efficacement la puissance </w:t>
      </w:r>
      <w:del w:id="1973" w:author="Microsoft Office User" w:date="2025-07-28T05:45:00Z">
        <w:r w:rsidRPr="00BC3ABE" w:rsidDel="00D700A5">
          <w:delText>de calc</w:delText>
        </w:r>
        <w:bookmarkStart w:id="1974" w:name="_bookmark102"/>
        <w:bookmarkEnd w:id="1974"/>
        <w:r w:rsidRPr="00BC3ABE" w:rsidDel="00D700A5">
          <w:delText>ul</w:delText>
        </w:r>
      </w:del>
      <w:ins w:id="1975" w:author="Microsoft Office User" w:date="2025-07-28T05:45:00Z">
        <w:r w:rsidR="00D700A5">
          <w:t>disponible</w:t>
        </w:r>
      </w:ins>
      <w:r w:rsidRPr="00BC3ABE">
        <w:rPr>
          <w:rStyle w:val="FootnoteReference"/>
          <w:rFonts w:ascii="Times New Roman" w:hAnsi="Times New Roman" w:cs="Times New Roman"/>
        </w:rPr>
        <w:footnoteReference w:id="72"/>
      </w:r>
      <w:r w:rsidRPr="00BC3ABE">
        <w:t>. Le résultat quantitatif peut en être représenté par un facteur supplémentaire d’efficacité qui vaut environ 0</w:t>
      </w:r>
      <w:r w:rsidR="00BF0A9E">
        <w:t>,</w:t>
      </w:r>
      <w:r w:rsidRPr="00BC3ABE">
        <w:t xml:space="preserve">45 ordre de grandeur par </w:t>
      </w:r>
      <w:bookmarkStart w:id="1989" w:name="_bookmark103"/>
      <w:bookmarkEnd w:id="1989"/>
      <w:r w:rsidRPr="00BC3ABE">
        <w:t>an</w:t>
      </w:r>
      <w:r w:rsidR="00B71881" w:rsidRPr="00BC3ABE">
        <w:rPr>
          <w:rStyle w:val="EndnoteReference"/>
          <w:rFonts w:ascii="Times New Roman" w:hAnsi="Times New Roman" w:cs="Times New Roman"/>
        </w:rPr>
        <w:endnoteReference w:id="40"/>
      </w:r>
      <w:r w:rsidR="00B71881" w:rsidRPr="00BC3ABE">
        <w:t xml:space="preserve"> </w:t>
      </w:r>
      <w:r w:rsidRPr="00BC3ABE">
        <w:t xml:space="preserve">en plus de l’augmentation de la </w:t>
      </w:r>
      <w:del w:id="1990" w:author="Microsoft Office User" w:date="2025-07-28T05:45:00Z">
        <w:r w:rsidRPr="00BC3ABE" w:rsidDel="00401428">
          <w:delText xml:space="preserve">puissance </w:delText>
        </w:r>
      </w:del>
      <w:ins w:id="1991" w:author="Microsoft Office User" w:date="2025-07-28T05:45:00Z">
        <w:r w:rsidR="00401428">
          <w:t>capacité</w:t>
        </w:r>
        <w:r w:rsidR="00401428" w:rsidRPr="00BC3ABE">
          <w:t xml:space="preserve"> </w:t>
        </w:r>
      </w:ins>
      <w:r w:rsidRPr="00BC3ABE">
        <w:t>de calcul brute</w:t>
      </w:r>
      <w:r w:rsidR="00BF0A9E">
        <w:rPr>
          <w:color w:val="000000" w:themeColor="text1"/>
        </w:rPr>
        <w:t>.</w:t>
      </w:r>
    </w:p>
    <w:p w14:paraId="4477EDB3" w14:textId="2AFB8734" w:rsidR="00E561EB" w:rsidRPr="00BC3ABE" w:rsidRDefault="00E561EB" w:rsidP="00650F7C">
      <w:pPr>
        <w:rPr>
          <w:rStyle w:val="Hyperlink2"/>
          <w:rFonts w:cs="Times New Roman"/>
          <w:color w:val="000000" w:themeColor="text1"/>
        </w:rPr>
      </w:pPr>
      <w:r w:rsidRPr="00BC3ABE">
        <w:t>En somme, la puissance de calcul efficace totale, qui combine l’augmentation brute et l’amélioration d’efficacité, augmente chaque année de plus d’un ordre de grandeur, c’est</w:t>
      </w:r>
      <w:r w:rsidR="009A3A70">
        <w:rPr>
          <w:color w:val="000000" w:themeColor="text1"/>
        </w:rPr>
        <w:t>-à-</w:t>
      </w:r>
      <w:r w:rsidRPr="00BC3ABE">
        <w:t>dire est multipliée par au moins un facteur 10. Dans les derniers mois, la puissance de calcul a encore accéléré</w:t>
      </w:r>
      <w:r w:rsidRPr="00BC3ABE">
        <w:rPr>
          <w:spacing w:val="40"/>
        </w:rPr>
        <w:t xml:space="preserve"> </w:t>
      </w:r>
      <w:r w:rsidRPr="00BC3ABE">
        <w:t>avec l’intensification de la course mondiale à l’IA</w:t>
      </w:r>
      <w:r w:rsidRPr="00BC3ABE">
        <w:rPr>
          <w:spacing w:val="-4"/>
        </w:rPr>
        <w:t xml:space="preserve"> </w:t>
      </w:r>
      <w:r w:rsidRPr="00BC3ABE">
        <w:t>la plus puissante.</w:t>
      </w:r>
    </w:p>
    <w:p w14:paraId="09739241" w14:textId="4F8AD958" w:rsidR="00B13F78" w:rsidRPr="00BC3ABE" w:rsidRDefault="00E561EB" w:rsidP="00650F7C">
      <w:r w:rsidRPr="00BC3ABE">
        <w:t>Rappelons-nous de la fable du tyran, du sage et de l’échiquier : une telle croissance exponentielle peut nous emmener rapidement très haut.</w:t>
      </w:r>
    </w:p>
    <w:p w14:paraId="7CC5B5DC" w14:textId="77777777" w:rsidR="00E561EB" w:rsidRPr="00BC3ABE" w:rsidRDefault="00E561EB" w:rsidP="00E44AC1">
      <w:pPr>
        <w:pStyle w:val="Heading3"/>
        <w:spacing w:line="276" w:lineRule="auto"/>
        <w:jc w:val="both"/>
        <w:rPr>
          <w:rFonts w:ascii="Times New Roman" w:hAnsi="Times New Roman" w:cs="Times New Roman"/>
        </w:rPr>
      </w:pPr>
      <w:bookmarkStart w:id="1992" w:name="_Toc44"/>
      <w:bookmarkStart w:id="1993" w:name="_Toc193205433"/>
      <w:bookmarkStart w:id="1994" w:name="_Toc201332085"/>
      <w:r w:rsidRPr="00BC3ABE">
        <w:rPr>
          <w:rFonts w:ascii="Times New Roman" w:hAnsi="Times New Roman" w:cs="Times New Roman"/>
        </w:rPr>
        <w:t>Les</w:t>
      </w:r>
      <w:r w:rsidRPr="00BC3ABE">
        <w:rPr>
          <w:rFonts w:ascii="Times New Roman" w:hAnsi="Times New Roman" w:cs="Times New Roman"/>
          <w:spacing w:val="-3"/>
        </w:rPr>
        <w:t xml:space="preserve"> </w:t>
      </w:r>
      <w:r w:rsidRPr="00BC3ABE">
        <w:rPr>
          <w:rFonts w:ascii="Times New Roman" w:hAnsi="Times New Roman" w:cs="Times New Roman"/>
        </w:rPr>
        <w:t>carburants</w:t>
      </w:r>
      <w:r w:rsidRPr="00BC3ABE">
        <w:rPr>
          <w:rFonts w:ascii="Times New Roman" w:hAnsi="Times New Roman" w:cs="Times New Roman"/>
          <w:spacing w:val="-3"/>
        </w:rPr>
        <w:t xml:space="preserve"> </w:t>
      </w:r>
      <w:r w:rsidRPr="00BC3ABE">
        <w:rPr>
          <w:rFonts w:ascii="Times New Roman" w:hAnsi="Times New Roman" w:cs="Times New Roman"/>
        </w:rPr>
        <w:t>de</w:t>
      </w:r>
      <w:r w:rsidRPr="00BC3ABE">
        <w:rPr>
          <w:rFonts w:ascii="Times New Roman" w:hAnsi="Times New Roman" w:cs="Times New Roman"/>
          <w:spacing w:val="-2"/>
        </w:rPr>
        <w:t xml:space="preserve"> </w:t>
      </w:r>
      <w:r w:rsidRPr="00BC3ABE">
        <w:rPr>
          <w:rFonts w:ascii="Times New Roman" w:hAnsi="Times New Roman" w:cs="Times New Roman"/>
        </w:rPr>
        <w:t>la</w:t>
      </w:r>
      <w:r w:rsidRPr="00BC3ABE">
        <w:rPr>
          <w:rFonts w:ascii="Times New Roman" w:hAnsi="Times New Roman" w:cs="Times New Roman"/>
          <w:spacing w:val="-1"/>
        </w:rPr>
        <w:t xml:space="preserve"> </w:t>
      </w:r>
      <w:r w:rsidRPr="00BC3ABE">
        <w:rPr>
          <w:rFonts w:ascii="Times New Roman" w:hAnsi="Times New Roman" w:cs="Times New Roman"/>
          <w:spacing w:val="-4"/>
        </w:rPr>
        <w:t>fusée</w:t>
      </w:r>
      <w:bookmarkEnd w:id="1992"/>
      <w:bookmarkEnd w:id="1993"/>
      <w:bookmarkEnd w:id="1994"/>
    </w:p>
    <w:p w14:paraId="47DEA56B" w14:textId="131A6163" w:rsidR="00E561EB" w:rsidRPr="00BC3ABE" w:rsidRDefault="00E561EB" w:rsidP="00650F7C">
      <w:pPr>
        <w:rPr>
          <w:rFonts w:eastAsia="Times New Roman"/>
          <w:color w:val="000000" w:themeColor="text1"/>
          <w:lang w:eastAsia="fr-FR"/>
        </w:rPr>
      </w:pPr>
      <w:r w:rsidRPr="00BC3ABE">
        <w:t xml:space="preserve">Ce décollage de la puissance de calcul ressemble beaucoup à un départ de </w:t>
      </w:r>
      <w:r w:rsidRPr="00BC3ABE">
        <w:rPr>
          <w:spacing w:val="-2"/>
        </w:rPr>
        <w:t>fusée.</w:t>
      </w:r>
    </w:p>
    <w:p w14:paraId="26E9BDC2" w14:textId="694D044F" w:rsidR="00E561EB" w:rsidRPr="00BC3ABE" w:rsidRDefault="00E561EB" w:rsidP="00650F7C">
      <w:pPr>
        <w:rPr>
          <w:color w:val="000000" w:themeColor="text1"/>
        </w:rPr>
      </w:pPr>
      <w:r w:rsidRPr="00BC3ABE">
        <w:t>Quels en sont les carburants ? Il faut un volume de données suffisant,</w:t>
      </w:r>
      <w:ins w:id="1995" w:author="Microsoft Office User" w:date="2025-07-28T05:46:00Z">
        <w:r w:rsidR="00DA38D8">
          <w:t xml:space="preserve"> </w:t>
        </w:r>
      </w:ins>
      <w:del w:id="1996" w:author="Microsoft Office User" w:date="2025-07-28T05:46:00Z">
        <w:r w:rsidRPr="00BC3ABE" w:rsidDel="00DA38D8">
          <w:delText xml:space="preserve"> et une</w:delText>
        </w:r>
      </w:del>
      <w:del w:id="1997" w:author="Microsoft Office User" w:date="2025-07-28T05:45:00Z">
        <w:r w:rsidRPr="00BC3ABE" w:rsidDel="0089164E">
          <w:rPr>
            <w:spacing w:val="-3"/>
          </w:rPr>
          <w:delText xml:space="preserve"> </w:delText>
        </w:r>
        <w:r w:rsidRPr="00BC3ABE" w:rsidDel="0089164E">
          <w:delText>puissance</w:delText>
        </w:r>
        <w:r w:rsidRPr="00BC3ABE" w:rsidDel="0089164E">
          <w:rPr>
            <w:spacing w:val="-3"/>
          </w:rPr>
          <w:delText xml:space="preserve"> </w:delText>
        </w:r>
        <w:r w:rsidRPr="00BC3ABE" w:rsidDel="0089164E">
          <w:delText>de</w:delText>
        </w:r>
        <w:r w:rsidRPr="00BC3ABE" w:rsidDel="0089164E">
          <w:rPr>
            <w:spacing w:val="-3"/>
          </w:rPr>
          <w:delText xml:space="preserve"> </w:delText>
        </w:r>
        <w:r w:rsidRPr="00BC3ABE" w:rsidDel="0089164E">
          <w:delText>calcul</w:delText>
        </w:r>
        <w:r w:rsidRPr="00BC3ABE" w:rsidDel="0089164E">
          <w:rPr>
            <w:spacing w:val="-3"/>
          </w:rPr>
          <w:delText xml:space="preserve"> </w:delText>
        </w:r>
        <w:r w:rsidRPr="00BC3ABE" w:rsidDel="0089164E">
          <w:delText>titanesque</w:delText>
        </w:r>
      </w:del>
      <w:del w:id="1998" w:author="Microsoft Office User" w:date="2025-07-28T05:46:00Z">
        <w:r w:rsidRPr="00BC3ABE" w:rsidDel="00DA38D8">
          <w:delText>.</w:delText>
        </w:r>
        <w:r w:rsidRPr="00BC3ABE" w:rsidDel="00DA38D8">
          <w:rPr>
            <w:spacing w:val="-3"/>
          </w:rPr>
          <w:delText xml:space="preserve"> </w:delText>
        </w:r>
      </w:del>
      <w:del w:id="1999" w:author="Microsoft Office User" w:date="2025-07-28T05:45:00Z">
        <w:r w:rsidRPr="00BC3ABE" w:rsidDel="0089164E">
          <w:delText>La</w:delText>
        </w:r>
        <w:r w:rsidRPr="00BC3ABE" w:rsidDel="0089164E">
          <w:rPr>
            <w:spacing w:val="-3"/>
          </w:rPr>
          <w:delText xml:space="preserve"> </w:delText>
        </w:r>
        <w:r w:rsidRPr="00BC3ABE" w:rsidDel="0089164E">
          <w:delText>puissance</w:delText>
        </w:r>
        <w:r w:rsidRPr="00BC3ABE" w:rsidDel="0089164E">
          <w:rPr>
            <w:spacing w:val="-3"/>
          </w:rPr>
          <w:delText xml:space="preserve"> </w:delText>
        </w:r>
        <w:r w:rsidRPr="00BC3ABE" w:rsidDel="0089164E">
          <w:delText>de</w:delText>
        </w:r>
        <w:r w:rsidRPr="00BC3ABE" w:rsidDel="0089164E">
          <w:rPr>
            <w:spacing w:val="-3"/>
          </w:rPr>
          <w:delText xml:space="preserve"> </w:delText>
        </w:r>
        <w:r w:rsidRPr="00BC3ABE" w:rsidDel="0089164E">
          <w:delText>calcul</w:delText>
        </w:r>
        <w:r w:rsidRPr="00BC3ABE" w:rsidDel="0089164E">
          <w:rPr>
            <w:spacing w:val="-3"/>
          </w:rPr>
          <w:delText xml:space="preserve"> </w:delText>
        </w:r>
        <w:r w:rsidRPr="00BC3ABE" w:rsidDel="0089164E">
          <w:delText>demande</w:delText>
        </w:r>
      </w:del>
      <w:del w:id="2000" w:author="Microsoft Office User" w:date="2025-07-28T05:46:00Z">
        <w:r w:rsidRPr="00BC3ABE" w:rsidDel="00DA38D8">
          <w:rPr>
            <w:spacing w:val="-3"/>
          </w:rPr>
          <w:delText xml:space="preserve"> </w:delText>
        </w:r>
        <w:r w:rsidRPr="00BC3ABE" w:rsidDel="00DA38D8">
          <w:delText>à</w:delText>
        </w:r>
        <w:r w:rsidRPr="00BC3ABE" w:rsidDel="00DA38D8">
          <w:rPr>
            <w:spacing w:val="-3"/>
          </w:rPr>
          <w:delText xml:space="preserve"> </w:delText>
        </w:r>
        <w:r w:rsidRPr="00BC3ABE" w:rsidDel="0089164E">
          <w:delText>son</w:delText>
        </w:r>
        <w:r w:rsidRPr="00BC3ABE" w:rsidDel="0089164E">
          <w:rPr>
            <w:spacing w:val="-3"/>
          </w:rPr>
          <w:delText xml:space="preserve"> </w:delText>
        </w:r>
        <w:r w:rsidRPr="00BC3ABE" w:rsidDel="00DA38D8">
          <w:delText xml:space="preserve">tour d’autres </w:delText>
        </w:r>
        <w:r w:rsidRPr="00BC3ABE" w:rsidDel="0089164E">
          <w:delText>entrants </w:delText>
        </w:r>
        <w:r w:rsidRPr="00BC3ABE" w:rsidDel="00DA38D8">
          <w:delText xml:space="preserve">: </w:delText>
        </w:r>
      </w:del>
      <w:r w:rsidRPr="00BC3ABE">
        <w:t>des processeurs, et de l’énergie.</w:t>
      </w:r>
      <w:r w:rsidRPr="00BC3ABE">
        <w:rPr>
          <w:color w:val="000000" w:themeColor="text1"/>
        </w:rPr>
        <w:t xml:space="preserve"> </w:t>
      </w:r>
      <w:r w:rsidRPr="00BC3ABE">
        <w:t>Tout cela se paye à prix d’or. Les entraînements de modèles se hissent déjà au rang des entreprises les plus coûteuses de notre temps. Sam Altman, CEO d’OpenAI, a déclaré que l’entraînement de GPT-4 avait coûté plus de 100</w:t>
      </w:r>
      <w:r w:rsidR="00F41CD1">
        <w:rPr>
          <w:color w:val="000000" w:themeColor="text1"/>
        </w:rPr>
        <w:t> </w:t>
      </w:r>
      <w:r w:rsidRPr="00BC3ABE">
        <w:t>millions de do</w:t>
      </w:r>
      <w:bookmarkStart w:id="2001" w:name="_bookmark104"/>
      <w:bookmarkEnd w:id="2001"/>
      <w:r w:rsidRPr="00BC3ABE">
        <w:t>llars</w:t>
      </w:r>
      <w:r w:rsidR="00B71881" w:rsidRPr="00BC3ABE">
        <w:rPr>
          <w:rStyle w:val="EndnoteReference"/>
          <w:rFonts w:ascii="Times New Roman" w:hAnsi="Times New Roman" w:cs="Times New Roman"/>
        </w:rPr>
        <w:endnoteReference w:id="41"/>
      </w:r>
      <w:r w:rsidR="00B71881" w:rsidRPr="00BC3ABE">
        <w:rPr>
          <w:color w:val="000000" w:themeColor="text1"/>
        </w:rPr>
        <w:t>.</w:t>
      </w:r>
    </w:p>
    <w:p w14:paraId="702173E5" w14:textId="1CC0D90A" w:rsidR="00E561EB" w:rsidRPr="00BC3ABE" w:rsidRDefault="00E14655" w:rsidP="00650F7C">
      <w:r>
        <w:t>Et ces chiffres sont</w:t>
      </w:r>
      <w:r w:rsidR="00E561EB" w:rsidRPr="00BC3ABE">
        <w:t xml:space="preserve"> </w:t>
      </w:r>
      <w:r w:rsidR="00E561EB" w:rsidRPr="00BC3ABE">
        <w:rPr>
          <w:color w:val="000000" w:themeColor="text1"/>
        </w:rPr>
        <w:t>dérisoires</w:t>
      </w:r>
      <w:r w:rsidR="00E561EB" w:rsidRPr="00BC3ABE">
        <w:t xml:space="preserve"> en comparaison de ceux qu’il faudra dans les</w:t>
      </w:r>
      <w:r w:rsidR="00E561EB" w:rsidRPr="00BC3ABE">
        <w:rPr>
          <w:spacing w:val="40"/>
        </w:rPr>
        <w:t xml:space="preserve"> </w:t>
      </w:r>
      <w:r w:rsidR="00E561EB" w:rsidRPr="00BC3ABE">
        <w:t>prochaines années pour passer à l’échelle. La figure</w:t>
      </w:r>
      <w:r w:rsidR="00F41CD1">
        <w:rPr>
          <w:color w:val="000000" w:themeColor="text1"/>
        </w:rPr>
        <w:t> </w:t>
      </w:r>
      <w:r w:rsidR="00E561EB" w:rsidRPr="00BC3ABE">
        <w:rPr>
          <w:color w:val="000000" w:themeColor="text1"/>
        </w:rPr>
        <w:t>17</w:t>
      </w:r>
      <w:r w:rsidR="00E561EB" w:rsidRPr="00BC3ABE">
        <w:t xml:space="preserve"> passe en revue les composants nécessaires. La prolongation du rythme actuel de croissance </w:t>
      </w:r>
      <w:r w:rsidR="00E561EB" w:rsidRPr="00BC3ABE">
        <w:rPr>
          <w:spacing w:val="9"/>
        </w:rPr>
        <w:t xml:space="preserve">aboutit </w:t>
      </w:r>
      <w:r w:rsidR="00E561EB" w:rsidRPr="00BC3ABE">
        <w:t xml:space="preserve">à des chiffres </w:t>
      </w:r>
      <w:r w:rsidR="00E561EB" w:rsidRPr="00BC3ABE">
        <w:rPr>
          <w:spacing w:val="9"/>
        </w:rPr>
        <w:t xml:space="preserve">astronomiques. </w:t>
      </w:r>
      <w:r w:rsidR="00E561EB" w:rsidRPr="00BC3ABE">
        <w:t xml:space="preserve">Pour 6 ordres de </w:t>
      </w:r>
      <w:r w:rsidR="00E561EB" w:rsidRPr="00BC3ABE">
        <w:rPr>
          <w:spacing w:val="9"/>
        </w:rPr>
        <w:t xml:space="preserve">grandeur </w:t>
      </w:r>
      <w:r w:rsidR="00E561EB" w:rsidRPr="00BC3ABE">
        <w:t>supplémentaire, elle donne un coût total de 100</w:t>
      </w:r>
      <w:r w:rsidR="00E561EB" w:rsidRPr="00BC3ABE">
        <w:rPr>
          <w:color w:val="000000" w:themeColor="text1"/>
        </w:rPr>
        <w:t> </w:t>
      </w:r>
      <w:r w:rsidR="00E561EB" w:rsidRPr="00BC3ABE">
        <w:t xml:space="preserve">milliards de dollars, et une alimentation électrique de </w:t>
      </w:r>
      <w:r w:rsidR="00E561EB" w:rsidRPr="00BC3ABE">
        <w:rPr>
          <w:color w:val="000000" w:themeColor="text1"/>
        </w:rPr>
        <w:t>10 GW</w:t>
      </w:r>
      <w:r w:rsidR="00E561EB" w:rsidRPr="00BC3ABE">
        <w:t>.</w:t>
      </w:r>
    </w:p>
    <w:p w14:paraId="09321B3D" w14:textId="2D5326D5" w:rsidR="00E561EB" w:rsidRPr="00BC3ABE" w:rsidRDefault="000E08CF" w:rsidP="003E66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color w:val="000000" w:themeColor="text1"/>
          <w:sz w:val="26"/>
          <w:szCs w:val="26"/>
        </w:rPr>
      </w:pPr>
      <w:commentRangeStart w:id="2002"/>
      <w:commentRangeEnd w:id="2002"/>
      <w:r>
        <w:rPr>
          <w:rStyle w:val="CommentReference"/>
        </w:rPr>
        <w:lastRenderedPageBreak/>
        <w:commentReference w:id="2002"/>
      </w:r>
    </w:p>
    <w:tbl>
      <w:tblPr>
        <w:tblStyle w:val="TableGrid"/>
        <w:tblW w:w="0" w:type="auto"/>
        <w:tblInd w:w="23" w:type="dxa"/>
        <w:tblLook w:val="04A0" w:firstRow="1" w:lastRow="0" w:firstColumn="1" w:lastColumn="0" w:noHBand="0" w:noVBand="1"/>
      </w:tblPr>
      <w:tblGrid>
        <w:gridCol w:w="1664"/>
        <w:gridCol w:w="1812"/>
        <w:gridCol w:w="1711"/>
        <w:gridCol w:w="2176"/>
        <w:gridCol w:w="1812"/>
        <w:tblGridChange w:id="2003">
          <w:tblGrid>
            <w:gridCol w:w="1664"/>
            <w:gridCol w:w="171"/>
            <w:gridCol w:w="1641"/>
            <w:gridCol w:w="194"/>
            <w:gridCol w:w="1517"/>
            <w:gridCol w:w="318"/>
            <w:gridCol w:w="1835"/>
            <w:gridCol w:w="23"/>
            <w:gridCol w:w="1812"/>
          </w:tblGrid>
        </w:tblGridChange>
      </w:tblGrid>
      <w:tr w:rsidR="00FF1794" w14:paraId="134E3B1C" w14:textId="77777777" w:rsidTr="003E66DC">
        <w:tc>
          <w:tcPr>
            <w:tcW w:w="1835" w:type="dxa"/>
            <w:vAlign w:val="center"/>
          </w:tcPr>
          <w:p w14:paraId="59F934C3" w14:textId="4BDFDFCD" w:rsidR="00FF1794" w:rsidRPr="003E66DC" w:rsidRDefault="00FF1794" w:rsidP="003E66DC">
            <w:pPr>
              <w:widowControl/>
              <w:autoSpaceDE/>
              <w:autoSpaceDN/>
              <w:spacing w:before="0" w:after="0" w:line="240" w:lineRule="auto"/>
              <w:ind w:firstLine="0"/>
              <w:jc w:val="center"/>
              <w:rPr>
                <w:rFonts w:ascii="Times New Roman" w:eastAsia="Times New Roman" w:hAnsi="Times New Roman" w:cs="Times New Roman"/>
                <w:szCs w:val="24"/>
                <w:lang w:eastAsia="en-GB"/>
              </w:rPr>
            </w:pPr>
            <w:r w:rsidRPr="003E66DC">
              <w:rPr>
                <w:rFonts w:ascii="Times New Roman" w:hAnsi="Times New Roman" w:cs="Times New Roman"/>
                <w:b/>
                <w:bCs/>
                <w:color w:val="000000"/>
                <w:sz w:val="20"/>
                <w:szCs w:val="20"/>
              </w:rPr>
              <w:t>Modèle</w:t>
            </w:r>
          </w:p>
        </w:tc>
        <w:tc>
          <w:tcPr>
            <w:tcW w:w="1835" w:type="dxa"/>
            <w:vAlign w:val="center"/>
          </w:tcPr>
          <w:p w14:paraId="4869FBA0" w14:textId="157D0FDA" w:rsidR="00FF1794" w:rsidRPr="00FF1794" w:rsidRDefault="00FF1794" w:rsidP="003E66DC">
            <w:pPr>
              <w:pStyle w:val="LGD"/>
              <w:ind w:left="0" w:firstLine="0"/>
              <w:jc w:val="center"/>
              <w:rPr>
                <w:b/>
              </w:rPr>
            </w:pPr>
            <w:r w:rsidRPr="003E66DC">
              <w:rPr>
                <w:b/>
                <w:bCs/>
                <w:color w:val="000000"/>
                <w:sz w:val="20"/>
                <w:szCs w:val="20"/>
              </w:rPr>
              <w:t>Puissance d’entraînement (FLOP)</w:t>
            </w:r>
          </w:p>
        </w:tc>
        <w:tc>
          <w:tcPr>
            <w:tcW w:w="1835" w:type="dxa"/>
            <w:vAlign w:val="center"/>
          </w:tcPr>
          <w:p w14:paraId="24E6FA59" w14:textId="79D5EBBE" w:rsidR="00FF1794" w:rsidRPr="00FF1794" w:rsidRDefault="00FF1794" w:rsidP="003E66DC">
            <w:pPr>
              <w:pStyle w:val="LGD"/>
              <w:ind w:left="0" w:firstLine="0"/>
              <w:jc w:val="center"/>
              <w:rPr>
                <w:b/>
              </w:rPr>
            </w:pPr>
            <w:r w:rsidRPr="003E66DC">
              <w:rPr>
                <w:b/>
                <w:bCs/>
                <w:color w:val="000000"/>
                <w:sz w:val="20"/>
                <w:szCs w:val="20"/>
              </w:rPr>
              <w:t>Coût (USD)</w:t>
            </w:r>
          </w:p>
        </w:tc>
        <w:tc>
          <w:tcPr>
            <w:tcW w:w="1835" w:type="dxa"/>
            <w:vAlign w:val="center"/>
          </w:tcPr>
          <w:p w14:paraId="4C1EFE46" w14:textId="1EC1D827" w:rsidR="00FF1794" w:rsidRPr="00FF1794" w:rsidRDefault="00FF1794" w:rsidP="003E66DC">
            <w:pPr>
              <w:pStyle w:val="LGD"/>
              <w:ind w:left="0" w:firstLine="0"/>
              <w:jc w:val="center"/>
              <w:rPr>
                <w:b/>
              </w:rPr>
            </w:pPr>
            <w:r w:rsidRPr="003E66DC">
              <w:rPr>
                <w:b/>
                <w:bCs/>
                <w:color w:val="000000"/>
                <w:sz w:val="20"/>
                <w:szCs w:val="20"/>
              </w:rPr>
              <w:t>Puissance électrique</w:t>
            </w:r>
          </w:p>
        </w:tc>
        <w:tc>
          <w:tcPr>
            <w:tcW w:w="1835" w:type="dxa"/>
            <w:vAlign w:val="center"/>
          </w:tcPr>
          <w:p w14:paraId="5C0DAA61" w14:textId="0D8E1AE0" w:rsidR="00FF1794" w:rsidRPr="00FF1794" w:rsidRDefault="00FF1794" w:rsidP="003E66DC">
            <w:pPr>
              <w:pStyle w:val="LGD"/>
              <w:ind w:left="0" w:firstLine="0"/>
              <w:jc w:val="center"/>
              <w:rPr>
                <w:b/>
              </w:rPr>
            </w:pPr>
            <w:r w:rsidRPr="003E66DC">
              <w:rPr>
                <w:b/>
                <w:bCs/>
                <w:color w:val="000000"/>
                <w:sz w:val="20"/>
                <w:szCs w:val="20"/>
              </w:rPr>
              <w:t>Date d’entraînement (projetée)</w:t>
            </w:r>
          </w:p>
        </w:tc>
      </w:tr>
      <w:tr w:rsidR="00FF1794" w14:paraId="19CD949D" w14:textId="77777777" w:rsidTr="003E66DC">
        <w:tc>
          <w:tcPr>
            <w:tcW w:w="1835" w:type="dxa"/>
            <w:vAlign w:val="center"/>
          </w:tcPr>
          <w:p w14:paraId="3B3E5BEB" w14:textId="1FA9BA86" w:rsidR="00FF1794" w:rsidRDefault="00FF1794" w:rsidP="003E66DC">
            <w:pPr>
              <w:pStyle w:val="LGD"/>
              <w:ind w:left="0" w:firstLine="0"/>
              <w:jc w:val="center"/>
              <w:rPr>
                <w:b/>
              </w:rPr>
            </w:pPr>
            <w:r>
              <w:rPr>
                <w:rFonts w:ascii="Open Sans" w:hAnsi="Open Sans" w:cs="Open Sans"/>
                <w:color w:val="000000"/>
                <w:sz w:val="20"/>
                <w:szCs w:val="20"/>
              </w:rPr>
              <w:t>GPT-3</w:t>
            </w:r>
          </w:p>
        </w:tc>
        <w:tc>
          <w:tcPr>
            <w:tcW w:w="1835" w:type="dxa"/>
            <w:vAlign w:val="center"/>
          </w:tcPr>
          <w:p w14:paraId="6259096E" w14:textId="4D657488" w:rsidR="00FF1794" w:rsidRDefault="00FF1794" w:rsidP="003E66DC">
            <w:pPr>
              <w:pStyle w:val="LGD"/>
              <w:ind w:left="0" w:firstLine="0"/>
              <w:jc w:val="center"/>
              <w:rPr>
                <w:b/>
              </w:rPr>
            </w:pPr>
            <w:r>
              <w:rPr>
                <w:rFonts w:ascii="Open Sans" w:hAnsi="Open Sans" w:cs="Open Sans"/>
                <w:color w:val="000000"/>
                <w:sz w:val="20"/>
                <w:szCs w:val="20"/>
              </w:rPr>
              <w:t>3*10</w:t>
            </w:r>
            <w:r>
              <w:rPr>
                <w:rFonts w:ascii="Open Sans" w:hAnsi="Open Sans" w:cs="Open Sans"/>
                <w:color w:val="000000"/>
                <w:sz w:val="12"/>
                <w:szCs w:val="12"/>
                <w:vertAlign w:val="superscript"/>
              </w:rPr>
              <w:t>23</w:t>
            </w:r>
          </w:p>
        </w:tc>
        <w:tc>
          <w:tcPr>
            <w:tcW w:w="1835" w:type="dxa"/>
            <w:vAlign w:val="center"/>
          </w:tcPr>
          <w:p w14:paraId="0CCBB09C" w14:textId="483454AE" w:rsidR="00FF1794" w:rsidRDefault="00FF1794" w:rsidP="003E66DC">
            <w:pPr>
              <w:pStyle w:val="LGD"/>
              <w:ind w:left="0" w:firstLine="0"/>
              <w:jc w:val="center"/>
              <w:rPr>
                <w:b/>
              </w:rPr>
            </w:pPr>
            <w:r>
              <w:rPr>
                <w:rFonts w:ascii="Open Sans" w:hAnsi="Open Sans" w:cs="Open Sans"/>
                <w:color w:val="000000"/>
                <w:sz w:val="18"/>
                <w:szCs w:val="18"/>
              </w:rPr>
              <w:t>~10M</w:t>
            </w:r>
          </w:p>
        </w:tc>
        <w:tc>
          <w:tcPr>
            <w:tcW w:w="1835" w:type="dxa"/>
            <w:vAlign w:val="center"/>
          </w:tcPr>
          <w:p w14:paraId="1AA177CC" w14:textId="77777777" w:rsidR="00FF1794" w:rsidRDefault="00FF1794" w:rsidP="00FF1794">
            <w:pPr>
              <w:pStyle w:val="NormalWeb"/>
              <w:spacing w:before="0" w:beforeAutospacing="0" w:after="0" w:afterAutospacing="0"/>
              <w:jc w:val="center"/>
            </w:pPr>
            <w:r>
              <w:rPr>
                <w:rFonts w:ascii="Open Sans" w:hAnsi="Open Sans" w:cs="Open Sans"/>
                <w:color w:val="000000"/>
                <w:sz w:val="18"/>
                <w:szCs w:val="18"/>
              </w:rPr>
              <w:t>1MW : Consommation de</w:t>
            </w:r>
          </w:p>
          <w:p w14:paraId="7D42F682" w14:textId="3F7D85C1" w:rsidR="00FF1794" w:rsidRDefault="00FF1794" w:rsidP="003E66DC">
            <w:pPr>
              <w:pStyle w:val="LGD"/>
              <w:ind w:left="0" w:firstLine="0"/>
              <w:jc w:val="center"/>
              <w:rPr>
                <w:b/>
              </w:rPr>
            </w:pPr>
            <w:r>
              <w:rPr>
                <w:rFonts w:ascii="Open Sans" w:hAnsi="Open Sans" w:cs="Open Sans"/>
                <w:color w:val="000000"/>
                <w:sz w:val="18"/>
                <w:szCs w:val="18"/>
              </w:rPr>
              <w:t>1000 foyers</w:t>
            </w:r>
          </w:p>
        </w:tc>
        <w:tc>
          <w:tcPr>
            <w:tcW w:w="1835" w:type="dxa"/>
            <w:vAlign w:val="center"/>
          </w:tcPr>
          <w:p w14:paraId="0CF7CF04" w14:textId="4D81233D" w:rsidR="00FF1794" w:rsidRDefault="00FF1794" w:rsidP="003E66DC">
            <w:pPr>
              <w:pStyle w:val="LGD"/>
              <w:ind w:left="0" w:firstLine="0"/>
              <w:jc w:val="center"/>
              <w:rPr>
                <w:b/>
              </w:rPr>
            </w:pPr>
            <w:r>
              <w:rPr>
                <w:rFonts w:ascii="Open Sans" w:hAnsi="Open Sans" w:cs="Open Sans"/>
                <w:color w:val="000000"/>
                <w:sz w:val="18"/>
                <w:szCs w:val="18"/>
              </w:rPr>
              <w:t>2020</w:t>
            </w:r>
          </w:p>
        </w:tc>
      </w:tr>
      <w:tr w:rsidR="00FF1794" w14:paraId="7D276151" w14:textId="77777777" w:rsidTr="003E66DC">
        <w:tc>
          <w:tcPr>
            <w:tcW w:w="1835" w:type="dxa"/>
            <w:vAlign w:val="center"/>
          </w:tcPr>
          <w:p w14:paraId="7ECAFB6F" w14:textId="6E31CB1A" w:rsidR="00FF1794" w:rsidRDefault="00FF1794" w:rsidP="003E66DC">
            <w:pPr>
              <w:pStyle w:val="LGD"/>
              <w:ind w:left="0" w:firstLine="0"/>
              <w:jc w:val="center"/>
              <w:rPr>
                <w:b/>
              </w:rPr>
            </w:pPr>
            <w:r>
              <w:rPr>
                <w:rFonts w:ascii="Open Sans" w:hAnsi="Open Sans" w:cs="Open Sans"/>
                <w:color w:val="000000"/>
                <w:sz w:val="20"/>
                <w:szCs w:val="20"/>
              </w:rPr>
              <w:t>GPT-4</w:t>
            </w:r>
          </w:p>
        </w:tc>
        <w:tc>
          <w:tcPr>
            <w:tcW w:w="1835" w:type="dxa"/>
            <w:vAlign w:val="center"/>
          </w:tcPr>
          <w:p w14:paraId="4C1CDE90" w14:textId="07498C86" w:rsidR="00FF1794" w:rsidRDefault="00FF1794" w:rsidP="003E66DC">
            <w:pPr>
              <w:pStyle w:val="LGD"/>
              <w:ind w:left="0" w:firstLine="0"/>
              <w:jc w:val="center"/>
              <w:rPr>
                <w:b/>
              </w:rPr>
            </w:pPr>
            <w:r>
              <w:rPr>
                <w:rFonts w:ascii="Open Sans" w:hAnsi="Open Sans" w:cs="Open Sans"/>
                <w:color w:val="000000"/>
                <w:sz w:val="20"/>
                <w:szCs w:val="20"/>
              </w:rPr>
              <w:t>4*10</w:t>
            </w:r>
            <w:r>
              <w:rPr>
                <w:rFonts w:ascii="Open Sans" w:hAnsi="Open Sans" w:cs="Open Sans"/>
                <w:color w:val="000000"/>
                <w:sz w:val="12"/>
                <w:szCs w:val="12"/>
                <w:vertAlign w:val="superscript"/>
              </w:rPr>
              <w:t>25</w:t>
            </w:r>
          </w:p>
        </w:tc>
        <w:tc>
          <w:tcPr>
            <w:tcW w:w="1835" w:type="dxa"/>
            <w:vAlign w:val="center"/>
          </w:tcPr>
          <w:p w14:paraId="0A93234A" w14:textId="2BA0AFB2" w:rsidR="00FF1794" w:rsidRDefault="00FF1794" w:rsidP="003E66DC">
            <w:pPr>
              <w:pStyle w:val="LGD"/>
              <w:ind w:left="0" w:firstLine="0"/>
              <w:jc w:val="center"/>
              <w:rPr>
                <w:b/>
              </w:rPr>
            </w:pPr>
            <w:r>
              <w:rPr>
                <w:rFonts w:ascii="Open Sans" w:hAnsi="Open Sans" w:cs="Open Sans"/>
                <w:color w:val="000000"/>
                <w:sz w:val="18"/>
                <w:szCs w:val="18"/>
              </w:rPr>
              <w:t>~100M</w:t>
            </w:r>
            <w:del w:id="2004" w:author="Microsoft Office User" w:date="2025-07-28T05:47:00Z">
              <w:r w:rsidDel="00362682">
                <w:rPr>
                  <w:rFonts w:ascii="Open Sans" w:hAnsi="Open Sans" w:cs="Open Sans"/>
                  <w:color w:val="000000"/>
                  <w:sz w:val="18"/>
                  <w:szCs w:val="18"/>
                </w:rPr>
                <w:delText>W</w:delText>
              </w:r>
            </w:del>
          </w:p>
        </w:tc>
        <w:tc>
          <w:tcPr>
            <w:tcW w:w="1835" w:type="dxa"/>
            <w:vAlign w:val="center"/>
          </w:tcPr>
          <w:p w14:paraId="49BD93B7" w14:textId="4E811049" w:rsidR="00FF1794" w:rsidRDefault="00FF1794" w:rsidP="003E66DC">
            <w:pPr>
              <w:pStyle w:val="LGD"/>
              <w:ind w:left="0" w:firstLine="0"/>
              <w:jc w:val="center"/>
              <w:rPr>
                <w:b/>
              </w:rPr>
            </w:pPr>
            <w:r>
              <w:rPr>
                <w:rFonts w:ascii="Open Sans" w:hAnsi="Open Sans" w:cs="Open Sans"/>
                <w:color w:val="000000"/>
                <w:sz w:val="18"/>
                <w:szCs w:val="18"/>
              </w:rPr>
              <w:t>10MW : Grande éolienne marine</w:t>
            </w:r>
          </w:p>
        </w:tc>
        <w:tc>
          <w:tcPr>
            <w:tcW w:w="1835" w:type="dxa"/>
            <w:vAlign w:val="center"/>
          </w:tcPr>
          <w:p w14:paraId="08D8B86A" w14:textId="485AAB71" w:rsidR="00FF1794" w:rsidRDefault="00FF1794" w:rsidP="003E66DC">
            <w:pPr>
              <w:pStyle w:val="LGD"/>
              <w:ind w:left="0" w:firstLine="0"/>
              <w:jc w:val="center"/>
              <w:rPr>
                <w:b/>
              </w:rPr>
            </w:pPr>
            <w:r>
              <w:rPr>
                <w:rFonts w:ascii="Open Sans" w:hAnsi="Open Sans" w:cs="Open Sans"/>
                <w:color w:val="000000"/>
                <w:sz w:val="18"/>
                <w:szCs w:val="18"/>
              </w:rPr>
              <w:t>2022</w:t>
            </w:r>
          </w:p>
        </w:tc>
      </w:tr>
      <w:tr w:rsidR="00FF1794" w14:paraId="2B2FD353" w14:textId="77777777" w:rsidTr="003E66DC">
        <w:tc>
          <w:tcPr>
            <w:tcW w:w="1835" w:type="dxa"/>
            <w:vAlign w:val="center"/>
          </w:tcPr>
          <w:p w14:paraId="6ACD6413" w14:textId="596FEF9B" w:rsidR="00FF1794" w:rsidRDefault="00FF1794" w:rsidP="003E66DC">
            <w:pPr>
              <w:pStyle w:val="LGD"/>
              <w:ind w:left="0" w:firstLine="0"/>
              <w:jc w:val="center"/>
              <w:rPr>
                <w:b/>
              </w:rPr>
            </w:pPr>
            <w:r>
              <w:rPr>
                <w:rFonts w:ascii="Open Sans" w:hAnsi="Open Sans" w:cs="Open Sans"/>
                <w:color w:val="000000"/>
                <w:sz w:val="20"/>
                <w:szCs w:val="20"/>
              </w:rPr>
              <w:t>o1</w:t>
            </w:r>
          </w:p>
        </w:tc>
        <w:tc>
          <w:tcPr>
            <w:tcW w:w="1835" w:type="dxa"/>
            <w:vAlign w:val="center"/>
          </w:tcPr>
          <w:p w14:paraId="64850C49" w14:textId="3647FA2E" w:rsidR="00FF1794" w:rsidRDefault="00FF1794" w:rsidP="003E66DC">
            <w:pPr>
              <w:pStyle w:val="LGD"/>
              <w:ind w:left="0" w:firstLine="0"/>
              <w:jc w:val="center"/>
              <w:rPr>
                <w:b/>
              </w:rPr>
            </w:pPr>
            <w:r>
              <w:rPr>
                <w:rFonts w:ascii="Open Sans" w:hAnsi="Open Sans" w:cs="Open Sans"/>
                <w:color w:val="000000"/>
                <w:sz w:val="20"/>
                <w:szCs w:val="20"/>
              </w:rPr>
              <w:t>~10</w:t>
            </w:r>
            <w:r>
              <w:rPr>
                <w:rFonts w:ascii="Open Sans" w:hAnsi="Open Sans" w:cs="Open Sans"/>
                <w:color w:val="000000"/>
                <w:sz w:val="12"/>
                <w:szCs w:val="12"/>
                <w:vertAlign w:val="superscript"/>
              </w:rPr>
              <w:t>27</w:t>
            </w:r>
          </w:p>
        </w:tc>
        <w:tc>
          <w:tcPr>
            <w:tcW w:w="1835" w:type="dxa"/>
            <w:vAlign w:val="center"/>
          </w:tcPr>
          <w:p w14:paraId="5F352F33" w14:textId="02558DA2" w:rsidR="00FF1794" w:rsidRDefault="00FF1794" w:rsidP="003E66DC">
            <w:pPr>
              <w:pStyle w:val="LGD"/>
              <w:ind w:left="0" w:firstLine="0"/>
              <w:jc w:val="center"/>
              <w:rPr>
                <w:b/>
              </w:rPr>
            </w:pPr>
            <w:r>
              <w:rPr>
                <w:rFonts w:ascii="Open Sans" w:hAnsi="Open Sans" w:cs="Open Sans"/>
                <w:color w:val="000000"/>
                <w:sz w:val="18"/>
                <w:szCs w:val="18"/>
              </w:rPr>
              <w:t>~1 milliard</w:t>
            </w:r>
          </w:p>
        </w:tc>
        <w:tc>
          <w:tcPr>
            <w:tcW w:w="1835" w:type="dxa"/>
            <w:vAlign w:val="center"/>
          </w:tcPr>
          <w:p w14:paraId="166099D6" w14:textId="1E9A9243" w:rsidR="00FF1794" w:rsidRDefault="00FF1794" w:rsidP="003E66DC">
            <w:pPr>
              <w:pStyle w:val="LGD"/>
              <w:ind w:left="0" w:firstLine="0"/>
              <w:jc w:val="center"/>
              <w:rPr>
                <w:b/>
              </w:rPr>
            </w:pPr>
            <w:r>
              <w:rPr>
                <w:rFonts w:ascii="Open Sans" w:hAnsi="Open Sans" w:cs="Open Sans"/>
                <w:color w:val="000000"/>
                <w:sz w:val="18"/>
                <w:szCs w:val="18"/>
              </w:rPr>
              <w:t xml:space="preserve">100MW </w:t>
            </w:r>
            <w:del w:id="2005" w:author="Microsoft Office User" w:date="2025-07-28T05:51:00Z">
              <w:r w:rsidDel="005A00AC">
                <w:rPr>
                  <w:rFonts w:ascii="Open Sans" w:hAnsi="Open Sans" w:cs="Open Sans"/>
                  <w:color w:val="000000"/>
                  <w:sz w:val="18"/>
                  <w:szCs w:val="18"/>
                </w:rPr>
                <w:delText>-</w:delText>
              </w:r>
            </w:del>
            <w:ins w:id="2006" w:author="Microsoft Office User" w:date="2025-07-28T05:51:00Z">
              <w:r w:rsidR="005A00AC">
                <w:rPr>
                  <w:rFonts w:ascii="Open Sans" w:hAnsi="Open Sans" w:cs="Open Sans"/>
                  <w:color w:val="000000"/>
                  <w:sz w:val="18"/>
                  <w:szCs w:val="18"/>
                </w:rPr>
                <w:t>–</w:t>
              </w:r>
            </w:ins>
            <w:r>
              <w:rPr>
                <w:rFonts w:ascii="Open Sans" w:hAnsi="Open Sans" w:cs="Open Sans"/>
                <w:color w:val="000000"/>
                <w:sz w:val="18"/>
                <w:szCs w:val="18"/>
              </w:rPr>
              <w:t xml:space="preserve"> </w:t>
            </w:r>
            <w:del w:id="2007" w:author="Microsoft Office User" w:date="2025-07-28T05:51:00Z">
              <w:r w:rsidDel="005A00AC">
                <w:rPr>
                  <w:rFonts w:ascii="Open Sans" w:hAnsi="Open Sans" w:cs="Open Sans"/>
                  <w:color w:val="000000"/>
                  <w:sz w:val="18"/>
                  <w:szCs w:val="18"/>
                </w:rPr>
                <w:delText>Usine marémotrice</w:delText>
              </w:r>
            </w:del>
            <w:ins w:id="2008" w:author="Microsoft Office User" w:date="2025-07-28T05:51:00Z">
              <w:r w:rsidR="005A00AC">
                <w:rPr>
                  <w:rFonts w:ascii="Open Sans" w:hAnsi="Open Sans" w:cs="Open Sans"/>
                  <w:color w:val="000000"/>
                  <w:sz w:val="18"/>
                  <w:szCs w:val="18"/>
                </w:rPr>
                <w:t>Centrale hydroélectrique</w:t>
              </w:r>
            </w:ins>
          </w:p>
        </w:tc>
        <w:tc>
          <w:tcPr>
            <w:tcW w:w="1835" w:type="dxa"/>
            <w:vAlign w:val="center"/>
          </w:tcPr>
          <w:p w14:paraId="12FA6636" w14:textId="243402D9" w:rsidR="00FF1794" w:rsidRDefault="00FF1794" w:rsidP="003E66DC">
            <w:pPr>
              <w:pStyle w:val="LGD"/>
              <w:ind w:left="0" w:firstLine="0"/>
              <w:jc w:val="center"/>
              <w:rPr>
                <w:b/>
              </w:rPr>
            </w:pPr>
            <w:r>
              <w:rPr>
                <w:rFonts w:ascii="Open Sans" w:hAnsi="Open Sans" w:cs="Open Sans"/>
                <w:color w:val="000000"/>
                <w:sz w:val="18"/>
                <w:szCs w:val="18"/>
              </w:rPr>
              <w:t>2024</w:t>
            </w:r>
          </w:p>
        </w:tc>
      </w:tr>
      <w:tr w:rsidR="00FF1794" w14:paraId="281CEFB3" w14:textId="77777777" w:rsidTr="00A01C8B">
        <w:tblPrEx>
          <w:tblW w:w="0" w:type="auto"/>
          <w:tblInd w:w="23" w:type="dxa"/>
          <w:tblPrExChange w:id="2009" w:author="Microsoft Office User" w:date="2025-07-27T17:18:00Z">
            <w:tblPrEx>
              <w:tblW w:w="0" w:type="auto"/>
              <w:tblInd w:w="23" w:type="dxa"/>
            </w:tblPrEx>
          </w:tblPrExChange>
        </w:tblPrEx>
        <w:trPr>
          <w:trHeight w:val="844"/>
        </w:trPr>
        <w:tc>
          <w:tcPr>
            <w:tcW w:w="1835" w:type="dxa"/>
            <w:vAlign w:val="center"/>
            <w:tcPrChange w:id="2010" w:author="Microsoft Office User" w:date="2025-07-27T17:18:00Z">
              <w:tcPr>
                <w:tcW w:w="1835" w:type="dxa"/>
                <w:gridSpan w:val="2"/>
                <w:vAlign w:val="center"/>
              </w:tcPr>
            </w:tcPrChange>
          </w:tcPr>
          <w:p w14:paraId="64CAE959" w14:textId="7A5E1572" w:rsidR="00FF1794" w:rsidRDefault="00FF1794" w:rsidP="003E66DC">
            <w:pPr>
              <w:pStyle w:val="LGD"/>
              <w:ind w:left="0" w:firstLine="0"/>
              <w:jc w:val="center"/>
              <w:rPr>
                <w:b/>
              </w:rPr>
            </w:pPr>
            <w:r>
              <w:rPr>
                <w:rFonts w:ascii="Open Sans" w:hAnsi="Open Sans" w:cs="Open Sans"/>
                <w:color w:val="000000"/>
                <w:sz w:val="20"/>
                <w:szCs w:val="20"/>
              </w:rPr>
              <w:t>-</w:t>
            </w:r>
          </w:p>
        </w:tc>
        <w:tc>
          <w:tcPr>
            <w:tcW w:w="1835" w:type="dxa"/>
            <w:vAlign w:val="center"/>
            <w:tcPrChange w:id="2011" w:author="Microsoft Office User" w:date="2025-07-27T17:18:00Z">
              <w:tcPr>
                <w:tcW w:w="1835" w:type="dxa"/>
                <w:gridSpan w:val="2"/>
                <w:vAlign w:val="center"/>
              </w:tcPr>
            </w:tcPrChange>
          </w:tcPr>
          <w:p w14:paraId="5766DF23" w14:textId="0669B5B9" w:rsidR="00FF1794" w:rsidRDefault="00FF1794" w:rsidP="003E66DC">
            <w:pPr>
              <w:pStyle w:val="LGD"/>
              <w:ind w:left="0" w:firstLine="0"/>
              <w:jc w:val="center"/>
              <w:rPr>
                <w:b/>
              </w:rPr>
            </w:pPr>
            <w:r>
              <w:rPr>
                <w:rFonts w:ascii="Open Sans" w:hAnsi="Open Sans" w:cs="Open Sans"/>
                <w:color w:val="000000"/>
                <w:sz w:val="20"/>
                <w:szCs w:val="20"/>
              </w:rPr>
              <w:t>~10</w:t>
            </w:r>
            <w:r>
              <w:rPr>
                <w:rFonts w:ascii="Open Sans" w:hAnsi="Open Sans" w:cs="Open Sans"/>
                <w:color w:val="000000"/>
                <w:sz w:val="12"/>
                <w:szCs w:val="12"/>
                <w:vertAlign w:val="superscript"/>
              </w:rPr>
              <w:t>28</w:t>
            </w:r>
          </w:p>
        </w:tc>
        <w:tc>
          <w:tcPr>
            <w:tcW w:w="1835" w:type="dxa"/>
            <w:vAlign w:val="center"/>
            <w:tcPrChange w:id="2012" w:author="Microsoft Office User" w:date="2025-07-27T17:18:00Z">
              <w:tcPr>
                <w:tcW w:w="1835" w:type="dxa"/>
                <w:gridSpan w:val="2"/>
                <w:vAlign w:val="center"/>
              </w:tcPr>
            </w:tcPrChange>
          </w:tcPr>
          <w:p w14:paraId="208B1975" w14:textId="206D1EB3" w:rsidR="00FF1794" w:rsidRDefault="00FF1794" w:rsidP="003E66DC">
            <w:pPr>
              <w:pStyle w:val="LGD"/>
              <w:ind w:left="0" w:firstLine="0"/>
              <w:jc w:val="center"/>
              <w:rPr>
                <w:b/>
              </w:rPr>
            </w:pPr>
            <w:r>
              <w:rPr>
                <w:rFonts w:ascii="Open Sans" w:hAnsi="Open Sans" w:cs="Open Sans"/>
                <w:color w:val="000000"/>
                <w:sz w:val="18"/>
                <w:szCs w:val="18"/>
              </w:rPr>
              <w:t>~10 milliards</w:t>
            </w:r>
          </w:p>
        </w:tc>
        <w:tc>
          <w:tcPr>
            <w:tcW w:w="1835" w:type="dxa"/>
            <w:vAlign w:val="center"/>
            <w:tcPrChange w:id="2013" w:author="Microsoft Office User" w:date="2025-07-27T17:18:00Z">
              <w:tcPr>
                <w:tcW w:w="1835" w:type="dxa"/>
                <w:vAlign w:val="center"/>
              </w:tcPr>
            </w:tcPrChange>
          </w:tcPr>
          <w:p w14:paraId="135C6BE2" w14:textId="153F7E1D" w:rsidR="00FF1794" w:rsidRDefault="00FF1794" w:rsidP="003E66DC">
            <w:pPr>
              <w:pStyle w:val="LGD"/>
              <w:ind w:left="0" w:firstLine="0"/>
              <w:jc w:val="center"/>
              <w:rPr>
                <w:b/>
              </w:rPr>
            </w:pPr>
            <w:r>
              <w:rPr>
                <w:rFonts w:ascii="Open Sans" w:hAnsi="Open Sans" w:cs="Open Sans"/>
                <w:color w:val="000000"/>
                <w:sz w:val="18"/>
                <w:szCs w:val="18"/>
              </w:rPr>
              <w:t>1GW : Réacteur de centrale nucléaire</w:t>
            </w:r>
          </w:p>
        </w:tc>
        <w:tc>
          <w:tcPr>
            <w:tcW w:w="1835" w:type="dxa"/>
            <w:vAlign w:val="center"/>
            <w:tcPrChange w:id="2014" w:author="Microsoft Office User" w:date="2025-07-27T17:18:00Z">
              <w:tcPr>
                <w:tcW w:w="1835" w:type="dxa"/>
                <w:gridSpan w:val="2"/>
                <w:vAlign w:val="center"/>
              </w:tcPr>
            </w:tcPrChange>
          </w:tcPr>
          <w:p w14:paraId="5BA3706D" w14:textId="3FD5E425" w:rsidR="00FF1794" w:rsidRDefault="00FF1794" w:rsidP="003E66DC">
            <w:pPr>
              <w:pStyle w:val="LGD"/>
              <w:ind w:left="0" w:firstLine="0"/>
              <w:jc w:val="center"/>
              <w:rPr>
                <w:b/>
              </w:rPr>
            </w:pPr>
            <w:r>
              <w:rPr>
                <w:rFonts w:ascii="Open Sans" w:hAnsi="Open Sans" w:cs="Open Sans"/>
                <w:color w:val="000000"/>
                <w:sz w:val="18"/>
                <w:szCs w:val="18"/>
              </w:rPr>
              <w:t>(2026)</w:t>
            </w:r>
          </w:p>
        </w:tc>
      </w:tr>
      <w:tr w:rsidR="00FF1794" w14:paraId="00DCEDD5" w14:textId="77777777" w:rsidTr="00A01C8B">
        <w:tblPrEx>
          <w:tblW w:w="0" w:type="auto"/>
          <w:tblInd w:w="23" w:type="dxa"/>
          <w:tblPrExChange w:id="2015" w:author="Microsoft Office User" w:date="2025-07-27T17:18:00Z">
            <w:tblPrEx>
              <w:tblW w:w="0" w:type="auto"/>
              <w:tblInd w:w="23" w:type="dxa"/>
            </w:tblPrEx>
          </w:tblPrExChange>
        </w:tblPrEx>
        <w:trPr>
          <w:trHeight w:val="698"/>
        </w:trPr>
        <w:tc>
          <w:tcPr>
            <w:tcW w:w="1835" w:type="dxa"/>
            <w:vAlign w:val="center"/>
            <w:tcPrChange w:id="2016" w:author="Microsoft Office User" w:date="2025-07-27T17:18:00Z">
              <w:tcPr>
                <w:tcW w:w="1835" w:type="dxa"/>
                <w:gridSpan w:val="2"/>
                <w:vAlign w:val="center"/>
              </w:tcPr>
            </w:tcPrChange>
          </w:tcPr>
          <w:p w14:paraId="7F680B64" w14:textId="0B9E2F78" w:rsidR="00FF1794" w:rsidRDefault="00FF1794" w:rsidP="003E66DC">
            <w:pPr>
              <w:pStyle w:val="LGD"/>
              <w:ind w:left="0" w:firstLine="0"/>
              <w:jc w:val="center"/>
              <w:rPr>
                <w:b/>
              </w:rPr>
            </w:pPr>
            <w:r>
              <w:rPr>
                <w:rFonts w:ascii="Open Sans" w:hAnsi="Open Sans" w:cs="Open Sans"/>
                <w:color w:val="000000"/>
                <w:sz w:val="20"/>
                <w:szCs w:val="20"/>
              </w:rPr>
              <w:t>-</w:t>
            </w:r>
          </w:p>
        </w:tc>
        <w:tc>
          <w:tcPr>
            <w:tcW w:w="1835" w:type="dxa"/>
            <w:vAlign w:val="center"/>
            <w:tcPrChange w:id="2017" w:author="Microsoft Office User" w:date="2025-07-27T17:18:00Z">
              <w:tcPr>
                <w:tcW w:w="1835" w:type="dxa"/>
                <w:gridSpan w:val="2"/>
                <w:vAlign w:val="center"/>
              </w:tcPr>
            </w:tcPrChange>
          </w:tcPr>
          <w:p w14:paraId="5589E606" w14:textId="4E8FC1C5" w:rsidR="00FF1794" w:rsidRDefault="00FF1794" w:rsidP="003E66DC">
            <w:pPr>
              <w:pStyle w:val="LGD"/>
              <w:ind w:left="0" w:firstLine="0"/>
              <w:jc w:val="center"/>
              <w:rPr>
                <w:b/>
              </w:rPr>
            </w:pPr>
            <w:r>
              <w:rPr>
                <w:rFonts w:ascii="Open Sans" w:hAnsi="Open Sans" w:cs="Open Sans"/>
                <w:color w:val="000000"/>
                <w:sz w:val="20"/>
                <w:szCs w:val="20"/>
              </w:rPr>
              <w:t>~10</w:t>
            </w:r>
            <w:r>
              <w:rPr>
                <w:rFonts w:ascii="Open Sans" w:hAnsi="Open Sans" w:cs="Open Sans"/>
                <w:color w:val="000000"/>
                <w:sz w:val="12"/>
                <w:szCs w:val="12"/>
                <w:vertAlign w:val="superscript"/>
              </w:rPr>
              <w:t>29</w:t>
            </w:r>
          </w:p>
        </w:tc>
        <w:tc>
          <w:tcPr>
            <w:tcW w:w="1835" w:type="dxa"/>
            <w:vAlign w:val="center"/>
            <w:tcPrChange w:id="2018" w:author="Microsoft Office User" w:date="2025-07-27T17:18:00Z">
              <w:tcPr>
                <w:tcW w:w="1835" w:type="dxa"/>
                <w:gridSpan w:val="2"/>
                <w:vAlign w:val="center"/>
              </w:tcPr>
            </w:tcPrChange>
          </w:tcPr>
          <w:p w14:paraId="264A6732" w14:textId="7C097EBA" w:rsidR="00FF1794" w:rsidRDefault="00FF1794" w:rsidP="003E66DC">
            <w:pPr>
              <w:pStyle w:val="LGD"/>
              <w:ind w:left="0" w:firstLine="0"/>
              <w:jc w:val="center"/>
              <w:rPr>
                <w:b/>
              </w:rPr>
            </w:pPr>
            <w:r>
              <w:rPr>
                <w:rFonts w:ascii="Open Sans" w:hAnsi="Open Sans" w:cs="Open Sans"/>
                <w:color w:val="000000"/>
                <w:sz w:val="18"/>
                <w:szCs w:val="18"/>
              </w:rPr>
              <w:t>~100 milliards</w:t>
            </w:r>
          </w:p>
        </w:tc>
        <w:tc>
          <w:tcPr>
            <w:tcW w:w="1835" w:type="dxa"/>
            <w:vAlign w:val="center"/>
            <w:tcPrChange w:id="2019" w:author="Microsoft Office User" w:date="2025-07-27T17:18:00Z">
              <w:tcPr>
                <w:tcW w:w="1835" w:type="dxa"/>
                <w:vAlign w:val="center"/>
              </w:tcPr>
            </w:tcPrChange>
          </w:tcPr>
          <w:p w14:paraId="0F65BC0A" w14:textId="134F8F72" w:rsidR="00FF1794" w:rsidRDefault="00FF1794" w:rsidP="003E66DC">
            <w:pPr>
              <w:pStyle w:val="LGD"/>
              <w:ind w:left="0" w:firstLine="0"/>
              <w:jc w:val="center"/>
              <w:rPr>
                <w:b/>
              </w:rPr>
            </w:pPr>
            <w:r>
              <w:rPr>
                <w:rFonts w:ascii="Open Sans" w:hAnsi="Open Sans" w:cs="Open Sans"/>
                <w:color w:val="000000"/>
                <w:sz w:val="18"/>
                <w:szCs w:val="18"/>
              </w:rPr>
              <w:t>10GW : Plus puissantes centrales nucléaires au monde</w:t>
            </w:r>
          </w:p>
        </w:tc>
        <w:tc>
          <w:tcPr>
            <w:tcW w:w="1835" w:type="dxa"/>
            <w:vAlign w:val="center"/>
            <w:tcPrChange w:id="2020" w:author="Microsoft Office User" w:date="2025-07-27T17:18:00Z">
              <w:tcPr>
                <w:tcW w:w="1835" w:type="dxa"/>
                <w:gridSpan w:val="2"/>
                <w:vAlign w:val="center"/>
              </w:tcPr>
            </w:tcPrChange>
          </w:tcPr>
          <w:p w14:paraId="4CEB7B10" w14:textId="6E3ED537" w:rsidR="00FF1794" w:rsidRDefault="00FF1794" w:rsidP="003E66DC">
            <w:pPr>
              <w:pStyle w:val="LGD"/>
              <w:ind w:left="0" w:firstLine="0"/>
              <w:jc w:val="center"/>
              <w:rPr>
                <w:b/>
              </w:rPr>
            </w:pPr>
            <w:r>
              <w:rPr>
                <w:rFonts w:ascii="Open Sans" w:hAnsi="Open Sans" w:cs="Open Sans"/>
                <w:color w:val="000000"/>
                <w:sz w:val="18"/>
                <w:szCs w:val="18"/>
              </w:rPr>
              <w:t>(2027-2028)</w:t>
            </w:r>
          </w:p>
        </w:tc>
      </w:tr>
    </w:tbl>
    <w:p w14:paraId="25C1487B" w14:textId="77777777" w:rsidR="00FF1794" w:rsidRDefault="00FF1794" w:rsidP="003E66DC">
      <w:pPr>
        <w:pStyle w:val="LGD"/>
        <w:ind w:left="0" w:firstLine="0"/>
        <w:rPr>
          <w:b/>
        </w:rPr>
      </w:pPr>
    </w:p>
    <w:p w14:paraId="624BB3BF" w14:textId="77B08A07" w:rsidR="00E561EB" w:rsidRPr="00BC3ABE" w:rsidRDefault="00E561EB" w:rsidP="00650F7C">
      <w:pPr>
        <w:pStyle w:val="LGD"/>
      </w:pPr>
      <w:r w:rsidRPr="00650F7C">
        <w:rPr>
          <w:b/>
        </w:rPr>
        <w:t>Figure</w:t>
      </w:r>
      <w:r w:rsidRPr="00650F7C">
        <w:rPr>
          <w:b/>
          <w:color w:val="000000" w:themeColor="text1"/>
        </w:rPr>
        <w:t xml:space="preserve"> 1</w:t>
      </w:r>
      <w:ins w:id="2021" w:author="Microsoft Office User" w:date="2025-07-27T22:49:00Z">
        <w:r w:rsidR="00B97C54">
          <w:rPr>
            <w:b/>
            <w:color w:val="000000" w:themeColor="text1"/>
          </w:rPr>
          <w:t>8</w:t>
        </w:r>
      </w:ins>
      <w:del w:id="2022" w:author="Microsoft Office User" w:date="2025-07-27T22:49:00Z">
        <w:r w:rsidRPr="00650F7C" w:rsidDel="00B97C54">
          <w:rPr>
            <w:b/>
            <w:color w:val="000000" w:themeColor="text1"/>
          </w:rPr>
          <w:delText>7</w:delText>
        </w:r>
      </w:del>
      <w:r w:rsidR="00B71881">
        <w:rPr>
          <w:b/>
        </w:rPr>
        <w:t>.</w:t>
      </w:r>
      <w:r w:rsidRPr="00650F7C">
        <w:rPr>
          <w:b/>
        </w:rPr>
        <w:t xml:space="preserve"> Trajectoire des coûts </w:t>
      </w:r>
      <w:r w:rsidRPr="00650F7C">
        <w:rPr>
          <w:b/>
          <w:color w:val="000000" w:themeColor="text1"/>
        </w:rPr>
        <w:t>d’entraînement.</w:t>
      </w:r>
      <w:r w:rsidRPr="00BC3ABE">
        <w:t xml:space="preserve"> </w:t>
      </w:r>
      <w:ins w:id="2023" w:author="Microsoft Office User" w:date="2025-07-28T02:58:00Z">
        <w:r w:rsidR="00066A94">
          <w:t>Les FLOP sont une mesure de puissance</w:t>
        </w:r>
      </w:ins>
      <w:ins w:id="2024" w:author="Microsoft Office User" w:date="2025-07-28T02:59:00Z">
        <w:r w:rsidR="00066A94">
          <w:t xml:space="preserve"> de calcul correspondant au nombre </w:t>
        </w:r>
      </w:ins>
      <w:ins w:id="2025" w:author="Microsoft Office User" w:date="2025-07-28T03:01:00Z">
        <w:r w:rsidR="004F6470">
          <w:t xml:space="preserve">total </w:t>
        </w:r>
      </w:ins>
      <w:ins w:id="2026" w:author="Microsoft Office User" w:date="2025-07-28T02:59:00Z">
        <w:r w:rsidR="00066A94">
          <w:t>d’opérations</w:t>
        </w:r>
      </w:ins>
      <w:ins w:id="2027" w:author="Microsoft Office User" w:date="2025-07-28T03:01:00Z">
        <w:r w:rsidR="00262E60">
          <w:t xml:space="preserve"> effectuées </w:t>
        </w:r>
      </w:ins>
      <w:ins w:id="2028" w:author="Microsoft Office User" w:date="2025-07-28T02:59:00Z">
        <w:r w:rsidR="00066A94">
          <w:t>(</w:t>
        </w:r>
        <w:r w:rsidR="00066A94" w:rsidRPr="00066A94">
          <w:rPr>
            <w:i/>
            <w:iCs/>
            <w:rPrChange w:id="2029" w:author="Microsoft Office User" w:date="2025-07-28T02:59:00Z">
              <w:rPr/>
            </w:rPrChange>
          </w:rPr>
          <w:t xml:space="preserve">floating point </w:t>
        </w:r>
      </w:ins>
      <w:ins w:id="2030" w:author="Microsoft Office User" w:date="2025-07-28T03:00:00Z">
        <w:r w:rsidR="006862E2">
          <w:rPr>
            <w:i/>
            <w:iCs/>
          </w:rPr>
          <w:t>opera</w:t>
        </w:r>
      </w:ins>
      <w:ins w:id="2031" w:author="Microsoft Office User" w:date="2025-07-28T03:01:00Z">
        <w:r w:rsidR="006862E2">
          <w:rPr>
            <w:i/>
            <w:iCs/>
          </w:rPr>
          <w:t>tions</w:t>
        </w:r>
      </w:ins>
      <w:ins w:id="2032" w:author="Microsoft Office User" w:date="2025-07-28T02:59:00Z">
        <w:r w:rsidR="00066A94">
          <w:t xml:space="preserve">). </w:t>
        </w:r>
      </w:ins>
      <w:r w:rsidRPr="00BC3ABE">
        <w:t>La colonne « </w:t>
      </w:r>
      <w:r w:rsidR="00D3466F">
        <w:t>d</w:t>
      </w:r>
      <w:r w:rsidR="00D3466F" w:rsidRPr="00BC3ABE">
        <w:t xml:space="preserve">ate </w:t>
      </w:r>
      <w:r w:rsidRPr="00BC3ABE">
        <w:t xml:space="preserve">d’entraînement » estime l’année d’entraînement </w:t>
      </w:r>
      <w:r w:rsidRPr="00BC3ABE">
        <w:rPr>
          <w:color w:val="000000" w:themeColor="text1"/>
        </w:rPr>
        <w:t>de chaque</w:t>
      </w:r>
      <w:r w:rsidRPr="00BC3ABE">
        <w:t xml:space="preserve"> modèle </w:t>
      </w:r>
      <w:r w:rsidRPr="00BC3ABE">
        <w:rPr>
          <w:color w:val="000000" w:themeColor="text1"/>
        </w:rPr>
        <w:t xml:space="preserve">par extrapolation à partir du </w:t>
      </w:r>
      <w:r w:rsidRPr="00BC3ABE">
        <w:t>rythme historique</w:t>
      </w:r>
      <w:r w:rsidRPr="00BC3ABE">
        <w:rPr>
          <w:color w:val="000000" w:themeColor="text1"/>
        </w:rPr>
        <w:t>. En</w:t>
      </w:r>
      <w:r w:rsidRPr="00BC3ABE">
        <w:rPr>
          <w:spacing w:val="-3"/>
        </w:rPr>
        <w:t xml:space="preserve"> </w:t>
      </w:r>
      <w:r w:rsidRPr="00BC3ABE">
        <w:t>réalité,</w:t>
      </w:r>
      <w:r w:rsidRPr="00BC3ABE">
        <w:rPr>
          <w:spacing w:val="-3"/>
        </w:rPr>
        <w:t xml:space="preserve"> </w:t>
      </w:r>
      <w:r w:rsidRPr="00BC3ABE">
        <w:t>l’accélération</w:t>
      </w:r>
      <w:r w:rsidRPr="00BC3ABE">
        <w:rPr>
          <w:spacing w:val="-3"/>
        </w:rPr>
        <w:t xml:space="preserve"> </w:t>
      </w:r>
      <w:r w:rsidRPr="00BC3ABE">
        <w:t>récente</w:t>
      </w:r>
      <w:r w:rsidRPr="00BC3ABE">
        <w:rPr>
          <w:spacing w:val="-3"/>
        </w:rPr>
        <w:t xml:space="preserve"> </w:t>
      </w:r>
      <w:r w:rsidRPr="00BC3ABE">
        <w:rPr>
          <w:color w:val="000000" w:themeColor="text1"/>
        </w:rPr>
        <w:t>raccourcira probablement</w:t>
      </w:r>
      <w:r w:rsidRPr="00BC3ABE">
        <w:rPr>
          <w:spacing w:val="-3"/>
        </w:rPr>
        <w:t xml:space="preserve"> </w:t>
      </w:r>
      <w:r w:rsidRPr="00BC3ABE">
        <w:t xml:space="preserve">ces </w:t>
      </w:r>
      <w:r w:rsidRPr="00BC3ABE">
        <w:rPr>
          <w:color w:val="000000" w:themeColor="text1"/>
        </w:rPr>
        <w:t>délais, à moins de</w:t>
      </w:r>
      <w:r w:rsidRPr="00BC3ABE">
        <w:t xml:space="preserve"> difficultés à rassembler la quantité immense de processeurs </w:t>
      </w:r>
      <w:r w:rsidRPr="00BC3ABE">
        <w:rPr>
          <w:color w:val="000000" w:themeColor="text1"/>
        </w:rPr>
        <w:t>requis</w:t>
      </w:r>
      <w:r w:rsidRPr="00BC3ABE">
        <w:t>.</w:t>
      </w:r>
    </w:p>
    <w:p w14:paraId="0D3B9642" w14:textId="77777777" w:rsidR="00E561EB" w:rsidRPr="00BC3ABE" w:rsidRDefault="00E561EB" w:rsidP="00E44AC1">
      <w:pPr>
        <w:pStyle w:val="Heading4"/>
        <w:spacing w:line="276" w:lineRule="auto"/>
        <w:rPr>
          <w:rFonts w:ascii="Times New Roman" w:hAnsi="Times New Roman" w:cs="Times New Roman"/>
          <w:sz w:val="26"/>
          <w:szCs w:val="26"/>
        </w:rPr>
      </w:pPr>
      <w:bookmarkStart w:id="2033" w:name="_Toc45"/>
      <w:bookmarkStart w:id="2034" w:name="_Toc193205434"/>
      <w:r w:rsidRPr="00BC3ABE">
        <w:rPr>
          <w:rFonts w:ascii="Times New Roman" w:hAnsi="Times New Roman" w:cs="Times New Roman"/>
          <w:sz w:val="26"/>
          <w:szCs w:val="26"/>
        </w:rPr>
        <w:lastRenderedPageBreak/>
        <w:t>Financement</w:t>
      </w:r>
      <w:bookmarkEnd w:id="2033"/>
      <w:bookmarkEnd w:id="2034"/>
    </w:p>
    <w:p w14:paraId="42001CB8" w14:textId="72A3C02B" w:rsidR="00E561EB" w:rsidRPr="00BC3ABE" w:rsidRDefault="00E561EB" w:rsidP="00650F7C">
      <w:r w:rsidRPr="00BC3ABE">
        <w:t>Les besoins financiers,</w:t>
      </w:r>
      <w:r w:rsidRPr="00BC3ABE">
        <w:rPr>
          <w:rStyle w:val="Hyperlink2"/>
          <w:rFonts w:cs="Times New Roman"/>
          <w:color w:val="000000" w:themeColor="text1"/>
        </w:rPr>
        <w:t xml:space="preserve"> </w:t>
      </w:r>
      <w:r w:rsidRPr="00BC3ABE">
        <w:t>certes immenses, ne sont qu’une paille en regard des gains potentiels qui se comptent en trillions de</w:t>
      </w:r>
      <w:r w:rsidRPr="00BC3ABE">
        <w:rPr>
          <w:spacing w:val="40"/>
        </w:rPr>
        <w:t xml:space="preserve"> </w:t>
      </w:r>
      <w:r w:rsidRPr="00BC3ABE">
        <w:t>dollars. Le budget colossal du projet Stargate permettra de continuer l’amélioration des performances au rythme actuel au moins jusqu’à 2028. Ensuite, les entreprises continueront leur course à l’échelle.</w:t>
      </w:r>
    </w:p>
    <w:p w14:paraId="195AA845" w14:textId="0F101B0C" w:rsidR="00E561EB" w:rsidRPr="00BC3ABE" w:rsidRDefault="00E561EB" w:rsidP="00650F7C">
      <w:r w:rsidRPr="00BC3ABE">
        <w:t xml:space="preserve">En outre, puisque la maîtrise des systèmes les plus avancés sera un enjeu de souveraineté nationale, les États s’y investiront sans doute aussi. Pour comparaison, en France, le plan d’équipement nucléaire qui a suivi le choc pétrolier de 1973 </w:t>
      </w:r>
      <w:r w:rsidR="000427E6">
        <w:t xml:space="preserve">nous </w:t>
      </w:r>
      <w:r w:rsidRPr="00BC3ABE">
        <w:t>a coûté 13</w:t>
      </w:r>
      <w:r w:rsidR="00F41CD1">
        <w:t> </w:t>
      </w:r>
      <w:r w:rsidRPr="00BC3ABE">
        <w:t>milliards de francs, soit 6</w:t>
      </w:r>
      <w:r w:rsidR="009A3A70">
        <w:t> %</w:t>
      </w:r>
      <w:r w:rsidRPr="00BC3ABE">
        <w:t xml:space="preserve"> du PIB de l’époq</w:t>
      </w:r>
      <w:bookmarkStart w:id="2035" w:name="_bookmark105"/>
      <w:bookmarkEnd w:id="2035"/>
      <w:r w:rsidRPr="00BC3ABE">
        <w:t>ue. Aujourd’hui, à proportion égale du PIB, cela représenterait 170</w:t>
      </w:r>
      <w:r w:rsidR="00F41CD1">
        <w:t> </w:t>
      </w:r>
      <w:r w:rsidRPr="00BC3ABE">
        <w:t>milliards d’euros</w:t>
      </w:r>
      <w:bookmarkStart w:id="2036" w:name="_bookmark106"/>
      <w:bookmarkEnd w:id="2036"/>
      <w:r w:rsidRPr="00BC3ABE">
        <w:rPr>
          <w:rStyle w:val="FootnoteReference"/>
          <w:rFonts w:ascii="Times New Roman" w:hAnsi="Times New Roman" w:cs="Times New Roman"/>
        </w:rPr>
        <w:footnoteReference w:id="73"/>
      </w:r>
      <w:r w:rsidRPr="00BC3ABE">
        <w:t>. Si nous en avions la volonté,</w:t>
      </w:r>
      <w:r w:rsidRPr="00BC3ABE">
        <w:rPr>
          <w:spacing w:val="79"/>
        </w:rPr>
        <w:t xml:space="preserve"> </w:t>
      </w:r>
      <w:r w:rsidRPr="00BC3ABE">
        <w:t>il</w:t>
      </w:r>
      <w:r w:rsidRPr="00BC3ABE">
        <w:rPr>
          <w:spacing w:val="79"/>
        </w:rPr>
        <w:t xml:space="preserve"> </w:t>
      </w:r>
      <w:r w:rsidRPr="00BC3ABE">
        <w:t>serait</w:t>
      </w:r>
      <w:r w:rsidRPr="00BC3ABE">
        <w:rPr>
          <w:spacing w:val="47"/>
          <w:w w:val="150"/>
        </w:rPr>
        <w:t xml:space="preserve"> </w:t>
      </w:r>
      <w:r w:rsidRPr="00BC3ABE">
        <w:t>donc</w:t>
      </w:r>
      <w:r w:rsidRPr="00BC3ABE">
        <w:rPr>
          <w:spacing w:val="47"/>
          <w:w w:val="150"/>
        </w:rPr>
        <w:t xml:space="preserve"> </w:t>
      </w:r>
      <w:r w:rsidRPr="00BC3ABE">
        <w:t>possible,</w:t>
      </w:r>
      <w:r w:rsidRPr="00BC3ABE">
        <w:rPr>
          <w:spacing w:val="47"/>
          <w:w w:val="150"/>
        </w:rPr>
        <w:t xml:space="preserve"> </w:t>
      </w:r>
      <w:r w:rsidRPr="00BC3ABE">
        <w:t>en</w:t>
      </w:r>
      <w:r w:rsidRPr="00BC3ABE">
        <w:rPr>
          <w:spacing w:val="47"/>
          <w:w w:val="150"/>
        </w:rPr>
        <w:t xml:space="preserve"> </w:t>
      </w:r>
      <w:r w:rsidRPr="00BC3ABE">
        <w:t>unissant</w:t>
      </w:r>
      <w:r w:rsidRPr="00BC3ABE">
        <w:rPr>
          <w:spacing w:val="47"/>
          <w:w w:val="150"/>
        </w:rPr>
        <w:t xml:space="preserve"> </w:t>
      </w:r>
      <w:r w:rsidRPr="00BC3ABE">
        <w:t>les</w:t>
      </w:r>
      <w:r w:rsidRPr="00BC3ABE">
        <w:rPr>
          <w:spacing w:val="47"/>
          <w:w w:val="150"/>
        </w:rPr>
        <w:t xml:space="preserve"> </w:t>
      </w:r>
      <w:r w:rsidRPr="00BC3ABE">
        <w:t>forces</w:t>
      </w:r>
      <w:r w:rsidRPr="00BC3ABE">
        <w:rPr>
          <w:spacing w:val="47"/>
          <w:w w:val="150"/>
        </w:rPr>
        <w:t xml:space="preserve"> </w:t>
      </w:r>
      <w:r w:rsidRPr="00BC3ABE">
        <w:t>de</w:t>
      </w:r>
      <w:r w:rsidRPr="00BC3ABE">
        <w:rPr>
          <w:spacing w:val="47"/>
          <w:w w:val="150"/>
        </w:rPr>
        <w:t xml:space="preserve"> </w:t>
      </w:r>
      <w:r w:rsidRPr="00BC3ABE">
        <w:t>plusieurs</w:t>
      </w:r>
      <w:r w:rsidRPr="00BC3ABE">
        <w:rPr>
          <w:spacing w:val="47"/>
          <w:w w:val="150"/>
        </w:rPr>
        <w:t xml:space="preserve"> </w:t>
      </w:r>
      <w:r w:rsidRPr="00BC3ABE">
        <w:rPr>
          <w:spacing w:val="-4"/>
        </w:rPr>
        <w:t xml:space="preserve">pays </w:t>
      </w:r>
      <w:r w:rsidRPr="00BC3ABE">
        <w:t>européens, de commencer demain la construction d’un modèle européen de</w:t>
      </w:r>
      <w:r w:rsidRPr="00BC3ABE">
        <w:rPr>
          <w:spacing w:val="80"/>
        </w:rPr>
        <w:t xml:space="preserve"> </w:t>
      </w:r>
      <w:r w:rsidRPr="00BC3ABE">
        <w:t>classe mondiale.</w:t>
      </w:r>
    </w:p>
    <w:p w14:paraId="45F62859" w14:textId="57BEA308" w:rsidR="00E561EB" w:rsidRDefault="00E561EB" w:rsidP="00E44AC1">
      <w:pPr>
        <w:pStyle w:val="Heading4"/>
        <w:spacing w:line="276" w:lineRule="auto"/>
      </w:pPr>
      <w:bookmarkStart w:id="2037" w:name="_Toc46"/>
      <w:bookmarkStart w:id="2038" w:name="_Toc193205435"/>
      <w:r w:rsidRPr="00BC3ABE">
        <w:t>Puissance</w:t>
      </w:r>
      <w:r w:rsidRPr="00BC3ABE">
        <w:rPr>
          <w:spacing w:val="-8"/>
        </w:rPr>
        <w:t xml:space="preserve"> </w:t>
      </w:r>
      <w:r w:rsidRPr="00BC3ABE">
        <w:t>électrique</w:t>
      </w:r>
      <w:bookmarkEnd w:id="2037"/>
      <w:bookmarkEnd w:id="2038"/>
    </w:p>
    <w:p w14:paraId="0F76AA8A" w14:textId="7665E7A7" w:rsidR="00E561EB" w:rsidRPr="00BC3ABE" w:rsidRDefault="00E561EB" w:rsidP="00650F7C">
      <w:r w:rsidRPr="00BC3ABE">
        <w:t>Pour entraîner les plus grands modèles, il faut une puissance de calcul titanesque.</w:t>
      </w:r>
      <w:r w:rsidRPr="00BC3ABE">
        <w:rPr>
          <w:spacing w:val="-1"/>
        </w:rPr>
        <w:t xml:space="preserve"> </w:t>
      </w:r>
      <w:r w:rsidRPr="00650F7C">
        <w:t>Comme un seul des processeurs spécialisés qu’on emploie, appelés des GPU (</w:t>
      </w:r>
      <w:r w:rsidRPr="00650F7C">
        <w:rPr>
          <w:i/>
        </w:rPr>
        <w:t>graphi</w:t>
      </w:r>
      <w:ins w:id="2039" w:author="Microsoft Office User" w:date="2025-07-28T05:43:00Z">
        <w:r w:rsidR="00674E33">
          <w:rPr>
            <w:i/>
          </w:rPr>
          <w:t>cs</w:t>
        </w:r>
      </w:ins>
      <w:del w:id="2040" w:author="Microsoft Office User" w:date="2025-07-28T05:43:00Z">
        <w:r w:rsidRPr="00650F7C" w:rsidDel="00674E33">
          <w:rPr>
            <w:i/>
          </w:rPr>
          <w:delText>ca</w:delText>
        </w:r>
      </w:del>
      <w:r w:rsidRPr="00650F7C">
        <w:rPr>
          <w:i/>
        </w:rPr>
        <w:t>l processing unit</w:t>
      </w:r>
      <w:r w:rsidR="000427E6">
        <w:t xml:space="preserve"> pour « </w:t>
      </w:r>
      <w:r w:rsidR="00D3466F">
        <w:t>u</w:t>
      </w:r>
      <w:r w:rsidR="00D3466F" w:rsidRPr="00650F7C">
        <w:t xml:space="preserve">nité </w:t>
      </w:r>
      <w:r w:rsidRPr="00650F7C">
        <w:t>de calcul graphique</w:t>
      </w:r>
      <w:r w:rsidR="000427E6">
        <w:t> »</w:t>
      </w:r>
      <w:r w:rsidRPr="00650F7C">
        <w:t>), n’y</w:t>
      </w:r>
      <w:r w:rsidRPr="00BC3ABE">
        <w:rPr>
          <w:spacing w:val="-1"/>
        </w:rPr>
        <w:t xml:space="preserve"> </w:t>
      </w:r>
      <w:r w:rsidRPr="00BC3ABE">
        <w:t>suffirait</w:t>
      </w:r>
      <w:r w:rsidRPr="00BC3ABE">
        <w:rPr>
          <w:spacing w:val="-1"/>
        </w:rPr>
        <w:t xml:space="preserve"> </w:t>
      </w:r>
      <w:r w:rsidRPr="00BC3ABE">
        <w:t xml:space="preserve">pas, l’entraînement doit être réparti sur des dizaines de milliers de GPU. Cela </w:t>
      </w:r>
      <w:del w:id="2041" w:author="Microsoft Office User" w:date="2025-07-28T05:51:00Z">
        <w:r w:rsidRPr="00BC3ABE" w:rsidDel="00F54306">
          <w:delText>demande de synchroniser régulièrement</w:delText>
        </w:r>
      </w:del>
      <w:ins w:id="2042" w:author="Microsoft Office User" w:date="2025-07-28T05:51:00Z">
        <w:r w:rsidR="00F54306">
          <w:t>impose une synchronisation régulière</w:t>
        </w:r>
      </w:ins>
      <w:r w:rsidRPr="00BC3ABE">
        <w:t xml:space="preserve"> </w:t>
      </w:r>
      <w:ins w:id="2043" w:author="Microsoft Office User" w:date="2025-07-28T05:51:00Z">
        <w:r w:rsidR="00F54306">
          <w:t>d</w:t>
        </w:r>
      </w:ins>
      <w:del w:id="2044" w:author="Microsoft Office User" w:date="2025-07-28T05:51:00Z">
        <w:r w:rsidRPr="00BC3ABE" w:rsidDel="00F54306">
          <w:delText>l</w:delText>
        </w:r>
      </w:del>
      <w:r w:rsidRPr="00BC3ABE">
        <w:t xml:space="preserve">es poids du modèle entre </w:t>
      </w:r>
      <w:del w:id="2045" w:author="Microsoft Office User" w:date="2025-07-28T05:51:00Z">
        <w:r w:rsidRPr="00BC3ABE" w:rsidDel="00F54306">
          <w:delText xml:space="preserve">les différents </w:delText>
        </w:r>
      </w:del>
      <w:r w:rsidRPr="00BC3ABE">
        <w:t>GPU.</w:t>
      </w:r>
    </w:p>
    <w:p w14:paraId="56791931" w14:textId="7FB11649" w:rsidR="00E561EB" w:rsidRPr="00BC3ABE" w:rsidRDefault="00E561EB" w:rsidP="00650F7C">
      <w:r w:rsidRPr="00BC3ABE">
        <w:t xml:space="preserve">Ainsi, pour </w:t>
      </w:r>
      <w:del w:id="2046" w:author="Microsoft Office User" w:date="2025-07-28T05:52:00Z">
        <w:r w:rsidRPr="00BC3ABE" w:rsidDel="00F54306">
          <w:delText xml:space="preserve">obtenir </w:delText>
        </w:r>
      </w:del>
      <w:ins w:id="2047" w:author="Microsoft Office User" w:date="2025-07-28T05:52:00Z">
        <w:r w:rsidR="00F54306">
          <w:t>optimiser les vitesses de transfert</w:t>
        </w:r>
      </w:ins>
      <w:del w:id="2048" w:author="Microsoft Office User" w:date="2025-07-28T05:51:00Z">
        <w:r w:rsidRPr="00BC3ABE" w:rsidDel="00F54306">
          <w:delText>des vitesses de transfert optimales</w:delText>
        </w:r>
      </w:del>
      <w:r w:rsidRPr="00BC3ABE">
        <w:t xml:space="preserve">, on a préféré construire d’immenses fermes à GPU dans des bâtiments contigus, </w:t>
      </w:r>
      <w:del w:id="2049" w:author="Microsoft Office User" w:date="2025-07-28T05:52:00Z">
        <w:r w:rsidRPr="00BC3ABE" w:rsidDel="00F54306">
          <w:delText xml:space="preserve">pour </w:delText>
        </w:r>
      </w:del>
      <w:ins w:id="2050" w:author="Microsoft Office User" w:date="2025-07-28T05:52:00Z">
        <w:r w:rsidR="00F54306">
          <w:t>et</w:t>
        </w:r>
        <w:r w:rsidR="00F54306" w:rsidRPr="00BC3ABE">
          <w:t xml:space="preserve"> </w:t>
        </w:r>
      </w:ins>
      <w:r w:rsidRPr="00BC3ABE">
        <w:t>faire</w:t>
      </w:r>
      <w:r w:rsidRPr="00BC3ABE">
        <w:rPr>
          <w:spacing w:val="40"/>
        </w:rPr>
        <w:t xml:space="preserve"> </w:t>
      </w:r>
      <w:r w:rsidRPr="00BC3ABE">
        <w:t>fonctionner en continu cet ensemble nommé «</w:t>
      </w:r>
      <w:r w:rsidRPr="00BC3ABE">
        <w:rPr>
          <w:spacing w:val="-4"/>
        </w:rPr>
        <w:t> </w:t>
      </w:r>
      <w:r w:rsidRPr="00BC3ABE">
        <w:t>méga-cluster</w:t>
      </w:r>
      <w:r w:rsidRPr="00BC3ABE">
        <w:rPr>
          <w:spacing w:val="-4"/>
        </w:rPr>
        <w:t> </w:t>
      </w:r>
      <w:r w:rsidRPr="00BC3ABE">
        <w:t xml:space="preserve">» pendant des mois. </w:t>
      </w:r>
      <w:r w:rsidRPr="00650F7C">
        <w:t>Un tel méga</w:t>
      </w:r>
      <w:r w:rsidRPr="00BC3ABE">
        <w:t>-cluster demande une énergie énorme, car en plus d’alimenter la puissance nominale des GPU, il faut des infrastructures supplémentaires comme le refroidissement.</w:t>
      </w:r>
    </w:p>
    <w:p w14:paraId="7EC85B51" w14:textId="00C57111" w:rsidR="00E561EB" w:rsidRPr="00BC3ABE" w:rsidRDefault="00E561EB" w:rsidP="00650F7C">
      <w:r w:rsidRPr="00BC3ABE">
        <w:t xml:space="preserve">Pour entraîner des modèles de la classe 2026, il faudra plusieurs gigawatts au total, ce qui se rapproche de la production d’une centrale nucléaire française. En outre, cette puissance doit être disponible de manière très stable, en continu pendant des mois. Ces exigences particulièrement </w:t>
      </w:r>
      <w:r w:rsidR="00D3466F">
        <w:t>élevées</w:t>
      </w:r>
      <w:r w:rsidR="00D3466F" w:rsidRPr="00BC3ABE">
        <w:t xml:space="preserve"> </w:t>
      </w:r>
      <w:r w:rsidRPr="00BC3ABE">
        <w:t xml:space="preserve">se trouvent particulièrement bien remplies par certaines installations hydroélectriques ou nucléaires. C’est pour cette raison que les entreprises commencent déjà à se fournir en centrales. Ainsi la centrale de Three Miles Island, célèbre pour l’accident qui y a eu lieu en 1979, sera remise en service pour alimenter les clusters de </w:t>
      </w:r>
      <w:r w:rsidRPr="00BC3ABE">
        <w:rPr>
          <w:spacing w:val="-2"/>
        </w:rPr>
        <w:t>Microsoft</w:t>
      </w:r>
      <w:bookmarkStart w:id="2051" w:name="_bookmark107"/>
      <w:bookmarkEnd w:id="2051"/>
      <w:r w:rsidR="00B71881" w:rsidRPr="00BC3ABE">
        <w:rPr>
          <w:rStyle w:val="EndnoteReference"/>
          <w:rFonts w:ascii="Times New Roman" w:hAnsi="Times New Roman" w:cs="Times New Roman"/>
          <w:spacing w:val="-2"/>
        </w:rPr>
        <w:endnoteReference w:id="42"/>
      </w:r>
      <w:r w:rsidR="00B71881" w:rsidRPr="00BC3ABE">
        <w:rPr>
          <w:spacing w:val="-2"/>
        </w:rPr>
        <w:t>.</w:t>
      </w:r>
    </w:p>
    <w:p w14:paraId="67642F8E" w14:textId="445A6D94" w:rsidR="00E561EB" w:rsidRPr="00BC3ABE" w:rsidRDefault="00E561EB" w:rsidP="00650F7C">
      <w:r w:rsidRPr="00BC3ABE">
        <w:t xml:space="preserve">En poursuivant sa tendance de croissance actuelle, l’entraînement finira par demander </w:t>
      </w:r>
      <w:r w:rsidR="00D3466F" w:rsidRPr="00BC3ABE">
        <w:t>10</w:t>
      </w:r>
      <w:r w:rsidR="00D3466F">
        <w:t> </w:t>
      </w:r>
      <w:r w:rsidRPr="00BC3ABE">
        <w:t xml:space="preserve">GW. À ce moment-là, même Gravelines, la centrale nucléaire la plus puissante de France avec </w:t>
      </w:r>
      <w:r w:rsidR="000427E6">
        <w:t xml:space="preserve">ses </w:t>
      </w:r>
      <w:r w:rsidRPr="00BC3ABE">
        <w:t>5,</w:t>
      </w:r>
      <w:r w:rsidR="00D3466F" w:rsidRPr="00BC3ABE">
        <w:t>5</w:t>
      </w:r>
      <w:r w:rsidR="00D3466F">
        <w:t> </w:t>
      </w:r>
      <w:r w:rsidRPr="00BC3ABE">
        <w:t>GW, sera dépassée, tout comme les sources d’énergie de la plupart des pays du monde. Les entreprises se préparent déjà à cette difficulté : pour dépasser la règle du «</w:t>
      </w:r>
      <w:r w:rsidRPr="00BC3ABE">
        <w:rPr>
          <w:spacing w:val="-3"/>
        </w:rPr>
        <w:t> </w:t>
      </w:r>
      <w:r w:rsidRPr="00BC3ABE">
        <w:t>un seul lieu, un seul temps</w:t>
      </w:r>
      <w:r w:rsidRPr="00BC3ABE">
        <w:rPr>
          <w:spacing w:val="-4"/>
        </w:rPr>
        <w:t> </w:t>
      </w:r>
      <w:r w:rsidRPr="00BC3ABE">
        <w:t>», elles cherchent à répartir l’entraînement sur plusieurs clusters distant</w:t>
      </w:r>
      <w:bookmarkStart w:id="2052" w:name="_bookmark108"/>
      <w:bookmarkEnd w:id="2052"/>
      <w:r w:rsidRPr="00BC3ABE">
        <w:t>s</w:t>
      </w:r>
      <w:r w:rsidR="00131992" w:rsidRPr="00BC3ABE">
        <w:rPr>
          <w:rStyle w:val="EndnoteReference"/>
          <w:rFonts w:ascii="Times New Roman" w:hAnsi="Times New Roman" w:cs="Times New Roman"/>
        </w:rPr>
        <w:endnoteReference w:id="43"/>
      </w:r>
      <w:r w:rsidR="00131992" w:rsidRPr="00BC3ABE">
        <w:t>.</w:t>
      </w:r>
      <w:r w:rsidRPr="00BC3ABE">
        <w:t xml:space="preserve"> Pour éviter que la synchronisation entre centres distants ne soit un frein, les poids du modèle doivent </w:t>
      </w:r>
      <w:r w:rsidRPr="00BC3ABE">
        <w:lastRenderedPageBreak/>
        <w:t>être transférés en quelques</w:t>
      </w:r>
      <w:r w:rsidRPr="00BC3ABE">
        <w:rPr>
          <w:spacing w:val="5"/>
        </w:rPr>
        <w:t xml:space="preserve"> </w:t>
      </w:r>
      <w:r w:rsidRPr="00BC3ABE">
        <w:t>secondes</w:t>
      </w:r>
      <w:r w:rsidRPr="00BC3ABE">
        <w:rPr>
          <w:spacing w:val="8"/>
        </w:rPr>
        <w:t> </w:t>
      </w:r>
      <w:r w:rsidRPr="00BC3ABE">
        <w:t>:</w:t>
      </w:r>
      <w:r w:rsidRPr="00BC3ABE">
        <w:rPr>
          <w:spacing w:val="8"/>
        </w:rPr>
        <w:t xml:space="preserve"> </w:t>
      </w:r>
      <w:r w:rsidRPr="00BC3ABE">
        <w:t>pour</w:t>
      </w:r>
      <w:r w:rsidRPr="00BC3ABE">
        <w:rPr>
          <w:spacing w:val="7"/>
        </w:rPr>
        <w:t xml:space="preserve"> </w:t>
      </w:r>
      <w:r w:rsidRPr="00BC3ABE">
        <w:t>des</w:t>
      </w:r>
      <w:r w:rsidRPr="00BC3ABE">
        <w:rPr>
          <w:spacing w:val="8"/>
        </w:rPr>
        <w:t xml:space="preserve"> </w:t>
      </w:r>
      <w:r w:rsidRPr="00BC3ABE">
        <w:t>modèles</w:t>
      </w:r>
      <w:r w:rsidRPr="00BC3ABE">
        <w:rPr>
          <w:spacing w:val="8"/>
        </w:rPr>
        <w:t xml:space="preserve"> </w:t>
      </w:r>
      <w:r w:rsidRPr="00BC3ABE">
        <w:t>de</w:t>
      </w:r>
      <w:r w:rsidRPr="00BC3ABE">
        <w:rPr>
          <w:spacing w:val="7"/>
        </w:rPr>
        <w:t xml:space="preserve"> </w:t>
      </w:r>
      <w:r w:rsidRPr="00BC3ABE">
        <w:t>100</w:t>
      </w:r>
      <w:r w:rsidRPr="00BC3ABE">
        <w:rPr>
          <w:spacing w:val="8"/>
        </w:rPr>
        <w:t xml:space="preserve"> </w:t>
      </w:r>
      <w:r w:rsidRPr="00BC3ABE">
        <w:t>trillions</w:t>
      </w:r>
      <w:r w:rsidRPr="00BC3ABE">
        <w:rPr>
          <w:spacing w:val="8"/>
        </w:rPr>
        <w:t xml:space="preserve"> </w:t>
      </w:r>
      <w:r w:rsidRPr="00BC3ABE">
        <w:t>de</w:t>
      </w:r>
      <w:r w:rsidRPr="00BC3ABE">
        <w:rPr>
          <w:spacing w:val="8"/>
        </w:rPr>
        <w:t xml:space="preserve"> </w:t>
      </w:r>
      <w:r w:rsidRPr="00BC3ABE">
        <w:rPr>
          <w:spacing w:val="-2"/>
        </w:rPr>
        <w:t>paramètres</w:t>
      </w:r>
      <w:r w:rsidRPr="00BC3ABE">
        <w:t xml:space="preserve">, cela demande une vitesse de transfert de l’ordre du </w:t>
      </w:r>
      <w:r w:rsidR="00FF1794" w:rsidRPr="00BC3ABE">
        <w:t>p</w:t>
      </w:r>
      <w:r w:rsidR="00D2348B">
        <w:t>é</w:t>
      </w:r>
      <w:r w:rsidR="00FF1794" w:rsidRPr="00BC3ABE">
        <w:t>ta</w:t>
      </w:r>
      <w:r w:rsidR="00FF1794">
        <w:t>octet</w:t>
      </w:r>
      <w:r w:rsidR="00FF1794" w:rsidRPr="00BC3ABE">
        <w:t xml:space="preserve"> </w:t>
      </w:r>
      <w:r w:rsidRPr="00BC3ABE">
        <w:t>par seconde, ce qui semble possible entre pays européens.</w:t>
      </w:r>
      <w:r w:rsidRPr="00BC3ABE">
        <w:rPr>
          <w:spacing w:val="-1"/>
        </w:rPr>
        <w:t xml:space="preserve"> </w:t>
      </w:r>
      <w:r w:rsidRPr="00BC3ABE">
        <w:t>Ainsi, l’entraînement pourrait se répartir entre trois ou quatre clusters distants, réduisant les besoins énergétiques de chaque source ; à condition de bâtir les câblages nécessaires, ce qui demandera</w:t>
      </w:r>
      <w:r w:rsidRPr="00BC3ABE">
        <w:rPr>
          <w:spacing w:val="12"/>
        </w:rPr>
        <w:t xml:space="preserve"> </w:t>
      </w:r>
      <w:r w:rsidRPr="00BC3ABE">
        <w:rPr>
          <w:spacing w:val="14"/>
        </w:rPr>
        <w:t xml:space="preserve">d’importants </w:t>
      </w:r>
      <w:r w:rsidRPr="00BC3ABE">
        <w:rPr>
          <w:spacing w:val="13"/>
        </w:rPr>
        <w:t xml:space="preserve">travaux </w:t>
      </w:r>
      <w:r w:rsidRPr="00BC3ABE">
        <w:t xml:space="preserve">d’infrastructure. </w:t>
      </w:r>
      <w:del w:id="2053" w:author="Microsoft Office User" w:date="2025-07-28T05:52:00Z">
        <w:r w:rsidRPr="00BC3ABE" w:rsidDel="0091219A">
          <w:delText xml:space="preserve">Devant </w:delText>
        </w:r>
      </w:del>
      <w:ins w:id="2054" w:author="Microsoft Office User" w:date="2025-07-28T05:52:00Z">
        <w:r w:rsidR="0091219A">
          <w:t>Face à</w:t>
        </w:r>
        <w:r w:rsidR="0091219A" w:rsidRPr="00BC3ABE">
          <w:t xml:space="preserve"> </w:t>
        </w:r>
      </w:ins>
      <w:r w:rsidRPr="00BC3ABE">
        <w:t xml:space="preserve">ces difficultés, l’énergie semble devoir devenir à terme une contrainte </w:t>
      </w:r>
      <w:del w:id="2055" w:author="Microsoft Office User" w:date="2025-07-28T05:52:00Z">
        <w:r w:rsidRPr="00BC3ABE" w:rsidDel="0001611C">
          <w:delText xml:space="preserve">importante </w:delText>
        </w:r>
      </w:del>
      <w:ins w:id="2056" w:author="Microsoft Office User" w:date="2025-07-28T05:52:00Z">
        <w:r w:rsidR="0001611C">
          <w:t>majeure</w:t>
        </w:r>
        <w:r w:rsidR="0001611C" w:rsidRPr="00BC3ABE">
          <w:t xml:space="preserve"> </w:t>
        </w:r>
      </w:ins>
      <w:r w:rsidRPr="00BC3ABE">
        <w:t>au développement d’IA avancées.</w:t>
      </w:r>
    </w:p>
    <w:p w14:paraId="0981419E" w14:textId="77777777" w:rsidR="00E561EB" w:rsidRPr="00BC3ABE" w:rsidRDefault="00E561EB" w:rsidP="00E44AC1">
      <w:pPr>
        <w:pStyle w:val="Heading4"/>
        <w:spacing w:line="276" w:lineRule="auto"/>
        <w:rPr>
          <w:rFonts w:ascii="Times New Roman" w:hAnsi="Times New Roman" w:cs="Times New Roman"/>
          <w:sz w:val="26"/>
          <w:szCs w:val="26"/>
        </w:rPr>
      </w:pPr>
      <w:bookmarkStart w:id="2057" w:name="_Toc47"/>
      <w:bookmarkStart w:id="2058" w:name="_Toc193205436"/>
      <w:r w:rsidRPr="00BC3ABE">
        <w:rPr>
          <w:rFonts w:ascii="Times New Roman" w:hAnsi="Times New Roman" w:cs="Times New Roman"/>
          <w:sz w:val="26"/>
          <w:szCs w:val="26"/>
        </w:rPr>
        <w:t>Puissance</w:t>
      </w:r>
      <w:r w:rsidRPr="00BC3ABE">
        <w:rPr>
          <w:rFonts w:ascii="Times New Roman" w:hAnsi="Times New Roman" w:cs="Times New Roman"/>
          <w:spacing w:val="-4"/>
          <w:sz w:val="26"/>
          <w:szCs w:val="26"/>
        </w:rPr>
        <w:t xml:space="preserve"> </w:t>
      </w:r>
      <w:r w:rsidRPr="00BC3ABE">
        <w:rPr>
          <w:rFonts w:ascii="Times New Roman" w:hAnsi="Times New Roman" w:cs="Times New Roman"/>
          <w:sz w:val="26"/>
          <w:szCs w:val="26"/>
        </w:rPr>
        <w:t>de</w:t>
      </w:r>
      <w:r w:rsidRPr="00BC3ABE">
        <w:rPr>
          <w:rFonts w:ascii="Times New Roman" w:hAnsi="Times New Roman" w:cs="Times New Roman"/>
          <w:spacing w:val="-3"/>
          <w:sz w:val="26"/>
          <w:szCs w:val="26"/>
        </w:rPr>
        <w:t xml:space="preserve"> </w:t>
      </w:r>
      <w:r w:rsidRPr="00BC3ABE">
        <w:rPr>
          <w:rFonts w:ascii="Times New Roman" w:hAnsi="Times New Roman" w:cs="Times New Roman"/>
          <w:sz w:val="26"/>
          <w:szCs w:val="26"/>
        </w:rPr>
        <w:t>calcul</w:t>
      </w:r>
      <w:bookmarkEnd w:id="2057"/>
      <w:bookmarkEnd w:id="2058"/>
    </w:p>
    <w:p w14:paraId="3EB6FC37" w14:textId="0613AFC9" w:rsidR="00E561EB" w:rsidRPr="00BC3ABE" w:rsidRDefault="00E561EB" w:rsidP="00650F7C">
      <w:r w:rsidRPr="00BC3ABE">
        <w:t>Sera-t-il possible de mobiliser la puissance de calcul nécessaire</w:t>
      </w:r>
      <w:r w:rsidR="00D3466F">
        <w:t> </w:t>
      </w:r>
      <w:r w:rsidR="00D3466F">
        <w:rPr>
          <w:color w:val="000000" w:themeColor="text1"/>
        </w:rPr>
        <w:t xml:space="preserve">? </w:t>
      </w:r>
      <w:r w:rsidRPr="00BC3ABE">
        <w:rPr>
          <w:color w:val="000000" w:themeColor="text1"/>
        </w:rPr>
        <w:t>La</w:t>
      </w:r>
      <w:r w:rsidRPr="00BC3ABE">
        <w:t xml:space="preserve"> fameuse </w:t>
      </w:r>
      <w:r w:rsidRPr="00BC3ABE">
        <w:rPr>
          <w:color w:val="000000" w:themeColor="text1"/>
        </w:rPr>
        <w:t>loi</w:t>
      </w:r>
      <w:r w:rsidRPr="00BC3ABE">
        <w:t xml:space="preserve"> de Moore</w:t>
      </w:r>
      <w:r w:rsidRPr="00BC3ABE">
        <w:rPr>
          <w:color w:val="000000" w:themeColor="text1"/>
        </w:rPr>
        <w:t xml:space="preserve"> nous donne déjà une réponse affirmative sur le </w:t>
      </w:r>
      <w:r w:rsidRPr="00650F7C">
        <w:t>long terme,</w:t>
      </w:r>
      <w:r w:rsidRPr="00BC3ABE">
        <w:rPr>
          <w:rStyle w:val="Hyperlink2"/>
          <w:rFonts w:cs="Times New Roman"/>
          <w:color w:val="000000" w:themeColor="text1"/>
        </w:rPr>
        <w:t xml:space="preserve"> </w:t>
      </w:r>
      <w:r w:rsidRPr="00BC3ABE">
        <w:rPr>
          <w:color w:val="000000" w:themeColor="text1"/>
        </w:rPr>
        <w:t>en supposant qu’elle tienne et</w:t>
      </w:r>
      <w:r w:rsidRPr="00BC3ABE">
        <w:t xml:space="preserve"> que la puissance de calcul </w:t>
      </w:r>
      <w:r w:rsidRPr="00BC3ABE">
        <w:rPr>
          <w:color w:val="000000" w:themeColor="text1"/>
        </w:rPr>
        <w:t>garde son</w:t>
      </w:r>
      <w:r w:rsidRPr="00BC3ABE">
        <w:rPr>
          <w:spacing w:val="-1"/>
        </w:rPr>
        <w:t xml:space="preserve"> </w:t>
      </w:r>
      <w:r w:rsidRPr="00BC3ABE">
        <w:t>rythme</w:t>
      </w:r>
      <w:r w:rsidRPr="00BC3ABE">
        <w:rPr>
          <w:spacing w:val="-1"/>
        </w:rPr>
        <w:t xml:space="preserve"> </w:t>
      </w:r>
      <w:r w:rsidRPr="00BC3ABE">
        <w:rPr>
          <w:color w:val="000000" w:themeColor="text1"/>
        </w:rPr>
        <w:t xml:space="preserve">de croissance </w:t>
      </w:r>
      <w:r w:rsidRPr="00BC3ABE">
        <w:t>exponentiel</w:t>
      </w:r>
      <w:r w:rsidRPr="00BC3ABE">
        <w:rPr>
          <w:spacing w:val="-1"/>
        </w:rPr>
        <w:t xml:space="preserve"> </w:t>
      </w:r>
      <w:r w:rsidRPr="00BC3ABE">
        <w:rPr>
          <w:color w:val="000000" w:themeColor="text1"/>
        </w:rPr>
        <w:t>dans</w:t>
      </w:r>
      <w:r w:rsidRPr="00BC3ABE">
        <w:t xml:space="preserve"> les </w:t>
      </w:r>
      <w:r w:rsidRPr="00BC3ABE">
        <w:rPr>
          <w:color w:val="000000" w:themeColor="text1"/>
        </w:rPr>
        <w:t>prochaines décennies. Pourtant, cette seule loi donne une</w:t>
      </w:r>
      <w:r w:rsidRPr="00BC3ABE">
        <w:t xml:space="preserve"> progression technologique de 0</w:t>
      </w:r>
      <w:r w:rsidR="00D3466F">
        <w:t>,</w:t>
      </w:r>
      <w:r w:rsidRPr="00BC3ABE">
        <w:t xml:space="preserve">15 ordre de grandeur par an </w:t>
      </w:r>
      <w:r w:rsidRPr="00BC3ABE">
        <w:rPr>
          <w:color w:val="000000" w:themeColor="text1"/>
        </w:rPr>
        <w:t xml:space="preserve">(voir la figure 16), progrès extrêmement lent en regard de </w:t>
      </w:r>
      <w:r w:rsidRPr="00BC3ABE">
        <w:t xml:space="preserve">la croissance actuelle </w:t>
      </w:r>
      <w:r w:rsidRPr="00BC3ABE">
        <w:rPr>
          <w:color w:val="000000" w:themeColor="text1"/>
        </w:rPr>
        <w:t>de</w:t>
      </w:r>
      <w:r w:rsidRPr="00BC3ABE">
        <w:t xml:space="preserve"> 0</w:t>
      </w:r>
      <w:r w:rsidR="00D3466F">
        <w:t>,</w:t>
      </w:r>
      <w:r w:rsidRPr="00BC3ABE">
        <w:t xml:space="preserve">6 ordre de grandeur par an </w:t>
      </w:r>
      <w:r w:rsidRPr="00BC3ABE">
        <w:rPr>
          <w:color w:val="000000" w:themeColor="text1"/>
        </w:rPr>
        <w:t>due</w:t>
      </w:r>
      <w:r w:rsidRPr="00BC3ABE">
        <w:t xml:space="preserve"> à l’explosion des investissements.</w:t>
      </w:r>
    </w:p>
    <w:p w14:paraId="0CF68D6B" w14:textId="3F8346BC" w:rsidR="00E561EB" w:rsidRPr="00BC3ABE" w:rsidRDefault="000427E6" w:rsidP="00650F7C">
      <w:r>
        <w:rPr>
          <w:color w:val="000000" w:themeColor="text1"/>
        </w:rPr>
        <w:t>Devons-nous nous attendre à voir se maintenir c</w:t>
      </w:r>
      <w:r w:rsidR="00E561EB" w:rsidRPr="00BC3ABE">
        <w:rPr>
          <w:color w:val="000000" w:themeColor="text1"/>
        </w:rPr>
        <w:t>ette</w:t>
      </w:r>
      <w:r w:rsidR="00E561EB" w:rsidRPr="00BC3ABE">
        <w:rPr>
          <w:spacing w:val="-1"/>
        </w:rPr>
        <w:t xml:space="preserve"> </w:t>
      </w:r>
      <w:r w:rsidR="00E561EB" w:rsidRPr="00BC3ABE">
        <w:t>croissance</w:t>
      </w:r>
      <w:r w:rsidR="00E561EB" w:rsidRPr="00BC3ABE">
        <w:rPr>
          <w:spacing w:val="-1"/>
        </w:rPr>
        <w:t xml:space="preserve"> </w:t>
      </w:r>
      <w:r w:rsidR="00E561EB" w:rsidRPr="00BC3ABE">
        <w:rPr>
          <w:color w:val="000000" w:themeColor="text1"/>
        </w:rPr>
        <w:t xml:space="preserve">rapide </w:t>
      </w:r>
      <w:r>
        <w:t xml:space="preserve">de </w:t>
      </w:r>
      <w:r w:rsidR="00E561EB" w:rsidRPr="00BC3ABE">
        <w:rPr>
          <w:color w:val="000000" w:themeColor="text1"/>
        </w:rPr>
        <w:t>la</w:t>
      </w:r>
      <w:r w:rsidR="00E561EB" w:rsidRPr="00BC3ABE">
        <w:t xml:space="preserve"> production industrielle de processeurs de type GPU</w:t>
      </w:r>
      <w:r w:rsidR="00E561EB" w:rsidRPr="00BC3ABE">
        <w:rPr>
          <w:color w:val="000000" w:themeColor="text1"/>
        </w:rPr>
        <w:t xml:space="preserve"> ? </w:t>
      </w:r>
      <w:r w:rsidR="00E561EB" w:rsidRPr="00650F7C">
        <w:t>Prenons comme référence la puissance de calcul nécessaire pour entraîner un modèle de puissance environ équivalente à GPT-4o</w:t>
      </w:r>
      <w:r w:rsidR="00131992" w:rsidRPr="00650F7C">
        <w:t xml:space="preserve"> (Lama-3-405B)</w:t>
      </w:r>
      <w:r w:rsidR="00E561EB" w:rsidRPr="00650F7C">
        <w:t>, qui correspond à 39 M d’heures cumulées de fonctionnement d’un GPU H100 produit par NVIDIA</w:t>
      </w:r>
      <w:r w:rsidR="00E561EB" w:rsidRPr="00650F7C">
        <w:rPr>
          <w:vertAlign w:val="superscript"/>
        </w:rPr>
        <w:footnoteReference w:id="74"/>
      </w:r>
      <w:r w:rsidR="00E561EB" w:rsidRPr="00650F7C">
        <w:t xml:space="preserve">. </w:t>
      </w:r>
      <w:r>
        <w:t xml:space="preserve">Pour obtenir </w:t>
      </w:r>
      <w:r w:rsidR="00E561EB" w:rsidRPr="00650F7C">
        <w:t xml:space="preserve">3 ordres de grandeurs de </w:t>
      </w:r>
      <w:r>
        <w:t>plus, soit</w:t>
      </w:r>
      <w:r w:rsidR="00E561EB" w:rsidRPr="00650F7C">
        <w:t xml:space="preserve"> 1</w:t>
      </w:r>
      <w:r w:rsidR="009F446F">
        <w:t> </w:t>
      </w:r>
      <w:r w:rsidR="00E561EB" w:rsidRPr="00650F7C">
        <w:t xml:space="preserve">000 fois plus de puissance avec les mêmes GPU </w:t>
      </w:r>
      <w:del w:id="2059" w:author="Microsoft Office User" w:date="2025-07-28T05:47:00Z">
        <w:r w:rsidR="00E561EB" w:rsidRPr="00650F7C" w:rsidDel="00362682">
          <w:delText>(des H100 produits par NVIDI</w:delText>
        </w:r>
      </w:del>
      <w:ins w:id="2060" w:author="Microsoft Office User" w:date="2025-07-28T05:47:00Z">
        <w:r w:rsidR="00362682">
          <w:t>H100</w:t>
        </w:r>
      </w:ins>
      <w:del w:id="2061" w:author="Microsoft Office User" w:date="2025-07-28T05:47:00Z">
        <w:r w:rsidR="00E561EB" w:rsidRPr="00650F7C" w:rsidDel="00362682">
          <w:delText>A)</w:delText>
        </w:r>
      </w:del>
      <w:r w:rsidR="00E561EB" w:rsidRPr="00650F7C">
        <w:t>, il faudrait 4,5 millions de GPU</w:t>
      </w:r>
      <w:r w:rsidR="00E561EB" w:rsidRPr="00BC3ABE">
        <w:t xml:space="preserve"> tournant en continu pendant un an. Comment mobiliser autant de puissance de calcul ?</w:t>
      </w:r>
    </w:p>
    <w:p w14:paraId="699C07A1" w14:textId="6C2945E1" w:rsidR="00E561EB" w:rsidRPr="00BC3ABE" w:rsidRDefault="00E561EB" w:rsidP="00650F7C">
      <w:r w:rsidRPr="00BC3ABE">
        <w:t>Pour mesurer la capacité mondiale de production de GPU, il suffit de se restreindre aux chiffres du producteur</w:t>
      </w:r>
      <w:r w:rsidRPr="00BC3ABE">
        <w:rPr>
          <w:spacing w:val="64"/>
        </w:rPr>
        <w:t xml:space="preserve"> </w:t>
      </w:r>
      <w:r w:rsidRPr="00BC3ABE">
        <w:t>NVIDIA,</w:t>
      </w:r>
      <w:r w:rsidRPr="00BC3ABE">
        <w:rPr>
          <w:spacing w:val="64"/>
        </w:rPr>
        <w:t xml:space="preserve"> </w:t>
      </w:r>
      <w:r w:rsidRPr="00BC3ABE">
        <w:t>qui</w:t>
      </w:r>
      <w:r w:rsidRPr="00BC3ABE">
        <w:rPr>
          <w:spacing w:val="63"/>
          <w:w w:val="150"/>
        </w:rPr>
        <w:t xml:space="preserve"> </w:t>
      </w:r>
      <w:r w:rsidRPr="00BC3ABE">
        <w:t>maîtrise</w:t>
      </w:r>
      <w:r w:rsidRPr="00BC3ABE">
        <w:rPr>
          <w:spacing w:val="65"/>
        </w:rPr>
        <w:t xml:space="preserve"> </w:t>
      </w:r>
      <w:r w:rsidRPr="00BC3ABE">
        <w:t>90 %</w:t>
      </w:r>
      <w:r w:rsidRPr="00BC3ABE">
        <w:rPr>
          <w:spacing w:val="64"/>
        </w:rPr>
        <w:t xml:space="preserve"> </w:t>
      </w:r>
      <w:r w:rsidRPr="00BC3ABE">
        <w:t>du</w:t>
      </w:r>
      <w:r w:rsidRPr="00BC3ABE">
        <w:rPr>
          <w:spacing w:val="64"/>
        </w:rPr>
        <w:t xml:space="preserve"> </w:t>
      </w:r>
      <w:r w:rsidRPr="00BC3ABE">
        <w:t>marc</w:t>
      </w:r>
      <w:bookmarkStart w:id="2062" w:name="_bookmark110"/>
      <w:bookmarkEnd w:id="2062"/>
      <w:r w:rsidRPr="00BC3ABE">
        <w:t>hé</w:t>
      </w:r>
      <w:r w:rsidR="00131992" w:rsidRPr="00BC3ABE">
        <w:rPr>
          <w:rStyle w:val="EndnoteReference"/>
          <w:rFonts w:ascii="Times New Roman" w:hAnsi="Times New Roman" w:cs="Times New Roman"/>
        </w:rPr>
        <w:endnoteReference w:id="44"/>
      </w:r>
      <w:r w:rsidR="00131992" w:rsidRPr="00BC3ABE">
        <w:t>.</w:t>
      </w:r>
      <w:r w:rsidRPr="00BC3ABE">
        <w:rPr>
          <w:spacing w:val="64"/>
        </w:rPr>
        <w:t xml:space="preserve"> </w:t>
      </w:r>
      <w:r w:rsidRPr="00BC3ABE">
        <w:t>En</w:t>
      </w:r>
      <w:r w:rsidRPr="00BC3ABE">
        <w:rPr>
          <w:spacing w:val="64"/>
        </w:rPr>
        <w:t xml:space="preserve"> </w:t>
      </w:r>
      <w:r w:rsidRPr="00BC3ABE">
        <w:t>2024,</w:t>
      </w:r>
      <w:r w:rsidRPr="00BC3ABE">
        <w:rPr>
          <w:spacing w:val="64"/>
        </w:rPr>
        <w:t xml:space="preserve"> </w:t>
      </w:r>
      <w:r w:rsidRPr="00BC3ABE">
        <w:t>NVIDIA</w:t>
      </w:r>
      <w:r w:rsidRPr="00BC3ABE">
        <w:rPr>
          <w:spacing w:val="49"/>
        </w:rPr>
        <w:t xml:space="preserve"> </w:t>
      </w:r>
      <w:r w:rsidRPr="00BC3ABE">
        <w:rPr>
          <w:spacing w:val="-10"/>
        </w:rPr>
        <w:t xml:space="preserve">a </w:t>
      </w:r>
      <w:r w:rsidRPr="00BC3ABE">
        <w:t>produit</w:t>
      </w:r>
      <w:r w:rsidRPr="00BC3ABE">
        <w:rPr>
          <w:spacing w:val="-2"/>
        </w:rPr>
        <w:t xml:space="preserve"> </w:t>
      </w:r>
      <w:r w:rsidRPr="00BC3ABE">
        <w:t>1</w:t>
      </w:r>
      <w:r w:rsidR="00D3466F">
        <w:t>,</w:t>
      </w:r>
      <w:r w:rsidRPr="00BC3ABE">
        <w:t>5</w:t>
      </w:r>
      <w:r w:rsidRPr="00BC3ABE">
        <w:rPr>
          <w:spacing w:val="-2"/>
        </w:rPr>
        <w:t xml:space="preserve"> </w:t>
      </w:r>
      <w:r w:rsidRPr="00BC3ABE">
        <w:t>à</w:t>
      </w:r>
      <w:r w:rsidRPr="00BC3ABE">
        <w:rPr>
          <w:spacing w:val="-2"/>
        </w:rPr>
        <w:t xml:space="preserve"> </w:t>
      </w:r>
      <w:r w:rsidRPr="00BC3ABE">
        <w:t>2</w:t>
      </w:r>
      <w:r w:rsidRPr="00BC3ABE">
        <w:rPr>
          <w:spacing w:val="-2"/>
        </w:rPr>
        <w:t> </w:t>
      </w:r>
      <w:r w:rsidRPr="00BC3ABE">
        <w:t>millions</w:t>
      </w:r>
      <w:r w:rsidRPr="00BC3ABE">
        <w:rPr>
          <w:spacing w:val="-2"/>
        </w:rPr>
        <w:t xml:space="preserve"> </w:t>
      </w:r>
      <w:r w:rsidRPr="00BC3ABE">
        <w:t>de</w:t>
      </w:r>
      <w:r w:rsidRPr="00BC3ABE">
        <w:rPr>
          <w:spacing w:val="-2"/>
        </w:rPr>
        <w:t xml:space="preserve"> </w:t>
      </w:r>
      <w:r w:rsidRPr="00BC3ABE">
        <w:t>H100,</w:t>
      </w:r>
      <w:r w:rsidRPr="00BC3ABE">
        <w:rPr>
          <w:spacing w:val="-2"/>
        </w:rPr>
        <w:t xml:space="preserve"> </w:t>
      </w:r>
      <w:r w:rsidRPr="00BC3ABE">
        <w:t>ce</w:t>
      </w:r>
      <w:r w:rsidRPr="00BC3ABE">
        <w:rPr>
          <w:spacing w:val="-2"/>
        </w:rPr>
        <w:t xml:space="preserve"> </w:t>
      </w:r>
      <w:r w:rsidRPr="00BC3ABE">
        <w:t>qui</w:t>
      </w:r>
      <w:r w:rsidRPr="00BC3ABE">
        <w:rPr>
          <w:spacing w:val="-2"/>
        </w:rPr>
        <w:t xml:space="preserve"> </w:t>
      </w:r>
      <w:r w:rsidRPr="00BC3ABE">
        <w:t>représente</w:t>
      </w:r>
      <w:r w:rsidRPr="00BC3ABE">
        <w:rPr>
          <w:spacing w:val="-2"/>
        </w:rPr>
        <w:t xml:space="preserve"> </w:t>
      </w:r>
      <w:r w:rsidRPr="00BC3ABE">
        <w:t>un</w:t>
      </w:r>
      <w:r w:rsidRPr="00BC3ABE">
        <w:rPr>
          <w:spacing w:val="-2"/>
        </w:rPr>
        <w:t xml:space="preserve"> </w:t>
      </w:r>
      <w:r w:rsidRPr="00BC3ABE">
        <w:t>triplement</w:t>
      </w:r>
      <w:r w:rsidRPr="00BC3ABE">
        <w:rPr>
          <w:spacing w:val="-2"/>
        </w:rPr>
        <w:t xml:space="preserve"> </w:t>
      </w:r>
      <w:r w:rsidRPr="00BC3ABE">
        <w:t>par</w:t>
      </w:r>
      <w:r w:rsidRPr="00BC3ABE">
        <w:rPr>
          <w:spacing w:val="-2"/>
        </w:rPr>
        <w:t xml:space="preserve"> </w:t>
      </w:r>
      <w:r w:rsidRPr="00BC3ABE">
        <w:t>rapport</w:t>
      </w:r>
      <w:r w:rsidRPr="00BC3ABE">
        <w:rPr>
          <w:spacing w:val="-2"/>
        </w:rPr>
        <w:t xml:space="preserve"> </w:t>
      </w:r>
      <w:r w:rsidRPr="00BC3ABE">
        <w:t>à leur production de 2023</w:t>
      </w:r>
      <w:bookmarkStart w:id="2063" w:name="_bookmark111"/>
      <w:bookmarkEnd w:id="2063"/>
      <w:r w:rsidR="00131992" w:rsidRPr="00BC3ABE">
        <w:rPr>
          <w:rStyle w:val="EndnoteReference"/>
          <w:rFonts w:ascii="Times New Roman" w:hAnsi="Times New Roman" w:cs="Times New Roman"/>
        </w:rPr>
        <w:endnoteReference w:id="45"/>
      </w:r>
      <w:r w:rsidR="00131992" w:rsidRPr="00BC3ABE">
        <w:t>.</w:t>
      </w:r>
      <w:r w:rsidRPr="00BC3ABE">
        <w:t xml:space="preserve"> Si leur production continue de tripler chaque année, ils produiront largement la puissance de calcul nécessaire dès fin 2025. Le rythme de production est donc lancé pour tenir les objectifs de croissance, même en prenant en compte d’éventuels légers ralentissements.</w:t>
      </w:r>
    </w:p>
    <w:p w14:paraId="21DD8973" w14:textId="39307A97" w:rsidR="00E561EB" w:rsidRPr="00BC3ABE" w:rsidRDefault="00E561EB" w:rsidP="00650F7C">
      <w:r w:rsidRPr="00BC3ABE">
        <w:t>Peut-on envisager une perturbation plus marquée de la production ? Peut-être. D’abord, les coûts d’installation d’usines capables de fabriquer les meilleurs microprocesseurs, les «</w:t>
      </w:r>
      <w:r w:rsidRPr="00BC3ABE">
        <w:rPr>
          <w:spacing w:val="-4"/>
        </w:rPr>
        <w:t> </w:t>
      </w:r>
      <w:r w:rsidRPr="00BC3ABE">
        <w:t>fonderies</w:t>
      </w:r>
      <w:r w:rsidRPr="00BC3ABE">
        <w:rPr>
          <w:spacing w:val="-5"/>
        </w:rPr>
        <w:t> </w:t>
      </w:r>
      <w:r w:rsidRPr="00BC3ABE">
        <w:t xml:space="preserve">» (appelées </w:t>
      </w:r>
      <w:r w:rsidRPr="00AD6520">
        <w:rPr>
          <w:i/>
          <w:iCs/>
        </w:rPr>
        <w:t>fab</w:t>
      </w:r>
      <w:r w:rsidRPr="00BC3ABE">
        <w:t xml:space="preserve"> </w:t>
      </w:r>
      <w:r w:rsidRPr="00BC3ABE">
        <w:rPr>
          <w:i/>
        </w:rPr>
        <w:t>labs</w:t>
      </w:r>
      <w:r w:rsidRPr="00BC3ABE">
        <w:t xml:space="preserve"> en anglais) ont eux aussi doublé régulièrement. Aujourd’hui, ils se comptent en dizaines de milliards de dollars : c’est d’ailleurs la raison pour laquelle nombre d’entreprises sont passées à un modèle où elles n’ont pas d’usines propres mais conçoivent seulement les processeurs pour les faire construire par des fonderies spécialisées, comme le taïwanais TSMC. À ce niveau d’investissements de la classe d’un </w:t>
      </w:r>
      <w:r w:rsidRPr="00BC3ABE">
        <w:rPr>
          <w:color w:val="000000" w:themeColor="text1"/>
        </w:rPr>
        <w:t>État</w:t>
      </w:r>
      <w:r w:rsidRPr="00BC3ABE">
        <w:t xml:space="preserve">, des conflits internationaux pourraient donner un coup d’arrêt à la </w:t>
      </w:r>
      <w:r w:rsidRPr="00650F7C">
        <w:t>capacité de production. C’est à ce titre que, comme le champion taïwanais TSMC partage avec le coréen Samsung 50</w:t>
      </w:r>
      <w:r w:rsidR="009A3A70" w:rsidRPr="00650F7C">
        <w:t> %</w:t>
      </w:r>
      <w:r w:rsidRPr="00650F7C">
        <w:t xml:space="preserve"> des parts du marché mond</w:t>
      </w:r>
      <w:bookmarkStart w:id="2064" w:name="_bookmark112"/>
      <w:bookmarkEnd w:id="2064"/>
      <w:r w:rsidRPr="00650F7C">
        <w:t xml:space="preserve">ial, </w:t>
      </w:r>
      <w:r w:rsidRPr="00650F7C">
        <w:lastRenderedPageBreak/>
        <w:t xml:space="preserve">la production taïwanaise de semi-conducteurs est devenue un enjeu d’importance </w:t>
      </w:r>
      <w:r w:rsidR="00131992" w:rsidRPr="00650F7C">
        <w:t>stratégique, ce qui explique notamment l’engagement continu des États-Unis en faveur de la souveraineté de Taïwann face aux revendications chinoises.</w:t>
      </w:r>
    </w:p>
    <w:p w14:paraId="4AEED213" w14:textId="13DBC701" w:rsidR="00E561EB" w:rsidRPr="00BC3ABE" w:rsidRDefault="00E561EB" w:rsidP="00650F7C">
      <w:r w:rsidRPr="00BC3ABE">
        <w:t xml:space="preserve">En somme, difficile de déterminer si la puissance de calcul brute </w:t>
      </w:r>
      <w:r w:rsidRPr="00BC3ABE">
        <w:rPr>
          <w:color w:val="000000" w:themeColor="text1"/>
        </w:rPr>
        <w:t>doit représenter</w:t>
      </w:r>
      <w:r w:rsidRPr="00BC3ABE">
        <w:t xml:space="preserve"> un facteur limitant pour le passage à l’échelle des modèles. En l’absence de </w:t>
      </w:r>
      <w:r w:rsidRPr="00BC3ABE">
        <w:rPr>
          <w:color w:val="000000" w:themeColor="text1"/>
        </w:rPr>
        <w:t>tensions</w:t>
      </w:r>
      <w:r w:rsidRPr="00BC3ABE">
        <w:t xml:space="preserve"> géopolitiques</w:t>
      </w:r>
      <w:r w:rsidRPr="00BC3ABE">
        <w:rPr>
          <w:color w:val="000000" w:themeColor="text1"/>
        </w:rPr>
        <w:t xml:space="preserve"> majeures</w:t>
      </w:r>
      <w:r w:rsidRPr="00BC3ABE">
        <w:t>, on peut supposer que l’approvisionnement en GPU</w:t>
      </w:r>
      <w:r w:rsidRPr="00BC3ABE">
        <w:rPr>
          <w:spacing w:val="40"/>
        </w:rPr>
        <w:t xml:space="preserve"> </w:t>
      </w:r>
      <w:r w:rsidRPr="00BC3ABE">
        <w:rPr>
          <w:color w:val="000000" w:themeColor="text1"/>
        </w:rPr>
        <w:t>devrait suffire. Toutefois</w:t>
      </w:r>
      <w:r w:rsidRPr="00BC3ABE">
        <w:t>, les revendications de la Chine sur Taïwan pourraient changer la donne.</w:t>
      </w:r>
    </w:p>
    <w:p w14:paraId="46FDFFD0" w14:textId="77777777" w:rsidR="00E561EB" w:rsidRPr="00BC3ABE" w:rsidRDefault="00E561EB" w:rsidP="00E44AC1">
      <w:pPr>
        <w:pStyle w:val="Heading4"/>
        <w:spacing w:line="276" w:lineRule="auto"/>
        <w:rPr>
          <w:rFonts w:ascii="Times New Roman" w:hAnsi="Times New Roman" w:cs="Times New Roman"/>
          <w:sz w:val="26"/>
          <w:szCs w:val="26"/>
        </w:rPr>
      </w:pPr>
      <w:bookmarkStart w:id="2065" w:name="_Toc48"/>
      <w:bookmarkStart w:id="2066" w:name="_Toc193205437"/>
      <w:r w:rsidRPr="00BC3ABE">
        <w:rPr>
          <w:rFonts w:ascii="Times New Roman" w:hAnsi="Times New Roman" w:cs="Times New Roman"/>
          <w:sz w:val="26"/>
          <w:szCs w:val="26"/>
        </w:rPr>
        <w:t>Données</w:t>
      </w:r>
      <w:r w:rsidRPr="00BC3ABE">
        <w:rPr>
          <w:rFonts w:ascii="Times New Roman" w:hAnsi="Times New Roman" w:cs="Times New Roman"/>
          <w:spacing w:val="-4"/>
          <w:sz w:val="26"/>
          <w:szCs w:val="26"/>
        </w:rPr>
        <w:t xml:space="preserve"> </w:t>
      </w:r>
      <w:r w:rsidRPr="00BC3ABE">
        <w:rPr>
          <w:rFonts w:ascii="Times New Roman" w:hAnsi="Times New Roman" w:cs="Times New Roman"/>
          <w:sz w:val="26"/>
          <w:szCs w:val="26"/>
        </w:rPr>
        <w:t>d’entraînement.</w:t>
      </w:r>
      <w:bookmarkEnd w:id="2065"/>
      <w:bookmarkEnd w:id="2066"/>
    </w:p>
    <w:p w14:paraId="194BB165" w14:textId="716E2429" w:rsidR="00E561EB" w:rsidRPr="00650F7C" w:rsidRDefault="00BF6462" w:rsidP="00650F7C">
      <w:r>
        <w:t>La puissance de calcul sur laquelle porte la loi d’échelle est proportionnelle au produit du</w:t>
      </w:r>
      <w:r w:rsidR="00E561EB" w:rsidRPr="00BC3ABE">
        <w:t xml:space="preserve"> </w:t>
      </w:r>
      <w:r w:rsidR="00E561EB" w:rsidRPr="00BC3ABE">
        <w:rPr>
          <w:spacing w:val="16"/>
        </w:rPr>
        <w:t xml:space="preserve">nombre </w:t>
      </w:r>
      <w:r w:rsidR="00E561EB" w:rsidRPr="00BC3ABE">
        <w:rPr>
          <w:spacing w:val="10"/>
        </w:rPr>
        <w:t xml:space="preserve">de </w:t>
      </w:r>
      <w:r w:rsidR="00E561EB" w:rsidRPr="00BC3ABE">
        <w:rPr>
          <w:spacing w:val="18"/>
        </w:rPr>
        <w:t xml:space="preserve">paramètres </w:t>
      </w:r>
      <w:r w:rsidR="00E561EB" w:rsidRPr="00BC3ABE">
        <w:rPr>
          <w:spacing w:val="10"/>
        </w:rPr>
        <w:t xml:space="preserve">du </w:t>
      </w:r>
      <w:r w:rsidR="00E561EB" w:rsidRPr="00BC3ABE">
        <w:rPr>
          <w:spacing w:val="17"/>
        </w:rPr>
        <w:t xml:space="preserve">modèle </w:t>
      </w:r>
      <w:r>
        <w:rPr>
          <w:spacing w:val="10"/>
        </w:rPr>
        <w:t>par</w:t>
      </w:r>
      <w:r w:rsidRPr="00BC3ABE">
        <w:rPr>
          <w:spacing w:val="10"/>
        </w:rPr>
        <w:t xml:space="preserve"> </w:t>
      </w:r>
      <w:r w:rsidR="00E561EB" w:rsidRPr="00BC3ABE">
        <w:rPr>
          <w:spacing w:val="10"/>
        </w:rPr>
        <w:t xml:space="preserve">le </w:t>
      </w:r>
      <w:r w:rsidR="00E561EB" w:rsidRPr="00BC3ABE">
        <w:rPr>
          <w:spacing w:val="16"/>
        </w:rPr>
        <w:t xml:space="preserve">nombre </w:t>
      </w:r>
      <w:r w:rsidR="00E561EB" w:rsidRPr="00BC3ABE">
        <w:rPr>
          <w:spacing w:val="10"/>
        </w:rPr>
        <w:t xml:space="preserve">de </w:t>
      </w:r>
      <w:r w:rsidR="00E561EB" w:rsidRPr="00BC3ABE">
        <w:rPr>
          <w:spacing w:val="21"/>
        </w:rPr>
        <w:t>sous-</w:t>
      </w:r>
      <w:r w:rsidR="00E561EB" w:rsidRPr="00BC3ABE">
        <w:rPr>
          <w:spacing w:val="15"/>
        </w:rPr>
        <w:t xml:space="preserve">mots </w:t>
      </w:r>
      <w:r w:rsidR="00E561EB" w:rsidRPr="00BC3ABE">
        <w:t>d’entraînement</w:t>
      </w:r>
      <w:bookmarkStart w:id="2067" w:name="_bookmark113"/>
      <w:bookmarkEnd w:id="2067"/>
      <w:r>
        <w:t>. De plus, l’expérience montre qu’il faut maintenir une proportionnalité entre ces deux derniers facteurs quand on augmente l’échelle de l’entraînement, pour obtenir un modèle performant</w:t>
      </w:r>
      <w:r w:rsidR="00D3466F" w:rsidRPr="00BC3ABE" w:rsidDel="00D3466F">
        <w:rPr>
          <w:rStyle w:val="FootnoteReference"/>
          <w:rFonts w:ascii="Times New Roman" w:hAnsi="Times New Roman" w:cs="Times New Roman"/>
        </w:rPr>
        <w:t xml:space="preserve"> </w:t>
      </w:r>
      <w:r w:rsidR="00D3466F">
        <w:t>(</w:t>
      </w:r>
      <w:r w:rsidR="00D3466F" w:rsidRPr="00650F7C">
        <w:rPr>
          <w:i/>
        </w:rPr>
        <w:t>training compute-optimal large language models</w:t>
      </w:r>
      <w:r w:rsidR="00D3466F">
        <w:t>)</w:t>
      </w:r>
      <w:r w:rsidR="00E561EB" w:rsidRPr="00BC3ABE">
        <w:t xml:space="preserve">. </w:t>
      </w:r>
      <w:r>
        <w:t>Ces deux points impliquent que</w:t>
      </w:r>
      <w:r w:rsidR="00E561EB" w:rsidRPr="00BC3ABE">
        <w:rPr>
          <w:color w:val="000000" w:themeColor="text1"/>
        </w:rPr>
        <w:t xml:space="preserve"> le passage à l’échelle devra être le produit </w:t>
      </w:r>
      <w:r w:rsidR="00E561EB" w:rsidRPr="00650F7C">
        <w:rPr>
          <w:color w:val="000000" w:themeColor="text1"/>
        </w:rPr>
        <w:t>à part</w:t>
      </w:r>
      <w:r w:rsidR="00D3466F" w:rsidRPr="00650F7C">
        <w:rPr>
          <w:color w:val="000000" w:themeColor="text1"/>
        </w:rPr>
        <w:t>s</w:t>
      </w:r>
      <w:r w:rsidR="00E561EB" w:rsidRPr="00650F7C">
        <w:rPr>
          <w:color w:val="000000" w:themeColor="text1"/>
        </w:rPr>
        <w:t xml:space="preserve"> égale</w:t>
      </w:r>
      <w:r w:rsidR="00D3466F" w:rsidRPr="00650F7C">
        <w:rPr>
          <w:color w:val="000000" w:themeColor="text1"/>
        </w:rPr>
        <w:t>s</w:t>
      </w:r>
      <w:r w:rsidR="00E561EB" w:rsidRPr="00BC3ABE">
        <w:rPr>
          <w:color w:val="000000" w:themeColor="text1"/>
        </w:rPr>
        <w:t xml:space="preserve"> d’une multiplication du nombre de paramètres et d’une multiplication du volume de données d’entraînement par un même </w:t>
      </w:r>
      <w:r w:rsidR="00E561EB" w:rsidRPr="00650F7C">
        <w:t>facteur. Par exemple, pour augmenter la puissance de calcul d’un facteur 100, il faudra multiplier par 10 le nombre de paramètres et par 10 le volume de données d’entraînement.</w:t>
      </w:r>
    </w:p>
    <w:p w14:paraId="5AE3A984" w14:textId="296E3EF1" w:rsidR="00D3466F" w:rsidRDefault="00E561EB" w:rsidP="00650F7C">
      <w:r w:rsidRPr="00BC3ABE">
        <w:rPr>
          <w:color w:val="000000" w:themeColor="text1"/>
        </w:rPr>
        <w:t>Est</w:t>
      </w:r>
      <w:r w:rsidRPr="00BC3ABE">
        <w:t>-ce</w:t>
      </w:r>
      <w:r w:rsidRPr="00BC3ABE">
        <w:rPr>
          <w:spacing w:val="-1"/>
        </w:rPr>
        <w:t xml:space="preserve"> </w:t>
      </w:r>
      <w:r w:rsidRPr="00BC3ABE">
        <w:t>que</w:t>
      </w:r>
      <w:r w:rsidRPr="00BC3ABE">
        <w:rPr>
          <w:spacing w:val="-1"/>
        </w:rPr>
        <w:t xml:space="preserve"> </w:t>
      </w:r>
      <w:r w:rsidRPr="00BC3ABE">
        <w:t>les</w:t>
      </w:r>
      <w:r w:rsidRPr="00BC3ABE">
        <w:rPr>
          <w:spacing w:val="-1"/>
        </w:rPr>
        <w:t xml:space="preserve"> </w:t>
      </w:r>
      <w:r w:rsidRPr="00BC3ABE">
        <w:t>données</w:t>
      </w:r>
      <w:r w:rsidRPr="00BC3ABE">
        <w:rPr>
          <w:spacing w:val="-1"/>
        </w:rPr>
        <w:t xml:space="preserve"> </w:t>
      </w:r>
      <w:r w:rsidRPr="00BC3ABE">
        <w:t>d’entraînement</w:t>
      </w:r>
      <w:r w:rsidRPr="00BC3ABE">
        <w:rPr>
          <w:spacing w:val="-1"/>
        </w:rPr>
        <w:t xml:space="preserve"> </w:t>
      </w:r>
      <w:r w:rsidRPr="00BC3ABE">
        <w:t>pourraient</w:t>
      </w:r>
      <w:r w:rsidRPr="00BC3ABE">
        <w:rPr>
          <w:spacing w:val="-1"/>
        </w:rPr>
        <w:t xml:space="preserve"> </w:t>
      </w:r>
      <w:r w:rsidRPr="00BC3ABE">
        <w:t>être</w:t>
      </w:r>
      <w:r w:rsidRPr="00BC3ABE">
        <w:rPr>
          <w:spacing w:val="-1"/>
        </w:rPr>
        <w:t xml:space="preserve"> </w:t>
      </w:r>
      <w:r w:rsidRPr="00BC3ABE">
        <w:t>le facteur limitant la montée en puissance des LLM ?</w:t>
      </w:r>
      <w:r w:rsidRPr="00BC3ABE">
        <w:rPr>
          <w:color w:val="000000" w:themeColor="text1"/>
        </w:rPr>
        <w:t xml:space="preserve"> </w:t>
      </w:r>
      <w:r w:rsidRPr="00BC3ABE">
        <w:t>Il a fallu 15,6 trillions (milliers de milliards) de sous-mots pour entraîner le modèle Llama-3.1-405B, soit plus de dix mille milliards de mots</w:t>
      </w:r>
      <w:bookmarkStart w:id="2068" w:name="_bookmark115"/>
      <w:bookmarkEnd w:id="2068"/>
      <w:r w:rsidR="00D3466F">
        <w:t xml:space="preserve">, selon cette </w:t>
      </w:r>
      <w:r w:rsidR="00D3466F" w:rsidRPr="00D3466F">
        <w:t>règle d’estimation</w:t>
      </w:r>
      <w:r w:rsidR="00D3466F">
        <w:t xml:space="preserve"> : </w:t>
      </w:r>
      <w:r w:rsidR="00D3466F" w:rsidRPr="00D3466F">
        <w:t>on obtient le nombre de mots en prenant les trois quarts du nombre de sous-mots</w:t>
      </w:r>
      <w:r w:rsidRPr="00BC3ABE">
        <w:t>.</w:t>
      </w:r>
    </w:p>
    <w:p w14:paraId="54DAF224" w14:textId="1C87BDB6" w:rsidR="00D3466F" w:rsidRDefault="00E561EB" w:rsidP="00650F7C">
      <w:r w:rsidRPr="00BC3ABE">
        <w:t xml:space="preserve">Trouver autant de données d’une qualité correcte n’est pas une mince affaire. La méthode actuelle consiste à collecter le texte de milliers de pages </w:t>
      </w:r>
      <w:r w:rsidR="003127FE">
        <w:t>Internet</w:t>
      </w:r>
      <w:r w:rsidRPr="00BC3ABE">
        <w:t xml:space="preserve">, au moyen de programmes appelés crawlers qui parcourent </w:t>
      </w:r>
      <w:r w:rsidR="003127FE">
        <w:t>Internet</w:t>
      </w:r>
      <w:r w:rsidRPr="00BC3ABE">
        <w:t xml:space="preserve"> en sautant de lien en lien et enregistrent le contenu de chaque page. Une des plus grandes archives, collectées par les crawlers d’une organisation à but non lucratif nommée </w:t>
      </w:r>
      <w:r w:rsidRPr="00650F7C">
        <w:t>Common Crawl</w:t>
      </w:r>
      <w:r w:rsidRPr="00BC3ABE">
        <w:t>,</w:t>
      </w:r>
      <w:r w:rsidRPr="00BC3ABE">
        <w:rPr>
          <w:spacing w:val="-1"/>
        </w:rPr>
        <w:t xml:space="preserve"> </w:t>
      </w:r>
      <w:r w:rsidRPr="00BC3ABE">
        <w:t>contient</w:t>
      </w:r>
      <w:r w:rsidRPr="00BC3ABE">
        <w:rPr>
          <w:spacing w:val="-1"/>
        </w:rPr>
        <w:t xml:space="preserve"> </w:t>
      </w:r>
      <w:r w:rsidRPr="00BC3ABE">
        <w:t>plus</w:t>
      </w:r>
      <w:r w:rsidRPr="00BC3ABE">
        <w:rPr>
          <w:spacing w:val="-1"/>
        </w:rPr>
        <w:t xml:space="preserve"> </w:t>
      </w:r>
      <w:r w:rsidRPr="00BC3ABE">
        <w:t>de</w:t>
      </w:r>
      <w:r w:rsidRPr="00BC3ABE">
        <w:rPr>
          <w:spacing w:val="-1"/>
        </w:rPr>
        <w:t xml:space="preserve"> </w:t>
      </w:r>
      <w:r w:rsidRPr="00BC3ABE">
        <w:t>100</w:t>
      </w:r>
      <w:r w:rsidRPr="00BC3ABE">
        <w:rPr>
          <w:spacing w:val="-1"/>
        </w:rPr>
        <w:t xml:space="preserve"> </w:t>
      </w:r>
      <w:r w:rsidRPr="00BC3ABE">
        <w:t>trillions</w:t>
      </w:r>
      <w:r w:rsidRPr="00BC3ABE">
        <w:rPr>
          <w:spacing w:val="-1"/>
        </w:rPr>
        <w:t xml:space="preserve"> </w:t>
      </w:r>
      <w:r w:rsidRPr="00BC3ABE">
        <w:t>de</w:t>
      </w:r>
      <w:r w:rsidRPr="00BC3ABE">
        <w:rPr>
          <w:spacing w:val="-1"/>
        </w:rPr>
        <w:t xml:space="preserve"> </w:t>
      </w:r>
      <w:r w:rsidRPr="00BC3ABE">
        <w:t>sous-mots.</w:t>
      </w:r>
      <w:r w:rsidRPr="00BC3ABE">
        <w:rPr>
          <w:spacing w:val="-1"/>
        </w:rPr>
        <w:t xml:space="preserve"> </w:t>
      </w:r>
      <w:r w:rsidRPr="00BC3ABE">
        <w:t>Une</w:t>
      </w:r>
      <w:r w:rsidRPr="00BC3ABE">
        <w:rPr>
          <w:spacing w:val="-1"/>
        </w:rPr>
        <w:t xml:space="preserve"> </w:t>
      </w:r>
      <w:r w:rsidRPr="00BC3ABE">
        <w:t>grande</w:t>
      </w:r>
      <w:r w:rsidRPr="00BC3ABE">
        <w:rPr>
          <w:spacing w:val="-1"/>
        </w:rPr>
        <w:t xml:space="preserve"> </w:t>
      </w:r>
      <w:r w:rsidRPr="00BC3ABE">
        <w:t xml:space="preserve">partie de ce contenu est </w:t>
      </w:r>
      <w:r w:rsidRPr="00BC3ABE">
        <w:rPr>
          <w:color w:val="000000" w:themeColor="text1"/>
        </w:rPr>
        <w:t>dupliqué</w:t>
      </w:r>
      <w:r w:rsidRPr="00BC3ABE">
        <w:t xml:space="preserve"> ou inutile : après nettoyage, on obtient 30 trillions de sous-mot</w:t>
      </w:r>
      <w:bookmarkStart w:id="2069" w:name="_bookmark114"/>
      <w:bookmarkEnd w:id="2069"/>
      <w:r w:rsidRPr="00BC3ABE">
        <w:t>s</w:t>
      </w:r>
      <w:r w:rsidR="00D3466F">
        <w:t>, i</w:t>
      </w:r>
      <w:r w:rsidR="00D3466F" w:rsidRPr="00D3466F">
        <w:t>l s’agit du jeu de données RedPajama-v2</w:t>
      </w:r>
      <w:r w:rsidRPr="00BC3ABE">
        <w:t>.</w:t>
      </w:r>
    </w:p>
    <w:p w14:paraId="1CE295F2" w14:textId="29506BCC" w:rsidR="00E561EB" w:rsidRPr="00BC3ABE" w:rsidRDefault="00E561EB" w:rsidP="00650F7C">
      <w:r w:rsidRPr="00BC3ABE">
        <w:t xml:space="preserve">Cela signifie </w:t>
      </w:r>
      <w:r w:rsidR="00D3466F">
        <w:t xml:space="preserve">par exemple </w:t>
      </w:r>
      <w:r w:rsidRPr="00BC3ABE">
        <w:t>que Llama-3.1</w:t>
      </w:r>
      <w:r w:rsidR="00D3466F">
        <w:t>, le modèle d’IA de Meta,</w:t>
      </w:r>
      <w:r w:rsidRPr="00BC3ABE">
        <w:t xml:space="preserve"> utilise</w:t>
      </w:r>
      <w:r w:rsidRPr="00BC3ABE">
        <w:rPr>
          <w:spacing w:val="-2"/>
        </w:rPr>
        <w:t xml:space="preserve"> </w:t>
      </w:r>
      <w:r w:rsidRPr="00BC3ABE">
        <w:t>déjà</w:t>
      </w:r>
      <w:r w:rsidRPr="00BC3ABE">
        <w:rPr>
          <w:spacing w:val="-2"/>
        </w:rPr>
        <w:t xml:space="preserve"> </w:t>
      </w:r>
      <w:r w:rsidRPr="00BC3ABE">
        <w:t>la</w:t>
      </w:r>
      <w:r w:rsidRPr="00BC3ABE">
        <w:rPr>
          <w:spacing w:val="-2"/>
        </w:rPr>
        <w:t xml:space="preserve"> </w:t>
      </w:r>
      <w:r w:rsidRPr="00BC3ABE">
        <w:t>majeure</w:t>
      </w:r>
      <w:r w:rsidRPr="00BC3ABE">
        <w:rPr>
          <w:spacing w:val="-2"/>
        </w:rPr>
        <w:t xml:space="preserve"> </w:t>
      </w:r>
      <w:r w:rsidRPr="00BC3ABE">
        <w:t>partie</w:t>
      </w:r>
      <w:r w:rsidRPr="00BC3ABE">
        <w:rPr>
          <w:spacing w:val="-2"/>
        </w:rPr>
        <w:t xml:space="preserve"> </w:t>
      </w:r>
      <w:r w:rsidRPr="00BC3ABE">
        <w:t>des</w:t>
      </w:r>
      <w:r w:rsidRPr="00BC3ABE">
        <w:rPr>
          <w:spacing w:val="-2"/>
        </w:rPr>
        <w:t xml:space="preserve"> </w:t>
      </w:r>
      <w:r w:rsidRPr="00BC3ABE">
        <w:t>sous-mots</w:t>
      </w:r>
      <w:r w:rsidRPr="00BC3ABE">
        <w:rPr>
          <w:spacing w:val="-2"/>
        </w:rPr>
        <w:t xml:space="preserve"> </w:t>
      </w:r>
      <w:r w:rsidRPr="00BC3ABE">
        <w:t>disponibles</w:t>
      </w:r>
      <w:r w:rsidRPr="00BC3ABE">
        <w:rPr>
          <w:spacing w:val="-2"/>
        </w:rPr>
        <w:t xml:space="preserve"> </w:t>
      </w:r>
      <w:r w:rsidRPr="00BC3ABE">
        <w:t>sur</w:t>
      </w:r>
      <w:r w:rsidRPr="00BC3ABE">
        <w:rPr>
          <w:spacing w:val="-2"/>
        </w:rPr>
        <w:t xml:space="preserve"> </w:t>
      </w:r>
      <w:r w:rsidR="003127FE">
        <w:t>Internet</w:t>
      </w:r>
      <w:r w:rsidRPr="00BC3ABE">
        <w:t>.</w:t>
      </w:r>
      <w:r w:rsidRPr="00BC3ABE">
        <w:rPr>
          <w:color w:val="000000" w:themeColor="text1"/>
        </w:rPr>
        <w:t xml:space="preserve"> </w:t>
      </w:r>
      <w:r w:rsidRPr="00BC3ABE">
        <w:t>Il</w:t>
      </w:r>
      <w:r w:rsidRPr="00BC3ABE">
        <w:rPr>
          <w:spacing w:val="-2"/>
        </w:rPr>
        <w:t xml:space="preserve"> </w:t>
      </w:r>
      <w:r w:rsidRPr="00BC3ABE">
        <w:t>reste</w:t>
      </w:r>
      <w:r w:rsidRPr="00BC3ABE">
        <w:rPr>
          <w:spacing w:val="-2"/>
        </w:rPr>
        <w:t xml:space="preserve"> </w:t>
      </w:r>
      <w:r w:rsidRPr="00BC3ABE">
        <w:t xml:space="preserve">de la marge à gagner en archivant certains sites omis par CommonCrawl : c’est pourquoi les grandes entreprises d’IA collectent elles-mêmes leurs archives avec leurs propres crawlers. Mais cette manne de données risque de se tarir. D’abord, les sites </w:t>
      </w:r>
      <w:r w:rsidR="003127FE">
        <w:t>Internet</w:t>
      </w:r>
      <w:r w:rsidRPr="00BC3ABE">
        <w:t xml:space="preserve"> sont de plus en plus souvent configurés pour bloquer ces programmes, afin de protéger leur propriété intellectuelle.</w:t>
      </w:r>
      <w:r w:rsidR="00BF6462">
        <w:rPr>
          <w:spacing w:val="40"/>
        </w:rPr>
        <w:t xml:space="preserve"> </w:t>
      </w:r>
      <w:r w:rsidRPr="00BC3ABE">
        <w:t xml:space="preserve">Ensuite, et par-dessus tous, la quantité de données restantes </w:t>
      </w:r>
      <w:r w:rsidRPr="00BC3ABE">
        <w:rPr>
          <w:color w:val="000000" w:themeColor="text1"/>
        </w:rPr>
        <w:t xml:space="preserve">ne </w:t>
      </w:r>
      <w:r w:rsidRPr="00BC3ABE">
        <w:t xml:space="preserve">permettrait </w:t>
      </w:r>
      <w:r w:rsidRPr="00BC3ABE">
        <w:rPr>
          <w:color w:val="000000" w:themeColor="text1"/>
        </w:rPr>
        <w:t xml:space="preserve">sans doute pas </w:t>
      </w:r>
      <w:r w:rsidRPr="00BC3ABE">
        <w:t xml:space="preserve">de </w:t>
      </w:r>
      <w:r w:rsidRPr="00BC3ABE">
        <w:rPr>
          <w:color w:val="000000" w:themeColor="text1"/>
        </w:rPr>
        <w:t>multiplier par dix le volume total</w:t>
      </w:r>
      <w:r w:rsidRPr="00BC3ABE">
        <w:t xml:space="preserve"> de </w:t>
      </w:r>
      <w:r w:rsidRPr="00BC3ABE">
        <w:rPr>
          <w:color w:val="000000" w:themeColor="text1"/>
        </w:rPr>
        <w:t>données</w:t>
      </w:r>
      <w:r w:rsidRPr="00BC3ABE">
        <w:t>.</w:t>
      </w:r>
      <w:r w:rsidR="00BF6462">
        <w:t xml:space="preserve"> C’est ainsi que ces archives de pages </w:t>
      </w:r>
      <w:r w:rsidR="003127FE">
        <w:t>Internet</w:t>
      </w:r>
      <w:r w:rsidR="00BF6462">
        <w:t xml:space="preserve"> ont été comparées à des énergies fossiles pour l’IA : abondantes et peu onéreuses, mais limitées.</w:t>
      </w:r>
    </w:p>
    <w:p w14:paraId="6834F0D4" w14:textId="0D44348C" w:rsidR="00BF6462" w:rsidRDefault="00E561EB" w:rsidP="00650F7C">
      <w:pPr>
        <w:rPr>
          <w:spacing w:val="-5"/>
        </w:rPr>
      </w:pPr>
      <w:r w:rsidRPr="00BC3ABE">
        <w:rPr>
          <w:color w:val="000000" w:themeColor="text1"/>
        </w:rPr>
        <w:t>Alors, est-ce que le</w:t>
      </w:r>
      <w:r w:rsidR="00BF6462">
        <w:rPr>
          <w:color w:val="000000" w:themeColor="text1"/>
        </w:rPr>
        <w:t xml:space="preserve"> manque de</w:t>
      </w:r>
      <w:r w:rsidRPr="00BC3ABE">
        <w:rPr>
          <w:color w:val="000000" w:themeColor="text1"/>
        </w:rPr>
        <w:t xml:space="preserve"> données disponibles </w:t>
      </w:r>
      <w:r w:rsidR="00BF6462">
        <w:rPr>
          <w:color w:val="000000" w:themeColor="text1"/>
        </w:rPr>
        <w:t>sera un frein à</w:t>
      </w:r>
      <w:r w:rsidR="00BF6462" w:rsidRPr="00BC3ABE">
        <w:rPr>
          <w:color w:val="000000" w:themeColor="text1"/>
        </w:rPr>
        <w:t xml:space="preserve"> </w:t>
      </w:r>
      <w:r w:rsidRPr="00BC3ABE">
        <w:rPr>
          <w:color w:val="000000" w:themeColor="text1"/>
        </w:rPr>
        <w:t>la taille des entraînements </w:t>
      </w:r>
      <w:r w:rsidRPr="00650F7C">
        <w:t>? Les</w:t>
      </w:r>
      <w:r w:rsidRPr="00BC3ABE">
        <w:t xml:space="preserve"> chercheurs en IA ont de sérieuses pistes pour surmonter </w:t>
      </w:r>
      <w:r w:rsidRPr="00BC3ABE">
        <w:rPr>
          <w:color w:val="000000" w:themeColor="text1"/>
        </w:rPr>
        <w:t>cet obstacle.</w:t>
      </w:r>
      <w:r w:rsidRPr="00BC3ABE">
        <w:rPr>
          <w:spacing w:val="-5"/>
        </w:rPr>
        <w:t xml:space="preserve"> </w:t>
      </w:r>
      <w:r w:rsidRPr="00BC3ABE">
        <w:lastRenderedPageBreak/>
        <w:t>D’abord,</w:t>
      </w:r>
      <w:r w:rsidRPr="00BC3ABE">
        <w:rPr>
          <w:spacing w:val="-5"/>
        </w:rPr>
        <w:t xml:space="preserve"> </w:t>
      </w:r>
      <w:r w:rsidR="00BF6462">
        <w:rPr>
          <w:spacing w:val="-5"/>
        </w:rPr>
        <w:t xml:space="preserve">le texte utilisable ne se cantonne pas à </w:t>
      </w:r>
      <w:r w:rsidR="003127FE">
        <w:rPr>
          <w:spacing w:val="-5"/>
        </w:rPr>
        <w:t>Internet</w:t>
      </w:r>
      <w:r w:rsidR="00BF6462">
        <w:rPr>
          <w:spacing w:val="-5"/>
        </w:rPr>
        <w:t>. Si les 400</w:t>
      </w:r>
      <w:r w:rsidR="00F41CD1">
        <w:rPr>
          <w:spacing w:val="-5"/>
        </w:rPr>
        <w:t> </w:t>
      </w:r>
      <w:r w:rsidR="00BF6462">
        <w:rPr>
          <w:spacing w:val="-5"/>
        </w:rPr>
        <w:t>millions d’utilisateurs hebdomadaires de ChatGPT ont tous une conversation de 1</w:t>
      </w:r>
      <w:r w:rsidR="00F41CD1">
        <w:rPr>
          <w:spacing w:val="-5"/>
        </w:rPr>
        <w:t> 0</w:t>
      </w:r>
      <w:r w:rsidR="00BF6462">
        <w:rPr>
          <w:spacing w:val="-5"/>
        </w:rPr>
        <w:t>00 mots chaque semaine, cela donne des sources de donnée de 26 trillions de sous-mots par an, de quoi repousser plus loin la limite.</w:t>
      </w:r>
    </w:p>
    <w:p w14:paraId="0719FA69" w14:textId="42713E58" w:rsidR="00610A7A" w:rsidRDefault="00610A7A" w:rsidP="00650F7C">
      <w:r w:rsidRPr="00BC3ABE">
        <w:rPr>
          <w:color w:val="000000" w:themeColor="text1"/>
        </w:rPr>
        <w:t>Ensuite</w:t>
      </w:r>
      <w:r w:rsidRPr="00BC3ABE">
        <w:t>, puisque nous avons vu que les modèles deviennent multimodaux</w:t>
      </w:r>
      <w:r w:rsidR="00D90093">
        <w:t>, c’est-à-dire capables de traiter à la fois le texte, l’image et le son</w:t>
      </w:r>
      <w:r w:rsidRPr="00BC3ABE">
        <w:t xml:space="preserve">, pourquoi ne pas utiliser </w:t>
      </w:r>
      <w:del w:id="2070" w:author="Microsoft Office User" w:date="2025-07-28T05:53:00Z">
        <w:r w:rsidRPr="00BC3ABE" w:rsidDel="00F357B3">
          <w:delText xml:space="preserve">pour l’entraînement </w:delText>
        </w:r>
        <w:r w:rsidRPr="00BC3ABE" w:rsidDel="00F357B3">
          <w:rPr>
            <w:color w:val="000000" w:themeColor="text1"/>
          </w:rPr>
          <w:delText xml:space="preserve">des données autre chose que </w:delText>
        </w:r>
      </w:del>
      <w:ins w:id="2071" w:author="Microsoft Office User" w:date="2025-07-28T05:53:00Z">
        <w:r w:rsidR="00F357B3">
          <w:t xml:space="preserve">d’autres données que </w:t>
        </w:r>
      </w:ins>
      <w:r w:rsidRPr="00BC3ABE">
        <w:rPr>
          <w:color w:val="000000" w:themeColor="text1"/>
        </w:rPr>
        <w:t>du texte </w:t>
      </w:r>
      <w:ins w:id="2072" w:author="Microsoft Office User" w:date="2025-07-28T05:53:00Z">
        <w:r w:rsidR="00F357B3">
          <w:rPr>
            <w:color w:val="000000" w:themeColor="text1"/>
          </w:rPr>
          <w:t xml:space="preserve">pour leur entraînement </w:t>
        </w:r>
      </w:ins>
      <w:r w:rsidRPr="00BC3ABE">
        <w:rPr>
          <w:color w:val="000000" w:themeColor="text1"/>
        </w:rPr>
        <w:t>?</w:t>
      </w:r>
      <w:r w:rsidRPr="00BC3ABE">
        <w:rPr>
          <w:spacing w:val="30"/>
        </w:rPr>
        <w:t xml:space="preserve"> </w:t>
      </w:r>
      <w:r w:rsidRPr="00BC3ABE">
        <w:t>Yann</w:t>
      </w:r>
      <w:r w:rsidRPr="00BC3ABE">
        <w:rPr>
          <w:spacing w:val="36"/>
        </w:rPr>
        <w:t xml:space="preserve"> </w:t>
      </w:r>
      <w:r w:rsidRPr="00BC3ABE">
        <w:t>Le</w:t>
      </w:r>
      <w:r w:rsidRPr="00BC3ABE">
        <w:rPr>
          <w:spacing w:val="36"/>
        </w:rPr>
        <w:t xml:space="preserve"> </w:t>
      </w:r>
      <w:r w:rsidRPr="00BC3ABE">
        <w:t>Cun</w:t>
      </w:r>
      <w:r w:rsidRPr="00BC3ABE">
        <w:rPr>
          <w:spacing w:val="35"/>
        </w:rPr>
        <w:t xml:space="preserve"> </w:t>
      </w:r>
      <w:r w:rsidRPr="00BC3ABE">
        <w:t>suggère</w:t>
      </w:r>
      <w:r w:rsidRPr="00BC3ABE">
        <w:rPr>
          <w:spacing w:val="36"/>
        </w:rPr>
        <w:t xml:space="preserve"> </w:t>
      </w:r>
      <w:r w:rsidRPr="00BC3ABE">
        <w:t>d’utiliser</w:t>
      </w:r>
      <w:r w:rsidRPr="00BC3ABE">
        <w:rPr>
          <w:spacing w:val="35"/>
        </w:rPr>
        <w:t xml:space="preserve"> </w:t>
      </w:r>
      <w:r w:rsidRPr="00BC3ABE">
        <w:t>la</w:t>
      </w:r>
      <w:r w:rsidRPr="00BC3ABE">
        <w:rPr>
          <w:spacing w:val="36"/>
        </w:rPr>
        <w:t xml:space="preserve"> </w:t>
      </w:r>
      <w:r w:rsidRPr="00BC3ABE">
        <w:t>vidéo,</w:t>
      </w:r>
      <w:r w:rsidRPr="00BC3ABE">
        <w:rPr>
          <w:spacing w:val="35"/>
        </w:rPr>
        <w:t xml:space="preserve"> </w:t>
      </w:r>
      <w:r w:rsidRPr="00BC3ABE">
        <w:t>arguant</w:t>
      </w:r>
      <w:r w:rsidRPr="00BC3ABE">
        <w:rPr>
          <w:spacing w:val="36"/>
        </w:rPr>
        <w:t xml:space="preserve"> </w:t>
      </w:r>
      <w:r w:rsidRPr="00BC3ABE">
        <w:t>qu’un</w:t>
      </w:r>
      <w:r w:rsidRPr="00BC3ABE">
        <w:rPr>
          <w:spacing w:val="36"/>
        </w:rPr>
        <w:t xml:space="preserve"> </w:t>
      </w:r>
      <w:r w:rsidRPr="00BC3ABE">
        <w:rPr>
          <w:spacing w:val="-2"/>
        </w:rPr>
        <w:t xml:space="preserve">enfant </w:t>
      </w:r>
      <w:r w:rsidRPr="00BC3ABE">
        <w:t>voit dans ses quatre premières années de vie un volume d’information supérieur à celui contenu dans les plus vastes corpus d’entraînement textuel des LLM d’aujourd’hui, et que tout ce volume d’information ne correspond qu’au volume de vidéos hébergées sur You</w:t>
      </w:r>
      <w:r>
        <w:t>T</w:t>
      </w:r>
      <w:r w:rsidRPr="00BC3ABE">
        <w:t>ube toutes les trente minutes</w:t>
      </w:r>
      <w:r w:rsidRPr="00BC3ABE">
        <w:rPr>
          <w:rStyle w:val="FootnoteReference"/>
          <w:rFonts w:ascii="Times New Roman" w:hAnsi="Times New Roman" w:cs="Times New Roman"/>
        </w:rPr>
        <w:footnoteReference w:id="75"/>
      </w:r>
      <w:r w:rsidRPr="00BC3ABE">
        <w:rPr>
          <w:color w:val="000000" w:themeColor="text1"/>
        </w:rPr>
        <w:t>.</w:t>
      </w:r>
    </w:p>
    <w:p w14:paraId="3FB0C6D8" w14:textId="4C201515" w:rsidR="00610A7A" w:rsidRDefault="00610A7A" w:rsidP="00650F7C">
      <w:r>
        <w:t>Enfin, il</w:t>
      </w:r>
      <w:r w:rsidRPr="00BC3ABE">
        <w:t xml:space="preserve"> reste certainement encore plus </w:t>
      </w:r>
      <w:r w:rsidRPr="00650F7C">
        <w:t>de marge de manœuvre pour optimiser l’apprentissage sans augmenter le volume des données. Le processus d’entraînement actuel, rappelons-le, consiste à simplement faire passer le modèle une fois sur tout le corpus d’entraînement, en prédisant à chaque pas le sous-mot suivant et en pénalisant les connexions de neurones qui conduisaient à des erreurs et favorisant celles qui conduisaient à la bonne prédiction. Si des élèves suivaient cette même méthode pour apprendre, il s’agirait de survoler leurs livres une seule fois, et espérer avoir retenu quelque chose</w:t>
      </w:r>
      <w:r w:rsidRPr="00BC3ABE">
        <w:t xml:space="preserve">, ce qui ressemble d’assez près à la pire manière possible d’apprendre. Au contraire, pour apprendre efficacement, les élèves doivent repasser sur </w:t>
      </w:r>
      <w:r w:rsidRPr="00650F7C">
        <w:t>le texte,</w:t>
      </w:r>
      <w:r w:rsidRPr="00BC3ABE">
        <w:t xml:space="preserve"> établir des liens de l’un à l’autre en les comparant, tester régulièrement leurs connaissances, etc.</w:t>
      </w:r>
    </w:p>
    <w:p w14:paraId="1B7FA354" w14:textId="057372D0" w:rsidR="00610A7A" w:rsidRPr="00BC3ABE" w:rsidRDefault="00610A7A" w:rsidP="00650F7C">
      <w:r>
        <w:t>Ces méthodes sont autant</w:t>
      </w:r>
      <w:r w:rsidRPr="00BC3ABE">
        <w:t xml:space="preserve"> de pistes pour rendre l’apprentissage des LLM largement plus efficace.</w:t>
      </w:r>
      <w:r>
        <w:rPr>
          <w:spacing w:val="-5"/>
        </w:rPr>
        <w:t xml:space="preserve"> </w:t>
      </w:r>
      <w:r>
        <w:t>Par exemple, la répétition aide beaucoup. Il est</w:t>
      </w:r>
      <w:r w:rsidR="00BF6462">
        <w:rPr>
          <w:spacing w:val="-5"/>
        </w:rPr>
        <w:t xml:space="preserve"> </w:t>
      </w:r>
      <w:r w:rsidR="00E561EB" w:rsidRPr="00BC3ABE">
        <w:t>possible</w:t>
      </w:r>
      <w:r w:rsidR="00E561EB" w:rsidRPr="00BC3ABE">
        <w:rPr>
          <w:spacing w:val="-5"/>
        </w:rPr>
        <w:t xml:space="preserve"> </w:t>
      </w:r>
      <w:r w:rsidR="00E561EB" w:rsidRPr="00BC3ABE">
        <w:t xml:space="preserve">d’entraîner un modèle plusieurs fois sur les mêmes données : </w:t>
      </w:r>
      <w:r w:rsidR="00E561EB" w:rsidRPr="00BC3ABE">
        <w:rPr>
          <w:color w:val="000000" w:themeColor="text1"/>
        </w:rPr>
        <w:t>durant</w:t>
      </w:r>
      <w:r w:rsidR="00E561EB" w:rsidRPr="00BC3ABE">
        <w:rPr>
          <w:rStyle w:val="Hyperlink2"/>
          <w:rFonts w:cs="Times New Roman"/>
          <w:color w:val="000000" w:themeColor="text1"/>
        </w:rPr>
        <w:t xml:space="preserve"> </w:t>
      </w:r>
      <w:r w:rsidR="00E561EB" w:rsidRPr="00BC3ABE">
        <w:t xml:space="preserve">les premières </w:t>
      </w:r>
      <w:r w:rsidR="00E561EB" w:rsidRPr="00BC3ABE">
        <w:rPr>
          <w:color w:val="000000" w:themeColor="text1"/>
        </w:rPr>
        <w:t>répétitions</w:t>
      </w:r>
      <w:r w:rsidR="00E561EB" w:rsidRPr="00BC3ABE">
        <w:t xml:space="preserve">, la performance continue </w:t>
      </w:r>
      <w:r w:rsidR="00E561EB" w:rsidRPr="00BC3ABE">
        <w:rPr>
          <w:color w:val="000000" w:themeColor="text1"/>
        </w:rPr>
        <w:t>sa progression</w:t>
      </w:r>
      <w:r w:rsidR="00E561EB" w:rsidRPr="00BC3ABE">
        <w:t xml:space="preserve"> au même rythme qu’au premier passage. Ensuite les gains </w:t>
      </w:r>
      <w:r w:rsidR="00E561EB" w:rsidRPr="00BC3ABE">
        <w:rPr>
          <w:color w:val="000000" w:themeColor="text1"/>
        </w:rPr>
        <w:t>diminuent, jusqu’à stagner au</w:t>
      </w:r>
      <w:r w:rsidR="00E561EB" w:rsidRPr="00BC3ABE">
        <w:t>-delà d’une quarantaine de passages</w:t>
      </w:r>
      <w:bookmarkStart w:id="2073" w:name="_bookmark116"/>
      <w:bookmarkEnd w:id="2073"/>
      <w:r w:rsidR="00D90093" w:rsidRPr="00BC3ABE">
        <w:rPr>
          <w:rStyle w:val="EndnoteReference"/>
          <w:rFonts w:ascii="Times New Roman" w:hAnsi="Times New Roman" w:cs="Times New Roman"/>
        </w:rPr>
        <w:endnoteReference w:id="46"/>
      </w:r>
      <w:r w:rsidR="00D90093" w:rsidRPr="00BC3ABE">
        <w:t>,</w:t>
      </w:r>
      <w:r w:rsidR="00E561EB" w:rsidRPr="00BC3ABE">
        <w:t xml:space="preserve"> mais cela permet déjà de passer à l’ordre de grandeur supérieur.</w:t>
      </w:r>
      <w:r>
        <w:rPr>
          <w:color w:val="000000" w:themeColor="text1"/>
        </w:rPr>
        <w:t xml:space="preserve"> </w:t>
      </w:r>
      <w:bookmarkStart w:id="2074" w:name="_bookmark117"/>
      <w:bookmarkEnd w:id="2074"/>
      <w:r>
        <w:rPr>
          <w:color w:val="000000" w:themeColor="text1"/>
        </w:rPr>
        <w:t>Il</w:t>
      </w:r>
      <w:r w:rsidR="00E561EB" w:rsidRPr="00BC3ABE">
        <w:t xml:space="preserve"> </w:t>
      </w:r>
      <w:r>
        <w:t>est également</w:t>
      </w:r>
      <w:r w:rsidR="00E561EB" w:rsidRPr="00BC3ABE">
        <w:t xml:space="preserve"> possible d’utiliser des données synthétiques, c’est-à-dire des données</w:t>
      </w:r>
      <w:r w:rsidR="00E561EB" w:rsidRPr="00BC3ABE">
        <w:rPr>
          <w:spacing w:val="-4"/>
        </w:rPr>
        <w:t xml:space="preserve"> </w:t>
      </w:r>
      <w:r w:rsidR="00E561EB" w:rsidRPr="00BC3ABE">
        <w:t>générées</w:t>
      </w:r>
      <w:r w:rsidR="00E561EB" w:rsidRPr="00BC3ABE">
        <w:rPr>
          <w:spacing w:val="-4"/>
        </w:rPr>
        <w:t xml:space="preserve"> </w:t>
      </w:r>
      <w:r w:rsidR="00E561EB" w:rsidRPr="00BC3ABE">
        <w:t>par</w:t>
      </w:r>
      <w:r w:rsidR="00E561EB" w:rsidRPr="00BC3ABE">
        <w:rPr>
          <w:spacing w:val="-4"/>
        </w:rPr>
        <w:t xml:space="preserve"> </w:t>
      </w:r>
      <w:r w:rsidR="00E561EB" w:rsidRPr="00BC3ABE">
        <w:t>des</w:t>
      </w:r>
      <w:r w:rsidR="00E561EB" w:rsidRPr="00BC3ABE">
        <w:rPr>
          <w:spacing w:val="-4"/>
        </w:rPr>
        <w:t xml:space="preserve"> </w:t>
      </w:r>
      <w:r w:rsidR="00E561EB" w:rsidRPr="00BC3ABE">
        <w:t>LLM</w:t>
      </w:r>
      <w:r>
        <w:t xml:space="preserve"> eux-mêmes</w:t>
      </w:r>
      <w:r w:rsidR="00E561EB" w:rsidRPr="00BC3ABE">
        <w:t>.</w:t>
      </w:r>
      <w:r w:rsidR="00E561EB" w:rsidRPr="00BC3ABE">
        <w:rPr>
          <w:spacing w:val="-4"/>
        </w:rPr>
        <w:t xml:space="preserve"> </w:t>
      </w:r>
      <w:r w:rsidR="00E561EB" w:rsidRPr="00BC3ABE">
        <w:t>Cela</w:t>
      </w:r>
      <w:r w:rsidR="00E561EB" w:rsidRPr="00BC3ABE">
        <w:rPr>
          <w:spacing w:val="-4"/>
        </w:rPr>
        <w:t xml:space="preserve"> </w:t>
      </w:r>
      <w:r w:rsidR="00E561EB" w:rsidRPr="00BC3ABE">
        <w:t>paraît</w:t>
      </w:r>
      <w:r w:rsidR="00E561EB" w:rsidRPr="00BC3ABE">
        <w:rPr>
          <w:spacing w:val="-4"/>
        </w:rPr>
        <w:t xml:space="preserve"> </w:t>
      </w:r>
      <w:r w:rsidR="00E561EB" w:rsidRPr="00BC3ABE">
        <w:t>contre-intuitif</w:t>
      </w:r>
      <w:r w:rsidR="00E561EB" w:rsidRPr="00BC3ABE">
        <w:rPr>
          <w:spacing w:val="-4"/>
        </w:rPr>
        <w:t> </w:t>
      </w:r>
      <w:r w:rsidR="00E561EB" w:rsidRPr="00BC3ABE">
        <w:t>:</w:t>
      </w:r>
      <w:r w:rsidR="00E561EB" w:rsidRPr="00BC3ABE">
        <w:rPr>
          <w:spacing w:val="-4"/>
        </w:rPr>
        <w:t xml:space="preserve"> </w:t>
      </w:r>
      <w:r w:rsidR="00E561EB" w:rsidRPr="00BC3ABE">
        <w:t>comment</w:t>
      </w:r>
      <w:r>
        <w:rPr>
          <w:spacing w:val="-4"/>
        </w:rPr>
        <w:t>, en s’entraînant sur les textes écrits par une machine, peut</w:t>
      </w:r>
      <w:r w:rsidR="00F41CD1">
        <w:rPr>
          <w:spacing w:val="-4"/>
        </w:rPr>
        <w:t>-</w:t>
      </w:r>
      <w:r>
        <w:rPr>
          <w:spacing w:val="-4"/>
        </w:rPr>
        <w:t xml:space="preserve">on espérer s’élever plus haut que l’intelligence de cette machine ? </w:t>
      </w:r>
      <w:r w:rsidR="00E561EB" w:rsidRPr="00BC3ABE">
        <w:t xml:space="preserve">Mais </w:t>
      </w:r>
      <w:r>
        <w:t>cette méthode</w:t>
      </w:r>
      <w:r w:rsidRPr="00BC3ABE">
        <w:t xml:space="preserve"> </w:t>
      </w:r>
      <w:r w:rsidR="00E561EB" w:rsidRPr="00BC3ABE">
        <w:t xml:space="preserve">fonctionne </w:t>
      </w:r>
      <w:r>
        <w:t>étonnamment bien (jusqu’à une certaine limite)</w:t>
      </w:r>
      <w:r w:rsidR="00D90093">
        <w:rPr>
          <w:rStyle w:val="EndnoteReference"/>
          <w:rFonts w:ascii="Times New Roman" w:hAnsi="Times New Roman" w:cs="Times New Roman"/>
        </w:rPr>
        <w:endnoteReference w:id="47"/>
      </w:r>
      <w:r w:rsidR="00D90093">
        <w:t>.</w:t>
      </w:r>
      <w:r>
        <w:t xml:space="preserve"> Une autre piste à laquelle nous penserions pour aider un élève à s’approprier la leçon, ce serait de faire des exercices : et il est possible de faire générer au LLM des problèmes informatiques, puis de s’entraîner lui-même à les résoudre à l’aide d’un outil d’exécution de code.</w:t>
      </w:r>
    </w:p>
    <w:p w14:paraId="7019F50E" w14:textId="0CBCF900" w:rsidR="00610A7A" w:rsidRPr="00AD6520" w:rsidRDefault="00E561EB" w:rsidP="00650F7C">
      <w:r w:rsidRPr="00AD6520">
        <w:t xml:space="preserve">En définitive, </w:t>
      </w:r>
      <w:r w:rsidR="00610A7A">
        <w:t>il existe</w:t>
      </w:r>
      <w:r w:rsidRPr="00AD6520">
        <w:t xml:space="preserve"> tant de pistes pour surmonter le manque de données que ce carburant ne semble pas devoir manquer dans les années à venir.</w:t>
      </w:r>
    </w:p>
    <w:p w14:paraId="1D114CF2" w14:textId="0BB50590" w:rsidR="00E561EB" w:rsidRPr="00610A7A" w:rsidRDefault="00E561EB" w:rsidP="00E44AC1">
      <w:pPr>
        <w:pStyle w:val="BodyText"/>
        <w:ind w:firstLine="360"/>
        <w:rPr>
          <w:rFonts w:ascii="Times New Roman" w:hAnsi="Times New Roman" w:cs="Times New Roman"/>
        </w:rPr>
      </w:pPr>
    </w:p>
    <w:p w14:paraId="0BBEDAD3" w14:textId="5A647468" w:rsidR="00E561EB" w:rsidRPr="00BC3ABE" w:rsidRDefault="005A436D" w:rsidP="00E44A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hAnsi="Times New Roman" w:cs="Times New Roman"/>
          <w:color w:val="000000" w:themeColor="text1"/>
          <w:sz w:val="26"/>
          <w:szCs w:val="26"/>
        </w:rPr>
      </w:pPr>
      <w:ins w:id="2075" w:author="Microsoft Office User" w:date="2025-07-25T05:35:00Z">
        <w:r>
          <w:rPr>
            <w:rFonts w:ascii="Times New Roman" w:hAnsi="Times New Roman" w:cs="Times New Roman"/>
            <w:noProof/>
            <w:color w:val="000000" w:themeColor="text1"/>
            <w:sz w:val="26"/>
            <w:szCs w:val="26"/>
            <w:lang w:eastAsia="fr-FR"/>
          </w:rPr>
          <w:lastRenderedPageBreak/>
          <w:drawing>
            <wp:inline distT="0" distB="0" distL="0" distR="0" wp14:anchorId="5AD29FFB" wp14:editId="1709A62B">
              <wp:extent cx="4209691" cy="2734836"/>
              <wp:effectExtent l="0" t="0" r="0" b="0"/>
              <wp:docPr id="2531848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84830" name="Picture 25318483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26007" cy="2745436"/>
                      </a:xfrm>
                      <a:prstGeom prst="rect">
                        <a:avLst/>
                      </a:prstGeom>
                    </pic:spPr>
                  </pic:pic>
                </a:graphicData>
              </a:graphic>
            </wp:inline>
          </w:drawing>
        </w:r>
      </w:ins>
      <w:commentRangeStart w:id="2076"/>
      <w:del w:id="2077" w:author="Microsoft Office User" w:date="2025-07-25T05:28:00Z">
        <w:r w:rsidR="00E561EB" w:rsidRPr="00BC3ABE" w:rsidDel="005A436D">
          <w:rPr>
            <w:rFonts w:ascii="Times New Roman" w:hAnsi="Times New Roman" w:cs="Times New Roman"/>
            <w:noProof/>
            <w:color w:val="000000" w:themeColor="text1"/>
            <w:sz w:val="26"/>
            <w:szCs w:val="26"/>
            <w:lang w:eastAsia="fr-FR"/>
          </w:rPr>
          <w:drawing>
            <wp:inline distT="0" distB="0" distL="0" distR="0" wp14:anchorId="7B64C99E" wp14:editId="6B0B7DEB">
              <wp:extent cx="5754126" cy="3325779"/>
              <wp:effectExtent l="0" t="0" r="0" b="1905"/>
              <wp:docPr id="1042" name="Pasted_Graphic_4-2.png"/>
              <wp:cNvGraphicFramePr/>
              <a:graphic xmlns:a="http://schemas.openxmlformats.org/drawingml/2006/main">
                <a:graphicData uri="http://schemas.openxmlformats.org/drawingml/2006/picture">
                  <pic:pic xmlns:pic="http://schemas.openxmlformats.org/drawingml/2006/picture">
                    <pic:nvPicPr>
                      <pic:cNvPr id="1042" name="Pasted_Graphic_4-2.png"/>
                      <pic:cNvPicPr/>
                    </pic:nvPicPr>
                    <pic:blipFill>
                      <a:blip r:embed="rId50"/>
                      <a:stretch>
                        <a:fillRect/>
                      </a:stretch>
                    </pic:blipFill>
                    <pic:spPr>
                      <a:xfrm>
                        <a:off x="0" y="0"/>
                        <a:ext cx="5772644" cy="3336482"/>
                      </a:xfrm>
                      <a:prstGeom prst="rect">
                        <a:avLst/>
                      </a:prstGeom>
                    </pic:spPr>
                  </pic:pic>
                </a:graphicData>
              </a:graphic>
            </wp:inline>
          </w:drawing>
        </w:r>
      </w:del>
      <w:commentRangeEnd w:id="2076"/>
      <w:r w:rsidR="00F50FBD">
        <w:rPr>
          <w:rStyle w:val="CommentReference"/>
        </w:rPr>
        <w:commentReference w:id="2076"/>
      </w:r>
    </w:p>
    <w:p w14:paraId="6AC2CC39" w14:textId="0A79F81B" w:rsidR="00B71881" w:rsidRDefault="00E561EB" w:rsidP="00650F7C">
      <w:pPr>
        <w:pStyle w:val="LGD"/>
      </w:pPr>
      <w:r w:rsidRPr="00650F7C">
        <w:rPr>
          <w:b/>
        </w:rPr>
        <w:t>Figure 18</w:t>
      </w:r>
      <w:r w:rsidR="00B71881" w:rsidRPr="00650F7C">
        <w:rPr>
          <w:b/>
        </w:rPr>
        <w:t>.</w:t>
      </w:r>
      <w:r w:rsidRPr="00650F7C">
        <w:rPr>
          <w:b/>
        </w:rPr>
        <w:t xml:space="preserve"> Ressources nécessaires pour l’entraînement d’un LLM de 10²</w:t>
      </w:r>
      <w:r w:rsidRPr="00650F7C">
        <w:rPr>
          <w:rFonts w:ascii="Calibri" w:eastAsia="Calibri" w:hAnsi="Calibri" w:cs="Calibri"/>
          <w:b/>
        </w:rPr>
        <w:t>⁸</w:t>
      </w:r>
      <w:r w:rsidRPr="00650F7C">
        <w:rPr>
          <w:b/>
        </w:rPr>
        <w:t xml:space="preserve"> FLOP (« Objectif »).</w:t>
      </w:r>
      <w:r w:rsidRPr="00650F7C">
        <w:t xml:space="preserve"> Les FLOP </w:t>
      </w:r>
      <w:del w:id="2078" w:author="Microsoft Office User" w:date="2025-07-28T03:00:00Z">
        <w:r w:rsidRPr="00650F7C" w:rsidDel="00066A94">
          <w:delText xml:space="preserve">représentent </w:delText>
        </w:r>
      </w:del>
      <w:ins w:id="2079" w:author="Microsoft Office User" w:date="2025-07-28T03:00:00Z">
        <w:r w:rsidR="00066A94">
          <w:t>sont une mesure de la puissance de calcul en</w:t>
        </w:r>
      </w:ins>
      <w:del w:id="2080" w:author="Microsoft Office User" w:date="2025-07-28T03:00:00Z">
        <w:r w:rsidRPr="00650F7C" w:rsidDel="00066A94">
          <w:delText>un</w:delText>
        </w:r>
      </w:del>
      <w:r w:rsidRPr="00650F7C">
        <w:t xml:space="preserve"> nombre d’opérations</w:t>
      </w:r>
      <w:del w:id="2081" w:author="Microsoft Office User" w:date="2025-07-28T03:00:00Z">
        <w:r w:rsidRPr="00650F7C" w:rsidDel="006862E2">
          <w:delText xml:space="preserve"> (</w:delText>
        </w:r>
        <w:r w:rsidRPr="00650F7C" w:rsidDel="006862E2">
          <w:rPr>
            <w:i/>
          </w:rPr>
          <w:delText>floating</w:delText>
        </w:r>
        <w:r w:rsidRPr="003E66DC" w:rsidDel="006862E2">
          <w:rPr>
            <w:i/>
          </w:rPr>
          <w:delText xml:space="preserve"> </w:delText>
        </w:r>
        <w:r w:rsidRPr="00650F7C" w:rsidDel="006862E2">
          <w:rPr>
            <w:i/>
          </w:rPr>
          <w:delText>point</w:delText>
        </w:r>
        <w:r w:rsidRPr="003E66DC" w:rsidDel="006862E2">
          <w:rPr>
            <w:i/>
          </w:rPr>
          <w:delText xml:space="preserve"> </w:delText>
        </w:r>
        <w:r w:rsidRPr="00650F7C" w:rsidDel="006862E2">
          <w:rPr>
            <w:i/>
          </w:rPr>
          <w:delText>operations</w:delText>
        </w:r>
        <w:r w:rsidRPr="00650F7C" w:rsidDel="006862E2">
          <w:delText>)</w:delText>
        </w:r>
      </w:del>
      <w:ins w:id="2082" w:author="Microsoft Office User" w:date="2025-07-28T03:00:00Z">
        <w:r w:rsidR="006862E2">
          <w:t xml:space="preserve">. </w:t>
        </w:r>
      </w:ins>
      <w:del w:id="2083" w:author="Microsoft Office User" w:date="2025-07-28T03:00:00Z">
        <w:r w:rsidRPr="00650F7C" w:rsidDel="006862E2">
          <w:delText xml:space="preserve">. </w:delText>
        </w:r>
      </w:del>
      <w:r w:rsidRPr="00650F7C">
        <w:t xml:space="preserve">Sur la puissance du calcul, la </w:t>
      </w:r>
      <w:ins w:id="2084" w:author="Microsoft Office User" w:date="2025-07-25T05:26:00Z">
        <w:r w:rsidR="005A436D">
          <w:t>« </w:t>
        </w:r>
      </w:ins>
      <w:r w:rsidR="00F50FBD">
        <w:t>p</w:t>
      </w:r>
      <w:r w:rsidRPr="00650F7C">
        <w:t xml:space="preserve">roduction </w:t>
      </w:r>
      <w:del w:id="2085" w:author="Microsoft Office User" w:date="2025-07-25T05:26:00Z">
        <w:r w:rsidRPr="00650F7C" w:rsidDel="005A436D">
          <w:delText xml:space="preserve">mondiale </w:delText>
        </w:r>
      </w:del>
      <w:r w:rsidRPr="00650F7C">
        <w:t>2024</w:t>
      </w:r>
      <w:ins w:id="2086" w:author="Microsoft Office User" w:date="2025-07-25T05:26:00Z">
        <w:r w:rsidR="005A436D">
          <w:t> »</w:t>
        </w:r>
      </w:ins>
      <w:r w:rsidRPr="00650F7C">
        <w:t xml:space="preserve"> correspond au total de FLOP que fournirait en un an de fonctionnement continu la totalité des GPU H100 produits par NVIDIA dans l’année (NVIDIA compte 95</w:t>
      </w:r>
      <w:r w:rsidR="009A3A70" w:rsidRPr="00650F7C">
        <w:t> %</w:t>
      </w:r>
      <w:r w:rsidRPr="00650F7C">
        <w:t xml:space="preserve"> de la production mondiale de GPU).</w:t>
      </w:r>
    </w:p>
    <w:p w14:paraId="531D236E" w14:textId="61D9F662" w:rsidR="00E561EB" w:rsidRPr="00BC3ABE" w:rsidRDefault="00B71881" w:rsidP="00650F7C">
      <w:pPr>
        <w:pStyle w:val="Heading3"/>
      </w:pPr>
      <w:bookmarkStart w:id="2087" w:name="_Toc201332086"/>
      <w:r>
        <w:t>Ad astra</w:t>
      </w:r>
      <w:bookmarkEnd w:id="2087"/>
    </w:p>
    <w:p w14:paraId="1FE503BC" w14:textId="77777777" w:rsidR="00E561EB" w:rsidRPr="00BC3ABE" w:rsidRDefault="00E561EB" w:rsidP="00650F7C">
      <w:r w:rsidRPr="00BC3ABE">
        <w:t>Les</w:t>
      </w:r>
      <w:r w:rsidRPr="00BC3ABE">
        <w:rPr>
          <w:spacing w:val="-4"/>
        </w:rPr>
        <w:t xml:space="preserve"> </w:t>
      </w:r>
      <w:r w:rsidRPr="00BC3ABE">
        <w:t>points</w:t>
      </w:r>
      <w:r w:rsidRPr="00BC3ABE">
        <w:rPr>
          <w:spacing w:val="-4"/>
        </w:rPr>
        <w:t xml:space="preserve"> </w:t>
      </w:r>
      <w:r w:rsidRPr="00BC3ABE">
        <w:rPr>
          <w:color w:val="000000" w:themeColor="text1"/>
        </w:rPr>
        <w:t>abordés</w:t>
      </w:r>
      <w:r w:rsidRPr="00BC3ABE">
        <w:rPr>
          <w:spacing w:val="-4"/>
        </w:rPr>
        <w:t xml:space="preserve"> </w:t>
      </w:r>
      <w:r w:rsidRPr="00BC3ABE">
        <w:t>dans</w:t>
      </w:r>
      <w:r w:rsidRPr="00BC3ABE">
        <w:rPr>
          <w:spacing w:val="-4"/>
        </w:rPr>
        <w:t xml:space="preserve"> </w:t>
      </w:r>
      <w:r w:rsidRPr="00BC3ABE">
        <w:t>les</w:t>
      </w:r>
      <w:r w:rsidRPr="00BC3ABE">
        <w:rPr>
          <w:spacing w:val="-4"/>
        </w:rPr>
        <w:t xml:space="preserve"> </w:t>
      </w:r>
      <w:r w:rsidRPr="00BC3ABE">
        <w:t>paragraphes</w:t>
      </w:r>
      <w:r w:rsidRPr="00BC3ABE">
        <w:rPr>
          <w:spacing w:val="-4"/>
        </w:rPr>
        <w:t xml:space="preserve"> </w:t>
      </w:r>
      <w:r w:rsidRPr="00BC3ABE">
        <w:t>précédents</w:t>
      </w:r>
      <w:r w:rsidRPr="00BC3ABE">
        <w:rPr>
          <w:spacing w:val="-4"/>
        </w:rPr>
        <w:t xml:space="preserve"> </w:t>
      </w:r>
      <w:r w:rsidRPr="00BC3ABE">
        <w:rPr>
          <w:color w:val="000000" w:themeColor="text1"/>
        </w:rPr>
        <w:t>indiquent qu’en l’absence de perturbation majeure</w:t>
      </w:r>
      <w:r w:rsidRPr="00BC3ABE">
        <w:t xml:space="preserve">, le carburant sera suffisant pour </w:t>
      </w:r>
      <w:r w:rsidRPr="00BC3ABE">
        <w:rPr>
          <w:color w:val="000000" w:themeColor="text1"/>
        </w:rPr>
        <w:t>poursuivre l’augmentation exponentielle de</w:t>
      </w:r>
      <w:r w:rsidRPr="00BC3ABE">
        <w:rPr>
          <w:rStyle w:val="Hyperlink2"/>
          <w:rFonts w:cs="Times New Roman"/>
          <w:color w:val="000000" w:themeColor="text1"/>
        </w:rPr>
        <w:t xml:space="preserve"> </w:t>
      </w:r>
      <w:r w:rsidRPr="00BC3ABE">
        <w:t>la puissance de calcul sur les</w:t>
      </w:r>
      <w:r w:rsidRPr="00BC3ABE">
        <w:rPr>
          <w:spacing w:val="40"/>
        </w:rPr>
        <w:t xml:space="preserve"> </w:t>
      </w:r>
      <w:r w:rsidRPr="00BC3ABE">
        <w:t>prochaines années.</w:t>
      </w:r>
    </w:p>
    <w:p w14:paraId="2FCD15CB" w14:textId="756F0E65" w:rsidR="00E561EB" w:rsidRPr="00BC3ABE" w:rsidRDefault="00E561EB" w:rsidP="00650F7C">
      <w:pPr>
        <w:rPr>
          <w:spacing w:val="-8"/>
        </w:rPr>
      </w:pPr>
      <w:r w:rsidRPr="00BC3ABE">
        <w:rPr>
          <w:color w:val="000000" w:themeColor="text1"/>
        </w:rPr>
        <w:t>L’élément perturbateur le plus probable serait un conflit géopolitique qui ralentirait</w:t>
      </w:r>
      <w:r w:rsidRPr="00BC3ABE">
        <w:t xml:space="preserve"> la croissance de la puissance </w:t>
      </w:r>
      <w:r w:rsidRPr="00BC3ABE">
        <w:rPr>
          <w:color w:val="000000" w:themeColor="text1"/>
        </w:rPr>
        <w:t xml:space="preserve">de calcul </w:t>
      </w:r>
      <w:r w:rsidRPr="00BC3ABE">
        <w:t>brute</w:t>
      </w:r>
      <w:r w:rsidRPr="00BC3ABE">
        <w:rPr>
          <w:color w:val="000000" w:themeColor="text1"/>
        </w:rPr>
        <w:t>. Mais même</w:t>
      </w:r>
      <w:r w:rsidRPr="00BC3ABE">
        <w:t xml:space="preserve"> dans </w:t>
      </w:r>
      <w:r w:rsidRPr="00BC3ABE">
        <w:rPr>
          <w:color w:val="000000" w:themeColor="text1"/>
        </w:rPr>
        <w:t xml:space="preserve">ce cas, </w:t>
      </w:r>
      <w:r w:rsidRPr="00BC3ABE">
        <w:t xml:space="preserve">la puissance efficace </w:t>
      </w:r>
      <w:r w:rsidRPr="00BC3ABE">
        <w:rPr>
          <w:color w:val="000000" w:themeColor="text1"/>
        </w:rPr>
        <w:t>pourra continuer de croître grâce à l’optimisation permanente des</w:t>
      </w:r>
      <w:r w:rsidRPr="00BC3ABE">
        <w:rPr>
          <w:rStyle w:val="Hyperlink2"/>
          <w:rFonts w:cs="Times New Roman"/>
          <w:color w:val="000000" w:themeColor="text1"/>
        </w:rPr>
        <w:t xml:space="preserve"> </w:t>
      </w:r>
      <w:r w:rsidRPr="00BC3ABE">
        <w:t>méthodes d’entraînement et d’inférence</w:t>
      </w:r>
      <w:r w:rsidRPr="00BC3ABE">
        <w:rPr>
          <w:spacing w:val="-5"/>
        </w:rPr>
        <w:t xml:space="preserve"> </w:t>
      </w:r>
      <w:r w:rsidRPr="00BC3ABE">
        <w:t>des</w:t>
      </w:r>
      <w:r w:rsidRPr="00BC3ABE">
        <w:rPr>
          <w:spacing w:val="-5"/>
        </w:rPr>
        <w:t xml:space="preserve"> </w:t>
      </w:r>
      <w:r w:rsidRPr="00BC3ABE">
        <w:t>LLM.</w:t>
      </w:r>
      <w:r w:rsidRPr="00BC3ABE">
        <w:rPr>
          <w:spacing w:val="-5"/>
        </w:rPr>
        <w:t xml:space="preserve"> </w:t>
      </w:r>
      <w:r w:rsidRPr="00BC3ABE">
        <w:t>En</w:t>
      </w:r>
      <w:r w:rsidRPr="00BC3ABE">
        <w:rPr>
          <w:spacing w:val="-5"/>
        </w:rPr>
        <w:t xml:space="preserve"> </w:t>
      </w:r>
      <w:r w:rsidRPr="00BC3ABE">
        <w:t>effet,</w:t>
      </w:r>
      <w:r w:rsidRPr="00BC3ABE">
        <w:rPr>
          <w:spacing w:val="-5"/>
        </w:rPr>
        <w:t xml:space="preserve"> </w:t>
      </w:r>
      <w:r w:rsidRPr="00BC3ABE">
        <w:t>les</w:t>
      </w:r>
      <w:r w:rsidRPr="00BC3ABE">
        <w:rPr>
          <w:spacing w:val="-5"/>
        </w:rPr>
        <w:t xml:space="preserve"> </w:t>
      </w:r>
      <w:r w:rsidRPr="00BC3ABE">
        <w:t>modèles</w:t>
      </w:r>
      <w:r w:rsidRPr="00BC3ABE">
        <w:rPr>
          <w:spacing w:val="-5"/>
        </w:rPr>
        <w:t xml:space="preserve"> </w:t>
      </w:r>
      <w:r w:rsidRPr="00BC3ABE">
        <w:t>actuels</w:t>
      </w:r>
      <w:r w:rsidRPr="00BC3ABE">
        <w:rPr>
          <w:spacing w:val="-5"/>
        </w:rPr>
        <w:t xml:space="preserve"> </w:t>
      </w:r>
      <w:r w:rsidRPr="00BC3ABE">
        <w:t>sont</w:t>
      </w:r>
      <w:r w:rsidRPr="00BC3ABE">
        <w:rPr>
          <w:spacing w:val="-5"/>
        </w:rPr>
        <w:t xml:space="preserve"> </w:t>
      </w:r>
      <w:r w:rsidRPr="00BC3ABE">
        <w:t>terriblement</w:t>
      </w:r>
      <w:r w:rsidRPr="00BC3ABE">
        <w:rPr>
          <w:spacing w:val="-5"/>
        </w:rPr>
        <w:t xml:space="preserve"> </w:t>
      </w:r>
      <w:r w:rsidRPr="00BC3ABE">
        <w:t xml:space="preserve">inefficaces à bien des égards. Nous avons </w:t>
      </w:r>
      <w:r w:rsidRPr="00BC3ABE">
        <w:rPr>
          <w:color w:val="000000" w:themeColor="text1"/>
        </w:rPr>
        <w:t>évoqué</w:t>
      </w:r>
      <w:r w:rsidRPr="00BC3ABE">
        <w:t xml:space="preserve"> le </w:t>
      </w:r>
      <w:r w:rsidRPr="00BC3ABE">
        <w:rPr>
          <w:color w:val="000000" w:themeColor="text1"/>
        </w:rPr>
        <w:t>cas des</w:t>
      </w:r>
      <w:r w:rsidRPr="00BC3ABE">
        <w:t xml:space="preserve"> </w:t>
      </w:r>
      <w:del w:id="2088" w:author="Microsoft Office User" w:date="2025-07-28T04:28:00Z">
        <w:r w:rsidRPr="00BC3ABE" w:rsidDel="00155F25">
          <w:delText>Decoder</w:delText>
        </w:r>
      </w:del>
      <w:ins w:id="2089" w:author="Microsoft Office User" w:date="2025-07-28T04:28:00Z">
        <w:r w:rsidR="00155F25">
          <w:t>Décodeur</w:t>
        </w:r>
      </w:ins>
      <w:r w:rsidRPr="00BC3ABE">
        <w:t xml:space="preserve"> </w:t>
      </w:r>
      <w:r w:rsidRPr="00BC3ABE">
        <w:rPr>
          <w:color w:val="000000" w:themeColor="text1"/>
        </w:rPr>
        <w:t xml:space="preserve">qui </w:t>
      </w:r>
      <w:r w:rsidRPr="00BC3ABE">
        <w:t xml:space="preserve">génèrent </w:t>
      </w:r>
      <w:r w:rsidRPr="00BC3ABE">
        <w:rPr>
          <w:color w:val="000000" w:themeColor="text1"/>
        </w:rPr>
        <w:t>leur</w:t>
      </w:r>
      <w:r w:rsidRPr="00BC3ABE">
        <w:t xml:space="preserve"> texte sous-mot par sous-mot, ce qui </w:t>
      </w:r>
      <w:r w:rsidRPr="00BC3ABE">
        <w:rPr>
          <w:color w:val="000000" w:themeColor="text1"/>
        </w:rPr>
        <w:t>limite</w:t>
      </w:r>
      <w:r w:rsidRPr="00BC3ABE">
        <w:t xml:space="preserve"> leur vision par rapport à un modèle </w:t>
      </w:r>
      <w:r w:rsidRPr="00BC3ABE">
        <w:rPr>
          <w:color w:val="000000" w:themeColor="text1"/>
        </w:rPr>
        <w:t>capable de générer directement</w:t>
      </w:r>
      <w:r w:rsidRPr="00BC3ABE">
        <w:t xml:space="preserve"> des idées. Le découpage actuel en sous-mot est souvent </w:t>
      </w:r>
      <w:r w:rsidRPr="00BC3ABE">
        <w:rPr>
          <w:color w:val="000000" w:themeColor="text1"/>
        </w:rPr>
        <w:t>considéré comme</w:t>
      </w:r>
      <w:r w:rsidRPr="00BC3ABE">
        <w:t xml:space="preserve"> obsolète, car </w:t>
      </w:r>
      <w:r w:rsidRPr="00BC3ABE">
        <w:rPr>
          <w:color w:val="000000" w:themeColor="text1"/>
        </w:rPr>
        <w:t>reposant encore</w:t>
      </w:r>
      <w:r w:rsidRPr="00BC3ABE">
        <w:t xml:space="preserve"> sans grande</w:t>
      </w:r>
      <w:r w:rsidRPr="00BC3ABE">
        <w:rPr>
          <w:spacing w:val="4"/>
        </w:rPr>
        <w:t xml:space="preserve"> </w:t>
      </w:r>
      <w:r w:rsidRPr="00BC3ABE">
        <w:t>amélioration</w:t>
      </w:r>
      <w:r w:rsidRPr="00BC3ABE">
        <w:rPr>
          <w:spacing w:val="7"/>
        </w:rPr>
        <w:t xml:space="preserve"> </w:t>
      </w:r>
      <w:r w:rsidRPr="00BC3ABE">
        <w:t>sur</w:t>
      </w:r>
      <w:r w:rsidRPr="00BC3ABE">
        <w:rPr>
          <w:spacing w:val="6"/>
        </w:rPr>
        <w:t xml:space="preserve"> </w:t>
      </w:r>
      <w:r w:rsidRPr="00BC3ABE">
        <w:t>des</w:t>
      </w:r>
      <w:r w:rsidRPr="00BC3ABE">
        <w:rPr>
          <w:spacing w:val="7"/>
        </w:rPr>
        <w:t xml:space="preserve"> </w:t>
      </w:r>
      <w:r w:rsidRPr="00BC3ABE">
        <w:rPr>
          <w:color w:val="000000" w:themeColor="text1"/>
        </w:rPr>
        <w:t>bases</w:t>
      </w:r>
      <w:r w:rsidRPr="00BC3ABE">
        <w:rPr>
          <w:spacing w:val="6"/>
        </w:rPr>
        <w:t xml:space="preserve"> </w:t>
      </w:r>
      <w:r w:rsidRPr="00BC3ABE">
        <w:t>assez</w:t>
      </w:r>
      <w:r w:rsidRPr="00BC3ABE">
        <w:rPr>
          <w:spacing w:val="7"/>
        </w:rPr>
        <w:t xml:space="preserve"> </w:t>
      </w:r>
      <w:r w:rsidRPr="00BC3ABE">
        <w:t>arbitraires</w:t>
      </w:r>
      <w:r w:rsidRPr="00BC3ABE">
        <w:rPr>
          <w:spacing w:val="6"/>
        </w:rPr>
        <w:t xml:space="preserve"> </w:t>
      </w:r>
      <w:r w:rsidRPr="00BC3ABE">
        <w:rPr>
          <w:color w:val="000000" w:themeColor="text1"/>
        </w:rPr>
        <w:t>posées voici plusieurs</w:t>
      </w:r>
      <w:bookmarkStart w:id="2090" w:name="_bookmark120"/>
      <w:bookmarkEnd w:id="2090"/>
      <w:r w:rsidRPr="00BC3ABE">
        <w:rPr>
          <w:spacing w:val="-5"/>
        </w:rPr>
        <w:t xml:space="preserve"> </w:t>
      </w:r>
      <w:r w:rsidRPr="00BC3ABE">
        <w:t>années.</w:t>
      </w:r>
    </w:p>
    <w:p w14:paraId="69C9E60F" w14:textId="2F74B5C4" w:rsidR="00E561EB" w:rsidRPr="00BC3ABE" w:rsidRDefault="00E561EB" w:rsidP="00650F7C">
      <w:pPr>
        <w:rPr>
          <w:spacing w:val="-8"/>
        </w:rPr>
      </w:pPr>
      <w:r w:rsidRPr="00BC3ABE">
        <w:t xml:space="preserve">Autre </w:t>
      </w:r>
      <w:r w:rsidRPr="00BC3ABE">
        <w:rPr>
          <w:color w:val="000000" w:themeColor="text1"/>
        </w:rPr>
        <w:t>piste possible,</w:t>
      </w:r>
      <w:r w:rsidRPr="00BC3ABE">
        <w:t xml:space="preserve"> le décodage </w:t>
      </w:r>
      <w:r w:rsidRPr="00BC3ABE">
        <w:rPr>
          <w:color w:val="000000" w:themeColor="text1"/>
        </w:rPr>
        <w:t>actuel choisit</w:t>
      </w:r>
      <w:r w:rsidRPr="00BC3ABE">
        <w:t xml:space="preserve"> à chaque </w:t>
      </w:r>
      <w:r w:rsidRPr="00BC3ABE">
        <w:rPr>
          <w:color w:val="000000" w:themeColor="text1"/>
        </w:rPr>
        <w:t>étape</w:t>
      </w:r>
      <w:r w:rsidRPr="00BC3ABE">
        <w:t xml:space="preserve"> les sous-mots </w:t>
      </w:r>
      <w:r w:rsidRPr="00BC3ABE">
        <w:rPr>
          <w:color w:val="000000" w:themeColor="text1"/>
        </w:rPr>
        <w:t>aux</w:t>
      </w:r>
      <w:r w:rsidRPr="00BC3ABE">
        <w:t xml:space="preserve"> probabilités les plus élevées (avec éventuellement un choix aléatoire pour augmenter la diversité des générations), est assez naïf</w:t>
      </w:r>
      <w:bookmarkStart w:id="2091" w:name="_bookmark119"/>
      <w:bookmarkEnd w:id="2091"/>
      <w:r w:rsidR="00D90093" w:rsidRPr="00BC3ABE">
        <w:rPr>
          <w:rStyle w:val="EndnoteReference"/>
          <w:rFonts w:ascii="Times New Roman" w:hAnsi="Times New Roman" w:cs="Times New Roman"/>
        </w:rPr>
        <w:endnoteReference w:id="48"/>
      </w:r>
      <w:r w:rsidR="00D90093" w:rsidRPr="00BC3ABE">
        <w:t>.</w:t>
      </w:r>
      <w:r w:rsidRPr="00BC3ABE">
        <w:rPr>
          <w:color w:val="000000" w:themeColor="text1"/>
        </w:rPr>
        <w:t xml:space="preserve"> </w:t>
      </w:r>
      <w:r w:rsidRPr="00BC3ABE">
        <w:t>En plus de cela, les LLM n’ont pas une mémoire efficace, ne peuvent pas faire appel à des connaissances extérieures ni à aucune ressource d’ailleurs, ne peuvent pas exécuter de calcul rigoureux</w:t>
      </w:r>
      <w:r w:rsidRPr="00BC3ABE">
        <w:rPr>
          <w:color w:val="000000" w:themeColor="text1"/>
        </w:rPr>
        <w:t>,</w:t>
      </w:r>
      <w:r w:rsidRPr="00BC3ABE">
        <w:t xml:space="preserve"> ni planifier des tâches.</w:t>
      </w:r>
      <w:r w:rsidRPr="00BC3ABE">
        <w:rPr>
          <w:spacing w:val="40"/>
        </w:rPr>
        <w:t xml:space="preserve"> </w:t>
      </w:r>
      <w:r w:rsidRPr="00BC3ABE">
        <w:rPr>
          <w:color w:val="000000" w:themeColor="text1"/>
        </w:rPr>
        <w:t>Imaginons qu’on interroge</w:t>
      </w:r>
      <w:r w:rsidRPr="00BC3ABE">
        <w:t xml:space="preserve"> un humain </w:t>
      </w:r>
      <w:r w:rsidRPr="00BC3ABE">
        <w:rPr>
          <w:color w:val="000000" w:themeColor="text1"/>
        </w:rPr>
        <w:t>dans les</w:t>
      </w:r>
      <w:r w:rsidRPr="00BC3ABE">
        <w:t xml:space="preserve"> mêmes </w:t>
      </w:r>
      <w:r w:rsidRPr="00BC3ABE">
        <w:rPr>
          <w:color w:val="000000" w:themeColor="text1"/>
        </w:rPr>
        <w:t>conditions : il devrait, lorsque vous lui posez</w:t>
      </w:r>
      <w:r w:rsidRPr="00BC3ABE">
        <w:t xml:space="preserve"> une question</w:t>
      </w:r>
      <w:r w:rsidRPr="00BC3ABE">
        <w:rPr>
          <w:color w:val="000000" w:themeColor="text1"/>
        </w:rPr>
        <w:t>,</w:t>
      </w:r>
      <w:r w:rsidRPr="00BC3ABE">
        <w:t xml:space="preserve"> vous répondre aussitôt les premières idées qui lui passent par la tête, sans opportunité de réfléchir </w:t>
      </w:r>
      <w:r w:rsidRPr="00BC3ABE">
        <w:lastRenderedPageBreak/>
        <w:t>plus longtemps avant de formuler sa réponse, ni de faire des calculs, de consulter quelqu’un, de se corriger. Ces conditions seront loin de donner la meilleure réponse</w:t>
      </w:r>
      <w:r w:rsidR="009A3A70">
        <w:rPr>
          <w:color w:val="000000" w:themeColor="text1"/>
        </w:rPr>
        <w:t> </w:t>
      </w:r>
      <w:r w:rsidRPr="00BC3ABE">
        <w:rPr>
          <w:color w:val="000000" w:themeColor="text1"/>
        </w:rPr>
        <w:t>! Ainsi, le</w:t>
      </w:r>
      <w:r w:rsidRPr="00BC3ABE">
        <w:t xml:space="preserve"> fonctionnement actuel des LLM laisse </w:t>
      </w:r>
      <w:r w:rsidRPr="00BC3ABE">
        <w:rPr>
          <w:color w:val="000000" w:themeColor="text1"/>
        </w:rPr>
        <w:t>beaucoup</w:t>
      </w:r>
      <w:r w:rsidRPr="00BC3ABE">
        <w:t xml:space="preserve"> de marge pour de grandes améliorations qualitatives, qui pourraient nous faire gagner d’un coup l’équivalent d’un ou plusieurs ordres de grandeur </w:t>
      </w:r>
      <w:r w:rsidRPr="00BC3ABE">
        <w:rPr>
          <w:color w:val="000000" w:themeColor="text1"/>
        </w:rPr>
        <w:t>sur les lois d’échelle</w:t>
      </w:r>
      <w:r w:rsidRPr="00BC3ABE">
        <w:rPr>
          <w:rStyle w:val="FootnoteReference"/>
          <w:rFonts w:ascii="Times New Roman" w:hAnsi="Times New Roman" w:cs="Times New Roman"/>
        </w:rPr>
        <w:footnoteReference w:id="76"/>
      </w:r>
      <w:r w:rsidRPr="00BC3ABE">
        <w:t>.</w:t>
      </w:r>
    </w:p>
    <w:p w14:paraId="018BBB13" w14:textId="77777777" w:rsidR="00E561EB" w:rsidRPr="00BC3ABE" w:rsidRDefault="00E561EB" w:rsidP="00650F7C">
      <w:r w:rsidRPr="00BC3ABE">
        <w:t>En somme, la puissance des modèles continuera probablement sa croissance exponentielle. Ainsi, si les lois d’échelle restent toujours valables à des tailles d’entraînement plus élevées, elles promettent mécaniquement</w:t>
      </w:r>
      <w:r w:rsidRPr="00BC3ABE">
        <w:rPr>
          <w:spacing w:val="-1"/>
        </w:rPr>
        <w:t xml:space="preserve"> </w:t>
      </w:r>
      <w:r w:rsidRPr="00BC3ABE">
        <w:t>que</w:t>
      </w:r>
      <w:r w:rsidRPr="00BC3ABE">
        <w:rPr>
          <w:spacing w:val="-1"/>
        </w:rPr>
        <w:t xml:space="preserve"> </w:t>
      </w:r>
      <w:r w:rsidRPr="00BC3ABE">
        <w:t>l’intelligence</w:t>
      </w:r>
      <w:r w:rsidRPr="00BC3ABE">
        <w:rPr>
          <w:spacing w:val="-1"/>
        </w:rPr>
        <w:t xml:space="preserve"> </w:t>
      </w:r>
      <w:r w:rsidRPr="00BC3ABE">
        <w:t>artificielle</w:t>
      </w:r>
      <w:r w:rsidRPr="00BC3ABE">
        <w:rPr>
          <w:spacing w:val="-1"/>
        </w:rPr>
        <w:t xml:space="preserve"> </w:t>
      </w:r>
      <w:r w:rsidRPr="00BC3ABE">
        <w:t>continuera</w:t>
      </w:r>
      <w:r w:rsidRPr="00BC3ABE">
        <w:rPr>
          <w:spacing w:val="-1"/>
        </w:rPr>
        <w:t xml:space="preserve"> </w:t>
      </w:r>
      <w:r w:rsidRPr="00BC3ABE">
        <w:t>de</w:t>
      </w:r>
      <w:r w:rsidRPr="00BC3ABE">
        <w:rPr>
          <w:spacing w:val="-1"/>
        </w:rPr>
        <w:t xml:space="preserve"> </w:t>
      </w:r>
      <w:r w:rsidRPr="00BC3ABE">
        <w:t>s’améliorer</w:t>
      </w:r>
      <w:r w:rsidRPr="00BC3ABE">
        <w:rPr>
          <w:spacing w:val="-1"/>
        </w:rPr>
        <w:t xml:space="preserve"> </w:t>
      </w:r>
      <w:r w:rsidRPr="00BC3ABE">
        <w:t>jusqu’à dépasser l’intelligence humaine dans de nombreuses dimensions.</w:t>
      </w:r>
    </w:p>
    <w:p w14:paraId="68947169" w14:textId="34353FE3" w:rsidR="00E561EB" w:rsidRPr="00BC3ABE" w:rsidRDefault="00E561EB" w:rsidP="00650F7C">
      <w:r w:rsidRPr="00BC3ABE">
        <w:t>Souvenons-nous pourtant que ces «</w:t>
      </w:r>
      <w:r w:rsidRPr="00BC3ABE">
        <w:rPr>
          <w:spacing w:val="-4"/>
        </w:rPr>
        <w:t> </w:t>
      </w:r>
      <w:r w:rsidRPr="00BC3ABE">
        <w:t>lois</w:t>
      </w:r>
      <w:r w:rsidRPr="00BC3ABE">
        <w:rPr>
          <w:spacing w:val="-4"/>
        </w:rPr>
        <w:t> </w:t>
      </w:r>
      <w:r w:rsidRPr="00BC3ABE">
        <w:t xml:space="preserve">» d’échelle ne sont </w:t>
      </w:r>
      <w:r w:rsidRPr="00650F7C">
        <w:t xml:space="preserve">qu’empiriques, à la manière de la loi de Moore. </w:t>
      </w:r>
      <w:r w:rsidR="00C51849" w:rsidRPr="00650F7C">
        <w:t>Peut-être que du jour au lendemain, l’augmentation de puissance de calcul investie ne sera plus suivie d’une augmentation de performance</w:t>
      </w:r>
      <w:r w:rsidRPr="00650F7C">
        <w:t>. Quelle probabilité existe-t-il que les lois d’échelles tiennent encore cinq ordres de grandeur supplémentaires</w:t>
      </w:r>
      <w:r w:rsidRPr="00BC3ABE">
        <w:t xml:space="preserve"> à partir d’aujourd’hui : 30</w:t>
      </w:r>
      <w:r w:rsidR="009A3A70">
        <w:t> %</w:t>
      </w:r>
      <w:r w:rsidRPr="00BC3ABE">
        <w:t>, 50</w:t>
      </w:r>
      <w:r w:rsidR="009A3A70">
        <w:t> %</w:t>
      </w:r>
      <w:r w:rsidRPr="00BC3ABE">
        <w:t>, 70</w:t>
      </w:r>
      <w:r w:rsidR="009A3A70">
        <w:t> %</w:t>
      </w:r>
      <w:r w:rsidR="00F41CD1">
        <w:t> </w:t>
      </w:r>
      <w:r w:rsidRPr="00BC3ABE">
        <w:t>? Personne ne le sait exactement, c’est un pari. Si l’hypothèse des lois d’échelle se révèle fausse, une grande partie de la suite de ce livre sera invalidée.</w:t>
      </w:r>
    </w:p>
    <w:p w14:paraId="36935BE6" w14:textId="3168FD0A" w:rsidR="00422FCD" w:rsidRDefault="009F446F" w:rsidP="00650F7C">
      <w:r w:rsidRPr="009F446F">
        <w:t>Plusieurs éléments nous conduisent à croire que les lois d’échelle continueront de tenir pour porter l’intelligence artificielle plus haut que l’intelligence humaine dans la plupart des tâches. D’abord, ces lois ont tenu sur des dizaines d’ordres de grandeur : il paraît peu probable qu’elles disparaissent juste en deçà de l’intelligence humaine. Ensuite, même si les lois d’échelle sur l’entraînement s’émoussent, il reste les lois d’échelle sur l’inférence, dévoilées en septembre 2024 par OpenAI, en vertu desquelles la performance des modèles s’améliore à mesure qu’on augmente la puissance investie dans la génération de la réponse. En</w:t>
      </w:r>
      <w:r w:rsidR="00422FCD">
        <w:t>f</w:t>
      </w:r>
      <w:r w:rsidRPr="009F446F">
        <w:t>in, la possibilité évoquée plus haut d’améliorations substantielles dans le fonctionnement des modèles laisse entrevoir des bonds en avant, indépendamment des lois d’échelle.</w:t>
      </w:r>
    </w:p>
    <w:p w14:paraId="697C8DBD" w14:textId="23C04300" w:rsidR="00E561EB" w:rsidRPr="00BC3ABE" w:rsidRDefault="009F446F" w:rsidP="00650F7C">
      <w:r w:rsidRPr="009F446F">
        <w:t>Quelle que soit la probabilité que l’intelligence artificielle finisse par dépasser l’intellige</w:t>
      </w:r>
      <w:r>
        <w:t>nce humaine, qu’elle soit de 50 % ou de 95 </w:t>
      </w:r>
      <w:r w:rsidRPr="009F446F">
        <w:t xml:space="preserve">%, il s’agit d’une forme de pari pascalien. Peut-être que l’IA s’arrêtera quelques marches au-dessus de sa forme actuelle, déjà très utile mais pas radicalement transformatrice, et que notre réflexion sera vaine. </w:t>
      </w:r>
      <w:r w:rsidRPr="00650F7C">
        <w:t>Mais si elle continue de progresser,</w:t>
      </w:r>
      <w:r w:rsidRPr="009F446F">
        <w:t xml:space="preserve"> elle transformera l’humanité de manière vertigineuse. Nous allons donc nous placer, pour toute la suite de ce livre, dans le monde qui semble être le nôtre depuis des années, le monde où les lois d’échelle continuent de tenir.</w:t>
      </w:r>
      <w:r w:rsidR="00650F7C">
        <w:t xml:space="preserve"> </w:t>
      </w:r>
      <w:r w:rsidR="00E561EB" w:rsidRPr="00BC3ABE">
        <w:t xml:space="preserve">Une fois </w:t>
      </w:r>
      <w:r w:rsidR="00E561EB" w:rsidRPr="00BC3ABE">
        <w:rPr>
          <w:color w:val="000000" w:themeColor="text1"/>
        </w:rPr>
        <w:t xml:space="preserve">atteint le niveau où </w:t>
      </w:r>
      <w:r w:rsidR="00E561EB" w:rsidRPr="00BC3ABE">
        <w:t xml:space="preserve">les intelligences artificielles </w:t>
      </w:r>
      <w:r w:rsidR="00E561EB" w:rsidRPr="00BC3ABE">
        <w:rPr>
          <w:color w:val="000000" w:themeColor="text1"/>
        </w:rPr>
        <w:t>sauront</w:t>
      </w:r>
      <w:r w:rsidR="00E561EB" w:rsidRPr="00BC3ABE">
        <w:rPr>
          <w:spacing w:val="-1"/>
        </w:rPr>
        <w:t xml:space="preserve"> </w:t>
      </w:r>
      <w:r w:rsidR="00E561EB" w:rsidRPr="00BC3ABE">
        <w:t>nous</w:t>
      </w:r>
      <w:r w:rsidR="00E561EB" w:rsidRPr="00BC3ABE">
        <w:rPr>
          <w:spacing w:val="-1"/>
        </w:rPr>
        <w:t xml:space="preserve"> </w:t>
      </w:r>
      <w:r w:rsidR="00E561EB" w:rsidRPr="00BC3ABE">
        <w:t>aider</w:t>
      </w:r>
      <w:r w:rsidR="00E561EB" w:rsidRPr="00BC3ABE">
        <w:rPr>
          <w:spacing w:val="-1"/>
        </w:rPr>
        <w:t xml:space="preserve"> </w:t>
      </w:r>
      <w:r w:rsidR="00E561EB" w:rsidRPr="00BC3ABE">
        <w:t>aussi</w:t>
      </w:r>
      <w:r w:rsidR="00E561EB" w:rsidRPr="00BC3ABE">
        <w:rPr>
          <w:spacing w:val="-1"/>
        </w:rPr>
        <w:t xml:space="preserve"> </w:t>
      </w:r>
      <w:r w:rsidR="00E561EB" w:rsidRPr="00BC3ABE">
        <w:t>efficacement</w:t>
      </w:r>
      <w:r w:rsidR="00E561EB" w:rsidRPr="00BC3ABE">
        <w:rPr>
          <w:spacing w:val="-1"/>
        </w:rPr>
        <w:t xml:space="preserve"> </w:t>
      </w:r>
      <w:r w:rsidR="00E561EB" w:rsidRPr="00BC3ABE">
        <w:t>qu’un</w:t>
      </w:r>
      <w:r w:rsidR="00E561EB" w:rsidRPr="00BC3ABE">
        <w:rPr>
          <w:spacing w:val="-1"/>
        </w:rPr>
        <w:t xml:space="preserve"> </w:t>
      </w:r>
      <w:r w:rsidR="00E561EB" w:rsidRPr="00BC3ABE">
        <w:rPr>
          <w:color w:val="000000" w:themeColor="text1"/>
        </w:rPr>
        <w:t>collaborateur</w:t>
      </w:r>
      <w:r w:rsidR="00E561EB" w:rsidRPr="00BC3ABE">
        <w:rPr>
          <w:spacing w:val="-1"/>
        </w:rPr>
        <w:t xml:space="preserve"> </w:t>
      </w:r>
      <w:r w:rsidR="00E561EB" w:rsidRPr="00BC3ABE">
        <w:t>humain</w:t>
      </w:r>
      <w:r w:rsidR="00E561EB" w:rsidRPr="00BC3ABE">
        <w:rPr>
          <w:rStyle w:val="Hyperlink2"/>
          <w:rFonts w:cs="Times New Roman"/>
          <w:color w:val="000000" w:themeColor="text1"/>
        </w:rPr>
        <w:t>,</w:t>
      </w:r>
      <w:r w:rsidR="00E561EB" w:rsidRPr="00BC3ABE">
        <w:rPr>
          <w:color w:val="000000" w:themeColor="text1"/>
        </w:rPr>
        <w:t xml:space="preserve"> leurs progrès ne s’arrêteront pas là</w:t>
      </w:r>
      <w:r w:rsidR="00E561EB" w:rsidRPr="00BC3ABE">
        <w:t xml:space="preserve">. Certains systèmes à base d’IA ont déjà </w:t>
      </w:r>
      <w:r w:rsidR="00650F7C">
        <w:t xml:space="preserve">atteint </w:t>
      </w:r>
      <w:r w:rsidR="00E561EB" w:rsidRPr="00BC3ABE">
        <w:t xml:space="preserve">certaines capacités surhumaines, comme le fait de savoir localiser l’emplacement où a été prise n’importe quelle </w:t>
      </w:r>
      <w:r w:rsidR="00E561EB" w:rsidRPr="00BC3ABE">
        <w:lastRenderedPageBreak/>
        <w:t>photo dans le mond</w:t>
      </w:r>
      <w:bookmarkStart w:id="2103" w:name="_bookmark124"/>
      <w:bookmarkEnd w:id="2103"/>
      <w:r w:rsidR="00E561EB" w:rsidRPr="00BC3ABE">
        <w:t>e</w:t>
      </w:r>
      <w:r w:rsidR="00D90093" w:rsidRPr="00BC3ABE">
        <w:rPr>
          <w:rStyle w:val="EndnoteReference"/>
          <w:rFonts w:ascii="Times New Roman" w:hAnsi="Times New Roman" w:cs="Times New Roman"/>
        </w:rPr>
        <w:endnoteReference w:id="49"/>
      </w:r>
      <w:r w:rsidR="00D90093" w:rsidRPr="00BC3ABE">
        <w:t>,</w:t>
      </w:r>
      <w:r w:rsidR="00E561EB" w:rsidRPr="00BC3ABE">
        <w:t xml:space="preserve"> ou la détection dans des imageries médicales de différences si subtiles qu’elles sont inaccessibles aux médec</w:t>
      </w:r>
      <w:bookmarkStart w:id="2104" w:name="_bookmark125"/>
      <w:bookmarkEnd w:id="2104"/>
      <w:r w:rsidR="00E561EB" w:rsidRPr="00BC3ABE">
        <w:t>ins</w:t>
      </w:r>
      <w:r w:rsidR="00E561EB" w:rsidRPr="00BC3ABE">
        <w:rPr>
          <w:rStyle w:val="FootnoteReference"/>
          <w:rFonts w:ascii="Times New Roman" w:hAnsi="Times New Roman" w:cs="Times New Roman"/>
        </w:rPr>
        <w:footnoteReference w:id="77"/>
      </w:r>
      <w:r w:rsidR="00E561EB" w:rsidRPr="00BC3ABE">
        <w:t>. Dans des domaines de plus en plus nombreux, nous irons donc vers des super-intelligences artificielles, et ce à un horizon de quelques années.</w:t>
      </w:r>
    </w:p>
    <w:p w14:paraId="6A567515" w14:textId="77777777" w:rsidR="00E561EB" w:rsidRPr="00BC3ABE" w:rsidDel="00424BF1" w:rsidRDefault="00E561EB" w:rsidP="00650F7C">
      <w:pPr>
        <w:rPr>
          <w:del w:id="2105" w:author="Microsoft Office User" w:date="2025-07-25T05:39:00Z"/>
        </w:rPr>
      </w:pPr>
      <w:r w:rsidRPr="00BC3ABE">
        <w:t>Ainsi, le délai avant que nos vies en soient transformées ne dépend pas</w:t>
      </w:r>
      <w:r w:rsidRPr="00BC3ABE">
        <w:rPr>
          <w:spacing w:val="40"/>
        </w:rPr>
        <w:t xml:space="preserve"> </w:t>
      </w:r>
      <w:r w:rsidRPr="00BC3ABE">
        <w:t>tant</w:t>
      </w:r>
      <w:r w:rsidRPr="00BC3ABE">
        <w:rPr>
          <w:spacing w:val="-1"/>
        </w:rPr>
        <w:t xml:space="preserve"> </w:t>
      </w:r>
      <w:r w:rsidRPr="00BC3ABE">
        <w:t>de</w:t>
      </w:r>
      <w:r w:rsidRPr="00BC3ABE">
        <w:rPr>
          <w:spacing w:val="-1"/>
        </w:rPr>
        <w:t xml:space="preserve"> </w:t>
      </w:r>
      <w:r w:rsidRPr="00BC3ABE">
        <w:t>la</w:t>
      </w:r>
      <w:r w:rsidRPr="00BC3ABE">
        <w:rPr>
          <w:spacing w:val="-1"/>
        </w:rPr>
        <w:t xml:space="preserve"> </w:t>
      </w:r>
      <w:r w:rsidRPr="00BC3ABE">
        <w:t>faisabilité</w:t>
      </w:r>
      <w:r w:rsidRPr="00BC3ABE">
        <w:rPr>
          <w:spacing w:val="-1"/>
        </w:rPr>
        <w:t xml:space="preserve"> </w:t>
      </w:r>
      <w:r w:rsidRPr="00BC3ABE">
        <w:t>technique</w:t>
      </w:r>
      <w:r w:rsidRPr="00BC3ABE">
        <w:rPr>
          <w:spacing w:val="-1"/>
        </w:rPr>
        <w:t xml:space="preserve"> </w:t>
      </w:r>
      <w:r w:rsidRPr="00BC3ABE">
        <w:t>que</w:t>
      </w:r>
      <w:r w:rsidRPr="00BC3ABE">
        <w:rPr>
          <w:spacing w:val="-1"/>
        </w:rPr>
        <w:t xml:space="preserve"> </w:t>
      </w:r>
      <w:r w:rsidRPr="00BC3ABE">
        <w:t>du</w:t>
      </w:r>
      <w:r w:rsidRPr="00BC3ABE">
        <w:rPr>
          <w:spacing w:val="-1"/>
        </w:rPr>
        <w:t xml:space="preserve"> </w:t>
      </w:r>
      <w:r w:rsidRPr="00BC3ABE">
        <w:t>temps</w:t>
      </w:r>
      <w:r w:rsidRPr="00BC3ABE">
        <w:rPr>
          <w:spacing w:val="-1"/>
        </w:rPr>
        <w:t xml:space="preserve"> </w:t>
      </w:r>
      <w:r w:rsidRPr="00BC3ABE">
        <w:t>d’adoptio</w:t>
      </w:r>
      <w:bookmarkStart w:id="2106" w:name="_bookmark126"/>
      <w:bookmarkEnd w:id="2106"/>
      <w:r w:rsidRPr="00BC3ABE">
        <w:t>n</w:t>
      </w:r>
      <w:r w:rsidRPr="00BC3ABE">
        <w:rPr>
          <w:rStyle w:val="FootnoteReference"/>
          <w:rFonts w:ascii="Times New Roman" w:hAnsi="Times New Roman" w:cs="Times New Roman"/>
        </w:rPr>
        <w:footnoteReference w:id="78"/>
      </w:r>
      <w:r w:rsidRPr="00BC3ABE">
        <w:t>.</w:t>
      </w:r>
      <w:r w:rsidRPr="00BC3ABE">
        <w:rPr>
          <w:spacing w:val="-11"/>
        </w:rPr>
        <w:t xml:space="preserve"> </w:t>
      </w:r>
      <w:bookmarkStart w:id="2107" w:name="La_course_aux_etoiles"/>
      <w:r w:rsidRPr="00BC3ABE">
        <w:t>Alors</w:t>
      </w:r>
      <w:bookmarkEnd w:id="2107"/>
      <w:r w:rsidRPr="00BC3ABE">
        <w:t>,</w:t>
      </w:r>
      <w:r w:rsidRPr="00BC3ABE">
        <w:rPr>
          <w:spacing w:val="-1"/>
        </w:rPr>
        <w:t xml:space="preserve"> </w:t>
      </w:r>
      <w:r w:rsidRPr="00BC3ABE">
        <w:t>notre</w:t>
      </w:r>
      <w:r w:rsidRPr="00BC3ABE">
        <w:rPr>
          <w:spacing w:val="-1"/>
        </w:rPr>
        <w:t xml:space="preserve"> </w:t>
      </w:r>
      <w:r w:rsidRPr="00BC3ABE">
        <w:t>société sera profondément bouleversée.</w:t>
      </w:r>
    </w:p>
    <w:p w14:paraId="5AFC07F1" w14:textId="77777777" w:rsidR="006641D5" w:rsidRDefault="006641D5">
      <w:pPr>
        <w:rPr>
          <w:sz w:val="56"/>
          <w:szCs w:val="56"/>
        </w:rPr>
        <w:pPrChange w:id="2108" w:author="Microsoft Office User" w:date="2025-07-25T05:39:00Z">
          <w:pPr>
            <w:widowControl/>
            <w:pBdr>
              <w:top w:val="nil"/>
              <w:left w:val="nil"/>
              <w:bottom w:val="nil"/>
              <w:right w:val="nil"/>
              <w:between w:val="nil"/>
              <w:bar w:val="nil"/>
            </w:pBdr>
            <w:autoSpaceDE/>
            <w:autoSpaceDN/>
          </w:pPr>
        </w:pPrChange>
      </w:pPr>
      <w:bookmarkStart w:id="2109" w:name="_Toc193205439"/>
      <w:del w:id="2110" w:author="Microsoft Office User" w:date="2025-07-25T05:39:00Z">
        <w:r w:rsidDel="00424BF1">
          <w:br w:type="page"/>
        </w:r>
      </w:del>
    </w:p>
    <w:p w14:paraId="11D69646" w14:textId="21D70CBA" w:rsidR="00E561EB" w:rsidRDefault="00E561EB" w:rsidP="00E44AC1">
      <w:pPr>
        <w:pStyle w:val="Heading1"/>
        <w:spacing w:line="276" w:lineRule="auto"/>
      </w:pPr>
      <w:bookmarkStart w:id="2111" w:name="_Toc201332087"/>
      <w:r w:rsidRPr="00AD6520">
        <w:lastRenderedPageBreak/>
        <w:t>Partie III</w:t>
      </w:r>
      <w:r w:rsidR="00650F7C">
        <w:t>.</w:t>
      </w:r>
      <w:bookmarkStart w:id="2112" w:name="_Toc50"/>
      <w:r w:rsidRPr="00AD6520">
        <w:t xml:space="preserve"> L’âge des robots</w:t>
      </w:r>
      <w:bookmarkEnd w:id="2109"/>
      <w:bookmarkEnd w:id="2111"/>
      <w:bookmarkEnd w:id="2112"/>
    </w:p>
    <w:p w14:paraId="58F9BDB4" w14:textId="0C03165D" w:rsidR="006641D5" w:rsidRDefault="00650F7C" w:rsidP="00650F7C">
      <w:pPr>
        <w:rPr>
          <w:sz w:val="56"/>
          <w:szCs w:val="56"/>
        </w:rPr>
      </w:pPr>
      <w:r w:rsidRPr="00650F7C">
        <w:t>Nourris par des entraînements titanesques, les systèmes d’IA deviendront capables de résoudre en autonomie un éventail de tâches toujours plus large. L’arrivée de ces systèmes engendrera une rupture sans précédent. Pour la première fois de son histoire, l’homme ne sera plus seul maître de la transformation du monde. Dans ces chapitres, nous explorerons les changements que cela implique, selon plusieurs axes, à l’horizon d’une dizaine d’années. Soyez bien conscients en lisant ces pages que tout en voulant donner une analyse dépassionnée, je redoute beaucoup de ces changements que j’annonce. Mais je pense qu’il est de notre devoir de les aborder de front.</w:t>
      </w:r>
      <w:bookmarkStart w:id="2113" w:name="_bookmark127"/>
      <w:bookmarkStart w:id="2114" w:name="_Toc193205440"/>
      <w:bookmarkStart w:id="2115" w:name="_Toc51"/>
      <w:bookmarkEnd w:id="2113"/>
    </w:p>
    <w:p w14:paraId="3FAA6147" w14:textId="7DC27168" w:rsidR="00E561EB" w:rsidRPr="00BC3ABE" w:rsidRDefault="00650F7C" w:rsidP="00E44AC1">
      <w:pPr>
        <w:pStyle w:val="Heading2"/>
        <w:spacing w:line="276" w:lineRule="auto"/>
      </w:pPr>
      <w:bookmarkStart w:id="2116" w:name="_Toc201332088"/>
      <w:r>
        <w:lastRenderedPageBreak/>
        <w:t xml:space="preserve">Chapitre 8. </w:t>
      </w:r>
      <w:r w:rsidR="00E561EB" w:rsidRPr="00BC3ABE">
        <w:t>Alignement</w:t>
      </w:r>
      <w:bookmarkEnd w:id="2114"/>
      <w:r w:rsidR="00903079">
        <w:t>, morale, éthique</w:t>
      </w:r>
      <w:bookmarkEnd w:id="2115"/>
      <w:bookmarkEnd w:id="2116"/>
    </w:p>
    <w:p w14:paraId="0662A8F4" w14:textId="0264098D" w:rsidR="00E561EB" w:rsidRPr="00BC3ABE" w:rsidRDefault="00E561EB" w:rsidP="003175A3">
      <w:r w:rsidRPr="00BC3ABE">
        <w:t>Lorsque nous avons passé en revue la construction des LLM modernes, nous avons omis une étape cruciale : la question de l’alignement. L’innovation</w:t>
      </w:r>
      <w:r w:rsidRPr="00BC3ABE">
        <w:rPr>
          <w:color w:val="222222"/>
        </w:rPr>
        <w:t xml:space="preserve"> principale de ChatGPT ne résidait pas dans sa capacité</w:t>
      </w:r>
      <w:r w:rsidRPr="00BC3ABE">
        <w:rPr>
          <w:color w:val="222222"/>
          <w:spacing w:val="40"/>
        </w:rPr>
        <w:t xml:space="preserve"> </w:t>
      </w:r>
      <w:r w:rsidRPr="00BC3ABE">
        <w:rPr>
          <w:color w:val="222222"/>
        </w:rPr>
        <w:t xml:space="preserve">technique à compléter correctement un texte : le point déterminant pour en faire un produit utile a été </w:t>
      </w:r>
      <w:r w:rsidRPr="00BC3ABE">
        <w:t xml:space="preserve">l’effort consacré par </w:t>
      </w:r>
      <w:r w:rsidRPr="00650F7C">
        <w:t xml:space="preserve">les </w:t>
      </w:r>
      <w:r w:rsidRPr="003175A3">
        <w:t>chercheurs</w:t>
      </w:r>
      <w:r w:rsidRPr="00BC3ABE">
        <w:rPr>
          <w:rStyle w:val="Aucun"/>
          <w:rFonts w:ascii="Times New Roman" w:hAnsi="Times New Roman" w:cs="Times New Roman"/>
          <w:color w:val="000000" w:themeColor="text1"/>
          <w:u w:color="222222"/>
        </w:rPr>
        <w:t xml:space="preserve"> </w:t>
      </w:r>
      <w:r w:rsidRPr="00BC3ABE">
        <w:t xml:space="preserve">à faire </w:t>
      </w:r>
      <w:r w:rsidR="0023293C">
        <w:t xml:space="preserve">en sorte </w:t>
      </w:r>
      <w:r w:rsidRPr="00BC3ABE">
        <w:t xml:space="preserve">que l’intelligence artificielle </w:t>
      </w:r>
      <w:r w:rsidR="0023293C" w:rsidRPr="00BC3ABE">
        <w:t>a</w:t>
      </w:r>
      <w:r w:rsidR="0023293C">
        <w:t>dopte</w:t>
      </w:r>
      <w:r w:rsidR="0023293C" w:rsidRPr="00BC3ABE">
        <w:t xml:space="preserve"> </w:t>
      </w:r>
      <w:r w:rsidRPr="00BC3ABE">
        <w:t xml:space="preserve">des comportements orientés dans le sens de ce que les humains autour d’elles estiment bon. </w:t>
      </w:r>
    </w:p>
    <w:p w14:paraId="11F8490C" w14:textId="42E2CE7B" w:rsidR="00E561EB" w:rsidRPr="00BC3ABE" w:rsidRDefault="00E561EB" w:rsidP="00E44AC1">
      <w:pPr>
        <w:pStyle w:val="Heading3"/>
        <w:spacing w:line="276" w:lineRule="auto"/>
        <w:rPr>
          <w:rFonts w:ascii="Times New Roman" w:hAnsi="Times New Roman" w:cs="Times New Roman"/>
        </w:rPr>
      </w:pPr>
      <w:bookmarkStart w:id="2117" w:name="_Toc201332089"/>
      <w:r w:rsidRPr="00BC3ABE">
        <w:rPr>
          <w:rFonts w:ascii="Times New Roman" w:hAnsi="Times New Roman" w:cs="Times New Roman"/>
        </w:rPr>
        <w:t>Approches actuelles sur l’alignement</w:t>
      </w:r>
      <w:bookmarkEnd w:id="2117"/>
    </w:p>
    <w:p w14:paraId="7D1711DF" w14:textId="52CF1919" w:rsidR="00E561EB" w:rsidRPr="00BC3ABE" w:rsidRDefault="00E561EB" w:rsidP="00650F7C">
      <w:pPr>
        <w:rPr>
          <w:color w:val="000000" w:themeColor="text1"/>
        </w:rPr>
      </w:pPr>
      <w:r w:rsidRPr="00BC3ABE">
        <w:rPr>
          <w:color w:val="000000" w:themeColor="text1"/>
        </w:rPr>
        <w:t>Cette question de l’alignement apparaît dès qu’on pose une question à</w:t>
      </w:r>
      <w:r w:rsidRPr="00BC3ABE">
        <w:t xml:space="preserve"> un LLM entraîné à compléter un texte, sous-mot par sous-mot, en prédisant correctement le sous-mot suivant. Quand on lui demande «</w:t>
      </w:r>
      <w:r w:rsidRPr="00BC3ABE">
        <w:rPr>
          <w:spacing w:val="-4"/>
        </w:rPr>
        <w:t> </w:t>
      </w:r>
      <w:r w:rsidRPr="00BC3ABE">
        <w:t>Quels ingrédients y a-t-il dans une glace à la vanille ?</w:t>
      </w:r>
      <w:r w:rsidRPr="00BC3ABE">
        <w:rPr>
          <w:spacing w:val="-2"/>
        </w:rPr>
        <w:t> </w:t>
      </w:r>
      <w:r w:rsidRPr="00BC3ABE">
        <w:t xml:space="preserve">», le modèle pourrait </w:t>
      </w:r>
      <w:r w:rsidRPr="00BC3ABE">
        <w:rPr>
          <w:color w:val="000000" w:themeColor="text1"/>
        </w:rPr>
        <w:t>se contenter de</w:t>
      </w:r>
      <w:r w:rsidRPr="00BC3ABE">
        <w:t xml:space="preserve"> compléter la question en ajoutant indéfiniment des questions subsidiaires : «</w:t>
      </w:r>
      <w:r w:rsidRPr="00BC3ABE">
        <w:rPr>
          <w:spacing w:val="-3"/>
        </w:rPr>
        <w:t> </w:t>
      </w:r>
      <w:r w:rsidRPr="00BC3ABE">
        <w:t>Quels ingrédients y a-t-il dans une glace à la vanille ? Des arachides ? Mon fils est allergique aux arachides, faut-il consulter ?</w:t>
      </w:r>
      <w:r w:rsidRPr="00BC3ABE">
        <w:rPr>
          <w:spacing w:val="-4"/>
        </w:rPr>
        <w:t xml:space="preserve"> </w:t>
      </w:r>
      <w:r w:rsidRPr="00BC3ABE">
        <w:t>Est-ce que je me pose trop de questions ? » Et peut-être que ce comportement aurait une bonne performance prédictive sur les textes d’entraînement du modèle. Mais un tel modèle ne serait guère utile. Alors, compléter efficacement un texte ne suffit pas : un LLM doit répondre aux questions de l’utilisateur.</w:t>
      </w:r>
    </w:p>
    <w:p w14:paraId="791580E8" w14:textId="16A431E7" w:rsidR="00E561EB" w:rsidRPr="00BC3ABE" w:rsidRDefault="00E561EB" w:rsidP="00650F7C">
      <w:r w:rsidRPr="00BC3ABE">
        <w:rPr>
          <w:color w:val="000000" w:themeColor="text1"/>
        </w:rPr>
        <w:t>En plus de répondre aux questions, il</w:t>
      </w:r>
      <w:r w:rsidRPr="00BC3ABE">
        <w:rPr>
          <w:rStyle w:val="Aucun"/>
          <w:rFonts w:ascii="Times New Roman" w:hAnsi="Times New Roman" w:cs="Times New Roman"/>
          <w:color w:val="000000" w:themeColor="text1"/>
          <w:u w:color="222222"/>
        </w:rPr>
        <w:t xml:space="preserve"> </w:t>
      </w:r>
      <w:r w:rsidRPr="003175A3">
        <w:t>doit</w:t>
      </w:r>
      <w:r w:rsidRPr="00BC3ABE">
        <w:t xml:space="preserve"> aussi éviter d’insulter son interlocuteur, et éviter la myriade de comportements qui pourraient résulter en une action en justice contre ses créateurs, comme l’apologie du terrorisme</w:t>
      </w:r>
      <w:ins w:id="2118" w:author="Héloïse Mahé" w:date="2025-07-25T17:50:00Z">
        <w:r w:rsidR="005044F5">
          <w:t>.</w:t>
        </w:r>
      </w:ins>
      <w:del w:id="2119" w:author="Héloïse Mahé" w:date="2025-07-25T17:50:00Z">
        <w:r w:rsidRPr="00BC3ABE" w:rsidDel="005044F5">
          <w:delText xml:space="preserve"> </w:delText>
        </w:r>
        <w:r w:rsidRPr="003175A3" w:rsidDel="005044F5">
          <w:rPr>
            <w:highlight w:val="yellow"/>
          </w:rPr>
          <w:delText>ou les conseils légaux.</w:delText>
        </w:r>
      </w:del>
    </w:p>
    <w:p w14:paraId="48FF4FDF" w14:textId="4A6035C1" w:rsidR="00E561EB" w:rsidRPr="00BC3ABE" w:rsidRDefault="00E561EB" w:rsidP="00650F7C">
      <w:r w:rsidRPr="00BC3ABE">
        <w:t>En</w:t>
      </w:r>
      <w:r w:rsidRPr="00BC3ABE">
        <w:rPr>
          <w:spacing w:val="79"/>
        </w:rPr>
        <w:t xml:space="preserve"> </w:t>
      </w:r>
      <w:r w:rsidRPr="00BC3ABE">
        <w:t>somme,</w:t>
      </w:r>
      <w:r w:rsidRPr="00BC3ABE">
        <w:rPr>
          <w:spacing w:val="47"/>
          <w:w w:val="150"/>
        </w:rPr>
        <w:t xml:space="preserve"> </w:t>
      </w:r>
      <w:r w:rsidRPr="00BC3ABE">
        <w:t>il</w:t>
      </w:r>
      <w:r w:rsidRPr="00BC3ABE">
        <w:rPr>
          <w:spacing w:val="47"/>
          <w:w w:val="150"/>
        </w:rPr>
        <w:t xml:space="preserve"> </w:t>
      </w:r>
      <w:r w:rsidRPr="00BC3ABE">
        <w:t>faut</w:t>
      </w:r>
      <w:r w:rsidRPr="00BC3ABE">
        <w:rPr>
          <w:spacing w:val="47"/>
          <w:w w:val="150"/>
        </w:rPr>
        <w:t xml:space="preserve"> </w:t>
      </w:r>
      <w:r w:rsidRPr="00BC3ABE">
        <w:t>inculquer</w:t>
      </w:r>
      <w:r w:rsidRPr="00BC3ABE">
        <w:rPr>
          <w:spacing w:val="47"/>
          <w:w w:val="150"/>
        </w:rPr>
        <w:t xml:space="preserve"> </w:t>
      </w:r>
      <w:r w:rsidRPr="00BC3ABE">
        <w:t>aux</w:t>
      </w:r>
      <w:r w:rsidRPr="00BC3ABE">
        <w:rPr>
          <w:spacing w:val="47"/>
          <w:w w:val="150"/>
        </w:rPr>
        <w:t xml:space="preserve"> </w:t>
      </w:r>
      <w:r w:rsidRPr="00BC3ABE">
        <w:t>modèles</w:t>
      </w:r>
      <w:r w:rsidRPr="00BC3ABE">
        <w:rPr>
          <w:spacing w:val="47"/>
          <w:w w:val="150"/>
        </w:rPr>
        <w:t xml:space="preserve"> </w:t>
      </w:r>
      <w:r w:rsidRPr="00BC3ABE">
        <w:t>une</w:t>
      </w:r>
      <w:r w:rsidRPr="00BC3ABE">
        <w:rPr>
          <w:spacing w:val="47"/>
          <w:w w:val="150"/>
        </w:rPr>
        <w:t xml:space="preserve"> </w:t>
      </w:r>
      <w:r w:rsidRPr="00BC3ABE">
        <w:t>notion</w:t>
      </w:r>
      <w:r w:rsidRPr="00BC3ABE">
        <w:rPr>
          <w:spacing w:val="47"/>
          <w:w w:val="150"/>
        </w:rPr>
        <w:t xml:space="preserve"> </w:t>
      </w:r>
      <w:r w:rsidRPr="00BC3ABE">
        <w:t>de</w:t>
      </w:r>
      <w:r w:rsidRPr="00BC3ABE">
        <w:rPr>
          <w:spacing w:val="47"/>
          <w:w w:val="150"/>
        </w:rPr>
        <w:t xml:space="preserve"> </w:t>
      </w:r>
      <w:r w:rsidRPr="00BC3ABE">
        <w:t>civilité,</w:t>
      </w:r>
      <w:r w:rsidRPr="00BC3ABE">
        <w:rPr>
          <w:spacing w:val="48"/>
          <w:w w:val="150"/>
        </w:rPr>
        <w:t xml:space="preserve"> </w:t>
      </w:r>
      <w:r w:rsidRPr="00BC3ABE">
        <w:rPr>
          <w:spacing w:val="-5"/>
        </w:rPr>
        <w:t xml:space="preserve">une </w:t>
      </w:r>
      <w:r w:rsidRPr="00BC3ABE">
        <w:t>*connaissance* de ce qu’ils doivent faire ou pas</w:t>
      </w:r>
      <w:r w:rsidRPr="00BC3ABE">
        <w:rPr>
          <w:color w:val="000000" w:themeColor="text1"/>
        </w:rPr>
        <w:t>.</w:t>
      </w:r>
      <w:r w:rsidRPr="00BC3ABE">
        <w:t xml:space="preserve"> Comme pour d’autres compétences, on mesure généralement</w:t>
      </w:r>
      <w:r w:rsidRPr="00BC3ABE">
        <w:rPr>
          <w:color w:val="000000" w:themeColor="text1"/>
        </w:rPr>
        <w:t xml:space="preserve"> l’alignement d’un modèle de génération de texte</w:t>
      </w:r>
      <w:r w:rsidRPr="00BC3ABE">
        <w:t xml:space="preserve"> en lui faisant passer des batteries de question, et en comptant le nombre de réponses satisfaisantes. Pour</w:t>
      </w:r>
      <w:r w:rsidRPr="00BC3ABE">
        <w:rPr>
          <w:spacing w:val="13"/>
        </w:rPr>
        <w:t xml:space="preserve"> </w:t>
      </w:r>
      <w:r w:rsidRPr="00BC3ABE">
        <w:t>ChatGPT,</w:t>
      </w:r>
      <w:r w:rsidRPr="00BC3ABE">
        <w:rPr>
          <w:spacing w:val="14"/>
        </w:rPr>
        <w:t xml:space="preserve"> </w:t>
      </w:r>
      <w:r w:rsidRPr="00BC3ABE">
        <w:t>les</w:t>
      </w:r>
      <w:r w:rsidRPr="00BC3ABE">
        <w:rPr>
          <w:spacing w:val="14"/>
        </w:rPr>
        <w:t xml:space="preserve"> </w:t>
      </w:r>
      <w:r w:rsidRPr="00BC3ABE">
        <w:t>chercheurs</w:t>
      </w:r>
      <w:r w:rsidRPr="00BC3ABE">
        <w:rPr>
          <w:spacing w:val="14"/>
        </w:rPr>
        <w:t xml:space="preserve"> </w:t>
      </w:r>
      <w:r w:rsidRPr="00BC3ABE">
        <w:t>ont</w:t>
      </w:r>
      <w:r w:rsidRPr="00BC3ABE">
        <w:rPr>
          <w:spacing w:val="14"/>
        </w:rPr>
        <w:t xml:space="preserve"> </w:t>
      </w:r>
      <w:r w:rsidRPr="00BC3ABE">
        <w:t>ajouté</w:t>
      </w:r>
      <w:r w:rsidRPr="00BC3ABE">
        <w:rPr>
          <w:spacing w:val="14"/>
        </w:rPr>
        <w:t xml:space="preserve"> </w:t>
      </w:r>
      <w:r w:rsidRPr="00BC3ABE">
        <w:t>à</w:t>
      </w:r>
      <w:r w:rsidRPr="00BC3ABE">
        <w:rPr>
          <w:spacing w:val="14"/>
        </w:rPr>
        <w:t xml:space="preserve"> </w:t>
      </w:r>
      <w:r w:rsidRPr="00BC3ABE">
        <w:t>la</w:t>
      </w:r>
      <w:r w:rsidRPr="00BC3ABE">
        <w:rPr>
          <w:spacing w:val="14"/>
        </w:rPr>
        <w:t xml:space="preserve"> </w:t>
      </w:r>
      <w:r w:rsidRPr="00BC3ABE">
        <w:t>fin</w:t>
      </w:r>
      <w:r w:rsidRPr="00BC3ABE">
        <w:rPr>
          <w:spacing w:val="14"/>
        </w:rPr>
        <w:t xml:space="preserve"> </w:t>
      </w:r>
      <w:r w:rsidRPr="00BC3ABE">
        <w:t>de</w:t>
      </w:r>
      <w:r w:rsidRPr="00BC3ABE">
        <w:rPr>
          <w:spacing w:val="14"/>
        </w:rPr>
        <w:t xml:space="preserve"> </w:t>
      </w:r>
      <w:r w:rsidRPr="00BC3ABE">
        <w:t>l’entraînement</w:t>
      </w:r>
      <w:r w:rsidRPr="00BC3ABE">
        <w:rPr>
          <w:spacing w:val="14"/>
        </w:rPr>
        <w:t xml:space="preserve"> </w:t>
      </w:r>
      <w:r w:rsidRPr="00BC3ABE">
        <w:t>de</w:t>
      </w:r>
      <w:r w:rsidRPr="00BC3ABE">
        <w:rPr>
          <w:spacing w:val="14"/>
        </w:rPr>
        <w:t xml:space="preserve"> </w:t>
      </w:r>
      <w:r w:rsidRPr="00BC3ABE">
        <w:rPr>
          <w:spacing w:val="-4"/>
        </w:rPr>
        <w:t xml:space="preserve">leur </w:t>
      </w:r>
      <w:r w:rsidRPr="00BC3ABE">
        <w:t>modèle une étape de «</w:t>
      </w:r>
      <w:r w:rsidRPr="00BC3ABE">
        <w:rPr>
          <w:spacing w:val="-3"/>
        </w:rPr>
        <w:t> </w:t>
      </w:r>
      <w:r w:rsidRPr="00BC3ABE">
        <w:t>post-entraînement</w:t>
      </w:r>
      <w:r w:rsidRPr="00BC3ABE">
        <w:rPr>
          <w:spacing w:val="-3"/>
        </w:rPr>
        <w:t> </w:t>
      </w:r>
      <w:r w:rsidRPr="00BC3ABE">
        <w:t>» (</w:t>
      </w:r>
      <w:r w:rsidRPr="005875CC">
        <w:rPr>
          <w:i/>
          <w:iCs/>
        </w:rPr>
        <w:t>post-training</w:t>
      </w:r>
      <w:r w:rsidRPr="00BC3ABE">
        <w:t xml:space="preserve">) dédiée à mieux aligner leur modèle. C’est </w:t>
      </w:r>
      <w:r w:rsidR="00C51849">
        <w:t>cette étape qui a p</w:t>
      </w:r>
      <w:r w:rsidR="00F41CD1">
        <w:t>ermis</w:t>
      </w:r>
      <w:r w:rsidR="00C51849">
        <w:t>, en faisant du LLM un véritable assistant, de faire du chatbot un produit véritablement utile</w:t>
      </w:r>
      <w:r w:rsidRPr="00BC3ABE">
        <w:rPr>
          <w:color w:val="000000" w:themeColor="text1"/>
        </w:rPr>
        <w:t xml:space="preserve">, </w:t>
      </w:r>
      <w:r w:rsidR="00C51849">
        <w:rPr>
          <w:color w:val="000000" w:themeColor="text1"/>
        </w:rPr>
        <w:t xml:space="preserve">ce qui a fait sa </w:t>
      </w:r>
      <w:r w:rsidRPr="00BC3ABE">
        <w:t>renommée.</w:t>
      </w:r>
    </w:p>
    <w:p w14:paraId="05A80724" w14:textId="3AE33D09" w:rsidR="00E561EB" w:rsidRPr="00BC3ABE" w:rsidRDefault="00E561EB" w:rsidP="00650F7C">
      <w:pPr>
        <w:rPr>
          <w:color w:val="000000" w:themeColor="text1"/>
        </w:rPr>
      </w:pPr>
      <w:r w:rsidRPr="00BC3ABE">
        <w:rPr>
          <w:color w:val="000000" w:themeColor="text1"/>
        </w:rPr>
        <w:t>Depuis</w:t>
      </w:r>
      <w:r w:rsidRPr="00BC3ABE">
        <w:t xml:space="preserve">, l’alignement s’est affiné pour diminuer </w:t>
      </w:r>
      <w:r w:rsidR="00C51849">
        <w:t>encore</w:t>
      </w:r>
      <w:r w:rsidRPr="00BC3ABE">
        <w:t xml:space="preserve"> les mauvais comportements, en particulier réduire les stéréotypes dans </w:t>
      </w:r>
      <w:r w:rsidRPr="00BC3ABE">
        <w:rPr>
          <w:color w:val="000000" w:themeColor="text1"/>
        </w:rPr>
        <w:t>la *réflexion* des</w:t>
      </w:r>
      <w:r w:rsidRPr="00BC3ABE">
        <w:t xml:space="preserve"> modèles. Il existe de nombreuses techniques pour «</w:t>
      </w:r>
      <w:r w:rsidRPr="00BC3ABE">
        <w:rPr>
          <w:spacing w:val="-4"/>
        </w:rPr>
        <w:t> </w:t>
      </w:r>
      <w:r w:rsidRPr="00BC3ABE">
        <w:t>débiaiser les modèles</w:t>
      </w:r>
      <w:r w:rsidRPr="00BC3ABE">
        <w:rPr>
          <w:spacing w:val="-4"/>
        </w:rPr>
        <w:t> </w:t>
      </w:r>
      <w:r w:rsidRPr="00BC3ABE">
        <w:t>», par exemple en remplaçant ou en supprimant sélectivement dans les données d’entraînement certaines assertions considérées comme biais</w:t>
      </w:r>
      <w:bookmarkStart w:id="2120" w:name="_bookmark128"/>
      <w:bookmarkEnd w:id="2120"/>
      <w:r w:rsidRPr="00BC3ABE">
        <w:t>ées</w:t>
      </w:r>
      <w:r w:rsidR="00650F7C" w:rsidRPr="00BC3ABE">
        <w:rPr>
          <w:rStyle w:val="EndnoteReference"/>
          <w:rFonts w:ascii="Times New Roman" w:hAnsi="Times New Roman" w:cs="Times New Roman"/>
          <w:color w:val="222222"/>
          <w:sz w:val="26"/>
          <w:szCs w:val="26"/>
        </w:rPr>
        <w:endnoteReference w:id="50"/>
      </w:r>
      <w:r w:rsidR="00650F7C" w:rsidRPr="00BC3ABE">
        <w:t>.</w:t>
      </w:r>
    </w:p>
    <w:p w14:paraId="1A269D7D" w14:textId="6E02BABC" w:rsidR="00E561EB" w:rsidRPr="00BC3ABE" w:rsidRDefault="00E561EB" w:rsidP="00650F7C">
      <w:r w:rsidRPr="00BC3ABE">
        <w:t xml:space="preserve">Soit que les données de base récoltées sur </w:t>
      </w:r>
      <w:r w:rsidR="003127FE">
        <w:t>Internet</w:t>
      </w:r>
      <w:r w:rsidRPr="00BC3ABE">
        <w:t xml:space="preserve"> aient un biais intrinsèque, soit que les techniques de correction </w:t>
      </w:r>
      <w:r w:rsidRPr="00BC3ABE">
        <w:rPr>
          <w:color w:val="000000" w:themeColor="text1"/>
        </w:rPr>
        <w:t xml:space="preserve">des biais </w:t>
      </w:r>
      <w:r w:rsidRPr="00BC3ABE">
        <w:t>soient mal construites et causent à leur tour</w:t>
      </w:r>
      <w:r w:rsidRPr="00BC3ABE">
        <w:rPr>
          <w:color w:val="000000" w:themeColor="text1"/>
        </w:rPr>
        <w:t xml:space="preserve"> un biais politique</w:t>
      </w:r>
      <w:r w:rsidRPr="00BC3ABE">
        <w:t xml:space="preserve">, les principaux LLM du marché partagent tous un biais important vers la gauche du spectre </w:t>
      </w:r>
      <w:r w:rsidRPr="00BC3ABE">
        <w:rPr>
          <w:color w:val="000000" w:themeColor="text1"/>
        </w:rPr>
        <w:t>politique</w:t>
      </w:r>
      <w:r w:rsidR="00650F7C" w:rsidRPr="00BC3ABE">
        <w:rPr>
          <w:rStyle w:val="EndnoteReference"/>
          <w:rFonts w:ascii="Times New Roman" w:hAnsi="Times New Roman" w:cs="Times New Roman"/>
          <w:color w:val="222222"/>
        </w:rPr>
        <w:endnoteReference w:id="51"/>
      </w:r>
      <w:r w:rsidR="00650F7C" w:rsidRPr="00BC3ABE">
        <w:t>.</w:t>
      </w:r>
      <w:r w:rsidRPr="00BC3ABE">
        <w:t xml:space="preserve"> Google a poussé ce biais à l’extrême dans certains de leurs modèles Gemini : quand on lui demandait de générer des portraits, ce modèle avait tendance à surreprésenter les </w:t>
      </w:r>
      <w:r w:rsidRPr="00BC3ABE">
        <w:lastRenderedPageBreak/>
        <w:t>minorités ethniques des</w:t>
      </w:r>
      <w:r w:rsidRPr="00BC3ABE">
        <w:rPr>
          <w:spacing w:val="-2"/>
        </w:rPr>
        <w:t xml:space="preserve"> </w:t>
      </w:r>
      <w:r w:rsidRPr="00BC3ABE">
        <w:t>États-Unis,</w:t>
      </w:r>
      <w:r w:rsidRPr="00BC3ABE">
        <w:rPr>
          <w:spacing w:val="-2"/>
        </w:rPr>
        <w:t xml:space="preserve"> </w:t>
      </w:r>
      <w:r w:rsidRPr="00BC3ABE">
        <w:t>au</w:t>
      </w:r>
      <w:r w:rsidRPr="00BC3ABE">
        <w:rPr>
          <w:spacing w:val="-2"/>
        </w:rPr>
        <w:t xml:space="preserve"> </w:t>
      </w:r>
      <w:r w:rsidRPr="00BC3ABE">
        <w:t>point</w:t>
      </w:r>
      <w:r w:rsidRPr="00BC3ABE">
        <w:rPr>
          <w:spacing w:val="-2"/>
        </w:rPr>
        <w:t xml:space="preserve"> </w:t>
      </w:r>
      <w:r w:rsidRPr="00BC3ABE">
        <w:t>d’en</w:t>
      </w:r>
      <w:r w:rsidRPr="00BC3ABE">
        <w:rPr>
          <w:spacing w:val="-2"/>
        </w:rPr>
        <w:t xml:space="preserve"> </w:t>
      </w:r>
      <w:r w:rsidRPr="00BC3ABE">
        <w:t>arriver</w:t>
      </w:r>
      <w:r w:rsidRPr="00BC3ABE">
        <w:rPr>
          <w:spacing w:val="-2"/>
        </w:rPr>
        <w:t xml:space="preserve"> </w:t>
      </w:r>
      <w:r w:rsidRPr="00BC3ABE">
        <w:t>à</w:t>
      </w:r>
      <w:r w:rsidRPr="00BC3ABE">
        <w:rPr>
          <w:spacing w:val="-2"/>
        </w:rPr>
        <w:t xml:space="preserve"> </w:t>
      </w:r>
      <w:r w:rsidRPr="00BC3ABE">
        <w:t>des</w:t>
      </w:r>
      <w:r w:rsidRPr="00BC3ABE">
        <w:rPr>
          <w:spacing w:val="-2"/>
        </w:rPr>
        <w:t xml:space="preserve"> </w:t>
      </w:r>
      <w:r w:rsidRPr="00BC3ABE">
        <w:t>contresens</w:t>
      </w:r>
      <w:r w:rsidRPr="00BC3ABE">
        <w:rPr>
          <w:spacing w:val="-2"/>
        </w:rPr>
        <w:t xml:space="preserve"> </w:t>
      </w:r>
      <w:r w:rsidRPr="00BC3ABE">
        <w:t>historiques,</w:t>
      </w:r>
      <w:r w:rsidRPr="00BC3ABE">
        <w:rPr>
          <w:spacing w:val="-2"/>
        </w:rPr>
        <w:t xml:space="preserve"> </w:t>
      </w:r>
      <w:r w:rsidRPr="00BC3ABE">
        <w:t>par</w:t>
      </w:r>
      <w:r w:rsidRPr="00BC3ABE">
        <w:rPr>
          <w:spacing w:val="-2"/>
        </w:rPr>
        <w:t xml:space="preserve"> </w:t>
      </w:r>
      <w:r w:rsidRPr="00BC3ABE">
        <w:t>exemple un soldat SS à la peau noire</w:t>
      </w:r>
      <w:bookmarkStart w:id="2121" w:name="_bookmark131"/>
      <w:bookmarkEnd w:id="2121"/>
      <w:r w:rsidR="0023293C" w:rsidRPr="00BC3ABE">
        <w:rPr>
          <w:rStyle w:val="EndnoteReference"/>
          <w:rFonts w:ascii="Times New Roman" w:hAnsi="Times New Roman" w:cs="Times New Roman"/>
          <w:color w:val="222222"/>
        </w:rPr>
        <w:endnoteReference w:id="52"/>
      </w:r>
      <w:r w:rsidR="0023293C" w:rsidRPr="00BC3ABE">
        <w:t>.</w:t>
      </w:r>
      <w:r w:rsidRPr="00BC3ABE">
        <w:t xml:space="preserve"> Google a reconnu le problème et promis de le corriger</w:t>
      </w:r>
      <w:bookmarkStart w:id="2122" w:name="_bookmark130"/>
      <w:bookmarkEnd w:id="2122"/>
      <w:r w:rsidR="0023293C" w:rsidRPr="00BC3ABE">
        <w:rPr>
          <w:rStyle w:val="EndnoteReference"/>
          <w:rFonts w:ascii="Times New Roman" w:hAnsi="Times New Roman" w:cs="Times New Roman"/>
          <w:color w:val="222222"/>
        </w:rPr>
        <w:endnoteReference w:id="53"/>
      </w:r>
      <w:r w:rsidR="0023293C" w:rsidRPr="00BC3ABE">
        <w:t>,</w:t>
      </w:r>
      <w:r w:rsidRPr="00BC3ABE">
        <w:t xml:space="preserve"> mais ce genre de distorsions continuera certainement d’apparaître à différents degrés dans les futurs modèles.</w:t>
      </w:r>
    </w:p>
    <w:p w14:paraId="56747ABB" w14:textId="77777777" w:rsidR="00E561EB" w:rsidRPr="00BC3ABE" w:rsidRDefault="00E561EB" w:rsidP="00650F7C">
      <w:r w:rsidRPr="00BC3ABE">
        <w:t>Il sera probablement impossible de corriger tous les biais possibles, et ceux-ci influenceront inévitablement les interactions avec les utilisateurs. Dès lors, comment les en protéger, pour les garder de prendre pour vérité une opinion biaisée ? Un simple message d’avertissement caché</w:t>
      </w:r>
      <w:r w:rsidRPr="00BC3ABE">
        <w:rPr>
          <w:spacing w:val="40"/>
        </w:rPr>
        <w:t xml:space="preserve"> </w:t>
      </w:r>
      <w:r w:rsidRPr="00BC3ABE">
        <w:t>quelque part dans le produit ne sera probablement pas pris en compte correctement.</w:t>
      </w:r>
    </w:p>
    <w:p w14:paraId="285FBACD" w14:textId="3A3D8C64" w:rsidR="006641D5" w:rsidRPr="00650F7C" w:rsidRDefault="00E561EB" w:rsidP="00650F7C">
      <w:r w:rsidRPr="00BC3ABE">
        <w:t>L’entreprise américaine Anthropic, pionnière dans ce domaine de l’alignement, propose une approche intéressante. Lors de cette phase d’alignement, après avoir entraîné le modèle pour lui *inculquer des valeurs*, par exemple «</w:t>
      </w:r>
      <w:r w:rsidRPr="00BC3ABE">
        <w:rPr>
          <w:spacing w:val="-3"/>
        </w:rPr>
        <w:t> </w:t>
      </w:r>
      <w:r w:rsidRPr="00BC3ABE">
        <w:t>Je préfère dire la vérité plutôt que ce que je crois que les gens veulent entendre</w:t>
      </w:r>
      <w:r w:rsidRPr="00BC3ABE">
        <w:rPr>
          <w:spacing w:val="-2"/>
        </w:rPr>
        <w:t> </w:t>
      </w:r>
      <w:r w:rsidRPr="00BC3ABE">
        <w:t>», ils lui enseignent à *être conscient* de ces valeurs, afin d’en prévenir lui-même ses utilisat</w:t>
      </w:r>
      <w:bookmarkStart w:id="2123" w:name="_bookmark132"/>
      <w:bookmarkEnd w:id="2123"/>
      <w:r w:rsidRPr="00BC3ABE">
        <w:t>eurs</w:t>
      </w:r>
      <w:r w:rsidR="0023293C" w:rsidRPr="00BC3ABE">
        <w:rPr>
          <w:rStyle w:val="EndnoteReference"/>
          <w:rFonts w:ascii="Times New Roman" w:hAnsi="Times New Roman" w:cs="Times New Roman"/>
          <w:color w:val="222222"/>
        </w:rPr>
        <w:endnoteReference w:id="54"/>
      </w:r>
      <w:r w:rsidR="0023293C" w:rsidRPr="00BC3ABE">
        <w:t>.</w:t>
      </w:r>
      <w:r w:rsidRPr="00BC3ABE">
        <w:t xml:space="preserve"> Ainsi, compte tenu de la difficulté à éliminer tous les biais, ils préfèrent donner à leur modèle une *conscience* de ces biais qui le rendra plus transparent pour l’utilisateur.</w:t>
      </w:r>
    </w:p>
    <w:p w14:paraId="7399FCF2" w14:textId="77777777" w:rsidR="00E561EB" w:rsidRPr="00BC3ABE" w:rsidRDefault="00E561EB" w:rsidP="00E44AC1">
      <w:pPr>
        <w:pStyle w:val="Heading3"/>
        <w:spacing w:line="276" w:lineRule="auto"/>
        <w:jc w:val="both"/>
        <w:rPr>
          <w:rFonts w:ascii="Times New Roman" w:hAnsi="Times New Roman" w:cs="Times New Roman"/>
        </w:rPr>
      </w:pPr>
      <w:bookmarkStart w:id="2124" w:name="_Toc52"/>
      <w:bookmarkStart w:id="2125" w:name="_Toc193205442"/>
      <w:bookmarkStart w:id="2126" w:name="_Toc201332090"/>
      <w:r w:rsidRPr="00BC3ABE">
        <w:rPr>
          <w:rFonts w:ascii="Times New Roman" w:hAnsi="Times New Roman" w:cs="Times New Roman"/>
        </w:rPr>
        <w:t>Agents</w:t>
      </w:r>
      <w:r w:rsidRPr="00BC3ABE">
        <w:rPr>
          <w:rFonts w:ascii="Times New Roman" w:hAnsi="Times New Roman" w:cs="Times New Roman"/>
          <w:spacing w:val="-3"/>
        </w:rPr>
        <w:t xml:space="preserve"> </w:t>
      </w:r>
      <w:r w:rsidRPr="00BC3ABE">
        <w:rPr>
          <w:rFonts w:ascii="Times New Roman" w:hAnsi="Times New Roman" w:cs="Times New Roman"/>
        </w:rPr>
        <w:t>autonomes</w:t>
      </w:r>
      <w:r w:rsidRPr="00BC3ABE">
        <w:rPr>
          <w:rFonts w:ascii="Times New Roman" w:hAnsi="Times New Roman" w:cs="Times New Roman"/>
          <w:spacing w:val="-2"/>
        </w:rPr>
        <w:t xml:space="preserve"> </w:t>
      </w:r>
      <w:r w:rsidRPr="00BC3ABE">
        <w:rPr>
          <w:rFonts w:ascii="Times New Roman" w:hAnsi="Times New Roman" w:cs="Times New Roman"/>
        </w:rPr>
        <w:t>et</w:t>
      </w:r>
      <w:r w:rsidRPr="00BC3ABE">
        <w:rPr>
          <w:rFonts w:ascii="Times New Roman" w:hAnsi="Times New Roman" w:cs="Times New Roman"/>
          <w:spacing w:val="-1"/>
        </w:rPr>
        <w:t xml:space="preserve"> </w:t>
      </w:r>
      <w:r w:rsidRPr="00BC3ABE">
        <w:rPr>
          <w:rFonts w:ascii="Times New Roman" w:hAnsi="Times New Roman" w:cs="Times New Roman"/>
          <w:spacing w:val="-2"/>
        </w:rPr>
        <w:t>alignement</w:t>
      </w:r>
      <w:bookmarkEnd w:id="2124"/>
      <w:bookmarkEnd w:id="2125"/>
      <w:bookmarkEnd w:id="2126"/>
    </w:p>
    <w:p w14:paraId="7589D2BC" w14:textId="74B342AE" w:rsidR="00E561EB" w:rsidRPr="00BC3ABE" w:rsidRDefault="00E561EB" w:rsidP="00650F7C">
      <w:r w:rsidRPr="00BC3ABE">
        <w:t xml:space="preserve">Ces approches sont peut-être suffisantes pour nos modèles actuels, auxquels nous ne demandons pas encore de prendre des décisions importantes. </w:t>
      </w:r>
      <w:r w:rsidRPr="00BC3ABE">
        <w:rPr>
          <w:color w:val="000000" w:themeColor="text1"/>
        </w:rPr>
        <w:t>Cependant,</w:t>
      </w:r>
      <w:r w:rsidRPr="00BC3ABE">
        <w:t xml:space="preserve"> nous </w:t>
      </w:r>
      <w:r w:rsidRPr="00BC3ABE">
        <w:rPr>
          <w:color w:val="000000" w:themeColor="text1"/>
        </w:rPr>
        <w:t>avons</w:t>
      </w:r>
      <w:r w:rsidRPr="00BC3ABE">
        <w:t xml:space="preserve"> montré </w:t>
      </w:r>
      <w:r w:rsidRPr="00BC3ABE">
        <w:rPr>
          <w:color w:val="000000" w:themeColor="text1"/>
        </w:rPr>
        <w:t xml:space="preserve">dans la partie précédente </w:t>
      </w:r>
      <w:r w:rsidRPr="00BC3ABE">
        <w:t xml:space="preserve">que les intelligences artificielles continueraient </w:t>
      </w:r>
      <w:r w:rsidRPr="00BC3ABE">
        <w:rPr>
          <w:color w:val="000000" w:themeColor="text1"/>
        </w:rPr>
        <w:t>d’évoluer vers plus d’autonomie,</w:t>
      </w:r>
      <w:r w:rsidRPr="00BC3ABE">
        <w:t xml:space="preserve"> jusqu’à devenir des acteurs à part entière de nos sociétés. </w:t>
      </w:r>
      <w:r w:rsidRPr="00BC3ABE">
        <w:rPr>
          <w:color w:val="000000" w:themeColor="text1"/>
        </w:rPr>
        <w:t>Or, d</w:t>
      </w:r>
      <w:r w:rsidR="00F20ABF">
        <w:rPr>
          <w:color w:val="000000" w:themeColor="text1"/>
        </w:rPr>
        <w:t>ans</w:t>
      </w:r>
      <w:r w:rsidRPr="00BC3ABE">
        <w:t xml:space="preserve"> la mesure où ces agents </w:t>
      </w:r>
      <w:r w:rsidRPr="00BC3ABE">
        <w:rPr>
          <w:color w:val="000000" w:themeColor="text1"/>
        </w:rPr>
        <w:t>disposeront d’un</w:t>
      </w:r>
      <w:r w:rsidRPr="00BC3ABE">
        <w:t xml:space="preserve"> pouvoir, ils pourront faire le mal, comme dans ces films de science-fiction comme </w:t>
      </w:r>
      <w:r w:rsidRPr="00BC3ABE">
        <w:rPr>
          <w:i/>
        </w:rPr>
        <w:t>Terminator</w:t>
      </w:r>
      <w:r w:rsidRPr="00BC3ABE">
        <w:t xml:space="preserve"> ou </w:t>
      </w:r>
      <w:r w:rsidRPr="00BC3ABE">
        <w:rPr>
          <w:i/>
        </w:rPr>
        <w:t>I, Robot</w:t>
      </w:r>
      <w:r w:rsidRPr="00BC3ABE">
        <w:t xml:space="preserve"> où les machines se révoltent </w:t>
      </w:r>
      <w:r w:rsidRPr="00BC3ABE">
        <w:rPr>
          <w:color w:val="000000" w:themeColor="text1"/>
        </w:rPr>
        <w:t>contre</w:t>
      </w:r>
      <w:r w:rsidRPr="00BC3ABE">
        <w:t xml:space="preserve"> leurs créateurs humains.</w:t>
      </w:r>
    </w:p>
    <w:p w14:paraId="43667C32" w14:textId="79C2A94B" w:rsidR="00E561EB" w:rsidRPr="00BC3ABE" w:rsidRDefault="00E561EB" w:rsidP="00650F7C">
      <w:r w:rsidRPr="00BC3ABE">
        <w:t xml:space="preserve">D’ailleurs, nul besoin d’une conscience pour faire le mal. </w:t>
      </w:r>
      <w:r w:rsidRPr="00BC3ABE">
        <w:rPr>
          <w:color w:val="000000" w:themeColor="text1"/>
        </w:rPr>
        <w:t>Considérons</w:t>
      </w:r>
      <w:r w:rsidRPr="00BC3ABE">
        <w:t xml:space="preserve"> une IA </w:t>
      </w:r>
      <w:r w:rsidRPr="00BC3ABE">
        <w:rPr>
          <w:color w:val="000000" w:themeColor="text1"/>
        </w:rPr>
        <w:t>dont l’unique</w:t>
      </w:r>
      <w:r w:rsidRPr="00BC3ABE">
        <w:rPr>
          <w:color w:val="222222"/>
        </w:rPr>
        <w:t xml:space="preserve"> objectif </w:t>
      </w:r>
      <w:r w:rsidRPr="00BC3ABE">
        <w:rPr>
          <w:color w:val="000000" w:themeColor="text1"/>
        </w:rPr>
        <w:t xml:space="preserve">serait </w:t>
      </w:r>
      <w:r w:rsidRPr="00BC3ABE">
        <w:rPr>
          <w:color w:val="222222"/>
        </w:rPr>
        <w:t xml:space="preserve">de maximiser la production d’une ressource : </w:t>
      </w:r>
      <w:r w:rsidRPr="00BC3ABE">
        <w:rPr>
          <w:color w:val="000000" w:themeColor="text1"/>
        </w:rPr>
        <w:t>en l’absence de</w:t>
      </w:r>
      <w:r w:rsidRPr="00BC3ABE">
        <w:rPr>
          <w:color w:val="222222"/>
        </w:rPr>
        <w:t xml:space="preserve"> garde-fou, elle foncera à tout prix vers son objectif, quitte à monopoliser des ressources qui auraient été plus utiles ailleurs. </w:t>
      </w:r>
      <w:r w:rsidRPr="00BC3ABE">
        <w:rPr>
          <w:color w:val="000000" w:themeColor="text1"/>
        </w:rPr>
        <w:t>Elle pourrait</w:t>
      </w:r>
      <w:r w:rsidRPr="00BC3ABE">
        <w:rPr>
          <w:color w:val="222222"/>
        </w:rPr>
        <w:t xml:space="preserve"> même chercher à dét</w:t>
      </w:r>
      <w:bookmarkStart w:id="2127" w:name="_bookmark133"/>
      <w:bookmarkEnd w:id="2127"/>
      <w:r w:rsidRPr="00BC3ABE">
        <w:rPr>
          <w:color w:val="222222"/>
        </w:rPr>
        <w:t>ruire</w:t>
      </w:r>
      <w:r w:rsidRPr="00BC3ABE">
        <w:rPr>
          <w:color w:val="000000" w:themeColor="text1"/>
        </w:rPr>
        <w:t xml:space="preserve"> ceux qui tentent de l’arrêter</w:t>
      </w:r>
      <w:r w:rsidRPr="00BC3ABE">
        <w:rPr>
          <w:color w:val="000000" w:themeColor="text1"/>
          <w:vertAlign w:val="superscript"/>
        </w:rPr>
        <w:footnoteReference w:id="79"/>
      </w:r>
      <w:r w:rsidRPr="00BC3ABE">
        <w:rPr>
          <w:color w:val="000000" w:themeColor="text1"/>
        </w:rPr>
        <w:t>.</w:t>
      </w:r>
      <w:r w:rsidRPr="00BC3ABE">
        <w:rPr>
          <w:color w:val="222222"/>
        </w:rPr>
        <w:t xml:space="preserve"> Notons encore que</w:t>
      </w:r>
      <w:r w:rsidRPr="00BC3ABE">
        <w:rPr>
          <w:color w:val="000000" w:themeColor="text1"/>
        </w:rPr>
        <w:t>,</w:t>
      </w:r>
      <w:r w:rsidRPr="00BC3ABE">
        <w:rPr>
          <w:color w:val="222222"/>
        </w:rPr>
        <w:t xml:space="preserve"> pour une IA qui veuille à tout prix atteindre un objectif nécessitant des ressources communes, toute personne </w:t>
      </w:r>
      <w:r w:rsidRPr="00BC3ABE">
        <w:rPr>
          <w:color w:val="000000" w:themeColor="text1"/>
        </w:rPr>
        <w:t>ayant</w:t>
      </w:r>
      <w:r w:rsidRPr="00BC3ABE">
        <w:rPr>
          <w:color w:val="222222"/>
        </w:rPr>
        <w:t xml:space="preserve"> également</w:t>
      </w:r>
      <w:r w:rsidRPr="00BC3ABE">
        <w:rPr>
          <w:color w:val="222222"/>
          <w:spacing w:val="80"/>
        </w:rPr>
        <w:t xml:space="preserve"> </w:t>
      </w:r>
      <w:r w:rsidRPr="00BC3ABE">
        <w:rPr>
          <w:color w:val="222222"/>
        </w:rPr>
        <w:t xml:space="preserve">besoin </w:t>
      </w:r>
      <w:r w:rsidRPr="00BC3ABE">
        <w:rPr>
          <w:color w:val="000000" w:themeColor="text1"/>
        </w:rPr>
        <w:t>de ces</w:t>
      </w:r>
      <w:r w:rsidRPr="00BC3ABE">
        <w:rPr>
          <w:color w:val="222222"/>
        </w:rPr>
        <w:t xml:space="preserve"> ressources devient un obstacle à écarter de la voie.</w:t>
      </w:r>
    </w:p>
    <w:p w14:paraId="0D2E66F0" w14:textId="2AC9490F" w:rsidR="00E561EB" w:rsidRPr="00BC3ABE" w:rsidRDefault="00E561EB" w:rsidP="00650F7C">
      <w:pPr>
        <w:rPr>
          <w:color w:val="222222"/>
        </w:rPr>
      </w:pPr>
      <w:r w:rsidRPr="00BC3ABE">
        <w:rPr>
          <w:color w:val="222222"/>
        </w:rPr>
        <w:t xml:space="preserve">Un facteur aggravant est que </w:t>
      </w:r>
      <w:r w:rsidRPr="00BC3ABE">
        <w:rPr>
          <w:color w:val="000000" w:themeColor="text1"/>
        </w:rPr>
        <w:t xml:space="preserve">nous ne comprenons pas toujours </w:t>
      </w:r>
      <w:r w:rsidRPr="00BC3ABE">
        <w:rPr>
          <w:color w:val="222222"/>
        </w:rPr>
        <w:t xml:space="preserve">ces algorithmes </w:t>
      </w:r>
      <w:r w:rsidRPr="00BC3ABE">
        <w:rPr>
          <w:color w:val="000000" w:themeColor="text1"/>
        </w:rPr>
        <w:t>fonctionnant</w:t>
      </w:r>
      <w:r w:rsidRPr="00BC3ABE">
        <w:rPr>
          <w:color w:val="222222"/>
        </w:rPr>
        <w:t xml:space="preserve"> comme des boîtes noires. Comment </w:t>
      </w:r>
      <w:r w:rsidRPr="00BC3ABE">
        <w:rPr>
          <w:color w:val="000000" w:themeColor="text1"/>
        </w:rPr>
        <w:t>est</w:t>
      </w:r>
      <w:r w:rsidRPr="00BC3ABE">
        <w:rPr>
          <w:color w:val="222222"/>
        </w:rPr>
        <w:t>-il</w:t>
      </w:r>
      <w:r w:rsidRPr="00BC3ABE">
        <w:rPr>
          <w:color w:val="000000" w:themeColor="text1"/>
        </w:rPr>
        <w:t xml:space="preserve"> possible</w:t>
      </w:r>
      <w:r w:rsidRPr="00BC3ABE">
        <w:rPr>
          <w:color w:val="222222"/>
        </w:rPr>
        <w:t xml:space="preserve">, alors que nous avons nous-même construit </w:t>
      </w:r>
      <w:r w:rsidRPr="00BC3ABE">
        <w:rPr>
          <w:color w:val="000000" w:themeColor="text1"/>
        </w:rPr>
        <w:t>ces modèles</w:t>
      </w:r>
      <w:r w:rsidRPr="00BC3ABE">
        <w:rPr>
          <w:color w:val="222222"/>
        </w:rPr>
        <w:t xml:space="preserve">, que nous </w:t>
      </w:r>
      <w:r w:rsidRPr="00BC3ABE">
        <w:rPr>
          <w:color w:val="000000" w:themeColor="text1"/>
        </w:rPr>
        <w:t>ignorions</w:t>
      </w:r>
      <w:r w:rsidRPr="00BC3ABE">
        <w:rPr>
          <w:color w:val="222222"/>
        </w:rPr>
        <w:t xml:space="preserve"> leur fonctionnement ? C’est que, comme nous </w:t>
      </w:r>
      <w:r w:rsidRPr="00BC3ABE">
        <w:rPr>
          <w:color w:val="222222"/>
        </w:rPr>
        <w:lastRenderedPageBreak/>
        <w:t xml:space="preserve">l’avons vu, les chercheurs ont seulement </w:t>
      </w:r>
      <w:r w:rsidRPr="00BC3ABE">
        <w:rPr>
          <w:color w:val="000000" w:themeColor="text1"/>
        </w:rPr>
        <w:t>construits</w:t>
      </w:r>
      <w:r w:rsidRPr="00BC3ABE">
        <w:rPr>
          <w:color w:val="222222"/>
          <w:spacing w:val="40"/>
        </w:rPr>
        <w:t xml:space="preserve"> </w:t>
      </w:r>
      <w:r w:rsidRPr="00BC3ABE">
        <w:rPr>
          <w:color w:val="222222"/>
        </w:rPr>
        <w:t>des</w:t>
      </w:r>
      <w:r w:rsidRPr="00BC3ABE">
        <w:rPr>
          <w:color w:val="222222"/>
          <w:spacing w:val="-2"/>
        </w:rPr>
        <w:t xml:space="preserve"> </w:t>
      </w:r>
      <w:r w:rsidRPr="00BC3ABE">
        <w:rPr>
          <w:color w:val="222222"/>
        </w:rPr>
        <w:t>architectures</w:t>
      </w:r>
      <w:r w:rsidRPr="00BC3ABE">
        <w:rPr>
          <w:color w:val="222222"/>
          <w:spacing w:val="-2"/>
        </w:rPr>
        <w:t xml:space="preserve"> </w:t>
      </w:r>
      <w:r w:rsidRPr="00BC3ABE">
        <w:rPr>
          <w:color w:val="222222"/>
        </w:rPr>
        <w:t>capables</w:t>
      </w:r>
      <w:r w:rsidRPr="00BC3ABE">
        <w:rPr>
          <w:color w:val="222222"/>
          <w:spacing w:val="-2"/>
        </w:rPr>
        <w:t xml:space="preserve"> </w:t>
      </w:r>
      <w:r w:rsidRPr="00BC3ABE">
        <w:rPr>
          <w:color w:val="222222"/>
        </w:rPr>
        <w:t>d’apprendre</w:t>
      </w:r>
      <w:r w:rsidRPr="00BC3ABE">
        <w:rPr>
          <w:color w:val="222222"/>
          <w:spacing w:val="-2"/>
        </w:rPr>
        <w:t xml:space="preserve"> </w:t>
      </w:r>
      <w:r w:rsidRPr="00BC3ABE">
        <w:rPr>
          <w:color w:val="222222"/>
        </w:rPr>
        <w:t>à</w:t>
      </w:r>
      <w:r w:rsidRPr="00BC3ABE">
        <w:rPr>
          <w:color w:val="222222"/>
          <w:spacing w:val="-2"/>
        </w:rPr>
        <w:t xml:space="preserve"> </w:t>
      </w:r>
      <w:r w:rsidRPr="00BC3ABE">
        <w:rPr>
          <w:color w:val="222222"/>
        </w:rPr>
        <w:t>raisonner,</w:t>
      </w:r>
      <w:r w:rsidRPr="00BC3ABE">
        <w:rPr>
          <w:color w:val="222222"/>
          <w:spacing w:val="-2"/>
        </w:rPr>
        <w:t xml:space="preserve"> </w:t>
      </w:r>
      <w:r w:rsidRPr="00BC3ABE">
        <w:rPr>
          <w:color w:val="222222"/>
        </w:rPr>
        <w:t xml:space="preserve">les raisonnements </w:t>
      </w:r>
      <w:r w:rsidRPr="00BC3ABE">
        <w:rPr>
          <w:color w:val="000000" w:themeColor="text1"/>
        </w:rPr>
        <w:t>proprement dits se construisent automatiquement lors de l’entraînement.</w:t>
      </w:r>
      <w:r w:rsidRPr="00BC3ABE">
        <w:rPr>
          <w:color w:val="222222"/>
        </w:rPr>
        <w:t xml:space="preserve"> Et ces réseaux </w:t>
      </w:r>
      <w:r w:rsidRPr="00BC3ABE">
        <w:rPr>
          <w:color w:val="000000" w:themeColor="text1"/>
        </w:rPr>
        <w:t xml:space="preserve">de neurones sont trop </w:t>
      </w:r>
      <w:r w:rsidRPr="00BC3ABE">
        <w:rPr>
          <w:color w:val="222222"/>
        </w:rPr>
        <w:t xml:space="preserve">immenses </w:t>
      </w:r>
      <w:r w:rsidRPr="00BC3ABE">
        <w:rPr>
          <w:color w:val="000000" w:themeColor="text1"/>
        </w:rPr>
        <w:t>pour être analysés finement</w:t>
      </w:r>
      <w:r w:rsidRPr="00BC3ABE">
        <w:rPr>
          <w:color w:val="222222"/>
        </w:rPr>
        <w:t xml:space="preserve">, tout comme notre propre cerveau nous reste mystérieux. Ainsi, même </w:t>
      </w:r>
      <w:r w:rsidRPr="00BC3ABE">
        <w:rPr>
          <w:color w:val="000000" w:themeColor="text1"/>
        </w:rPr>
        <w:t>si nous pouvons attendre</w:t>
      </w:r>
      <w:r w:rsidRPr="00BC3ABE">
        <w:rPr>
          <w:color w:val="222222"/>
        </w:rPr>
        <w:t xml:space="preserve"> des progrès dans notre analyse des processus décisionnels des IA, </w:t>
      </w:r>
      <w:r w:rsidRPr="00BC3ABE">
        <w:rPr>
          <w:color w:val="000000" w:themeColor="text1"/>
        </w:rPr>
        <w:t>difficile de</w:t>
      </w:r>
      <w:r w:rsidRPr="00BC3ABE">
        <w:rPr>
          <w:color w:val="222222"/>
        </w:rPr>
        <w:t xml:space="preserve"> mettre en place </w:t>
      </w:r>
      <w:r w:rsidRPr="00BC3ABE">
        <w:rPr>
          <w:color w:val="000000" w:themeColor="text1"/>
        </w:rPr>
        <w:t>un signal fiable</w:t>
      </w:r>
      <w:r w:rsidRPr="00BC3ABE">
        <w:rPr>
          <w:color w:val="222222"/>
        </w:rPr>
        <w:t xml:space="preserve"> qui </w:t>
      </w:r>
      <w:r w:rsidRPr="00BC3ABE">
        <w:rPr>
          <w:color w:val="000000" w:themeColor="text1"/>
        </w:rPr>
        <w:t>nous alerte</w:t>
      </w:r>
      <w:r w:rsidRPr="00BC3ABE">
        <w:rPr>
          <w:color w:val="222222"/>
        </w:rPr>
        <w:t xml:space="preserve"> lorsqu’un agent IA prend une mauvaise décision. Nous devons alors mettre en place des garde-fous.</w:t>
      </w:r>
    </w:p>
    <w:p w14:paraId="482FC567" w14:textId="77777777" w:rsidR="00E561EB" w:rsidRPr="00BC3ABE" w:rsidRDefault="00E561EB" w:rsidP="00650F7C">
      <w:r w:rsidRPr="00BC3ABE">
        <w:rPr>
          <w:color w:val="000000" w:themeColor="text1"/>
        </w:rPr>
        <w:t>Pouvons-nous nous</w:t>
      </w:r>
      <w:r w:rsidRPr="00BC3ABE">
        <w:rPr>
          <w:color w:val="222222"/>
          <w:spacing w:val="40"/>
        </w:rPr>
        <w:t xml:space="preserve"> </w:t>
      </w:r>
      <w:r w:rsidRPr="00BC3ABE">
        <w:rPr>
          <w:color w:val="222222"/>
        </w:rPr>
        <w:t>contenter</w:t>
      </w:r>
      <w:r w:rsidRPr="00BC3ABE">
        <w:rPr>
          <w:color w:val="222222"/>
          <w:spacing w:val="-2"/>
        </w:rPr>
        <w:t xml:space="preserve"> </w:t>
      </w:r>
      <w:r w:rsidRPr="00BC3ABE">
        <w:rPr>
          <w:color w:val="222222"/>
        </w:rPr>
        <w:t>de</w:t>
      </w:r>
      <w:r w:rsidRPr="00BC3ABE">
        <w:rPr>
          <w:color w:val="222222"/>
          <w:spacing w:val="-2"/>
        </w:rPr>
        <w:t xml:space="preserve"> </w:t>
      </w:r>
      <w:r w:rsidRPr="00BC3ABE">
        <w:rPr>
          <w:color w:val="222222"/>
        </w:rPr>
        <w:t>forcer</w:t>
      </w:r>
      <w:r w:rsidRPr="00BC3ABE">
        <w:rPr>
          <w:color w:val="222222"/>
          <w:spacing w:val="-2"/>
        </w:rPr>
        <w:t xml:space="preserve"> </w:t>
      </w:r>
      <w:r w:rsidRPr="00BC3ABE">
        <w:rPr>
          <w:color w:val="222222"/>
        </w:rPr>
        <w:t>l’IA</w:t>
      </w:r>
      <w:r w:rsidRPr="00BC3ABE">
        <w:rPr>
          <w:color w:val="222222"/>
          <w:spacing w:val="-2"/>
        </w:rPr>
        <w:t xml:space="preserve"> </w:t>
      </w:r>
      <w:r w:rsidRPr="00BC3ABE">
        <w:rPr>
          <w:color w:val="222222"/>
        </w:rPr>
        <w:t>à</w:t>
      </w:r>
      <w:r w:rsidRPr="00BC3ABE">
        <w:rPr>
          <w:color w:val="222222"/>
          <w:spacing w:val="-2"/>
        </w:rPr>
        <w:t xml:space="preserve"> </w:t>
      </w:r>
      <w:r w:rsidRPr="00BC3ABE">
        <w:rPr>
          <w:color w:val="222222"/>
        </w:rPr>
        <w:t>respecter</w:t>
      </w:r>
      <w:r w:rsidRPr="00BC3ABE">
        <w:rPr>
          <w:color w:val="222222"/>
          <w:spacing w:val="-2"/>
        </w:rPr>
        <w:t xml:space="preserve"> </w:t>
      </w:r>
      <w:r w:rsidRPr="00BC3ABE">
        <w:rPr>
          <w:color w:val="222222"/>
        </w:rPr>
        <w:t>la</w:t>
      </w:r>
      <w:r w:rsidRPr="00BC3ABE">
        <w:rPr>
          <w:color w:val="222222"/>
          <w:spacing w:val="-2"/>
        </w:rPr>
        <w:t xml:space="preserve"> </w:t>
      </w:r>
      <w:r w:rsidRPr="00BC3ABE">
        <w:rPr>
          <w:color w:val="222222"/>
        </w:rPr>
        <w:t>loi</w:t>
      </w:r>
      <w:r w:rsidRPr="00BC3ABE">
        <w:rPr>
          <w:color w:val="222222"/>
          <w:spacing w:val="-2"/>
        </w:rPr>
        <w:t xml:space="preserve"> </w:t>
      </w:r>
      <w:r w:rsidRPr="00BC3ABE">
        <w:rPr>
          <w:color w:val="222222"/>
        </w:rPr>
        <w:t>du</w:t>
      </w:r>
      <w:r w:rsidRPr="00BC3ABE">
        <w:rPr>
          <w:color w:val="222222"/>
          <w:spacing w:val="-2"/>
        </w:rPr>
        <w:t xml:space="preserve"> </w:t>
      </w:r>
      <w:r w:rsidRPr="00BC3ABE">
        <w:rPr>
          <w:color w:val="222222"/>
        </w:rPr>
        <w:t>pays ?</w:t>
      </w:r>
      <w:r w:rsidRPr="00BC3ABE">
        <w:rPr>
          <w:color w:val="222222"/>
          <w:spacing w:val="-2"/>
        </w:rPr>
        <w:t xml:space="preserve"> </w:t>
      </w:r>
      <w:r w:rsidRPr="00BC3ABE">
        <w:rPr>
          <w:color w:val="000000" w:themeColor="text1"/>
        </w:rPr>
        <w:t>Malheureusement, cela</w:t>
      </w:r>
      <w:r w:rsidRPr="00BC3ABE">
        <w:rPr>
          <w:color w:val="222222"/>
          <w:spacing w:val="-2"/>
        </w:rPr>
        <w:t xml:space="preserve"> </w:t>
      </w:r>
      <w:r w:rsidRPr="00BC3ABE">
        <w:rPr>
          <w:color w:val="222222"/>
        </w:rPr>
        <w:t>ne</w:t>
      </w:r>
      <w:r w:rsidRPr="00BC3ABE">
        <w:rPr>
          <w:color w:val="222222"/>
          <w:spacing w:val="-2"/>
        </w:rPr>
        <w:t xml:space="preserve"> </w:t>
      </w:r>
      <w:r w:rsidRPr="00BC3ABE">
        <w:rPr>
          <w:color w:val="222222"/>
        </w:rPr>
        <w:t>suffira</w:t>
      </w:r>
      <w:r w:rsidRPr="00BC3ABE">
        <w:rPr>
          <w:color w:val="222222"/>
          <w:spacing w:val="-2"/>
        </w:rPr>
        <w:t xml:space="preserve"> </w:t>
      </w:r>
      <w:r w:rsidRPr="00BC3ABE">
        <w:rPr>
          <w:color w:val="222222"/>
        </w:rPr>
        <w:t>pas,</w:t>
      </w:r>
      <w:r w:rsidRPr="00BC3ABE">
        <w:rPr>
          <w:color w:val="222222"/>
          <w:spacing w:val="-2"/>
        </w:rPr>
        <w:t xml:space="preserve"> </w:t>
      </w:r>
      <w:r w:rsidRPr="00BC3ABE">
        <w:rPr>
          <w:color w:val="222222"/>
        </w:rPr>
        <w:t>car</w:t>
      </w:r>
      <w:r w:rsidRPr="00BC3ABE">
        <w:rPr>
          <w:color w:val="222222"/>
          <w:spacing w:val="-2"/>
        </w:rPr>
        <w:t xml:space="preserve"> </w:t>
      </w:r>
      <w:r w:rsidRPr="00BC3ABE">
        <w:rPr>
          <w:color w:val="222222"/>
        </w:rPr>
        <w:t>la</w:t>
      </w:r>
      <w:r w:rsidRPr="00BC3ABE">
        <w:rPr>
          <w:color w:val="222222"/>
          <w:spacing w:val="-2"/>
        </w:rPr>
        <w:t xml:space="preserve"> </w:t>
      </w:r>
      <w:r w:rsidRPr="00BC3ABE">
        <w:rPr>
          <w:color w:val="222222"/>
        </w:rPr>
        <w:t xml:space="preserve">loi est pensée par et pour des humains, elle </w:t>
      </w:r>
      <w:r w:rsidRPr="00BC3ABE">
        <w:rPr>
          <w:color w:val="000000" w:themeColor="text1"/>
        </w:rPr>
        <w:t>ne donne</w:t>
      </w:r>
      <w:r w:rsidRPr="00BC3ABE">
        <w:rPr>
          <w:color w:val="222222"/>
        </w:rPr>
        <w:t xml:space="preserve"> pas toutes les règles qui contraindraient efficacement une IA aux schémas de raisonnement et d’action différents. En outre, la loi ne donne pas de règles éthiques</w:t>
      </w:r>
      <w:r w:rsidRPr="00BC3ABE">
        <w:rPr>
          <w:color w:val="222222"/>
          <w:spacing w:val="15"/>
        </w:rPr>
        <w:t> </w:t>
      </w:r>
      <w:r w:rsidRPr="00BC3ABE">
        <w:rPr>
          <w:color w:val="222222"/>
        </w:rPr>
        <w:t>:</w:t>
      </w:r>
      <w:r w:rsidRPr="00BC3ABE">
        <w:rPr>
          <w:color w:val="222222"/>
          <w:spacing w:val="18"/>
        </w:rPr>
        <w:t xml:space="preserve"> </w:t>
      </w:r>
      <w:r w:rsidRPr="00BC3ABE">
        <w:rPr>
          <w:color w:val="222222"/>
        </w:rPr>
        <w:t>elle</w:t>
      </w:r>
      <w:r w:rsidRPr="00BC3ABE">
        <w:rPr>
          <w:color w:val="222222"/>
          <w:spacing w:val="18"/>
        </w:rPr>
        <w:t xml:space="preserve"> </w:t>
      </w:r>
      <w:r w:rsidRPr="00BC3ABE">
        <w:rPr>
          <w:color w:val="222222"/>
        </w:rPr>
        <w:t>ne</w:t>
      </w:r>
      <w:r w:rsidRPr="00BC3ABE">
        <w:rPr>
          <w:color w:val="222222"/>
          <w:spacing w:val="18"/>
        </w:rPr>
        <w:t xml:space="preserve"> </w:t>
      </w:r>
      <w:r w:rsidRPr="00BC3ABE">
        <w:rPr>
          <w:color w:val="222222"/>
        </w:rPr>
        <w:t>traite</w:t>
      </w:r>
      <w:r w:rsidRPr="00BC3ABE">
        <w:rPr>
          <w:color w:val="222222"/>
          <w:spacing w:val="18"/>
        </w:rPr>
        <w:t xml:space="preserve"> </w:t>
      </w:r>
      <w:r w:rsidRPr="00BC3ABE">
        <w:rPr>
          <w:color w:val="222222"/>
        </w:rPr>
        <w:t>pas</w:t>
      </w:r>
      <w:r w:rsidRPr="00BC3ABE">
        <w:rPr>
          <w:color w:val="222222"/>
          <w:spacing w:val="18"/>
        </w:rPr>
        <w:t xml:space="preserve"> </w:t>
      </w:r>
      <w:r w:rsidRPr="00BC3ABE">
        <w:rPr>
          <w:color w:val="222222"/>
        </w:rPr>
        <w:t>de</w:t>
      </w:r>
      <w:r w:rsidRPr="00BC3ABE">
        <w:rPr>
          <w:color w:val="222222"/>
          <w:spacing w:val="18"/>
        </w:rPr>
        <w:t xml:space="preserve"> </w:t>
      </w:r>
      <w:r w:rsidRPr="00BC3ABE">
        <w:rPr>
          <w:color w:val="222222"/>
        </w:rPr>
        <w:t>mensonge,</w:t>
      </w:r>
      <w:r w:rsidRPr="00BC3ABE">
        <w:rPr>
          <w:color w:val="222222"/>
          <w:spacing w:val="18"/>
        </w:rPr>
        <w:t xml:space="preserve"> </w:t>
      </w:r>
      <w:r w:rsidRPr="00BC3ABE">
        <w:rPr>
          <w:color w:val="222222"/>
        </w:rPr>
        <w:t>de</w:t>
      </w:r>
      <w:r w:rsidRPr="00BC3ABE">
        <w:rPr>
          <w:color w:val="222222"/>
          <w:spacing w:val="18"/>
        </w:rPr>
        <w:t xml:space="preserve"> </w:t>
      </w:r>
      <w:r w:rsidRPr="00BC3ABE">
        <w:rPr>
          <w:color w:val="222222"/>
        </w:rPr>
        <w:t>bienveillance,</w:t>
      </w:r>
      <w:r w:rsidRPr="00BC3ABE">
        <w:rPr>
          <w:color w:val="222222"/>
          <w:spacing w:val="18"/>
        </w:rPr>
        <w:t xml:space="preserve"> </w:t>
      </w:r>
      <w:r w:rsidRPr="00BC3ABE">
        <w:rPr>
          <w:color w:val="222222"/>
        </w:rPr>
        <w:t>d’altruisme.</w:t>
      </w:r>
      <w:r w:rsidRPr="00BC3ABE">
        <w:rPr>
          <w:color w:val="222222"/>
          <w:spacing w:val="17"/>
        </w:rPr>
        <w:t xml:space="preserve"> </w:t>
      </w:r>
      <w:r w:rsidRPr="00BC3ABE">
        <w:t>Il</w:t>
      </w:r>
      <w:r w:rsidRPr="00BC3ABE">
        <w:rPr>
          <w:spacing w:val="18"/>
        </w:rPr>
        <w:t xml:space="preserve"> </w:t>
      </w:r>
      <w:r w:rsidRPr="00BC3ABE">
        <w:rPr>
          <w:color w:val="000000" w:themeColor="text1"/>
        </w:rPr>
        <w:t>existe de nombreux</w:t>
      </w:r>
      <w:r w:rsidRPr="00BC3ABE">
        <w:t xml:space="preserve"> comportements légaux mais nuisibles, par exemple doubler toute la queue du supermarché pour gagner quelques minutes.</w:t>
      </w:r>
    </w:p>
    <w:p w14:paraId="6BB4CD71" w14:textId="5772C587" w:rsidR="00E561EB" w:rsidRPr="00BC3ABE" w:rsidRDefault="00E561EB" w:rsidP="00650F7C">
      <w:r w:rsidRPr="00BC3ABE">
        <w:t>La question de l’alignement pour un acteur véritablement autonome est donc bien plus ardue que pour un simple robot conversationnel. Elle</w:t>
      </w:r>
      <w:r w:rsidRPr="00BC3ABE">
        <w:rPr>
          <w:spacing w:val="40"/>
        </w:rPr>
        <w:t xml:space="preserve"> </w:t>
      </w:r>
      <w:r w:rsidRPr="00BC3ABE">
        <w:t>demande de nombreuses clarifications éthiques, car c’est la question du bien</w:t>
      </w:r>
      <w:r w:rsidRPr="00BC3ABE">
        <w:rPr>
          <w:spacing w:val="40"/>
        </w:rPr>
        <w:t xml:space="preserve"> </w:t>
      </w:r>
      <w:r w:rsidRPr="00BC3ABE">
        <w:t>et du mal qu’il s’agit de codifier</w:t>
      </w:r>
      <w:r w:rsidRPr="00BC3ABE">
        <w:rPr>
          <w:color w:val="000000" w:themeColor="text1"/>
        </w:rPr>
        <w:t>.</w:t>
      </w:r>
    </w:p>
    <w:p w14:paraId="123A5DC4" w14:textId="77777777" w:rsidR="00E561EB" w:rsidRPr="00BC3ABE" w:rsidRDefault="00E561EB" w:rsidP="00650F7C">
      <w:r w:rsidRPr="00BC3ABE">
        <w:rPr>
          <w:color w:val="000000" w:themeColor="text1"/>
        </w:rPr>
        <w:t>Clarifions d’abord</w:t>
      </w:r>
      <w:r w:rsidRPr="00BC3ABE">
        <w:t xml:space="preserve"> l’objectif de « vouloir le bien des humains </w:t>
      </w:r>
      <w:r w:rsidRPr="00BC3ABE">
        <w:rPr>
          <w:color w:val="000000" w:themeColor="text1"/>
        </w:rPr>
        <w:t>». De</w:t>
      </w:r>
      <w:r w:rsidRPr="00BC3ABE">
        <w:t xml:space="preserve"> quel groupe de personnes </w:t>
      </w:r>
      <w:r w:rsidRPr="00BC3ABE">
        <w:rPr>
          <w:color w:val="000000" w:themeColor="text1"/>
        </w:rPr>
        <w:t>s’agit-il</w:t>
      </w:r>
      <w:r w:rsidRPr="00BC3ABE">
        <w:t xml:space="preserve"> exactement ? </w:t>
      </w:r>
      <w:r w:rsidRPr="00BC3ABE">
        <w:rPr>
          <w:color w:val="000000" w:themeColor="text1"/>
        </w:rPr>
        <w:t>L’agent</w:t>
      </w:r>
      <w:r w:rsidRPr="00BC3ABE">
        <w:t xml:space="preserve"> devrait</w:t>
      </w:r>
      <w:r w:rsidRPr="00BC3ABE">
        <w:rPr>
          <w:color w:val="000000" w:themeColor="text1"/>
        </w:rPr>
        <w:t>-il</w:t>
      </w:r>
      <w:r w:rsidRPr="00BC3ABE">
        <w:t xml:space="preserve"> servir une personne individuelle, un groupe, un pays, </w:t>
      </w:r>
      <w:r w:rsidRPr="00BC3ABE">
        <w:rPr>
          <w:color w:val="000000" w:themeColor="text1"/>
        </w:rPr>
        <w:t xml:space="preserve">ou </w:t>
      </w:r>
      <w:r w:rsidRPr="00BC3ABE">
        <w:t>l’humanité entière ?</w:t>
      </w:r>
    </w:p>
    <w:p w14:paraId="642BE977" w14:textId="77777777" w:rsidR="00E561EB" w:rsidRPr="00650F7C" w:rsidRDefault="00E561EB" w:rsidP="003175A3">
      <w:r w:rsidRPr="00650F7C">
        <w:t xml:space="preserve">Si deux groupes sont en conflit, et que l’un demande à l’agent de l’aider à </w:t>
      </w:r>
      <w:r w:rsidRPr="00650F7C">
        <w:rPr>
          <w:rStyle w:val="AucunA"/>
        </w:rPr>
        <w:t>combattre</w:t>
      </w:r>
      <w:r w:rsidRPr="00650F7C">
        <w:t xml:space="preserve"> l’autre, que faire ? Si les deux belligérants sollicitent simultanément l’aide de l’agent pour une tâche qui, sans intervenir directement dans le conflit, aide à l’effort de guerre, faut-il répartir son aide équitablement entre A et B, favoriser arbitrairement l’un ou l’autre</w:t>
      </w:r>
      <w:r w:rsidRPr="00650F7C">
        <w:rPr>
          <w:rStyle w:val="AucunA"/>
        </w:rPr>
        <w:t xml:space="preserve">, ou </w:t>
      </w:r>
      <w:r w:rsidRPr="00650F7C">
        <w:t>refuser toute aide et ainsi désobéir aux deux ?</w:t>
      </w:r>
    </w:p>
    <w:p w14:paraId="03A85C17" w14:textId="54483070" w:rsidR="00E561EB" w:rsidRPr="00650F7C" w:rsidRDefault="00E561EB" w:rsidP="00650F7C">
      <w:pPr>
        <w:pStyle w:val="ListParagraph"/>
      </w:pPr>
      <w:r w:rsidRPr="00650F7C">
        <w:t>Si l’on tente de régler cette question en choisissant un « agent loyal » qui ne sert que son propriétaire et ignore les autres, alors on s’expose à bien des problèmes : voilà maintenant un serviteur sans responsabilité personnelle, doté d’une intelligence supérieure à de nombreux égards, qui ne dort jamais, et surtout qui est prêt à s’opposer à n’importe qui pour satisfaire le moindre désir de son maître. Et comme on l’a vu plus haut, le respect de la loi ne l’empêchera pas de nuire.</w:t>
      </w:r>
    </w:p>
    <w:p w14:paraId="6CE19A5F" w14:textId="0239B521" w:rsidR="00E561EB" w:rsidRPr="00650F7C" w:rsidRDefault="00E561EB" w:rsidP="00650F7C">
      <w:pPr>
        <w:pStyle w:val="ListParagraph"/>
      </w:pPr>
      <w:r w:rsidRPr="00650F7C">
        <w:t xml:space="preserve">Si </w:t>
      </w:r>
      <w:ins w:id="2144" w:author="Microsoft Office User" w:date="2025-07-27T21:15:00Z">
        <w:r w:rsidR="0071189B">
          <w:t xml:space="preserve">l’on décide </w:t>
        </w:r>
      </w:ins>
      <w:r w:rsidRPr="00650F7C">
        <w:t>au contraire</w:t>
      </w:r>
      <w:ins w:id="2145" w:author="Microsoft Office User" w:date="2025-07-27T21:15:00Z">
        <w:r w:rsidR="0071189B">
          <w:t xml:space="preserve"> que cet agent</w:t>
        </w:r>
      </w:ins>
      <w:del w:id="2146" w:author="Microsoft Office User" w:date="2025-07-27T21:15:00Z">
        <w:r w:rsidRPr="00650F7C" w:rsidDel="0071189B">
          <w:delText>, on décide que l’argent</w:delText>
        </w:r>
      </w:del>
      <w:r w:rsidRPr="00650F7C">
        <w:t xml:space="preserve"> </w:t>
      </w:r>
      <w:del w:id="2147" w:author="Microsoft Office User" w:date="2025-07-27T21:15:00Z">
        <w:r w:rsidRPr="00650F7C" w:rsidDel="0071189B">
          <w:delText xml:space="preserve">servira </w:delText>
        </w:r>
      </w:del>
      <w:ins w:id="2148" w:author="Microsoft Office User" w:date="2025-07-27T21:15:00Z">
        <w:r w:rsidR="0071189B">
          <w:t>devra servir</w:t>
        </w:r>
        <w:r w:rsidR="0071189B" w:rsidRPr="00650F7C">
          <w:t xml:space="preserve"> </w:t>
        </w:r>
      </w:ins>
      <w:r w:rsidRPr="00650F7C">
        <w:t xml:space="preserve">équitablement tous les hommes, </w:t>
      </w:r>
      <w:ins w:id="2149" w:author="Microsoft Office User" w:date="2025-07-27T21:15:00Z">
        <w:r w:rsidR="0071189B">
          <w:t xml:space="preserve">il </w:t>
        </w:r>
      </w:ins>
      <w:del w:id="2150" w:author="Microsoft Office User" w:date="2025-07-27T21:15:00Z">
        <w:r w:rsidRPr="00650F7C" w:rsidDel="0071189B">
          <w:delText xml:space="preserve">cet agent </w:delText>
        </w:r>
      </w:del>
      <w:r w:rsidRPr="00650F7C">
        <w:t>consacrera bien plus d’énergie à aller aider ceux qui en ont le plus besoin qu’à régler les problèmes de son propriétaire. Dans ce cas, qui financerait un tel robot, tout en sachant que sa première action après activation sera sans doute de partir au bout du monde pour aller sauver les rescapés d’un cyclone, et de ne jamais revenir ?</w:t>
      </w:r>
    </w:p>
    <w:p w14:paraId="755594CC" w14:textId="3BE58AC6" w:rsidR="00064C15" w:rsidRPr="00BC3ABE" w:rsidRDefault="00E561EB" w:rsidP="00975BB0">
      <w:r w:rsidRPr="00BC3ABE">
        <w:rPr>
          <w:color w:val="000000" w:themeColor="text1"/>
        </w:rPr>
        <w:t>En réalité, comment</w:t>
      </w:r>
      <w:r w:rsidRPr="00BC3ABE">
        <w:t xml:space="preserve"> définir </w:t>
      </w:r>
      <w:r w:rsidRPr="00BC3ABE">
        <w:rPr>
          <w:color w:val="000000" w:themeColor="text1"/>
        </w:rPr>
        <w:t>le</w:t>
      </w:r>
      <w:r w:rsidRPr="00BC3ABE">
        <w:t xml:space="preserve"> « bien</w:t>
      </w:r>
      <w:r w:rsidRPr="00BC3ABE">
        <w:rPr>
          <w:color w:val="000000" w:themeColor="text1"/>
        </w:rPr>
        <w:t> » ? Les hommes</w:t>
      </w:r>
      <w:r w:rsidRPr="00BC3ABE">
        <w:t xml:space="preserve"> le savent</w:t>
      </w:r>
      <w:r w:rsidRPr="00BC3ABE">
        <w:rPr>
          <w:color w:val="000000" w:themeColor="text1"/>
        </w:rPr>
        <w:t>-ils</w:t>
      </w:r>
      <w:r w:rsidRPr="00BC3ABE">
        <w:t xml:space="preserve"> eux-mêmes </w:t>
      </w:r>
      <w:r w:rsidRPr="00BC3ABE">
        <w:rPr>
          <w:spacing w:val="-10"/>
        </w:rPr>
        <w:t>?</w:t>
      </w:r>
      <w:r w:rsidRPr="00BC3ABE">
        <w:t xml:space="preserve"> Même </w:t>
      </w:r>
      <w:r w:rsidRPr="00BC3ABE">
        <w:rPr>
          <w:color w:val="000000" w:themeColor="text1"/>
        </w:rPr>
        <w:t>en réduisant</w:t>
      </w:r>
      <w:r w:rsidRPr="00BC3ABE">
        <w:t xml:space="preserve"> la question du bien </w:t>
      </w:r>
      <w:r w:rsidRPr="00BC3ABE">
        <w:rPr>
          <w:color w:val="000000" w:themeColor="text1"/>
        </w:rPr>
        <w:t>à</w:t>
      </w:r>
      <w:r w:rsidRPr="00BC3ABE">
        <w:t xml:space="preserve"> « l’agent doit viser à réaliser un maximum des préférences humaines », de nombreux problèmes </w:t>
      </w:r>
      <w:r w:rsidRPr="00BC3ABE">
        <w:rPr>
          <w:color w:val="000000" w:themeColor="text1"/>
        </w:rPr>
        <w:t>se posent encore,</w:t>
      </w:r>
      <w:r w:rsidRPr="00BC3ABE">
        <w:rPr>
          <w:rStyle w:val="AucunA"/>
          <w:rFonts w:ascii="Times New Roman" w:hAnsi="Times New Roman" w:cs="Times New Roman"/>
          <w:color w:val="000000" w:themeColor="text1"/>
          <w:sz w:val="26"/>
          <w:szCs w:val="26"/>
        </w:rPr>
        <w:t xml:space="preserve"> </w:t>
      </w:r>
      <w:r w:rsidRPr="003175A3">
        <w:t>car</w:t>
      </w:r>
      <w:r w:rsidRPr="00BC3ABE">
        <w:rPr>
          <w:rStyle w:val="AucunA"/>
          <w:rFonts w:ascii="Times New Roman" w:hAnsi="Times New Roman" w:cs="Times New Roman"/>
          <w:color w:val="000000" w:themeColor="text1"/>
          <w:sz w:val="26"/>
          <w:szCs w:val="26"/>
        </w:rPr>
        <w:t xml:space="preserve"> </w:t>
      </w:r>
      <w:r w:rsidRPr="00BC3ABE">
        <w:rPr>
          <w:color w:val="000000" w:themeColor="text1"/>
        </w:rPr>
        <w:t xml:space="preserve">il faudra savoir relativiser les </w:t>
      </w:r>
      <w:r w:rsidRPr="00BC3ABE">
        <w:rPr>
          <w:color w:val="000000" w:themeColor="text1"/>
        </w:rPr>
        <w:lastRenderedPageBreak/>
        <w:t>préférences humaines.</w:t>
      </w:r>
    </w:p>
    <w:p w14:paraId="6DE075A5" w14:textId="01778AF0" w:rsidR="00E561EB" w:rsidRPr="005875CC" w:rsidRDefault="00E561EB" w:rsidP="003175A3">
      <w:r w:rsidRPr="003175A3">
        <w:t>Nombre de nos préférences manquent de clairvoyance</w:t>
      </w:r>
      <w:r w:rsidRPr="00BC3ABE">
        <w:t xml:space="preserve">. La fable du roi Midas l’illustre bien : dans la mythologie grecque, le satyre Silène, père adoptif de Dionysos, </w:t>
      </w:r>
      <w:r w:rsidRPr="00BC3ABE">
        <w:rPr>
          <w:color w:val="000000" w:themeColor="text1"/>
        </w:rPr>
        <w:t>s’étant enivré davantage que d’habitude</w:t>
      </w:r>
      <w:r w:rsidRPr="00BC3ABE">
        <w:t>, s’égar</w:t>
      </w:r>
      <w:ins w:id="2151" w:author="Microsoft Office User" w:date="2025-07-25T05:39:00Z">
        <w:r w:rsidR="00424BF1">
          <w:t>a</w:t>
        </w:r>
      </w:ins>
      <w:del w:id="2152" w:author="Microsoft Office User" w:date="2025-07-25T05:39:00Z">
        <w:r w:rsidRPr="00BC3ABE" w:rsidDel="00424BF1">
          <w:delText>e</w:delText>
        </w:r>
      </w:del>
      <w:r w:rsidRPr="00BC3ABE">
        <w:t xml:space="preserve"> u</w:t>
      </w:r>
      <w:r w:rsidR="00891BBE">
        <w:t>n</w:t>
      </w:r>
      <w:r w:rsidRPr="00BC3ABE">
        <w:t xml:space="preserve"> jour sur les terres Midas</w:t>
      </w:r>
      <w:r w:rsidRPr="00BC3ABE">
        <w:rPr>
          <w:color w:val="000000" w:themeColor="text1"/>
        </w:rPr>
        <w:t>,</w:t>
      </w:r>
      <w:r w:rsidRPr="00BC3ABE">
        <w:t xml:space="preserve"> qui lui offr</w:t>
      </w:r>
      <w:ins w:id="2153" w:author="Microsoft Office User" w:date="2025-07-25T05:39:00Z">
        <w:r w:rsidR="00424BF1">
          <w:t>it</w:t>
        </w:r>
      </w:ins>
      <w:del w:id="2154" w:author="Microsoft Office User" w:date="2025-07-25T05:39:00Z">
        <w:r w:rsidRPr="00BC3ABE" w:rsidDel="00424BF1">
          <w:delText>e</w:delText>
        </w:r>
      </w:del>
      <w:r w:rsidRPr="00BC3ABE">
        <w:t xml:space="preserve"> l’hospitalité. Dionysos, parti à </w:t>
      </w:r>
      <w:r w:rsidRPr="00BC3ABE">
        <w:rPr>
          <w:color w:val="000000" w:themeColor="text1"/>
        </w:rPr>
        <w:t>sa</w:t>
      </w:r>
      <w:r w:rsidRPr="00BC3ABE">
        <w:t xml:space="preserve"> recherche, arriv</w:t>
      </w:r>
      <w:ins w:id="2155" w:author="Microsoft Office User" w:date="2025-07-25T05:39:00Z">
        <w:r w:rsidR="00424BF1">
          <w:t>a</w:t>
        </w:r>
      </w:ins>
      <w:del w:id="2156" w:author="Microsoft Office User" w:date="2025-07-25T05:39:00Z">
        <w:r w:rsidRPr="00BC3ABE" w:rsidDel="00424BF1">
          <w:delText>e</w:delText>
        </w:r>
      </w:del>
      <w:r w:rsidRPr="00BC3ABE">
        <w:t xml:space="preserve"> à son tour à la cour </w:t>
      </w:r>
      <w:r w:rsidRPr="00BC3ABE">
        <w:rPr>
          <w:color w:val="000000" w:themeColor="text1"/>
        </w:rPr>
        <w:t>de Midas</w:t>
      </w:r>
      <w:r w:rsidRPr="00BC3ABE">
        <w:t xml:space="preserve">, et pour </w:t>
      </w:r>
      <w:r w:rsidRPr="00BC3ABE">
        <w:rPr>
          <w:color w:val="000000" w:themeColor="text1"/>
        </w:rPr>
        <w:t xml:space="preserve">le </w:t>
      </w:r>
      <w:r w:rsidRPr="00BC3ABE">
        <w:t>remercier de son accueil, lui propose</w:t>
      </w:r>
      <w:ins w:id="2157" w:author="Microsoft Office User" w:date="2025-07-25T05:39:00Z">
        <w:r w:rsidR="00424BF1">
          <w:t>a</w:t>
        </w:r>
      </w:ins>
      <w:ins w:id="2158" w:author="Héloïse Mahé" w:date="2025-07-25T17:50:00Z">
        <w:r w:rsidR="005044F5">
          <w:t xml:space="preserve"> </w:t>
        </w:r>
      </w:ins>
      <w:del w:id="2159" w:author="Microsoft Office User" w:date="2025-07-25T05:39:00Z">
        <w:r w:rsidRPr="00BC3ABE" w:rsidDel="00424BF1">
          <w:delText xml:space="preserve"> </w:delText>
        </w:r>
      </w:del>
      <w:r w:rsidRPr="00BC3ABE">
        <w:t xml:space="preserve">d’exaucer un </w:t>
      </w:r>
      <w:del w:id="2160" w:author="Microsoft Office User" w:date="2025-07-25T05:39:00Z">
        <w:r w:rsidRPr="00BC3ABE" w:rsidDel="00424BF1">
          <w:rPr>
            <w:color w:val="000000" w:themeColor="text1"/>
          </w:rPr>
          <w:delText>voeu</w:delText>
        </w:r>
      </w:del>
      <w:ins w:id="2161" w:author="Microsoft Office User" w:date="2025-07-25T05:39:00Z">
        <w:r w:rsidR="00424BF1" w:rsidRPr="00BC3ABE">
          <w:rPr>
            <w:color w:val="000000" w:themeColor="text1"/>
          </w:rPr>
          <w:t>vœu</w:t>
        </w:r>
      </w:ins>
      <w:r w:rsidRPr="00BC3ABE">
        <w:t>. Le roi Midas s’exclam</w:t>
      </w:r>
      <w:ins w:id="2162" w:author="Microsoft Office User" w:date="2025-07-25T05:39:00Z">
        <w:r w:rsidR="00424BF1">
          <w:t>a</w:t>
        </w:r>
      </w:ins>
      <w:del w:id="2163" w:author="Microsoft Office User" w:date="2025-07-25T05:39:00Z">
        <w:r w:rsidRPr="00BC3ABE" w:rsidDel="00424BF1">
          <w:delText>e</w:delText>
        </w:r>
      </w:del>
      <w:r w:rsidRPr="00BC3ABE">
        <w:rPr>
          <w:color w:val="000000" w:themeColor="text1"/>
        </w:rPr>
        <w:t xml:space="preserve"> alors</w:t>
      </w:r>
      <w:r w:rsidRPr="00BC3ABE">
        <w:t> : « Je veux que tout ce que je touche se transforme en or</w:t>
      </w:r>
      <w:r w:rsidR="00891BBE">
        <w:t>.</w:t>
      </w:r>
      <w:r w:rsidRPr="00BC3ABE">
        <w:rPr>
          <w:color w:val="000000" w:themeColor="text1"/>
        </w:rPr>
        <w:t> »</w:t>
      </w:r>
    </w:p>
    <w:p w14:paraId="570E33E0" w14:textId="544C5029" w:rsidR="00E561EB" w:rsidRPr="00BC3ABE" w:rsidRDefault="00E561EB" w:rsidP="003175A3">
      <w:r w:rsidRPr="00BC3ABE">
        <w:t xml:space="preserve">Son </w:t>
      </w:r>
      <w:del w:id="2164" w:author="Microsoft Office User" w:date="2025-07-25T05:39:00Z">
        <w:r w:rsidRPr="00BC3ABE" w:rsidDel="00424BF1">
          <w:delText>voeu</w:delText>
        </w:r>
      </w:del>
      <w:ins w:id="2165" w:author="Microsoft Office User" w:date="2025-07-25T05:39:00Z">
        <w:r w:rsidR="00424BF1" w:rsidRPr="00BC3ABE">
          <w:t>vœu</w:t>
        </w:r>
      </w:ins>
      <w:r w:rsidRPr="00BC3ABE">
        <w:t xml:space="preserve"> exaucé, le malheureux roi se trouv</w:t>
      </w:r>
      <w:ins w:id="2166" w:author="Microsoft Office User" w:date="2025-07-25T05:39:00Z">
        <w:r w:rsidR="00424BF1">
          <w:t>a</w:t>
        </w:r>
      </w:ins>
      <w:del w:id="2167" w:author="Microsoft Office User" w:date="2025-07-25T05:39:00Z">
        <w:r w:rsidRPr="00BC3ABE" w:rsidDel="00424BF1">
          <w:delText>e</w:delText>
        </w:r>
      </w:del>
      <w:r w:rsidRPr="00BC3ABE">
        <w:t xml:space="preserve"> incapable de manger ou de boire, car les aliments se changeaient en or avant même d’atteindre ses lèvres. Dionysos finit par libérer Midas de ce cadeau empoisonné : après s’être lavé les mains dans les eaux du fleuve Pactole, Midas p</w:t>
      </w:r>
      <w:del w:id="2168" w:author="Microsoft Office User" w:date="2025-07-25T05:40:00Z">
        <w:r w:rsidRPr="00BC3ABE" w:rsidDel="00424BF1">
          <w:delText>e</w:delText>
        </w:r>
      </w:del>
      <w:r w:rsidRPr="00BC3ABE">
        <w:t>ut se nourrir à nouveau.</w:t>
      </w:r>
      <w:r w:rsidR="00891BBE">
        <w:t xml:space="preserve"> </w:t>
      </w:r>
      <w:r w:rsidR="00891BBE" w:rsidRPr="00891BBE">
        <w:t xml:space="preserve">Depuis lors, </w:t>
      </w:r>
      <w:r w:rsidR="00422FCD">
        <w:t>selon</w:t>
      </w:r>
      <w:r w:rsidR="00891BBE" w:rsidRPr="00891BBE">
        <w:t xml:space="preserve"> le mythe, le fleuve Pactole charrie de l’or ! </w:t>
      </w:r>
      <w:r w:rsidRPr="00BC3ABE">
        <w:t xml:space="preserve">Mais dans notre réalité où les malédictions sont plus difficiles à conjurer, il faudrait que l’agent refuse </w:t>
      </w:r>
      <w:r w:rsidR="00891BBE">
        <w:t>de prime abord</w:t>
      </w:r>
      <w:r w:rsidR="00891BBE" w:rsidRPr="00BC3ABE">
        <w:t xml:space="preserve"> </w:t>
      </w:r>
      <w:r w:rsidRPr="00BC3ABE">
        <w:t>d’accéder au vœu du roi.</w:t>
      </w:r>
    </w:p>
    <w:p w14:paraId="56E8F8CE" w14:textId="79E5FBA1" w:rsidR="00E561EB" w:rsidRPr="00BC3ABE" w:rsidRDefault="00E561EB" w:rsidP="003175A3">
      <w:r w:rsidRPr="00BC3ABE">
        <w:t xml:space="preserve">D’autres comportements autodestructeurs sont plus difficiles à </w:t>
      </w:r>
      <w:r w:rsidR="00891BBE" w:rsidRPr="00BC3ABE">
        <w:t>départ</w:t>
      </w:r>
      <w:r w:rsidR="00891BBE">
        <w:t>a</w:t>
      </w:r>
      <w:r w:rsidRPr="00BC3ABE">
        <w:t>ger</w:t>
      </w:r>
      <w:r w:rsidRPr="00BC3ABE">
        <w:rPr>
          <w:spacing w:val="-4"/>
        </w:rPr>
        <w:t> </w:t>
      </w:r>
      <w:r w:rsidRPr="00BC3ABE">
        <w:t>: par exemple, si notre agent est au service de ce satyre Silène, devrait</w:t>
      </w:r>
      <w:r w:rsidRPr="00BC3ABE">
        <w:rPr>
          <w:color w:val="000000" w:themeColor="text1"/>
        </w:rPr>
        <w:t>-il</w:t>
      </w:r>
      <w:r w:rsidRPr="00BC3ABE">
        <w:t xml:space="preserve"> tenter de l’empêcher de b</w:t>
      </w:r>
      <w:r w:rsidR="00891BBE">
        <w:t>o</w:t>
      </w:r>
      <w:r w:rsidRPr="00BC3ABE">
        <w:t xml:space="preserve">ire ? </w:t>
      </w:r>
      <w:r w:rsidRPr="00BC3ABE">
        <w:rPr>
          <w:color w:val="000000" w:themeColor="text1"/>
        </w:rPr>
        <w:t>Que</w:t>
      </w:r>
      <w:r w:rsidRPr="00BC3ABE">
        <w:t xml:space="preserve"> faire si le satyre est malheureux comme une pierre lorsqu’il est sobre, et trouve ses seules joies dans le délire de </w:t>
      </w:r>
      <w:r w:rsidR="00891BBE" w:rsidRPr="00BC3ABE">
        <w:t>l’ivr</w:t>
      </w:r>
      <w:r w:rsidR="00891BBE">
        <w:t>e</w:t>
      </w:r>
      <w:r w:rsidRPr="00BC3ABE">
        <w:t>sse ?</w:t>
      </w:r>
    </w:p>
    <w:p w14:paraId="5F858084" w14:textId="67FB169C" w:rsidR="00E561EB" w:rsidRPr="00BC3ABE" w:rsidRDefault="00E561EB" w:rsidP="003175A3">
      <w:pPr>
        <w:rPr>
          <w:color w:val="000000" w:themeColor="text1"/>
        </w:rPr>
      </w:pPr>
      <w:r w:rsidRPr="00BC3ABE">
        <w:t xml:space="preserve">Nos préférences </w:t>
      </w:r>
      <w:r w:rsidRPr="00BC3ABE">
        <w:rPr>
          <w:color w:val="000000" w:themeColor="text1"/>
        </w:rPr>
        <w:t>étant</w:t>
      </w:r>
      <w:r w:rsidRPr="00BC3ABE">
        <w:t xml:space="preserve"> changeantes, il faut tempérer </w:t>
      </w:r>
      <w:r w:rsidRPr="00BC3ABE">
        <w:rPr>
          <w:color w:val="000000" w:themeColor="text1"/>
        </w:rPr>
        <w:t xml:space="preserve">leur instabilité </w:t>
      </w:r>
      <w:r w:rsidRPr="00BC3ABE">
        <w:t>par une notion de continuité</w:t>
      </w:r>
      <w:r w:rsidRPr="00BC3ABE">
        <w:rPr>
          <w:color w:val="000000" w:themeColor="text1"/>
        </w:rPr>
        <w:t xml:space="preserve"> temporelle. Un </w:t>
      </w:r>
      <w:r w:rsidRPr="00BC3ABE">
        <w:t xml:space="preserve">autre exemple de la mythologie grecque l’illustre : dans </w:t>
      </w:r>
      <w:r w:rsidRPr="005875CC">
        <w:rPr>
          <w:i/>
          <w:iCs/>
        </w:rPr>
        <w:t>L’Odyssée</w:t>
      </w:r>
      <w:r w:rsidRPr="00BC3ABE">
        <w:rPr>
          <w:i/>
          <w:iCs/>
        </w:rPr>
        <w:t xml:space="preserve">, </w:t>
      </w:r>
      <w:r w:rsidRPr="00BC3ABE">
        <w:t xml:space="preserve">au cours du périple d’Ulysse en Méditerranée, </w:t>
      </w:r>
      <w:r w:rsidRPr="00BC3ABE">
        <w:rPr>
          <w:color w:val="000000" w:themeColor="text1"/>
        </w:rPr>
        <w:t xml:space="preserve">son </w:t>
      </w:r>
      <w:r w:rsidRPr="00BC3ABE">
        <w:t xml:space="preserve">navire </w:t>
      </w:r>
      <w:r w:rsidRPr="00BC3ABE">
        <w:rPr>
          <w:color w:val="000000" w:themeColor="text1"/>
        </w:rPr>
        <w:t>s’approche</w:t>
      </w:r>
      <w:r w:rsidRPr="00BC3ABE">
        <w:t xml:space="preserve"> des récifs où vivent les Sirènes, créatures monstrueuses à visage de </w:t>
      </w:r>
      <w:r w:rsidRPr="00BC3ABE">
        <w:rPr>
          <w:color w:val="000000" w:themeColor="text1"/>
        </w:rPr>
        <w:t>femme dont le chant envoûte</w:t>
      </w:r>
      <w:r w:rsidRPr="00BC3ABE">
        <w:t xml:space="preserve"> les marins afin de les </w:t>
      </w:r>
      <w:r w:rsidRPr="00BC3ABE">
        <w:rPr>
          <w:color w:val="000000" w:themeColor="text1"/>
        </w:rPr>
        <w:t>attirer vers</w:t>
      </w:r>
      <w:r w:rsidRPr="00BC3ABE">
        <w:t xml:space="preserve"> les récifs et de les </w:t>
      </w:r>
      <w:r w:rsidRPr="00BC3ABE">
        <w:rPr>
          <w:color w:val="000000" w:themeColor="text1"/>
        </w:rPr>
        <w:t xml:space="preserve">y </w:t>
      </w:r>
      <w:r w:rsidRPr="00BC3ABE">
        <w:t xml:space="preserve">dévorer. Pour en garder ses marins, Ulysse </w:t>
      </w:r>
      <w:r w:rsidRPr="00BC3ABE">
        <w:rPr>
          <w:color w:val="000000" w:themeColor="text1"/>
        </w:rPr>
        <w:t>leur ordonne</w:t>
      </w:r>
      <w:r w:rsidRPr="00BC3ABE">
        <w:t xml:space="preserve"> de se boucher les oreilles </w:t>
      </w:r>
      <w:r w:rsidRPr="00BC3ABE">
        <w:rPr>
          <w:color w:val="000000" w:themeColor="text1"/>
        </w:rPr>
        <w:t>à l’aide</w:t>
      </w:r>
      <w:r w:rsidRPr="00BC3ABE">
        <w:t xml:space="preserve"> de cire d’abeille. </w:t>
      </w:r>
      <w:r w:rsidRPr="00BC3ABE">
        <w:rPr>
          <w:color w:val="000000" w:themeColor="text1"/>
        </w:rPr>
        <w:t>Lui-même choisit</w:t>
      </w:r>
      <w:r w:rsidRPr="00BC3ABE">
        <w:t xml:space="preserve">, par curiosité, </w:t>
      </w:r>
      <w:r w:rsidRPr="00BC3ABE">
        <w:rPr>
          <w:color w:val="000000" w:themeColor="text1"/>
        </w:rPr>
        <w:t>de s’exposer au chant</w:t>
      </w:r>
      <w:r w:rsidRPr="00BC3ABE">
        <w:t xml:space="preserve">, mais </w:t>
      </w:r>
      <w:r w:rsidRPr="00BC3ABE">
        <w:rPr>
          <w:color w:val="000000" w:themeColor="text1"/>
        </w:rPr>
        <w:t>demande à être attaché</w:t>
      </w:r>
      <w:r w:rsidRPr="00BC3ABE">
        <w:t xml:space="preserve"> au mât du navire pour </w:t>
      </w:r>
      <w:r w:rsidRPr="00BC3ABE">
        <w:rPr>
          <w:color w:val="000000" w:themeColor="text1"/>
        </w:rPr>
        <w:t>ne pas risquer</w:t>
      </w:r>
      <w:r w:rsidRPr="00BC3ABE">
        <w:t xml:space="preserve"> de se jeter à la mer. À </w:t>
      </w:r>
      <w:r w:rsidRPr="00BC3ABE">
        <w:rPr>
          <w:color w:val="000000" w:themeColor="text1"/>
        </w:rPr>
        <w:t>l’approche</w:t>
      </w:r>
      <w:r w:rsidRPr="00BC3ABE">
        <w:t xml:space="preserve"> des Sirènes, Ulysse commence à se débattre dans ses liens et fait signe à ses hommes de le détacher</w:t>
      </w:r>
      <w:r w:rsidRPr="00BC3ABE">
        <w:rPr>
          <w:color w:val="000000" w:themeColor="text1"/>
        </w:rPr>
        <w:t>. Il</w:t>
      </w:r>
      <w:r w:rsidRPr="00BC3ABE">
        <w:t xml:space="preserve"> semble clair dans cette situation qu’il faut refuser</w:t>
      </w:r>
      <w:r w:rsidRPr="00BC3ABE">
        <w:rPr>
          <w:color w:val="000000" w:themeColor="text1"/>
        </w:rPr>
        <w:t xml:space="preserve"> sa demande</w:t>
      </w:r>
      <w:r w:rsidRPr="00BC3ABE">
        <w:t xml:space="preserve">, car </w:t>
      </w:r>
      <w:r w:rsidRPr="00BC3ABE">
        <w:rPr>
          <w:color w:val="000000" w:themeColor="text1"/>
        </w:rPr>
        <w:t>sa</w:t>
      </w:r>
      <w:r w:rsidRPr="00BC3ABE">
        <w:t xml:space="preserve"> décision présente est trop liée à l’emprise passagère du chant des Sirènes.</w:t>
      </w:r>
    </w:p>
    <w:p w14:paraId="1FA03713" w14:textId="06F34E45" w:rsidR="00E561EB" w:rsidRPr="00BC3ABE" w:rsidRDefault="00E561EB" w:rsidP="003175A3">
      <w:r w:rsidRPr="00BC3ABE">
        <w:rPr>
          <w:color w:val="000000" w:themeColor="text1"/>
        </w:rPr>
        <w:t xml:space="preserve">Cette histoire </w:t>
      </w:r>
      <w:r w:rsidRPr="00BC3ABE">
        <w:t xml:space="preserve">suggère que notre agent devrait intégrer une notion de changement dans le temps des préférences individuelles. </w:t>
      </w:r>
      <w:r w:rsidRPr="00BC3ABE">
        <w:rPr>
          <w:color w:val="000000" w:themeColor="text1"/>
        </w:rPr>
        <w:t>Mais</w:t>
      </w:r>
      <w:r w:rsidRPr="00BC3ABE">
        <w:t xml:space="preserve"> ce n’est que le début des difficultés, car il faudrait juger de changements de préférence plus subtils, comme quelqu’un qui aurait déclaré qu’il ne commencerait jamais à fumer, et finit par changer d’avis : </w:t>
      </w:r>
      <w:r w:rsidRPr="00BC3ABE">
        <w:rPr>
          <w:color w:val="000000" w:themeColor="text1"/>
        </w:rPr>
        <w:t xml:space="preserve">laquelle de </w:t>
      </w:r>
      <w:r w:rsidR="00891BBE">
        <w:rPr>
          <w:color w:val="000000" w:themeColor="text1"/>
        </w:rPr>
        <w:t>c</w:t>
      </w:r>
      <w:r w:rsidR="00891BBE" w:rsidRPr="00BC3ABE">
        <w:rPr>
          <w:color w:val="000000" w:themeColor="text1"/>
        </w:rPr>
        <w:t xml:space="preserve">es </w:t>
      </w:r>
      <w:r w:rsidRPr="00BC3ABE">
        <w:rPr>
          <w:color w:val="000000" w:themeColor="text1"/>
        </w:rPr>
        <w:t>personnes</w:t>
      </w:r>
      <w:r w:rsidRPr="00BC3ABE">
        <w:t xml:space="preserve"> a raison</w:t>
      </w:r>
      <w:r w:rsidRPr="00BC3ABE">
        <w:rPr>
          <w:color w:val="000000" w:themeColor="text1"/>
        </w:rPr>
        <w:t>, celle</w:t>
      </w:r>
      <w:r w:rsidRPr="00BC3ABE">
        <w:t xml:space="preserve"> d’hier </w:t>
      </w:r>
      <w:r w:rsidRPr="00BC3ABE">
        <w:rPr>
          <w:color w:val="000000" w:themeColor="text1"/>
        </w:rPr>
        <w:t>ou</w:t>
      </w:r>
      <w:r w:rsidRPr="00BC3ABE">
        <w:t xml:space="preserve"> celle d’aujourd’hui ?</w:t>
      </w:r>
    </w:p>
    <w:p w14:paraId="606D95B0" w14:textId="77777777" w:rsidR="00E561EB" w:rsidRPr="003175A3" w:rsidRDefault="00E561EB" w:rsidP="003175A3">
      <w:pPr>
        <w:pStyle w:val="ListParagraph"/>
      </w:pPr>
      <w:r w:rsidRPr="00975BB0">
        <w:t xml:space="preserve">Comment peser entre elles les </w:t>
      </w:r>
      <w:r w:rsidRPr="003175A3">
        <w:t>performances</w:t>
      </w:r>
      <w:r w:rsidRPr="00975BB0">
        <w:t xml:space="preserve"> de plusieurs personnes différentes, </w:t>
      </w:r>
      <w:r w:rsidRPr="003175A3">
        <w:t>en particulier si elles sont opposées, chacune voulant</w:t>
      </w:r>
      <w:r w:rsidRPr="00975BB0">
        <w:t xml:space="preserve"> le malheur des </w:t>
      </w:r>
      <w:r w:rsidRPr="003175A3">
        <w:t>autres ?</w:t>
      </w:r>
    </w:p>
    <w:p w14:paraId="67146D35" w14:textId="2788EFED" w:rsidR="00E561EB" w:rsidRPr="00B4211A" w:rsidRDefault="00E561EB" w:rsidP="003175A3">
      <w:pPr>
        <w:pStyle w:val="ListParagraph"/>
      </w:pPr>
      <w:r w:rsidRPr="00975BB0">
        <w:t>La philosophie utilitariste</w:t>
      </w:r>
      <w:bookmarkStart w:id="2169" w:name="_bookmark134"/>
      <w:bookmarkEnd w:id="2169"/>
      <w:r w:rsidR="00C167C2" w:rsidRPr="00B4211A">
        <w:t>, fondée par Jeremy Ben</w:t>
      </w:r>
      <w:r w:rsidR="00C167C2" w:rsidRPr="000A1671">
        <w:t>tham,</w:t>
      </w:r>
      <w:r w:rsidRPr="00975BB0">
        <w:t xml:space="preserve"> propose de quantifier le bonheur de chaque individu par une « fonction d’utilité », qui varie en fonction des paramètres de sa vie, puis </w:t>
      </w:r>
      <w:r w:rsidR="00921E8C" w:rsidRPr="00B4211A">
        <w:t>d’</w:t>
      </w:r>
      <w:r w:rsidRPr="000A1671">
        <w:t>additionner en leur accordant le même poids (dans un objectif de justice) tous ces bonheurs in</w:t>
      </w:r>
      <w:r w:rsidRPr="003175A3">
        <w:t xml:space="preserve">dividuels pour obtenir une fonction d’utilité totale, qu’il s’agit dès lors de maximiser pour arriver au bonheur collectif. Cette philosophie semble égalitaire, mais que se </w:t>
      </w:r>
      <w:r w:rsidRPr="003175A3">
        <w:lastRenderedPageBreak/>
        <w:t>passe-t-il si un individu ressent beaucoup plus intensément les variations de conditions de vie que tous les autres ? Alors, ses préférences personnelles prendraient beaucoup plus d’importance dans le calcul que celles des autres, ce qui conduirait à un traitement inégal</w:t>
      </w:r>
      <w:bookmarkStart w:id="2170" w:name="_bookmark135"/>
      <w:bookmarkEnd w:id="2170"/>
      <w:r w:rsidRPr="00975BB0">
        <w:t>.</w:t>
      </w:r>
      <w:r w:rsidR="00921E8C" w:rsidRPr="00B4211A">
        <w:t xml:space="preserve"> Cet argument du « monstre d’utilité » a été formulé par Robert Nozick comme criti</w:t>
      </w:r>
      <w:r w:rsidR="00921E8C" w:rsidRPr="000A1671">
        <w:t>que de l’utilitarisme</w:t>
      </w:r>
      <w:r w:rsidR="00921E8C" w:rsidRPr="00975BB0">
        <w:rPr>
          <w:rStyle w:val="EndnoteReference"/>
        </w:rPr>
        <w:endnoteReference w:id="55"/>
      </w:r>
      <w:r w:rsidR="00921E8C" w:rsidRPr="00975BB0">
        <w:t>.</w:t>
      </w:r>
    </w:p>
    <w:p w14:paraId="60F77F39" w14:textId="7B482911" w:rsidR="00E561EB" w:rsidRPr="00BC3ABE" w:rsidRDefault="00E561EB" w:rsidP="003175A3">
      <w:pPr>
        <w:pStyle w:val="ListParagraph"/>
      </w:pPr>
      <w:bookmarkStart w:id="2171" w:name="Alignement"/>
      <w:r w:rsidRPr="000A1671">
        <w:t>Notre agent devrait aussi s’adapter</w:t>
      </w:r>
      <w:bookmarkEnd w:id="2171"/>
      <w:r w:rsidRPr="000A1671">
        <w:t xml:space="preserve"> </w:t>
      </w:r>
      <w:r w:rsidRPr="003175A3">
        <w:t>à l’évolution des tendances,</w:t>
      </w:r>
      <w:r w:rsidRPr="00975BB0">
        <w:t xml:space="preserve"> plutôt que suivre une morale figée.</w:t>
      </w:r>
      <w:r w:rsidRPr="003175A3">
        <w:t xml:space="preserve"> </w:t>
      </w:r>
      <w:r w:rsidR="00875CAC" w:rsidRPr="00B4211A">
        <w:t xml:space="preserve">On peut proposer de situer la </w:t>
      </w:r>
      <w:r w:rsidRPr="000A1671">
        <w:t xml:space="preserve">différence entre </w:t>
      </w:r>
      <w:r w:rsidR="00875CAC" w:rsidRPr="003175A3">
        <w:t>la</w:t>
      </w:r>
      <w:r w:rsidRPr="003175A3">
        <w:t xml:space="preserve"> morale</w:t>
      </w:r>
      <w:r w:rsidR="00875CAC" w:rsidRPr="003175A3">
        <w:t xml:space="preserve"> </w:t>
      </w:r>
      <w:r w:rsidRPr="003175A3">
        <w:t xml:space="preserve">et </w:t>
      </w:r>
      <w:r w:rsidR="00875CAC" w:rsidRPr="003175A3">
        <w:t>l’</w:t>
      </w:r>
      <w:r w:rsidRPr="003175A3">
        <w:t>éthique</w:t>
      </w:r>
      <w:r w:rsidR="00875CAC" w:rsidRPr="003175A3">
        <w:t xml:space="preserve"> </w:t>
      </w:r>
      <w:r w:rsidRPr="00B4211A">
        <w:t xml:space="preserve">dans le côté plus dynamique de </w:t>
      </w:r>
      <w:r w:rsidRPr="000A1671">
        <w:t>l’éthique ; mais</w:t>
      </w:r>
      <w:r w:rsidRPr="00BC3ABE">
        <w:t xml:space="preserve"> même </w:t>
      </w:r>
      <w:r w:rsidRPr="00BC3ABE">
        <w:rPr>
          <w:color w:val="000000" w:themeColor="text1"/>
        </w:rPr>
        <w:t>les principes moraux</w:t>
      </w:r>
      <w:r w:rsidRPr="00BC3ABE">
        <w:t xml:space="preserve"> d’une société </w:t>
      </w:r>
      <w:r w:rsidRPr="00BC3ABE">
        <w:rPr>
          <w:color w:val="000000" w:themeColor="text1"/>
        </w:rPr>
        <w:t>évoluent</w:t>
      </w:r>
      <w:r w:rsidRPr="00BC3ABE">
        <w:t xml:space="preserve"> progressivement au fil des décennies</w:t>
      </w:r>
      <w:r w:rsidRPr="00BC3ABE">
        <w:rPr>
          <w:color w:val="000000" w:themeColor="text1"/>
        </w:rPr>
        <w:t>. Un</w:t>
      </w:r>
      <w:r w:rsidRPr="00BC3ABE">
        <w:t xml:space="preserve"> agent devrait </w:t>
      </w:r>
      <w:r w:rsidRPr="00BC3ABE">
        <w:rPr>
          <w:color w:val="000000" w:themeColor="text1"/>
        </w:rPr>
        <w:t>donc adapter</w:t>
      </w:r>
      <w:r w:rsidRPr="00BC3ABE">
        <w:t xml:space="preserve"> ses règles à mesure. Pour cela, il ne pourrait pas se contenter de suivre une morale gravée dans la roche, mais devrait plutôt faire appel à une éthique plus contextuelle, adaptée à des situations et des préférences changeantes.</w:t>
      </w:r>
    </w:p>
    <w:p w14:paraId="3B6770F0" w14:textId="18E706C0" w:rsidR="00E561EB" w:rsidRPr="00BC3ABE" w:rsidRDefault="00E561EB" w:rsidP="003175A3">
      <w:r w:rsidRPr="00BC3ABE">
        <w:t>Face</w:t>
      </w:r>
      <w:r w:rsidRPr="00BC3ABE">
        <w:rPr>
          <w:spacing w:val="54"/>
        </w:rPr>
        <w:t xml:space="preserve"> </w:t>
      </w:r>
      <w:r w:rsidRPr="00BC3ABE">
        <w:t>à</w:t>
      </w:r>
      <w:r w:rsidRPr="00BC3ABE">
        <w:rPr>
          <w:spacing w:val="54"/>
        </w:rPr>
        <w:t xml:space="preserve"> </w:t>
      </w:r>
      <w:r w:rsidRPr="00BC3ABE">
        <w:t>ces</w:t>
      </w:r>
      <w:r w:rsidRPr="00BC3ABE">
        <w:rPr>
          <w:color w:val="000000" w:themeColor="text1"/>
        </w:rPr>
        <w:t xml:space="preserve"> nombreuses</w:t>
      </w:r>
      <w:r w:rsidRPr="00BC3ABE">
        <w:rPr>
          <w:spacing w:val="54"/>
        </w:rPr>
        <w:t xml:space="preserve"> </w:t>
      </w:r>
      <w:r w:rsidRPr="00BC3ABE">
        <w:t>difficultés,</w:t>
      </w:r>
      <w:r w:rsidRPr="00BC3ABE">
        <w:rPr>
          <w:spacing w:val="54"/>
        </w:rPr>
        <w:t xml:space="preserve"> </w:t>
      </w:r>
      <w:r w:rsidRPr="00BC3ABE">
        <w:t>l’implémentation</w:t>
      </w:r>
      <w:r w:rsidRPr="00BC3ABE">
        <w:rPr>
          <w:spacing w:val="55"/>
        </w:rPr>
        <w:t xml:space="preserve"> </w:t>
      </w:r>
      <w:r w:rsidRPr="00BC3ABE">
        <w:t>d’une</w:t>
      </w:r>
      <w:r w:rsidRPr="00BC3ABE">
        <w:rPr>
          <w:spacing w:val="54"/>
        </w:rPr>
        <w:t xml:space="preserve"> </w:t>
      </w:r>
      <w:r w:rsidRPr="00BC3ABE">
        <w:t>éthique</w:t>
      </w:r>
      <w:r w:rsidRPr="00BC3ABE">
        <w:rPr>
          <w:spacing w:val="54"/>
        </w:rPr>
        <w:t xml:space="preserve"> </w:t>
      </w:r>
      <w:r w:rsidRPr="00BC3ABE">
        <w:t>des</w:t>
      </w:r>
      <w:r w:rsidRPr="00BC3ABE">
        <w:rPr>
          <w:spacing w:val="55"/>
        </w:rPr>
        <w:t xml:space="preserve"> </w:t>
      </w:r>
      <w:r w:rsidRPr="00BC3ABE">
        <w:rPr>
          <w:spacing w:val="-2"/>
        </w:rPr>
        <w:t xml:space="preserve">agents </w:t>
      </w:r>
      <w:r w:rsidRPr="00BC3ABE">
        <w:t xml:space="preserve">autonomes se pose comme un problème très délicat. </w:t>
      </w:r>
      <w:r w:rsidRPr="00BC3ABE">
        <w:rPr>
          <w:color w:val="000000" w:themeColor="text1"/>
        </w:rPr>
        <w:t>Sa résolution passerait d’abord par la création d’un</w:t>
      </w:r>
      <w:r w:rsidRPr="00BC3ABE">
        <w:t xml:space="preserve"> modèle d’éthique au service des préférences humaines. Cela </w:t>
      </w:r>
      <w:r w:rsidRPr="00BC3ABE">
        <w:rPr>
          <w:color w:val="000000" w:themeColor="text1"/>
        </w:rPr>
        <w:t>requiert</w:t>
      </w:r>
      <w:r w:rsidRPr="00BC3ABE">
        <w:t xml:space="preserve"> d’avoir correctement défini ce que nous</w:t>
      </w:r>
      <w:r w:rsidRPr="00BC3ABE">
        <w:rPr>
          <w:spacing w:val="40"/>
        </w:rPr>
        <w:t xml:space="preserve"> </w:t>
      </w:r>
      <w:r w:rsidRPr="00BC3ABE">
        <w:t xml:space="preserve">entendons par « préférences humaines ». </w:t>
      </w:r>
      <w:r w:rsidRPr="00BC3ABE">
        <w:rPr>
          <w:color w:val="000000" w:themeColor="text1"/>
        </w:rPr>
        <w:t>Le</w:t>
      </w:r>
      <w:r w:rsidRPr="003175A3">
        <w:t xml:space="preserve"> chemin</w:t>
      </w:r>
      <w:r w:rsidRPr="00975BB0">
        <w:t xml:space="preserve"> </w:t>
      </w:r>
      <w:r w:rsidRPr="00BC3ABE">
        <w:t xml:space="preserve">reste </w:t>
      </w:r>
      <w:r w:rsidRPr="00BC3ABE">
        <w:rPr>
          <w:color w:val="000000" w:themeColor="text1"/>
        </w:rPr>
        <w:t>long</w:t>
      </w:r>
      <w:r w:rsidR="009A3A70">
        <w:rPr>
          <w:color w:val="000000" w:themeColor="text1"/>
        </w:rPr>
        <w:t> </w:t>
      </w:r>
      <w:r w:rsidRPr="00BC3ABE">
        <w:t>!</w:t>
      </w:r>
    </w:p>
    <w:p w14:paraId="260F0A30" w14:textId="325E81DB" w:rsidR="006641D5" w:rsidRDefault="00E561EB" w:rsidP="003175A3">
      <w:pPr>
        <w:rPr>
          <w:sz w:val="56"/>
          <w:szCs w:val="56"/>
        </w:rPr>
      </w:pPr>
      <w:r w:rsidRPr="00BC3ABE">
        <w:t>Pour modéliser les préférences humaines, Stuart Russel</w:t>
      </w:r>
      <w:ins w:id="2172" w:author="Microsoft Office User" w:date="2025-07-28T04:42:00Z">
        <w:r w:rsidR="007C3F36">
          <w:t>l</w:t>
        </w:r>
      </w:ins>
      <w:r w:rsidRPr="00BC3ABE">
        <w:t xml:space="preserve"> propose dans son livre </w:t>
      </w:r>
      <w:r w:rsidRPr="00BC3ABE">
        <w:rPr>
          <w:i/>
        </w:rPr>
        <w:t>Human compatible</w:t>
      </w:r>
      <w:r w:rsidRPr="00BC3ABE">
        <w:t xml:space="preserve"> d’entraîner un modèle d’IA</w:t>
      </w:r>
      <w:r w:rsidRPr="00BC3ABE">
        <w:rPr>
          <w:spacing w:val="-8"/>
        </w:rPr>
        <w:t xml:space="preserve"> </w:t>
      </w:r>
      <w:r w:rsidRPr="00BC3ABE">
        <w:t xml:space="preserve">qui prédise les préférences humaines dans chaque situation. Le jeu de données à la base de cet entraînement serait constitué de situations réelles rencontrées par des humains, avec comme </w:t>
      </w:r>
      <w:r w:rsidRPr="00BC3ABE">
        <w:rPr>
          <w:color w:val="000000" w:themeColor="text1"/>
        </w:rPr>
        <w:t>sortie</w:t>
      </w:r>
      <w:r w:rsidRPr="00BC3ABE">
        <w:t xml:space="preserve"> l’action effectivement prise par l’acteur en question. Le modèle devrait </w:t>
      </w:r>
      <w:r w:rsidRPr="00BC3ABE">
        <w:rPr>
          <w:color w:val="000000" w:themeColor="text1"/>
        </w:rPr>
        <w:t xml:space="preserve">alors, </w:t>
      </w:r>
      <w:r w:rsidRPr="00BC3ABE">
        <w:t>pour chaque situation</w:t>
      </w:r>
      <w:r w:rsidRPr="00BC3ABE">
        <w:rPr>
          <w:color w:val="000000" w:themeColor="text1"/>
        </w:rPr>
        <w:t>,</w:t>
      </w:r>
      <w:r w:rsidRPr="00BC3ABE">
        <w:t xml:space="preserve"> prédire </w:t>
      </w:r>
      <w:r w:rsidRPr="00BC3ABE">
        <w:rPr>
          <w:color w:val="000000" w:themeColor="text1"/>
        </w:rPr>
        <w:t>cette action de sortie, selon sa propre compréhension</w:t>
      </w:r>
      <w:r w:rsidRPr="00BC3ABE">
        <w:t xml:space="preserve"> des préférences humaines. Comme pour </w:t>
      </w:r>
      <w:r w:rsidRPr="003175A3">
        <w:t>le phénomène</w:t>
      </w:r>
      <w:r w:rsidRPr="00975BB0">
        <w:t xml:space="preserve"> de</w:t>
      </w:r>
      <w:r w:rsidRPr="00BC3ABE">
        <w:t xml:space="preserve"> transfert d’apprentissage déjà évoqué a</w:t>
      </w:r>
      <w:r w:rsidRPr="005044F5">
        <w:t xml:space="preserve">u </w:t>
      </w:r>
      <w:r w:rsidR="00875CAC" w:rsidRPr="005044F5">
        <w:rPr>
          <w:color w:val="000000" w:themeColor="text1"/>
          <w:rPrChange w:id="2173" w:author="Héloïse Mahé" w:date="2025-07-25T17:50:00Z">
            <w:rPr>
              <w:color w:val="000000" w:themeColor="text1"/>
              <w:highlight w:val="yellow"/>
            </w:rPr>
          </w:rPrChange>
        </w:rPr>
        <w:t xml:space="preserve">chapitre </w:t>
      </w:r>
      <w:r w:rsidRPr="005044F5">
        <w:rPr>
          <w:color w:val="000000" w:themeColor="text1"/>
          <w:rPrChange w:id="2174" w:author="Héloïse Mahé" w:date="2025-07-25T17:50:00Z">
            <w:rPr>
              <w:color w:val="000000" w:themeColor="text1"/>
              <w:highlight w:val="yellow"/>
            </w:rPr>
          </w:rPrChange>
        </w:rPr>
        <w:t>2</w:t>
      </w:r>
      <w:r w:rsidRPr="00BC3ABE">
        <w:rPr>
          <w:color w:val="000000" w:themeColor="text1"/>
        </w:rPr>
        <w:t>, pour obtenir</w:t>
      </w:r>
      <w:r w:rsidRPr="00BC3ABE">
        <w:t xml:space="preserve"> une bonne performance prédictive sur les actions humaines, </w:t>
      </w:r>
      <w:r w:rsidRPr="003175A3">
        <w:rPr>
          <w:color w:val="000000" w:themeColor="text1"/>
        </w:rPr>
        <w:t>le modèle d’IA aura besoin d’une bonne compréhension</w:t>
      </w:r>
      <w:r w:rsidRPr="003175A3">
        <w:t xml:space="preserve"> de nos préférences.</w:t>
      </w:r>
      <w:bookmarkStart w:id="2175" w:name="_bookmark136"/>
      <w:bookmarkStart w:id="2176" w:name="_Toc53"/>
      <w:bookmarkStart w:id="2177" w:name="_Toc193205443"/>
      <w:bookmarkEnd w:id="2175"/>
    </w:p>
    <w:p w14:paraId="49E53BAD" w14:textId="1AD810E6" w:rsidR="00E561EB" w:rsidRPr="00BC3ABE" w:rsidRDefault="00903079" w:rsidP="00E44AC1">
      <w:pPr>
        <w:pStyle w:val="Heading2"/>
        <w:spacing w:line="276" w:lineRule="auto"/>
      </w:pPr>
      <w:bookmarkStart w:id="2178" w:name="_Toc201332091"/>
      <w:r w:rsidRPr="00975BB0">
        <w:lastRenderedPageBreak/>
        <w:t xml:space="preserve">Chapitre 9. </w:t>
      </w:r>
      <w:bookmarkEnd w:id="2176"/>
      <w:bookmarkEnd w:id="2177"/>
      <w:bookmarkEnd w:id="2178"/>
      <w:r w:rsidR="00A1527F">
        <w:t>Un assistant pour tous</w:t>
      </w:r>
    </w:p>
    <w:p w14:paraId="65744BC3" w14:textId="53DDA715" w:rsidR="00846F07" w:rsidRPr="00BC3ABE" w:rsidRDefault="00E561EB" w:rsidP="003175A3">
      <w:r w:rsidRPr="00BC3ABE">
        <w:t xml:space="preserve">Une des perspectives les plus prometteuses </w:t>
      </w:r>
      <w:r w:rsidRPr="00BC3ABE">
        <w:rPr>
          <w:color w:val="000000" w:themeColor="text1"/>
        </w:rPr>
        <w:t>de l’essor</w:t>
      </w:r>
      <w:r w:rsidRPr="00BC3ABE">
        <w:t xml:space="preserve"> de l’IA</w:t>
      </w:r>
      <w:r w:rsidRPr="00BC3ABE">
        <w:rPr>
          <w:spacing w:val="-13"/>
        </w:rPr>
        <w:t xml:space="preserve"> </w:t>
      </w:r>
      <w:r w:rsidRPr="00BC3ABE">
        <w:rPr>
          <w:color w:val="000000" w:themeColor="text1"/>
        </w:rPr>
        <w:t>est</w:t>
      </w:r>
      <w:r w:rsidRPr="00BC3ABE">
        <w:t xml:space="preserve"> l’arrivée d’assistants personnels de grande qualité.</w:t>
      </w:r>
    </w:p>
    <w:p w14:paraId="7FE395D7" w14:textId="43C8D34B" w:rsidR="00E561EB" w:rsidRPr="00BC3ABE" w:rsidRDefault="00E561EB" w:rsidP="00E44AC1">
      <w:pPr>
        <w:pStyle w:val="Heading3"/>
        <w:spacing w:line="276" w:lineRule="auto"/>
        <w:jc w:val="both"/>
        <w:rPr>
          <w:rFonts w:ascii="Times New Roman" w:hAnsi="Times New Roman" w:cs="Times New Roman"/>
        </w:rPr>
      </w:pPr>
      <w:bookmarkStart w:id="2179" w:name="_Toc54"/>
      <w:bookmarkStart w:id="2180" w:name="_Toc193205444"/>
      <w:bookmarkStart w:id="2181" w:name="_Toc201332092"/>
      <w:r w:rsidRPr="00BC3ABE">
        <w:rPr>
          <w:rFonts w:ascii="Times New Roman" w:hAnsi="Times New Roman" w:cs="Times New Roman"/>
        </w:rPr>
        <w:t>Assistance</w:t>
      </w:r>
      <w:r w:rsidRPr="00BC3ABE">
        <w:rPr>
          <w:rFonts w:ascii="Times New Roman" w:hAnsi="Times New Roman" w:cs="Times New Roman"/>
          <w:spacing w:val="-5"/>
        </w:rPr>
        <w:t xml:space="preserve"> </w:t>
      </w:r>
      <w:r w:rsidRPr="00BC3ABE">
        <w:rPr>
          <w:rFonts w:ascii="Times New Roman" w:hAnsi="Times New Roman" w:cs="Times New Roman"/>
        </w:rPr>
        <w:t>vocale</w:t>
      </w:r>
      <w:r w:rsidR="00846F07">
        <w:rPr>
          <w:rFonts w:ascii="Times New Roman" w:hAnsi="Times New Roman" w:cs="Times New Roman"/>
        </w:rPr>
        <w:t> :</w:t>
      </w:r>
      <w:r w:rsidRPr="00BC3ABE">
        <w:rPr>
          <w:rFonts w:ascii="Times New Roman" w:hAnsi="Times New Roman" w:cs="Times New Roman"/>
          <w:spacing w:val="-2"/>
        </w:rPr>
        <w:t xml:space="preserve"> </w:t>
      </w:r>
      <w:r w:rsidRPr="00BC3ABE">
        <w:rPr>
          <w:rFonts w:ascii="Times New Roman" w:hAnsi="Times New Roman" w:cs="Times New Roman"/>
        </w:rPr>
        <w:t>rendre</w:t>
      </w:r>
      <w:r w:rsidRPr="00BC3ABE">
        <w:rPr>
          <w:rFonts w:ascii="Times New Roman" w:hAnsi="Times New Roman" w:cs="Times New Roman"/>
          <w:spacing w:val="-2"/>
        </w:rPr>
        <w:t xml:space="preserve"> </w:t>
      </w:r>
      <w:r w:rsidRPr="00BC3ABE">
        <w:rPr>
          <w:rFonts w:ascii="Times New Roman" w:hAnsi="Times New Roman" w:cs="Times New Roman"/>
        </w:rPr>
        <w:t>le</w:t>
      </w:r>
      <w:r w:rsidRPr="00BC3ABE">
        <w:rPr>
          <w:rFonts w:ascii="Times New Roman" w:hAnsi="Times New Roman" w:cs="Times New Roman"/>
          <w:spacing w:val="-2"/>
        </w:rPr>
        <w:t xml:space="preserve"> </w:t>
      </w:r>
      <w:r w:rsidRPr="00BC3ABE">
        <w:rPr>
          <w:rFonts w:ascii="Times New Roman" w:hAnsi="Times New Roman" w:cs="Times New Roman"/>
        </w:rPr>
        <w:t>numérique</w:t>
      </w:r>
      <w:r w:rsidRPr="00BC3ABE">
        <w:rPr>
          <w:rFonts w:ascii="Times New Roman" w:hAnsi="Times New Roman" w:cs="Times New Roman"/>
          <w:spacing w:val="-2"/>
        </w:rPr>
        <w:t xml:space="preserve"> accessible</w:t>
      </w:r>
      <w:bookmarkEnd w:id="2179"/>
      <w:bookmarkEnd w:id="2180"/>
      <w:bookmarkEnd w:id="2181"/>
    </w:p>
    <w:p w14:paraId="58F84CDE" w14:textId="31929CD7" w:rsidR="00E561EB" w:rsidRPr="00BC3ABE" w:rsidRDefault="00E561EB" w:rsidP="003175A3">
      <w:r w:rsidRPr="00BC3ABE">
        <w:t>Aujourd’hui, 9 adultes sur 10 en Europe possèdent un téléphone mobile</w:t>
      </w:r>
      <w:bookmarkStart w:id="2182" w:name="_bookmark137"/>
      <w:bookmarkEnd w:id="2182"/>
      <w:r w:rsidR="009B63F0" w:rsidRPr="00BC3ABE">
        <w:rPr>
          <w:rStyle w:val="EndnoteReference"/>
          <w:rFonts w:ascii="Times New Roman" w:hAnsi="Times New Roman" w:cs="Times New Roman"/>
        </w:rPr>
        <w:endnoteReference w:id="56"/>
      </w:r>
      <w:r w:rsidR="009B63F0" w:rsidRPr="00BC3ABE">
        <w:t>.</w:t>
      </w:r>
      <w:r w:rsidRPr="00BC3ABE">
        <w:t xml:space="preserve"> Leur usage nous</w:t>
      </w:r>
      <w:r w:rsidRPr="00BC3ABE">
        <w:rPr>
          <w:spacing w:val="40"/>
        </w:rPr>
        <w:t xml:space="preserve"> </w:t>
      </w:r>
      <w:r w:rsidRPr="00BC3ABE">
        <w:t xml:space="preserve">rend de précieux services : communiquer instantanément à l’autre bout du monde, </w:t>
      </w:r>
      <w:r w:rsidRPr="00BC3ABE">
        <w:rPr>
          <w:color w:val="000000" w:themeColor="text1"/>
        </w:rPr>
        <w:t>organiser nos déplacements</w:t>
      </w:r>
      <w:r w:rsidRPr="00BC3ABE">
        <w:t>, accéder aux services bancaires</w:t>
      </w:r>
      <w:r w:rsidRPr="00BC3ABE">
        <w:rPr>
          <w:color w:val="000000" w:themeColor="text1"/>
        </w:rPr>
        <w:t>.</w:t>
      </w:r>
      <w:r w:rsidRPr="00BC3ABE">
        <w:t xml:space="preserve"> Ce sont des assistants personnels très </w:t>
      </w:r>
      <w:r w:rsidRPr="00BC3ABE">
        <w:rPr>
          <w:color w:val="000000" w:themeColor="text1"/>
        </w:rPr>
        <w:t>précieux</w:t>
      </w:r>
      <w:r w:rsidRPr="00BC3ABE">
        <w:t>.</w:t>
      </w:r>
    </w:p>
    <w:p w14:paraId="360D34EC" w14:textId="08149084" w:rsidR="00E561EB" w:rsidRPr="00BC3ABE" w:rsidRDefault="00E561EB" w:rsidP="00422FCD">
      <w:r w:rsidRPr="00BC3ABE">
        <w:rPr>
          <w:color w:val="000000" w:themeColor="text1"/>
        </w:rPr>
        <w:t>Pour autant</w:t>
      </w:r>
      <w:r w:rsidRPr="00BC3ABE">
        <w:t xml:space="preserve">, leur utilisation </w:t>
      </w:r>
      <w:r w:rsidRPr="00BC3ABE">
        <w:rPr>
          <w:color w:val="000000" w:themeColor="text1"/>
        </w:rPr>
        <w:t>demeure</w:t>
      </w:r>
      <w:r w:rsidRPr="00BC3ABE">
        <w:t xml:space="preserve"> incommode</w:t>
      </w:r>
      <w:r w:rsidR="003304D5">
        <w:t>,</w:t>
      </w:r>
      <w:r w:rsidR="00422FCD">
        <w:t xml:space="preserve"> </w:t>
      </w:r>
      <w:r w:rsidR="003304D5">
        <w:t xml:space="preserve">au point par exemple que </w:t>
      </w:r>
      <w:r w:rsidR="00422FCD">
        <w:t>toute</w:t>
      </w:r>
      <w:r w:rsidR="003304D5">
        <w:t xml:space="preserve"> manipulation </w:t>
      </w:r>
      <w:r w:rsidR="00422FCD">
        <w:t>d</w:t>
      </w:r>
      <w:r w:rsidR="003304D5">
        <w:t xml:space="preserve">u téléphone </w:t>
      </w:r>
      <w:r w:rsidR="00422FCD">
        <w:t xml:space="preserve">au volant </w:t>
      </w:r>
      <w:r w:rsidR="003304D5">
        <w:t>est interdite</w:t>
      </w:r>
      <w:r w:rsidR="00422FCD">
        <w:t xml:space="preserve"> </w:t>
      </w:r>
      <w:r w:rsidR="003304D5">
        <w:t xml:space="preserve">: </w:t>
      </w:r>
      <w:r w:rsidR="00422FCD">
        <w:t>il</w:t>
      </w:r>
      <w:r w:rsidR="003304D5">
        <w:t xml:space="preserve"> faut s’arrêter pour y consacrer toute son attention</w:t>
      </w:r>
      <w:r w:rsidRPr="00BC3ABE">
        <w:t>.</w:t>
      </w:r>
      <w:r w:rsidR="00422FCD">
        <w:rPr>
          <w:color w:val="000000" w:themeColor="text1"/>
        </w:rPr>
        <w:t xml:space="preserve"> </w:t>
      </w:r>
      <w:r w:rsidRPr="00BC3ABE">
        <w:rPr>
          <w:color w:val="000000" w:themeColor="text1"/>
        </w:rPr>
        <w:t>Pourtant, l’essentiel</w:t>
      </w:r>
      <w:r w:rsidRPr="00BC3ABE">
        <w:t xml:space="preserve"> des tâches accomplies sur notre téléphone ne devrait pas demander tant de concentration. Envoyer un message ou lancer une recherche devraient se faire par </w:t>
      </w:r>
      <w:r w:rsidRPr="00BC3ABE">
        <w:rPr>
          <w:color w:val="000000" w:themeColor="text1"/>
        </w:rPr>
        <w:t xml:space="preserve">simple </w:t>
      </w:r>
      <w:r w:rsidRPr="00BC3ABE">
        <w:t>dictée vocale. Ce problème sera en partie résolu grâce à de</w:t>
      </w:r>
      <w:r w:rsidR="00F6028E">
        <w:t>s</w:t>
      </w:r>
      <w:r w:rsidRPr="00BC3ABE">
        <w:t xml:space="preserve"> modèles de reconnaissance vocale bien plus efficaces que ceux</w:t>
      </w:r>
      <w:r w:rsidRPr="00BC3ABE">
        <w:rPr>
          <w:spacing w:val="-5"/>
        </w:rPr>
        <w:t xml:space="preserve"> </w:t>
      </w:r>
      <w:r w:rsidRPr="00BC3ABE">
        <w:t>auxquels</w:t>
      </w:r>
      <w:r w:rsidRPr="00BC3ABE">
        <w:rPr>
          <w:spacing w:val="-5"/>
        </w:rPr>
        <w:t xml:space="preserve"> </w:t>
      </w:r>
      <w:r w:rsidRPr="00BC3ABE">
        <w:t>nous</w:t>
      </w:r>
      <w:r w:rsidRPr="00BC3ABE">
        <w:rPr>
          <w:spacing w:val="-5"/>
        </w:rPr>
        <w:t xml:space="preserve"> </w:t>
      </w:r>
      <w:r w:rsidRPr="00BC3ABE">
        <w:t>sommes</w:t>
      </w:r>
      <w:r w:rsidRPr="00BC3ABE">
        <w:rPr>
          <w:spacing w:val="-5"/>
        </w:rPr>
        <w:t xml:space="preserve"> </w:t>
      </w:r>
      <w:r w:rsidRPr="00BC3ABE">
        <w:t>habitués</w:t>
      </w:r>
      <w:r w:rsidRPr="00BC3ABE">
        <w:rPr>
          <w:spacing w:val="-5"/>
        </w:rPr>
        <w:t> </w:t>
      </w:r>
      <w:r w:rsidRPr="00BC3ABE">
        <w:t>:</w:t>
      </w:r>
      <w:r w:rsidRPr="00BC3ABE">
        <w:rPr>
          <w:spacing w:val="-5"/>
        </w:rPr>
        <w:t xml:space="preserve"> </w:t>
      </w:r>
      <w:r w:rsidRPr="00BC3ABE">
        <w:t>vous</w:t>
      </w:r>
      <w:r w:rsidRPr="00BC3ABE">
        <w:rPr>
          <w:spacing w:val="-5"/>
        </w:rPr>
        <w:t xml:space="preserve"> </w:t>
      </w:r>
      <w:r w:rsidRPr="00BC3ABE">
        <w:t>pourrez</w:t>
      </w:r>
      <w:r w:rsidRPr="00BC3ABE">
        <w:rPr>
          <w:color w:val="000000" w:themeColor="text1"/>
        </w:rPr>
        <w:t xml:space="preserve"> ainsi</w:t>
      </w:r>
      <w:r w:rsidRPr="00BC3ABE">
        <w:t>,</w:t>
      </w:r>
      <w:r w:rsidRPr="00BC3ABE">
        <w:rPr>
          <w:spacing w:val="-5"/>
        </w:rPr>
        <w:t xml:space="preserve"> </w:t>
      </w:r>
      <w:r w:rsidRPr="00BC3ABE">
        <w:t>en</w:t>
      </w:r>
      <w:r w:rsidRPr="00BC3ABE">
        <w:rPr>
          <w:spacing w:val="-5"/>
        </w:rPr>
        <w:t xml:space="preserve"> </w:t>
      </w:r>
      <w:r w:rsidRPr="00BC3ABE">
        <w:t>voiture,</w:t>
      </w:r>
      <w:r w:rsidRPr="00BC3ABE">
        <w:rPr>
          <w:spacing w:val="-5"/>
        </w:rPr>
        <w:t xml:space="preserve"> </w:t>
      </w:r>
      <w:r w:rsidRPr="00BC3ABE">
        <w:t>demander</w:t>
      </w:r>
      <w:r w:rsidRPr="00BC3ABE">
        <w:rPr>
          <w:spacing w:val="-5"/>
        </w:rPr>
        <w:t xml:space="preserve"> </w:t>
      </w:r>
      <w:r w:rsidRPr="00BC3ABE">
        <w:t xml:space="preserve">à votre téléphone </w:t>
      </w:r>
      <w:r w:rsidRPr="00BC3ABE">
        <w:rPr>
          <w:color w:val="000000" w:themeColor="text1"/>
        </w:rPr>
        <w:t>les mêmes requêtes qu’à</w:t>
      </w:r>
      <w:r w:rsidRPr="00BC3ABE">
        <w:t xml:space="preserve"> un </w:t>
      </w:r>
      <w:r w:rsidRPr="00BC3ABE">
        <w:rPr>
          <w:spacing w:val="-2"/>
        </w:rPr>
        <w:t>copilote.</w:t>
      </w:r>
    </w:p>
    <w:p w14:paraId="33B41A60" w14:textId="4E4200F3" w:rsidR="00E561EB" w:rsidRPr="00BC3ABE" w:rsidDel="00EF1C8B" w:rsidRDefault="00E561EB" w:rsidP="00EF1C8B">
      <w:pPr>
        <w:rPr>
          <w:del w:id="2190" w:author="Microsoft Office User" w:date="2025-07-28T05:56:00Z"/>
        </w:rPr>
        <w:pPrChange w:id="2191" w:author="Microsoft Office User" w:date="2025-07-28T05:56:00Z">
          <w:pPr/>
        </w:pPrChange>
      </w:pPr>
      <w:r w:rsidRPr="00BC3ABE">
        <w:t xml:space="preserve">On pourrait objecter qu’il a souvent été tenté </w:t>
      </w:r>
      <w:ins w:id="2192" w:author="Microsoft Office User" w:date="2025-07-28T05:53:00Z">
        <w:r w:rsidR="00F96C81">
          <w:t xml:space="preserve">par le passé </w:t>
        </w:r>
      </w:ins>
      <w:r w:rsidRPr="00BC3ABE">
        <w:t>de programmer de tels assistants</w:t>
      </w:r>
      <w:r w:rsidRPr="00BC3ABE">
        <w:rPr>
          <w:spacing w:val="-3"/>
        </w:rPr>
        <w:t xml:space="preserve"> </w:t>
      </w:r>
      <w:r w:rsidRPr="00BC3ABE">
        <w:t>vocaux</w:t>
      </w:r>
      <w:del w:id="2193" w:author="Microsoft Office User" w:date="2025-07-28T05:54:00Z">
        <w:r w:rsidRPr="00BC3ABE" w:rsidDel="00F96C81">
          <w:rPr>
            <w:spacing w:val="-3"/>
          </w:rPr>
          <w:delText xml:space="preserve"> </w:delText>
        </w:r>
        <w:r w:rsidRPr="00BC3ABE" w:rsidDel="00F96C81">
          <w:delText>par</w:delText>
        </w:r>
        <w:r w:rsidRPr="00BC3ABE" w:rsidDel="00F96C81">
          <w:rPr>
            <w:spacing w:val="-3"/>
          </w:rPr>
          <w:delText xml:space="preserve"> </w:delText>
        </w:r>
        <w:r w:rsidRPr="00BC3ABE" w:rsidDel="00F96C81">
          <w:delText>le</w:delText>
        </w:r>
        <w:r w:rsidRPr="00BC3ABE" w:rsidDel="00F96C81">
          <w:rPr>
            <w:spacing w:val="-3"/>
          </w:rPr>
          <w:delText xml:space="preserve"> </w:delText>
        </w:r>
        <w:r w:rsidRPr="00BC3ABE" w:rsidDel="00F96C81">
          <w:delText>passé</w:delText>
        </w:r>
      </w:del>
      <w:r w:rsidRPr="00BC3ABE">
        <w:t>,</w:t>
      </w:r>
      <w:r w:rsidRPr="00BC3ABE">
        <w:rPr>
          <w:spacing w:val="-3"/>
        </w:rPr>
        <w:t xml:space="preserve"> </w:t>
      </w:r>
      <w:del w:id="2194" w:author="Microsoft Office User" w:date="2025-07-28T05:53:00Z">
        <w:r w:rsidRPr="00BC3ABE" w:rsidDel="00F96C81">
          <w:rPr>
            <w:color w:val="000000" w:themeColor="text1"/>
          </w:rPr>
          <w:delText>comme le</w:delText>
        </w:r>
        <w:r w:rsidRPr="00BC3ABE" w:rsidDel="00F96C81">
          <w:rPr>
            <w:spacing w:val="-3"/>
          </w:rPr>
          <w:delText xml:space="preserve"> </w:delText>
        </w:r>
        <w:r w:rsidRPr="00BC3ABE" w:rsidDel="00F96C81">
          <w:delText>Siri</w:delText>
        </w:r>
        <w:r w:rsidRPr="00BC3ABE" w:rsidDel="00F96C81">
          <w:rPr>
            <w:spacing w:val="-3"/>
          </w:rPr>
          <w:delText xml:space="preserve"> </w:delText>
        </w:r>
        <w:r w:rsidRPr="00BC3ABE" w:rsidDel="00F96C81">
          <w:rPr>
            <w:color w:val="000000" w:themeColor="text1"/>
          </w:rPr>
          <w:delText>d’Apple</w:delText>
        </w:r>
        <w:r w:rsidRPr="00BC3ABE" w:rsidDel="00F96C81">
          <w:delText>,</w:delText>
        </w:r>
        <w:r w:rsidRPr="00BC3ABE" w:rsidDel="00F96C81">
          <w:rPr>
            <w:spacing w:val="-3"/>
          </w:rPr>
          <w:delText xml:space="preserve"> </w:delText>
        </w:r>
      </w:del>
      <w:r w:rsidRPr="00BC3ABE">
        <w:t>sans</w:t>
      </w:r>
      <w:r w:rsidRPr="00BC3ABE">
        <w:rPr>
          <w:spacing w:val="-3"/>
        </w:rPr>
        <w:t xml:space="preserve"> </w:t>
      </w:r>
      <w:r w:rsidRPr="00BC3ABE">
        <w:t>grand</w:t>
      </w:r>
      <w:r w:rsidRPr="00BC3ABE">
        <w:rPr>
          <w:spacing w:val="-3"/>
        </w:rPr>
        <w:t xml:space="preserve"> </w:t>
      </w:r>
      <w:r w:rsidRPr="00BC3ABE">
        <w:t>succès. Ces assistants</w:t>
      </w:r>
      <w:ins w:id="2195" w:author="Microsoft Office User" w:date="2025-07-28T05:54:00Z">
        <w:r w:rsidR="00F96C81">
          <w:t xml:space="preserve"> comme le Siri d’apple</w:t>
        </w:r>
      </w:ins>
      <w:del w:id="2196" w:author="Microsoft Office User" w:date="2025-07-28T05:54:00Z">
        <w:r w:rsidRPr="00BC3ABE" w:rsidDel="00F96C81">
          <w:delText xml:space="preserve">, même </w:delText>
        </w:r>
        <w:r w:rsidRPr="00BC3ABE" w:rsidDel="00F96C81">
          <w:rPr>
            <w:color w:val="000000" w:themeColor="text1"/>
          </w:rPr>
          <w:delText>lorsqu’ils</w:delText>
        </w:r>
        <w:r w:rsidRPr="00BC3ABE" w:rsidDel="00F96C81">
          <w:delText xml:space="preserve"> parviennent à transcrire correctement la phrase de l’utilisateur,</w:delText>
        </w:r>
      </w:del>
      <w:r w:rsidRPr="00BC3ABE">
        <w:t xml:space="preserve"> </w:t>
      </w:r>
      <w:r w:rsidRPr="00BC3ABE">
        <w:rPr>
          <w:color w:val="000000" w:themeColor="text1"/>
        </w:rPr>
        <w:t>restent cantonnés</w:t>
      </w:r>
      <w:r w:rsidRPr="00BC3ABE">
        <w:t xml:space="preserve"> à quelques tâches élémentaires. P</w:t>
      </w:r>
      <w:ins w:id="2197" w:author="Microsoft Office User" w:date="2025-07-28T05:54:00Z">
        <w:r w:rsidR="00E5062D">
          <w:t>our</w:t>
        </w:r>
      </w:ins>
      <w:ins w:id="2198" w:author="Microsoft Office User" w:date="2025-07-28T05:55:00Z">
        <w:r w:rsidR="00E5062D">
          <w:t xml:space="preserve"> cause, ces assistants sont déterministes :</w:t>
        </w:r>
      </w:ins>
      <w:ins w:id="2199" w:author="Microsoft Office User" w:date="2025-07-28T05:56:00Z">
        <w:r w:rsidR="00EF1C8B">
          <w:t xml:space="preserve"> pour </w:t>
        </w:r>
      </w:ins>
      <w:del w:id="2200" w:author="Microsoft Office User" w:date="2025-07-28T05:56:00Z">
        <w:r w:rsidRPr="00BC3ABE" w:rsidDel="00EF1C8B">
          <w:delText xml:space="preserve">our </w:delText>
        </w:r>
      </w:del>
      <w:r w:rsidRPr="00BC3ABE">
        <w:t>être</w:t>
      </w:r>
      <w:r w:rsidRPr="00BC3ABE">
        <w:rPr>
          <w:spacing w:val="-5"/>
        </w:rPr>
        <w:t xml:space="preserve"> </w:t>
      </w:r>
      <w:r w:rsidRPr="00BC3ABE">
        <w:t>transformée</w:t>
      </w:r>
      <w:r w:rsidRPr="00BC3ABE">
        <w:rPr>
          <w:spacing w:val="-5"/>
        </w:rPr>
        <w:t xml:space="preserve"> </w:t>
      </w:r>
      <w:r w:rsidRPr="00BC3ABE">
        <w:t>en</w:t>
      </w:r>
      <w:r w:rsidRPr="00BC3ABE">
        <w:rPr>
          <w:spacing w:val="-5"/>
        </w:rPr>
        <w:t xml:space="preserve"> </w:t>
      </w:r>
      <w:r w:rsidRPr="00BC3ABE">
        <w:t>action,</w:t>
      </w:r>
      <w:r w:rsidRPr="00BC3ABE">
        <w:rPr>
          <w:spacing w:val="-5"/>
        </w:rPr>
        <w:t xml:space="preserve"> </w:t>
      </w:r>
      <w:r w:rsidRPr="00BC3ABE">
        <w:t>une</w:t>
      </w:r>
      <w:r w:rsidRPr="00BC3ABE">
        <w:rPr>
          <w:spacing w:val="-5"/>
        </w:rPr>
        <w:t xml:space="preserve"> </w:t>
      </w:r>
      <w:r w:rsidRPr="00BC3ABE">
        <w:t>requête</w:t>
      </w:r>
      <w:r w:rsidRPr="00BC3ABE">
        <w:rPr>
          <w:spacing w:val="-5"/>
        </w:rPr>
        <w:t xml:space="preserve"> </w:t>
      </w:r>
      <w:r w:rsidRPr="00BC3ABE">
        <w:t>utilisateur</w:t>
      </w:r>
      <w:r w:rsidRPr="00BC3ABE">
        <w:rPr>
          <w:spacing w:val="-5"/>
        </w:rPr>
        <w:t xml:space="preserve"> </w:t>
      </w:r>
      <w:r w:rsidRPr="00BC3ABE">
        <w:t>doit</w:t>
      </w:r>
      <w:r w:rsidRPr="00BC3ABE">
        <w:rPr>
          <w:spacing w:val="-5"/>
        </w:rPr>
        <w:t xml:space="preserve"> </w:t>
      </w:r>
      <w:r w:rsidRPr="00BC3ABE">
        <w:t>correspondre</w:t>
      </w:r>
      <w:r w:rsidRPr="00BC3ABE">
        <w:rPr>
          <w:spacing w:val="-5"/>
        </w:rPr>
        <w:t xml:space="preserve"> </w:t>
      </w:r>
      <w:r w:rsidRPr="00BC3ABE">
        <w:t>à</w:t>
      </w:r>
      <w:r w:rsidRPr="00BC3ABE">
        <w:rPr>
          <w:spacing w:val="-5"/>
        </w:rPr>
        <w:t xml:space="preserve"> </w:t>
      </w:r>
      <w:r w:rsidRPr="00BC3ABE">
        <w:t>l’un</w:t>
      </w:r>
      <w:r w:rsidRPr="00BC3ABE">
        <w:rPr>
          <w:spacing w:val="-5"/>
        </w:rPr>
        <w:t xml:space="preserve"> </w:t>
      </w:r>
      <w:r w:rsidRPr="00BC3ABE">
        <w:t xml:space="preserve">des cas préprogrammés par les ingénieurs </w:t>
      </w:r>
      <w:r w:rsidR="00B66F39">
        <w:t>–</w:t>
      </w:r>
      <w:r w:rsidR="00E45F34">
        <w:t> </w:t>
      </w:r>
      <w:r w:rsidRPr="00BC3ABE">
        <w:t xml:space="preserve">mais ces cas programmés sont au plus des milliers, bien insuffisants devant les milliards de variations possibles </w:t>
      </w:r>
      <w:r w:rsidRPr="00BC3ABE">
        <w:rPr>
          <w:color w:val="000000" w:themeColor="text1"/>
        </w:rPr>
        <w:t>de demandes des utilisateurs.</w:t>
      </w:r>
      <w:del w:id="2201" w:author="Microsoft Office User" w:date="2025-07-28T05:55:00Z">
        <w:r w:rsidRPr="00BC3ABE" w:rsidDel="00E5062D">
          <w:rPr>
            <w:color w:val="000000" w:themeColor="text1"/>
          </w:rPr>
          <w:delText xml:space="preserve"> Car c’est la principale restriction de ces assistants que nous connaissons : ils appartiennent à l’ancienne génération des programmes informatiques déterministes</w:delText>
        </w:r>
        <w:r w:rsidRPr="00BC3ABE" w:rsidDel="00E5062D">
          <w:delText>.</w:delText>
        </w:r>
      </w:del>
      <w:ins w:id="2202" w:author="Microsoft Office User" w:date="2025-07-28T05:56:00Z">
        <w:r w:rsidR="00EF1C8B">
          <w:t xml:space="preserve"> </w:t>
        </w:r>
      </w:ins>
    </w:p>
    <w:p w14:paraId="1F64AA25" w14:textId="257BECEA" w:rsidR="00E561EB" w:rsidRPr="00BC3ABE" w:rsidRDefault="00E561EB" w:rsidP="00EF1C8B">
      <w:del w:id="2203" w:author="Microsoft Office User" w:date="2025-07-28T05:56:00Z">
        <w:r w:rsidRPr="00BC3ABE" w:rsidDel="00EF1C8B">
          <w:delText>Avant</w:delText>
        </w:r>
        <w:r w:rsidRPr="00BC3ABE" w:rsidDel="00EF1C8B">
          <w:rPr>
            <w:spacing w:val="9"/>
          </w:rPr>
          <w:delText xml:space="preserve"> </w:delText>
        </w:r>
        <w:r w:rsidRPr="00BC3ABE" w:rsidDel="00EF1C8B">
          <w:delText>l’arrivée</w:delText>
        </w:r>
        <w:r w:rsidRPr="00BC3ABE" w:rsidDel="00EF1C8B">
          <w:rPr>
            <w:spacing w:val="9"/>
          </w:rPr>
          <w:delText xml:space="preserve"> </w:delText>
        </w:r>
        <w:r w:rsidRPr="00BC3ABE" w:rsidDel="00EF1C8B">
          <w:delText>des</w:delText>
        </w:r>
        <w:r w:rsidRPr="00BC3ABE" w:rsidDel="00EF1C8B">
          <w:rPr>
            <w:spacing w:val="10"/>
          </w:rPr>
          <w:delText xml:space="preserve"> </w:delText>
        </w:r>
        <w:r w:rsidRPr="00BC3ABE" w:rsidDel="00EF1C8B">
          <w:delText>LLM,</w:delText>
        </w:r>
        <w:r w:rsidRPr="00BC3ABE" w:rsidDel="00EF1C8B">
          <w:rPr>
            <w:spacing w:val="9"/>
          </w:rPr>
          <w:delText xml:space="preserve"> </w:delText>
        </w:r>
        <w:r w:rsidRPr="00BC3ABE" w:rsidDel="00EF1C8B">
          <w:delText>l’intégralité</w:delText>
        </w:r>
        <w:r w:rsidRPr="00BC3ABE" w:rsidDel="00EF1C8B">
          <w:rPr>
            <w:spacing w:val="10"/>
          </w:rPr>
          <w:delText xml:space="preserve"> </w:delText>
        </w:r>
        <w:r w:rsidRPr="00BC3ABE" w:rsidDel="00EF1C8B">
          <w:delText>des</w:delText>
        </w:r>
        <w:r w:rsidRPr="00BC3ABE" w:rsidDel="00EF1C8B">
          <w:rPr>
            <w:spacing w:val="9"/>
          </w:rPr>
          <w:delText xml:space="preserve"> </w:delText>
        </w:r>
        <w:r w:rsidRPr="00BC3ABE" w:rsidDel="00EF1C8B">
          <w:delText>programmes</w:delText>
        </w:r>
        <w:r w:rsidRPr="00BC3ABE" w:rsidDel="00EF1C8B">
          <w:rPr>
            <w:spacing w:val="10"/>
          </w:rPr>
          <w:delText xml:space="preserve"> </w:delText>
        </w:r>
        <w:r w:rsidRPr="00BC3ABE" w:rsidDel="00EF1C8B">
          <w:rPr>
            <w:spacing w:val="-2"/>
          </w:rPr>
          <w:delText xml:space="preserve">informatiques </w:delText>
        </w:r>
        <w:r w:rsidRPr="00BC3ABE" w:rsidDel="00EF1C8B">
          <w:delText xml:space="preserve">que sont les applications que nous utilisons sur nos téléphones et ordinateurs ne </w:delText>
        </w:r>
        <w:r w:rsidRPr="00BC3ABE" w:rsidDel="00EF1C8B">
          <w:rPr>
            <w:color w:val="000000" w:themeColor="text1"/>
          </w:rPr>
          <w:delText>pouvait</w:delText>
        </w:r>
        <w:r w:rsidRPr="00BC3ABE" w:rsidDel="00EF1C8B">
          <w:delText xml:space="preserve"> </w:delText>
        </w:r>
      </w:del>
      <w:del w:id="2204" w:author="Microsoft Office User" w:date="2025-07-28T05:55:00Z">
        <w:r w:rsidRPr="00BC3ABE" w:rsidDel="00E5062D">
          <w:delText xml:space="preserve">qu’appliquer </w:delText>
        </w:r>
      </w:del>
      <w:del w:id="2205" w:author="Microsoft Office User" w:date="2025-07-28T05:56:00Z">
        <w:r w:rsidRPr="00BC3ABE" w:rsidDel="00EF1C8B">
          <w:delText>des étapes prédéfinies. C’est</w:delText>
        </w:r>
      </w:del>
      <w:ins w:id="2206" w:author="Microsoft Office User" w:date="2025-07-28T05:56:00Z">
        <w:r w:rsidR="00EF1C8B">
          <w:t>Cette</w:t>
        </w:r>
      </w:ins>
      <w:r w:rsidRPr="00BC3ABE">
        <w:t xml:space="preserve"> </w:t>
      </w:r>
      <w:del w:id="2207" w:author="Microsoft Office User" w:date="2025-07-28T05:56:00Z">
        <w:r w:rsidRPr="00BC3ABE" w:rsidDel="00EF1C8B">
          <w:delText xml:space="preserve">une </w:delText>
        </w:r>
      </w:del>
      <w:r w:rsidRPr="00BC3ABE">
        <w:t xml:space="preserve">limitation </w:t>
      </w:r>
      <w:ins w:id="2208" w:author="Microsoft Office User" w:date="2025-07-28T05:56:00Z">
        <w:r w:rsidR="00EF1C8B">
          <w:t xml:space="preserve">est </w:t>
        </w:r>
      </w:ins>
      <w:r w:rsidRPr="00BC3ABE">
        <w:t xml:space="preserve">liée à la structure même des circuits logiques, pour qui une information n’est que vraie ou fausse : tout programme doit donc être très strictement défini. De ce fait, nos applications </w:t>
      </w:r>
      <w:ins w:id="2209" w:author="Microsoft Office User" w:date="2025-07-28T05:57:00Z">
        <w:r w:rsidR="00EF1C8B">
          <w:t xml:space="preserve">traditionnelles </w:t>
        </w:r>
      </w:ins>
      <w:r w:rsidRPr="00BC3ABE">
        <w:t>sont comme ces fonctionnaires bornés qui n’acceptent rien</w:t>
      </w:r>
      <w:r w:rsidRPr="00BC3ABE">
        <w:rPr>
          <w:spacing w:val="40"/>
        </w:rPr>
        <w:t xml:space="preserve"> </w:t>
      </w:r>
      <w:r w:rsidRPr="00BC3ABE">
        <w:t>d’autre qu’une procédure déjà documentée, et votre demande doit être conforme en tout point avec leur version préenregistrée. Sur votre téléphone, pour effectuer l’action «</w:t>
      </w:r>
      <w:r w:rsidRPr="00BC3ABE">
        <w:rPr>
          <w:spacing w:val="-3"/>
        </w:rPr>
        <w:t> </w:t>
      </w:r>
      <w:r w:rsidRPr="00BC3ABE">
        <w:t>Changer le numéro de Pierre</w:t>
      </w:r>
      <w:r w:rsidRPr="00BC3ABE">
        <w:rPr>
          <w:spacing w:val="-2"/>
        </w:rPr>
        <w:t> </w:t>
      </w:r>
      <w:r w:rsidRPr="00BC3ABE">
        <w:t>», il faut enchaîner rigoureusement cette suite d’actions :</w:t>
      </w:r>
    </w:p>
    <w:p w14:paraId="73E01C0A" w14:textId="4B859DFB" w:rsidR="00E561EB" w:rsidRPr="00BC3ABE" w:rsidRDefault="00903079" w:rsidP="003175A3">
      <w:pPr>
        <w:pStyle w:val="INTERFACE"/>
      </w:pPr>
      <w:r>
        <w:t xml:space="preserve">1. </w:t>
      </w:r>
      <w:r w:rsidR="00E561EB" w:rsidRPr="00BC3ABE">
        <w:t>Glisser vers le haut de l’écran pour révéler l’onglet des applications.</w:t>
      </w:r>
    </w:p>
    <w:p w14:paraId="77A09A39" w14:textId="520C19E3" w:rsidR="00E561EB" w:rsidRPr="00BC3ABE" w:rsidRDefault="00903079" w:rsidP="003175A3">
      <w:pPr>
        <w:pStyle w:val="INTERFACE"/>
      </w:pPr>
      <w:r>
        <w:t xml:space="preserve">2. </w:t>
      </w:r>
      <w:r w:rsidR="00E561EB" w:rsidRPr="00BC3ABE">
        <w:t>Cliquer sur l’application « Contacts ». Cliquer est en soi</w:t>
      </w:r>
      <w:r w:rsidR="00E561EB" w:rsidRPr="00BC3ABE">
        <w:rPr>
          <w:rStyle w:val="AucunA"/>
          <w:rFonts w:ascii="Times New Roman" w:hAnsi="Times New Roman" w:cs="Times New Roman"/>
          <w:color w:val="000000" w:themeColor="text1"/>
          <w:sz w:val="26"/>
          <w:szCs w:val="26"/>
        </w:rPr>
        <w:t xml:space="preserve"> </w:t>
      </w:r>
      <w:r w:rsidR="00E561EB" w:rsidRPr="00BC3ABE">
        <w:t xml:space="preserve">une action rigoureuse : appuyer à un endroit fixe pendant une durée n’excédant pas </w:t>
      </w:r>
      <w:del w:id="2210" w:author="Microsoft Office User" w:date="2025-07-28T05:57:00Z">
        <w:r w:rsidR="00E561EB" w:rsidRPr="00BC3ABE" w:rsidDel="00FB67F6">
          <w:delText>0</w:delText>
        </w:r>
        <w:r w:rsidR="00E45F34" w:rsidDel="00FB67F6">
          <w:delText>,</w:delText>
        </w:r>
        <w:r w:rsidR="00E561EB" w:rsidRPr="00BC3ABE" w:rsidDel="00FB67F6">
          <w:delText>1s</w:delText>
        </w:r>
      </w:del>
      <w:ins w:id="2211" w:author="Microsoft Office User" w:date="2025-07-28T05:57:00Z">
        <w:r w:rsidR="00FB67F6">
          <w:t>quelques dixièmes de seconde</w:t>
        </w:r>
      </w:ins>
      <w:r w:rsidR="00E561EB" w:rsidRPr="00BC3ABE">
        <w:t>.</w:t>
      </w:r>
    </w:p>
    <w:p w14:paraId="674980CE" w14:textId="10AFB765" w:rsidR="00E561EB" w:rsidRPr="00BC3ABE" w:rsidRDefault="00903079" w:rsidP="003175A3">
      <w:pPr>
        <w:pStyle w:val="INTERFACE"/>
      </w:pPr>
      <w:r>
        <w:t xml:space="preserve">3. </w:t>
      </w:r>
      <w:r w:rsidR="00E561EB" w:rsidRPr="00BC3ABE">
        <w:t>Glisser vers le bas jusqu’à trouver le contact de Pierre.</w:t>
      </w:r>
    </w:p>
    <w:p w14:paraId="09DF41AC" w14:textId="401B5224" w:rsidR="00E561EB" w:rsidRPr="00BC3ABE" w:rsidRDefault="00903079" w:rsidP="003175A3">
      <w:pPr>
        <w:pStyle w:val="INTERFACE"/>
      </w:pPr>
      <w:r>
        <w:t xml:space="preserve">4. </w:t>
      </w:r>
      <w:r w:rsidR="00E561EB" w:rsidRPr="00BC3ABE">
        <w:t>Cliquer dessus.</w:t>
      </w:r>
    </w:p>
    <w:p w14:paraId="54E70700" w14:textId="4B7DF068" w:rsidR="00E561EB" w:rsidRPr="00BC3ABE" w:rsidRDefault="00903079" w:rsidP="003175A3">
      <w:pPr>
        <w:pStyle w:val="INTERFACE"/>
      </w:pPr>
      <w:r>
        <w:t xml:space="preserve">5. </w:t>
      </w:r>
      <w:r w:rsidR="00E561EB" w:rsidRPr="00BC3ABE">
        <w:t>Cliquer sur le bouton « Éditer le numéro »</w:t>
      </w:r>
      <w:r w:rsidR="00E45F34">
        <w:t>.</w:t>
      </w:r>
    </w:p>
    <w:p w14:paraId="3E046896" w14:textId="55EE976C" w:rsidR="00E561EB" w:rsidRPr="00BC3ABE" w:rsidRDefault="00E561EB" w:rsidP="003175A3">
      <w:r w:rsidRPr="00BC3ABE">
        <w:t xml:space="preserve">Et ainsi de suite, pour une dizaine d’étapes. </w:t>
      </w:r>
      <w:ins w:id="2212" w:author="Microsoft Office User" w:date="2025-07-28T05:56:00Z">
        <w:r w:rsidR="00E5062D">
          <w:rPr>
            <w:color w:val="000000" w:themeColor="text1"/>
          </w:rPr>
          <w:t>Dans chaque étape, t</w:t>
        </w:r>
      </w:ins>
      <w:del w:id="2213" w:author="Microsoft Office User" w:date="2025-07-28T05:55:00Z">
        <w:r w:rsidRPr="00BC3ABE" w:rsidDel="00E5062D">
          <w:rPr>
            <w:color w:val="000000" w:themeColor="text1"/>
          </w:rPr>
          <w:delText>T</w:delText>
        </w:r>
      </w:del>
      <w:r w:rsidRPr="00BC3ABE">
        <w:rPr>
          <w:color w:val="000000" w:themeColor="text1"/>
        </w:rPr>
        <w:t>out écart au</w:t>
      </w:r>
      <w:r w:rsidRPr="00BC3ABE">
        <w:t xml:space="preserve"> mode d’emploi </w:t>
      </w:r>
      <w:del w:id="2214" w:author="Microsoft Office User" w:date="2025-07-28T05:56:00Z">
        <w:r w:rsidRPr="00BC3ABE" w:rsidDel="00E5062D">
          <w:delText xml:space="preserve">dans n’importe laquelle de ces étapes </w:delText>
        </w:r>
      </w:del>
      <w:r w:rsidRPr="00BC3ABE">
        <w:rPr>
          <w:color w:val="000000" w:themeColor="text1"/>
        </w:rPr>
        <w:t>demandera</w:t>
      </w:r>
      <w:r w:rsidRPr="00BC3ABE">
        <w:t xml:space="preserve"> des actions correctives pour revenir dans le droit chemin : par exemple si vous cliquez sur la mauvaise application au lieu de Contacts</w:t>
      </w:r>
      <w:r w:rsidRPr="00BC3ABE">
        <w:rPr>
          <w:color w:val="000000" w:themeColor="text1"/>
        </w:rPr>
        <w:t>,</w:t>
      </w:r>
      <w:r w:rsidRPr="00BC3ABE">
        <w:t xml:space="preserve"> il vous faut fermer cette application </w:t>
      </w:r>
      <w:r w:rsidRPr="00BC3ABE">
        <w:rPr>
          <w:color w:val="000000" w:themeColor="text1"/>
        </w:rPr>
        <w:lastRenderedPageBreak/>
        <w:t>puis</w:t>
      </w:r>
      <w:r w:rsidRPr="00BC3ABE">
        <w:t xml:space="preserve"> recommencer la procédure </w:t>
      </w:r>
      <w:r w:rsidRPr="00BC3ABE">
        <w:rPr>
          <w:color w:val="000000" w:themeColor="text1"/>
        </w:rPr>
        <w:t>du</w:t>
      </w:r>
      <w:r w:rsidRPr="00BC3ABE">
        <w:t xml:space="preserve"> début.</w:t>
      </w:r>
    </w:p>
    <w:p w14:paraId="06C9B7DB" w14:textId="7903FB52" w:rsidR="00846F07" w:rsidRPr="00BC3ABE" w:rsidRDefault="00E561EB" w:rsidP="003175A3">
      <w:r w:rsidRPr="00BC3ABE">
        <w:t xml:space="preserve">Un jour, </w:t>
      </w:r>
      <w:r w:rsidRPr="00BC3ABE">
        <w:rPr>
          <w:color w:val="000000" w:themeColor="text1"/>
        </w:rPr>
        <w:t>une</w:t>
      </w:r>
      <w:r w:rsidRPr="00BC3ABE">
        <w:t xml:space="preserve"> voisine m’a demandé sur le palier de l’immeuble : «</w:t>
      </w:r>
      <w:r w:rsidRPr="00BC3ABE">
        <w:rPr>
          <w:spacing w:val="-4"/>
        </w:rPr>
        <w:t> </w:t>
      </w:r>
      <w:r w:rsidRPr="00BC3ABE">
        <w:t>Pouvez-vous m’aider à changer le numéro de mon fils ?</w:t>
      </w:r>
      <w:r w:rsidRPr="00BC3ABE">
        <w:rPr>
          <w:spacing w:val="-4"/>
        </w:rPr>
        <w:t> </w:t>
      </w:r>
      <w:r w:rsidRPr="00BC3ABE">
        <w:rPr>
          <w:color w:val="000000" w:themeColor="text1"/>
        </w:rPr>
        <w:t>»</w:t>
      </w:r>
      <w:r w:rsidRPr="00BC3ABE">
        <w:t xml:space="preserve"> J’ai su enchaîner les étapes, parce que j’ai derrière moi</w:t>
      </w:r>
      <w:del w:id="2215" w:author="Microsoft Office User" w:date="2025-07-28T05:57:00Z">
        <w:r w:rsidRPr="00BC3ABE" w:rsidDel="00FB67F6">
          <w:delText>s</w:delText>
        </w:r>
      </w:del>
      <w:r w:rsidRPr="00BC3ABE">
        <w:t xml:space="preserve"> des années d’utilisation de ces outils, et j’ai fini comme </w:t>
      </w:r>
      <w:r w:rsidRPr="00BC3ABE">
        <w:rPr>
          <w:color w:val="000000" w:themeColor="text1"/>
        </w:rPr>
        <w:t>toute ma génération</w:t>
      </w:r>
      <w:r w:rsidRPr="00BC3ABE">
        <w:t xml:space="preserve"> par internaliser mon expérience au point de l’utiliser </w:t>
      </w:r>
      <w:r w:rsidRPr="00BC3ABE">
        <w:rPr>
          <w:color w:val="000000" w:themeColor="text1"/>
        </w:rPr>
        <w:t>inconsciemment.</w:t>
      </w:r>
      <w:r w:rsidRPr="00BC3ABE">
        <w:t xml:space="preserve"> Mais pour elle qui </w:t>
      </w:r>
      <w:r w:rsidRPr="00BC3ABE">
        <w:rPr>
          <w:color w:val="000000" w:themeColor="text1"/>
        </w:rPr>
        <w:t xml:space="preserve">n’a pas ces réflexes et </w:t>
      </w:r>
      <w:r w:rsidRPr="00BC3ABE">
        <w:t xml:space="preserve">ne voit plus si bien, il y avait toujours une </w:t>
      </w:r>
      <w:r w:rsidRPr="00BC3ABE">
        <w:rPr>
          <w:color w:val="000000" w:themeColor="text1"/>
        </w:rPr>
        <w:t>étape</w:t>
      </w:r>
      <w:r w:rsidRPr="00BC3ABE">
        <w:t xml:space="preserve"> qui échouait</w:t>
      </w:r>
      <w:r w:rsidR="003304D5">
        <w:t>,</w:t>
      </w:r>
      <w:r w:rsidRPr="00BC3ABE">
        <w:t xml:space="preserve"> si bien qu’elle avait dû s’y reprendre des dizaines de fois, lançant autant d’actions involontaires</w:t>
      </w:r>
      <w:r w:rsidRPr="00BC3ABE">
        <w:rPr>
          <w:color w:val="000000" w:themeColor="text1"/>
        </w:rPr>
        <w:t> :</w:t>
      </w:r>
      <w:r w:rsidRPr="00BC3ABE">
        <w:t xml:space="preserve"> son pauvre fils </w:t>
      </w:r>
      <w:r w:rsidRPr="00BC3ABE">
        <w:rPr>
          <w:color w:val="000000" w:themeColor="text1"/>
        </w:rPr>
        <w:t>risquait</w:t>
      </w:r>
      <w:r w:rsidRPr="00BC3ABE">
        <w:t xml:space="preserve"> une crise de panique en voyant quatorze appels en absence.</w:t>
      </w:r>
    </w:p>
    <w:p w14:paraId="3EE42337" w14:textId="1CC80501" w:rsidR="00E561EB" w:rsidRPr="00BC3ABE" w:rsidRDefault="00E561EB" w:rsidP="003175A3">
      <w:r w:rsidRPr="00BC3ABE">
        <w:t>C’est</w:t>
      </w:r>
      <w:r w:rsidRPr="00BC3ABE">
        <w:rPr>
          <w:spacing w:val="57"/>
          <w:w w:val="150"/>
        </w:rPr>
        <w:t xml:space="preserve"> </w:t>
      </w:r>
      <w:r w:rsidRPr="00BC3ABE">
        <w:t>sur</w:t>
      </w:r>
      <w:r w:rsidRPr="00BC3ABE">
        <w:rPr>
          <w:spacing w:val="57"/>
          <w:w w:val="150"/>
        </w:rPr>
        <w:t xml:space="preserve"> </w:t>
      </w:r>
      <w:r w:rsidRPr="00BC3ABE">
        <w:t>ce</w:t>
      </w:r>
      <w:r w:rsidRPr="00BC3ABE">
        <w:rPr>
          <w:spacing w:val="57"/>
          <w:w w:val="150"/>
        </w:rPr>
        <w:t xml:space="preserve"> </w:t>
      </w:r>
      <w:r w:rsidRPr="00BC3ABE">
        <w:t>point</w:t>
      </w:r>
      <w:r w:rsidRPr="00BC3ABE">
        <w:rPr>
          <w:spacing w:val="57"/>
          <w:w w:val="150"/>
        </w:rPr>
        <w:t xml:space="preserve"> </w:t>
      </w:r>
      <w:r w:rsidRPr="00BC3ABE">
        <w:t>que</w:t>
      </w:r>
      <w:r w:rsidRPr="00BC3ABE">
        <w:rPr>
          <w:spacing w:val="57"/>
          <w:w w:val="150"/>
        </w:rPr>
        <w:t xml:space="preserve"> </w:t>
      </w:r>
      <w:r w:rsidRPr="00BC3ABE">
        <w:t>les</w:t>
      </w:r>
      <w:r w:rsidRPr="00BC3ABE">
        <w:rPr>
          <w:spacing w:val="57"/>
          <w:w w:val="150"/>
        </w:rPr>
        <w:t xml:space="preserve"> </w:t>
      </w:r>
      <w:r w:rsidRPr="00BC3ABE">
        <w:t>modèles</w:t>
      </w:r>
      <w:r w:rsidRPr="00BC3ABE">
        <w:rPr>
          <w:spacing w:val="57"/>
          <w:w w:val="150"/>
        </w:rPr>
        <w:t xml:space="preserve"> </w:t>
      </w:r>
      <w:r w:rsidRPr="00BC3ABE">
        <w:t>d’IA</w:t>
      </w:r>
      <w:r w:rsidRPr="00BC3ABE">
        <w:rPr>
          <w:spacing w:val="76"/>
        </w:rPr>
        <w:t xml:space="preserve"> </w:t>
      </w:r>
      <w:r w:rsidRPr="00BC3ABE">
        <w:t>modernes</w:t>
      </w:r>
      <w:r w:rsidRPr="00BC3ABE">
        <w:rPr>
          <w:spacing w:val="57"/>
          <w:w w:val="150"/>
        </w:rPr>
        <w:t xml:space="preserve"> </w:t>
      </w:r>
      <w:r w:rsidRPr="00BC3ABE">
        <w:t>accompliront</w:t>
      </w:r>
      <w:r w:rsidRPr="00BC3ABE">
        <w:rPr>
          <w:spacing w:val="57"/>
          <w:w w:val="150"/>
        </w:rPr>
        <w:t xml:space="preserve"> </w:t>
      </w:r>
      <w:r w:rsidRPr="00BC3ABE">
        <w:rPr>
          <w:spacing w:val="-5"/>
        </w:rPr>
        <w:t xml:space="preserve">une </w:t>
      </w:r>
      <w:r w:rsidRPr="00BC3ABE">
        <w:t xml:space="preserve">véritable révolution dans le domaine des assistants personnels. </w:t>
      </w:r>
      <w:r w:rsidRPr="00BC3ABE">
        <w:rPr>
          <w:color w:val="000000" w:themeColor="text1"/>
        </w:rPr>
        <w:t>Ces</w:t>
      </w:r>
      <w:r w:rsidRPr="00BC3ABE">
        <w:rPr>
          <w:spacing w:val="70"/>
        </w:rPr>
        <w:t xml:space="preserve"> </w:t>
      </w:r>
      <w:r w:rsidRPr="00BC3ABE">
        <w:t>algorithmes</w:t>
      </w:r>
      <w:r w:rsidRPr="00BC3ABE">
        <w:rPr>
          <w:spacing w:val="70"/>
        </w:rPr>
        <w:t xml:space="preserve"> </w:t>
      </w:r>
      <w:r w:rsidRPr="00BC3ABE">
        <w:t>ne</w:t>
      </w:r>
      <w:r w:rsidRPr="00BC3ABE">
        <w:rPr>
          <w:spacing w:val="70"/>
        </w:rPr>
        <w:t xml:space="preserve"> </w:t>
      </w:r>
      <w:r w:rsidRPr="00BC3ABE">
        <w:t>manipulent</w:t>
      </w:r>
      <w:r w:rsidRPr="00BC3ABE">
        <w:rPr>
          <w:spacing w:val="70"/>
        </w:rPr>
        <w:t xml:space="preserve"> </w:t>
      </w:r>
      <w:r w:rsidRPr="00BC3ABE">
        <w:t>plus</w:t>
      </w:r>
      <w:r w:rsidRPr="00BC3ABE">
        <w:rPr>
          <w:spacing w:val="70"/>
        </w:rPr>
        <w:t xml:space="preserve"> </w:t>
      </w:r>
      <w:r w:rsidRPr="00BC3ABE">
        <w:t>des</w:t>
      </w:r>
      <w:r w:rsidRPr="00BC3ABE">
        <w:rPr>
          <w:spacing w:val="71"/>
        </w:rPr>
        <w:t xml:space="preserve"> </w:t>
      </w:r>
      <w:r w:rsidRPr="00BC3ABE">
        <w:t>conditions</w:t>
      </w:r>
      <w:r w:rsidRPr="00BC3ABE">
        <w:rPr>
          <w:spacing w:val="70"/>
        </w:rPr>
        <w:t xml:space="preserve"> </w:t>
      </w:r>
      <w:r w:rsidRPr="00BC3ABE">
        <w:t>logiques</w:t>
      </w:r>
      <w:r w:rsidRPr="00BC3ABE">
        <w:rPr>
          <w:spacing w:val="70"/>
        </w:rPr>
        <w:t xml:space="preserve"> </w:t>
      </w:r>
      <w:r w:rsidRPr="00BC3ABE">
        <w:t>«</w:t>
      </w:r>
      <w:r w:rsidRPr="00BC3ABE">
        <w:rPr>
          <w:spacing w:val="-2"/>
        </w:rPr>
        <w:t> </w:t>
      </w:r>
      <w:r w:rsidRPr="00BC3ABE">
        <w:t>vraies</w:t>
      </w:r>
      <w:r w:rsidRPr="00BC3ABE">
        <w:rPr>
          <w:spacing w:val="-2"/>
        </w:rPr>
        <w:t> </w:t>
      </w:r>
      <w:r w:rsidRPr="00BC3ABE">
        <w:t>»</w:t>
      </w:r>
      <w:r w:rsidRPr="00BC3ABE">
        <w:rPr>
          <w:spacing w:val="71"/>
        </w:rPr>
        <w:t xml:space="preserve"> </w:t>
      </w:r>
      <w:r w:rsidRPr="00BC3ABE">
        <w:rPr>
          <w:spacing w:val="-5"/>
        </w:rPr>
        <w:t xml:space="preserve">ou </w:t>
      </w:r>
      <w:r w:rsidRPr="00BC3ABE">
        <w:t>«</w:t>
      </w:r>
      <w:r w:rsidRPr="00BC3ABE">
        <w:rPr>
          <w:spacing w:val="-3"/>
        </w:rPr>
        <w:t> </w:t>
      </w:r>
      <w:r w:rsidRPr="00BC3ABE">
        <w:t>fausses</w:t>
      </w:r>
      <w:r w:rsidRPr="00BC3ABE">
        <w:rPr>
          <w:spacing w:val="-4"/>
        </w:rPr>
        <w:t> </w:t>
      </w:r>
      <w:r w:rsidRPr="00BC3ABE">
        <w:t>» comme dans l’informatique traditionnelle, mais des vecteurs, qui peuvent prendre une infinité de valeurs et tout de même donner un résultat à 99</w:t>
      </w:r>
      <w:r w:rsidR="009A3A70">
        <w:t> %</w:t>
      </w:r>
      <w:r w:rsidRPr="00BC3ABE">
        <w:rPr>
          <w:spacing w:val="-4"/>
        </w:rPr>
        <w:t xml:space="preserve"> </w:t>
      </w:r>
      <w:r w:rsidRPr="00BC3ABE">
        <w:t>logique.</w:t>
      </w:r>
      <w:r w:rsidRPr="00BC3ABE">
        <w:rPr>
          <w:spacing w:val="-13"/>
        </w:rPr>
        <w:t xml:space="preserve"> </w:t>
      </w:r>
      <w:r w:rsidRPr="00BC3ABE">
        <w:t>Ainsi,</w:t>
      </w:r>
      <w:r w:rsidRPr="00BC3ABE">
        <w:rPr>
          <w:spacing w:val="-4"/>
        </w:rPr>
        <w:t xml:space="preserve"> </w:t>
      </w:r>
      <w:r w:rsidRPr="00BC3ABE">
        <w:t>ils</w:t>
      </w:r>
      <w:r w:rsidRPr="00BC3ABE">
        <w:rPr>
          <w:spacing w:val="-4"/>
        </w:rPr>
        <w:t xml:space="preserve"> </w:t>
      </w:r>
      <w:r w:rsidRPr="00BC3ABE">
        <w:t>peuvent,</w:t>
      </w:r>
      <w:r w:rsidRPr="00BC3ABE">
        <w:rPr>
          <w:spacing w:val="-4"/>
        </w:rPr>
        <w:t xml:space="preserve"> </w:t>
      </w:r>
      <w:r w:rsidRPr="00BC3ABE">
        <w:t>à</w:t>
      </w:r>
      <w:r w:rsidRPr="00BC3ABE">
        <w:rPr>
          <w:spacing w:val="-4"/>
        </w:rPr>
        <w:t xml:space="preserve"> </w:t>
      </w:r>
      <w:r w:rsidRPr="00BC3ABE">
        <w:t>partir</w:t>
      </w:r>
      <w:r w:rsidRPr="00BC3ABE">
        <w:rPr>
          <w:spacing w:val="-4"/>
        </w:rPr>
        <w:t xml:space="preserve"> </w:t>
      </w:r>
      <w:r w:rsidRPr="00BC3ABE">
        <w:t>d’instructions</w:t>
      </w:r>
      <w:r w:rsidRPr="00BC3ABE">
        <w:rPr>
          <w:spacing w:val="-4"/>
        </w:rPr>
        <w:t xml:space="preserve"> </w:t>
      </w:r>
      <w:r w:rsidRPr="00BC3ABE">
        <w:t>nouvelles,</w:t>
      </w:r>
      <w:r w:rsidRPr="00BC3ABE">
        <w:rPr>
          <w:spacing w:val="-4"/>
        </w:rPr>
        <w:t xml:space="preserve"> </w:t>
      </w:r>
      <w:r w:rsidRPr="00BC3ABE">
        <w:t>même</w:t>
      </w:r>
      <w:r w:rsidRPr="00BC3ABE">
        <w:rPr>
          <w:spacing w:val="-4"/>
        </w:rPr>
        <w:t xml:space="preserve"> </w:t>
      </w:r>
      <w:del w:id="2216" w:author="Microsoft Office User" w:date="2025-07-28T06:00:00Z">
        <w:r w:rsidRPr="00BC3ABE" w:rsidDel="00CD1063">
          <w:delText xml:space="preserve">encore </w:delText>
        </w:r>
      </w:del>
      <w:r w:rsidRPr="00BC3ABE">
        <w:t>inconnues, parvenir aux bonnes conclusions et traduire cela en une opération correcte, contournant ainsi le fonctionnaire borné</w:t>
      </w:r>
      <w:r w:rsidRPr="00BC3ABE">
        <w:rPr>
          <w:color w:val="000000" w:themeColor="text1"/>
        </w:rPr>
        <w:t xml:space="preserve">. Un assistant IA moderne </w:t>
      </w:r>
      <w:del w:id="2217" w:author="Microsoft Office User" w:date="2025-07-28T06:04:00Z">
        <w:r w:rsidRPr="00BC3ABE" w:rsidDel="00F33E02">
          <w:rPr>
            <w:color w:val="000000" w:themeColor="text1"/>
          </w:rPr>
          <w:delText xml:space="preserve">installé sur le téléphone </w:delText>
        </w:r>
      </w:del>
      <w:r w:rsidRPr="00BC3ABE">
        <w:rPr>
          <w:color w:val="000000" w:themeColor="text1"/>
        </w:rPr>
        <w:t xml:space="preserve">disposerait d’une bibliothèque d’actions utilisables sur le téléphone, exprimées comme des instructions en code. Dans notre exemple, si vous souhaitez à nouveau changer le numéro de Pierre, et que vous vous trompez dans la procédure, le chatbot vous demande simplement confirmation, il peut vous suggérer d’autres options si besoin, et il n’exécute votre action que lorsqu’il l’a bien </w:t>
      </w:r>
      <w:r w:rsidR="00846F07">
        <w:rPr>
          <w:color w:val="000000" w:themeColor="text1"/>
        </w:rPr>
        <w:t>*</w:t>
      </w:r>
      <w:r w:rsidRPr="00BC3ABE">
        <w:rPr>
          <w:color w:val="000000" w:themeColor="text1"/>
        </w:rPr>
        <w:t>comprise</w:t>
      </w:r>
      <w:r w:rsidR="00846F07">
        <w:rPr>
          <w:color w:val="000000" w:themeColor="text1"/>
        </w:rPr>
        <w:t>*</w:t>
      </w:r>
      <w:r w:rsidRPr="00BC3ABE">
        <w:t>.</w:t>
      </w:r>
    </w:p>
    <w:p w14:paraId="7414C305" w14:textId="79450B4B" w:rsidR="006641D5" w:rsidRPr="00BC3ABE" w:rsidRDefault="00E561EB" w:rsidP="003175A3">
      <w:r w:rsidRPr="00BC3ABE">
        <w:t>Ainsi ce nouveau type d’application plus flexible</w:t>
      </w:r>
      <w:r w:rsidRPr="00BC3ABE">
        <w:rPr>
          <w:spacing w:val="40"/>
        </w:rPr>
        <w:t xml:space="preserve"> </w:t>
      </w:r>
      <w:r w:rsidRPr="00BC3ABE">
        <w:t xml:space="preserve">nous </w:t>
      </w:r>
      <w:r w:rsidRPr="00BC3ABE">
        <w:rPr>
          <w:color w:val="000000" w:themeColor="text1"/>
        </w:rPr>
        <w:t>facilitera grandement la vie.</w:t>
      </w:r>
      <w:r w:rsidRPr="00BC3ABE">
        <w:t xml:space="preserve"> Cet </w:t>
      </w:r>
      <w:r w:rsidRPr="00BC3ABE">
        <w:rPr>
          <w:color w:val="000000" w:themeColor="text1"/>
        </w:rPr>
        <w:t>assistant</w:t>
      </w:r>
      <w:r w:rsidRPr="00BC3ABE">
        <w:t xml:space="preserve"> vocal sera </w:t>
      </w:r>
      <w:r w:rsidRPr="00BC3ABE">
        <w:rPr>
          <w:color w:val="000000" w:themeColor="text1"/>
        </w:rPr>
        <w:t>particulièrement</w:t>
      </w:r>
      <w:r w:rsidRPr="00BC3ABE">
        <w:t xml:space="preserve"> précieux pour les personnes âgées, qui ont été complètement marginalisées par la révolution numérique. Même pour les utilisateurs </w:t>
      </w:r>
      <w:r w:rsidRPr="00BC3ABE">
        <w:rPr>
          <w:color w:val="000000" w:themeColor="text1"/>
        </w:rPr>
        <w:t>chevronnés</w:t>
      </w:r>
      <w:r w:rsidRPr="00BC3ABE">
        <w:t>, quelle libération de ne plus avoir besoin de</w:t>
      </w:r>
      <w:r w:rsidRPr="00BC3ABE">
        <w:rPr>
          <w:spacing w:val="-3"/>
        </w:rPr>
        <w:t xml:space="preserve"> </w:t>
      </w:r>
      <w:r w:rsidRPr="00BC3ABE">
        <w:t>manipuler</w:t>
      </w:r>
      <w:r w:rsidRPr="00BC3ABE">
        <w:rPr>
          <w:spacing w:val="-3"/>
        </w:rPr>
        <w:t xml:space="preserve"> </w:t>
      </w:r>
      <w:r w:rsidRPr="00BC3ABE">
        <w:t>un</w:t>
      </w:r>
      <w:r w:rsidRPr="00BC3ABE">
        <w:rPr>
          <w:spacing w:val="-3"/>
        </w:rPr>
        <w:t xml:space="preserve"> </w:t>
      </w:r>
      <w:r w:rsidRPr="00BC3ABE">
        <w:t>écran</w:t>
      </w:r>
      <w:r w:rsidRPr="00BC3ABE">
        <w:rPr>
          <w:spacing w:val="-3"/>
        </w:rPr>
        <w:t xml:space="preserve"> </w:t>
      </w:r>
      <w:r w:rsidRPr="00BC3ABE">
        <w:t>tactile</w:t>
      </w:r>
      <w:r w:rsidRPr="00BC3ABE">
        <w:rPr>
          <w:spacing w:val="-3"/>
        </w:rPr>
        <w:t xml:space="preserve"> </w:t>
      </w:r>
      <w:r w:rsidRPr="00BC3ABE">
        <w:t>sous</w:t>
      </w:r>
      <w:r w:rsidRPr="00BC3ABE">
        <w:rPr>
          <w:spacing w:val="-3"/>
        </w:rPr>
        <w:t xml:space="preserve"> </w:t>
      </w:r>
      <w:r w:rsidRPr="00BC3ABE">
        <w:t>une</w:t>
      </w:r>
      <w:r w:rsidRPr="00BC3ABE">
        <w:rPr>
          <w:spacing w:val="-3"/>
        </w:rPr>
        <w:t xml:space="preserve"> </w:t>
      </w:r>
      <w:r w:rsidRPr="00BC3ABE">
        <w:t>pluie</w:t>
      </w:r>
      <w:r w:rsidRPr="00BC3ABE">
        <w:rPr>
          <w:spacing w:val="-3"/>
        </w:rPr>
        <w:t xml:space="preserve"> </w:t>
      </w:r>
      <w:r w:rsidRPr="00BC3ABE">
        <w:t>qui</w:t>
      </w:r>
      <w:r w:rsidRPr="00BC3ABE">
        <w:rPr>
          <w:spacing w:val="-3"/>
        </w:rPr>
        <w:t xml:space="preserve"> </w:t>
      </w:r>
      <w:r w:rsidRPr="00BC3ABE">
        <w:t>le</w:t>
      </w:r>
      <w:r w:rsidRPr="00BC3ABE">
        <w:rPr>
          <w:spacing w:val="-3"/>
        </w:rPr>
        <w:t xml:space="preserve"> </w:t>
      </w:r>
      <w:r w:rsidRPr="00BC3ABE">
        <w:t>rend</w:t>
      </w:r>
      <w:r w:rsidRPr="00BC3ABE">
        <w:rPr>
          <w:spacing w:val="-3"/>
        </w:rPr>
        <w:t xml:space="preserve"> </w:t>
      </w:r>
      <w:r w:rsidRPr="00BC3ABE">
        <w:t>à</w:t>
      </w:r>
      <w:r w:rsidRPr="00BC3ABE">
        <w:rPr>
          <w:spacing w:val="-3"/>
        </w:rPr>
        <w:t xml:space="preserve"> </w:t>
      </w:r>
      <w:r w:rsidRPr="00BC3ABE">
        <w:t>moitié</w:t>
      </w:r>
      <w:r w:rsidRPr="00BC3ABE">
        <w:rPr>
          <w:spacing w:val="-3"/>
        </w:rPr>
        <w:t xml:space="preserve"> </w:t>
      </w:r>
      <w:r w:rsidRPr="00BC3ABE">
        <w:t>inopérant,</w:t>
      </w:r>
      <w:r w:rsidRPr="00BC3ABE">
        <w:rPr>
          <w:spacing w:val="-3"/>
        </w:rPr>
        <w:t xml:space="preserve"> </w:t>
      </w:r>
      <w:r w:rsidRPr="00BC3ABE">
        <w:t>ou de pouvoir lancer une action quelques mots au lieu de devoir y consacrer une minute de pleine attention et risquer au passage de se faire happer par une notification de réseau social</w:t>
      </w:r>
      <w:ins w:id="2218" w:author="Microsoft Office User" w:date="2025-07-28T06:00:00Z">
        <w:r w:rsidR="00593F6D">
          <w:t xml:space="preserve"> </w:t>
        </w:r>
      </w:ins>
      <w:del w:id="2219" w:author="Microsoft Office User" w:date="2025-07-28T05:59:00Z">
        <w:r w:rsidR="009A3A70" w:rsidDel="008626EF">
          <w:rPr>
            <w:color w:val="000000" w:themeColor="text1"/>
          </w:rPr>
          <w:delText> </w:delText>
        </w:r>
      </w:del>
      <w:r w:rsidRPr="00BC3ABE">
        <w:t>!</w:t>
      </w:r>
      <w:del w:id="2220" w:author="Microsoft Office User" w:date="2025-07-28T05:59:00Z">
        <w:r w:rsidRPr="00BC3ABE" w:rsidDel="008626EF">
          <w:delText xml:space="preserve"> D’ailleurs, si d’un côté l’IA </w:delText>
        </w:r>
        <w:r w:rsidRPr="00BC3ABE" w:rsidDel="008626EF">
          <w:rPr>
            <w:color w:val="000000" w:themeColor="text1"/>
          </w:rPr>
          <w:delText xml:space="preserve">risque </w:delText>
        </w:r>
      </w:del>
      <w:del w:id="2221" w:author="Microsoft Office User" w:date="2025-07-28T05:58:00Z">
        <w:r w:rsidRPr="00BC3ABE" w:rsidDel="008626EF">
          <w:rPr>
            <w:color w:val="000000" w:themeColor="text1"/>
          </w:rPr>
          <w:delText>de permettre</w:delText>
        </w:r>
        <w:r w:rsidRPr="00BC3ABE" w:rsidDel="008626EF">
          <w:delText xml:space="preserve"> aux</w:delText>
        </w:r>
      </w:del>
      <w:del w:id="2222" w:author="Microsoft Office User" w:date="2025-07-28T05:59:00Z">
        <w:r w:rsidRPr="00BC3ABE" w:rsidDel="008626EF">
          <w:delText xml:space="preserve"> réseaux sociaux </w:delText>
        </w:r>
      </w:del>
      <w:del w:id="2223" w:author="Microsoft Office User" w:date="2025-07-28T05:58:00Z">
        <w:r w:rsidRPr="00BC3ABE" w:rsidDel="008626EF">
          <w:delText xml:space="preserve">de </w:delText>
        </w:r>
      </w:del>
      <w:del w:id="2224" w:author="Microsoft Office User" w:date="2025-07-28T05:59:00Z">
        <w:r w:rsidRPr="00BC3ABE" w:rsidDel="008626EF">
          <w:delText xml:space="preserve">rendre leurs applications encore plus addictives </w:delText>
        </w:r>
        <w:r w:rsidRPr="00BC3ABE" w:rsidDel="008626EF">
          <w:rPr>
            <w:color w:val="000000" w:themeColor="text1"/>
          </w:rPr>
          <w:delText>grâce à des contenus</w:delText>
        </w:r>
        <w:r w:rsidRPr="00BC3ABE" w:rsidDel="008626EF">
          <w:delText xml:space="preserve"> </w:delText>
        </w:r>
      </w:del>
      <w:del w:id="2225" w:author="Microsoft Office User" w:date="2025-07-28T05:58:00Z">
        <w:r w:rsidRPr="00BC3ABE" w:rsidDel="008626EF">
          <w:delText>qui cible</w:delText>
        </w:r>
        <w:r w:rsidR="00E45F34" w:rsidDel="008626EF">
          <w:delText>nt</w:delText>
        </w:r>
        <w:r w:rsidRPr="00BC3ABE" w:rsidDel="008626EF">
          <w:delText xml:space="preserve"> précisément les utilisateurs</w:delText>
        </w:r>
      </w:del>
      <w:del w:id="2226" w:author="Microsoft Office User" w:date="2025-07-28T05:59:00Z">
        <w:r w:rsidRPr="00BC3ABE" w:rsidDel="008626EF">
          <w:delText xml:space="preserve">, de l’autre côté, les assistants vocaux nous permettront de nous libérer de cette nécessité de regarder l’écran qui nous expose </w:delText>
        </w:r>
      </w:del>
      <w:del w:id="2227" w:author="Microsoft Office User" w:date="2025-07-28T05:58:00Z">
        <w:r w:rsidRPr="00BC3ABE" w:rsidDel="008626EF">
          <w:delText>aux addictions, nous qui sommes si sensibles à l’image et aux co</w:delText>
        </w:r>
        <w:bookmarkStart w:id="2228" w:name="_bookmark138"/>
        <w:bookmarkEnd w:id="2228"/>
        <w:r w:rsidRPr="00BC3ABE" w:rsidDel="008626EF">
          <w:delText>uleurs</w:delText>
        </w:r>
      </w:del>
      <w:del w:id="2229" w:author="Microsoft Office User" w:date="2025-07-28T05:59:00Z">
        <w:r w:rsidR="009B63F0" w:rsidRPr="00BC3ABE" w:rsidDel="008626EF">
          <w:rPr>
            <w:rStyle w:val="EndnoteReference"/>
            <w:rFonts w:ascii="Times New Roman" w:hAnsi="Times New Roman" w:cs="Times New Roman"/>
          </w:rPr>
          <w:endnoteReference w:id="57"/>
        </w:r>
        <w:r w:rsidR="009B63F0" w:rsidRPr="00BC3ABE" w:rsidDel="008626EF">
          <w:delText>.</w:delText>
        </w:r>
      </w:del>
    </w:p>
    <w:p w14:paraId="004733AE" w14:textId="39DA0C8F" w:rsidR="00E561EB" w:rsidRPr="00BC3ABE" w:rsidRDefault="00E45F34" w:rsidP="00E44AC1">
      <w:pPr>
        <w:pStyle w:val="Heading3"/>
        <w:spacing w:line="276" w:lineRule="auto"/>
        <w:jc w:val="both"/>
        <w:rPr>
          <w:rFonts w:ascii="Times New Roman" w:hAnsi="Times New Roman" w:cs="Times New Roman"/>
        </w:rPr>
      </w:pPr>
      <w:bookmarkStart w:id="2232" w:name="_Toc201332093"/>
      <w:r>
        <w:rPr>
          <w:rFonts w:ascii="Times New Roman" w:hAnsi="Times New Roman" w:cs="Times New Roman"/>
        </w:rPr>
        <w:t>Améliorer la prise en charge médicale</w:t>
      </w:r>
      <w:bookmarkEnd w:id="2232"/>
    </w:p>
    <w:p w14:paraId="4696455F" w14:textId="2FEB218B" w:rsidR="00E561EB" w:rsidRPr="00BC3ABE" w:rsidRDefault="00846F07" w:rsidP="003175A3">
      <w:r>
        <w:t>En France, l</w:t>
      </w:r>
      <w:r w:rsidR="00E561EB" w:rsidRPr="00BC3ABE">
        <w:t>es</w:t>
      </w:r>
      <w:r w:rsidR="00E561EB" w:rsidRPr="00AD6520">
        <w:t xml:space="preserve"> </w:t>
      </w:r>
      <w:r w:rsidRPr="00AD6520">
        <w:t xml:space="preserve">centres hospitaliers </w:t>
      </w:r>
      <w:r>
        <w:t>que nous appelons</w:t>
      </w:r>
      <w:r w:rsidRPr="00AD6520">
        <w:t xml:space="preserve"> « </w:t>
      </w:r>
      <w:r w:rsidR="00E561EB" w:rsidRPr="00BC3ABE">
        <w:t>urgences</w:t>
      </w:r>
      <w:r>
        <w:t> »</w:t>
      </w:r>
      <w:r w:rsidR="00E561EB" w:rsidRPr="00AD6520">
        <w:t xml:space="preserve"> </w:t>
      </w:r>
      <w:r w:rsidR="00E561EB" w:rsidRPr="00BC3ABE">
        <w:t>portent</w:t>
      </w:r>
      <w:r w:rsidR="00E561EB" w:rsidRPr="00BC3ABE">
        <w:rPr>
          <w:spacing w:val="73"/>
        </w:rPr>
        <w:t xml:space="preserve"> </w:t>
      </w:r>
      <w:r w:rsidR="00E561EB" w:rsidRPr="00BC3ABE">
        <w:t>assez</w:t>
      </w:r>
      <w:r w:rsidR="00E561EB" w:rsidRPr="00BC3ABE">
        <w:rPr>
          <w:spacing w:val="73"/>
        </w:rPr>
        <w:t xml:space="preserve"> </w:t>
      </w:r>
      <w:r w:rsidR="00E561EB" w:rsidRPr="00BC3ABE">
        <w:t>mal</w:t>
      </w:r>
      <w:r w:rsidR="00E561EB" w:rsidRPr="00BC3ABE">
        <w:rPr>
          <w:spacing w:val="73"/>
        </w:rPr>
        <w:t xml:space="preserve"> </w:t>
      </w:r>
      <w:r>
        <w:t>ce</w:t>
      </w:r>
      <w:r w:rsidRPr="00BC3ABE">
        <w:rPr>
          <w:spacing w:val="73"/>
        </w:rPr>
        <w:t xml:space="preserve"> </w:t>
      </w:r>
      <w:r w:rsidR="00E561EB" w:rsidRPr="00BC3ABE">
        <w:t>nom</w:t>
      </w:r>
      <w:r w:rsidR="00E561EB" w:rsidRPr="00BC3ABE">
        <w:rPr>
          <w:spacing w:val="73"/>
        </w:rPr>
        <w:t> </w:t>
      </w:r>
      <w:r w:rsidR="00E561EB" w:rsidRPr="00BC3ABE">
        <w:t>:</w:t>
      </w:r>
      <w:r w:rsidR="00E561EB" w:rsidRPr="00BC3ABE">
        <w:rPr>
          <w:spacing w:val="73"/>
        </w:rPr>
        <w:t xml:space="preserve"> </w:t>
      </w:r>
      <w:r w:rsidR="00E561EB" w:rsidRPr="00BC3ABE">
        <w:t>on</w:t>
      </w:r>
      <w:r w:rsidR="00E561EB" w:rsidRPr="00BC3ABE">
        <w:rPr>
          <w:spacing w:val="73"/>
        </w:rPr>
        <w:t xml:space="preserve"> </w:t>
      </w:r>
      <w:r w:rsidR="00E561EB" w:rsidRPr="00BC3ABE">
        <w:t>y</w:t>
      </w:r>
      <w:r w:rsidR="00E561EB" w:rsidRPr="00BC3ABE">
        <w:rPr>
          <w:spacing w:val="73"/>
        </w:rPr>
        <w:t xml:space="preserve"> </w:t>
      </w:r>
      <w:r w:rsidR="00E561EB" w:rsidRPr="00BC3ABE">
        <w:t>attend</w:t>
      </w:r>
      <w:r w:rsidR="00E561EB" w:rsidRPr="00BC3ABE">
        <w:rPr>
          <w:spacing w:val="74"/>
        </w:rPr>
        <w:t xml:space="preserve"> </w:t>
      </w:r>
      <w:r w:rsidR="00E561EB" w:rsidRPr="00BC3ABE">
        <w:rPr>
          <w:spacing w:val="-5"/>
        </w:rPr>
        <w:t xml:space="preserve">en </w:t>
      </w:r>
      <w:r w:rsidR="00E561EB" w:rsidRPr="00BC3ABE">
        <w:t xml:space="preserve">moyenne </w:t>
      </w:r>
      <w:r w:rsidR="00E561EB" w:rsidRPr="00BC3ABE">
        <w:rPr>
          <w:color w:val="000000" w:themeColor="text1"/>
        </w:rPr>
        <w:t>4</w:t>
      </w:r>
      <w:r w:rsidR="00F41CD1">
        <w:rPr>
          <w:color w:val="000000" w:themeColor="text1"/>
        </w:rPr>
        <w:t> h </w:t>
      </w:r>
      <w:r w:rsidR="00E561EB" w:rsidRPr="00BC3ABE">
        <w:rPr>
          <w:color w:val="000000" w:themeColor="text1"/>
        </w:rPr>
        <w:t>23</w:t>
      </w:r>
      <w:r w:rsidR="00E561EB" w:rsidRPr="00BC3ABE">
        <w:t xml:space="preserve"> avant d’être pris en charge. En 2022, vingt-trois personnes sont mortes </w:t>
      </w:r>
      <w:r w:rsidR="00E561EB" w:rsidRPr="00BC3ABE">
        <w:rPr>
          <w:color w:val="000000" w:themeColor="text1"/>
        </w:rPr>
        <w:t>en attendant les soins</w:t>
      </w:r>
      <w:bookmarkStart w:id="2233" w:name="_bookmark139"/>
      <w:bookmarkEnd w:id="2233"/>
      <w:r w:rsidR="00FB042C" w:rsidRPr="00BC3ABE">
        <w:rPr>
          <w:rStyle w:val="EndnoteReference"/>
          <w:rFonts w:ascii="Times New Roman" w:hAnsi="Times New Roman" w:cs="Times New Roman"/>
        </w:rPr>
        <w:endnoteReference w:id="58"/>
      </w:r>
      <w:r w:rsidR="00FB042C" w:rsidRPr="00BC3ABE">
        <w:t>.</w:t>
      </w:r>
      <w:r w:rsidR="00E561EB" w:rsidRPr="00BC3ABE">
        <w:t xml:space="preserve"> Le niveau de dysfonctionnement de</w:t>
      </w:r>
      <w:r w:rsidR="00E561EB" w:rsidRPr="00BC3ABE">
        <w:rPr>
          <w:spacing w:val="80"/>
        </w:rPr>
        <w:t xml:space="preserve"> </w:t>
      </w:r>
      <w:r w:rsidR="00E561EB" w:rsidRPr="00BC3ABE">
        <w:t xml:space="preserve">ce système laisse beaucoup de place pour des améliorations par IA, par exemple en posant les questions de </w:t>
      </w:r>
      <w:r w:rsidR="00422FCD" w:rsidRPr="00BC3ABE">
        <w:t>pré</w:t>
      </w:r>
      <w:r w:rsidR="00422FCD">
        <w:t>-</w:t>
      </w:r>
      <w:r w:rsidR="00422FCD" w:rsidRPr="00BC3ABE">
        <w:t>diagnostic</w:t>
      </w:r>
      <w:r w:rsidR="00E561EB" w:rsidRPr="00BC3ABE">
        <w:t xml:space="preserve"> qui puissent ensuite accélérer la prise en charge.</w:t>
      </w:r>
    </w:p>
    <w:p w14:paraId="4EFAA095" w14:textId="31C1BBDD" w:rsidR="00E561EB" w:rsidRPr="003175A3" w:rsidRDefault="00E561EB" w:rsidP="003175A3">
      <w:r w:rsidRPr="003175A3">
        <w:t xml:space="preserve">On pourrait aller plus loin, en utilisant des IA </w:t>
      </w:r>
      <w:r w:rsidRPr="00975BB0">
        <w:t xml:space="preserve">pour </w:t>
      </w:r>
      <w:r w:rsidRPr="003175A3">
        <w:t xml:space="preserve">donner </w:t>
      </w:r>
      <w:r w:rsidRPr="00975BB0">
        <w:t>des diagnostics médicaux</w:t>
      </w:r>
      <w:r w:rsidRPr="003175A3">
        <w:t>. Cela soulève naturellement des interrogations</w:t>
      </w:r>
      <w:r w:rsidRPr="00975BB0">
        <w:t xml:space="preserve"> : que se passe-t-il en cas d’erreur ? </w:t>
      </w:r>
      <w:r w:rsidRPr="003175A3">
        <w:t>Cependant,</w:t>
      </w:r>
      <w:r w:rsidRPr="00BC3ABE">
        <w:rPr>
          <w:color w:val="000000" w:themeColor="text1"/>
        </w:rPr>
        <w:t xml:space="preserve"> à mesure que les modèles d’IA s’améliorent,</w:t>
      </w:r>
      <w:r w:rsidRPr="00BC3ABE">
        <w:t xml:space="preserve"> les diagnostics par IA</w:t>
      </w:r>
      <w:r w:rsidRPr="00BC3ABE">
        <w:rPr>
          <w:spacing w:val="-11"/>
        </w:rPr>
        <w:t xml:space="preserve"> </w:t>
      </w:r>
      <w:r w:rsidRPr="00BC3ABE">
        <w:rPr>
          <w:color w:val="000000" w:themeColor="text1"/>
        </w:rPr>
        <w:t>gagnent continuellement</w:t>
      </w:r>
      <w:r w:rsidRPr="00BC3ABE">
        <w:rPr>
          <w:rStyle w:val="Hyperlink2"/>
          <w:rFonts w:cs="Times New Roman"/>
          <w:color w:val="000000" w:themeColor="text1"/>
        </w:rPr>
        <w:t xml:space="preserve"> </w:t>
      </w:r>
      <w:r w:rsidRPr="003175A3">
        <w:t xml:space="preserve">en </w:t>
      </w:r>
      <w:r w:rsidRPr="00BC3ABE">
        <w:rPr>
          <w:color w:val="000000" w:themeColor="text1"/>
        </w:rPr>
        <w:t>fiabilité</w:t>
      </w:r>
      <w:r w:rsidR="00FB042C" w:rsidRPr="00BC3ABE">
        <w:rPr>
          <w:color w:val="000000" w:themeColor="text1"/>
          <w:vertAlign w:val="superscript"/>
        </w:rPr>
        <w:endnoteReference w:id="59"/>
      </w:r>
      <w:r w:rsidR="00FB042C" w:rsidRPr="00BC3ABE">
        <w:rPr>
          <w:color w:val="000000" w:themeColor="text1"/>
        </w:rPr>
        <w:t>,</w:t>
      </w:r>
      <w:r w:rsidRPr="00BC3ABE">
        <w:rPr>
          <w:color w:val="000000" w:themeColor="text1"/>
        </w:rPr>
        <w:t xml:space="preserve"> pour descendre sans doute à l’avenir</w:t>
      </w:r>
      <w:bookmarkStart w:id="2234" w:name="_bookmark140"/>
      <w:bookmarkEnd w:id="2234"/>
      <w:r w:rsidRPr="00BC3ABE">
        <w:t xml:space="preserve"> en dessous du taux d’erreur des médecins. Une fois ce </w:t>
      </w:r>
      <w:r w:rsidRPr="00BC3ABE">
        <w:rPr>
          <w:color w:val="000000" w:themeColor="text1"/>
        </w:rPr>
        <w:t>seuil</w:t>
      </w:r>
      <w:r w:rsidRPr="00BC3ABE">
        <w:t xml:space="preserve"> atteint, </w:t>
      </w:r>
      <w:r w:rsidRPr="00BC3ABE">
        <w:rPr>
          <w:color w:val="000000" w:themeColor="text1"/>
        </w:rPr>
        <w:t>ces assistants médicaux deviendront</w:t>
      </w:r>
      <w:r w:rsidRPr="00BC3ABE">
        <w:rPr>
          <w:rStyle w:val="Hyperlink2"/>
          <w:rFonts w:cs="Times New Roman"/>
          <w:color w:val="000000" w:themeColor="text1"/>
        </w:rPr>
        <w:t xml:space="preserve"> </w:t>
      </w:r>
      <w:r w:rsidRPr="00BC3ABE">
        <w:t xml:space="preserve">une alternative </w:t>
      </w:r>
      <w:r w:rsidRPr="00BC3ABE">
        <w:rPr>
          <w:color w:val="000000" w:themeColor="text1"/>
        </w:rPr>
        <w:t>séduisante</w:t>
      </w:r>
      <w:r w:rsidRPr="00BC3ABE">
        <w:t xml:space="preserve"> aux salles </w:t>
      </w:r>
      <w:r w:rsidRPr="00BC3ABE">
        <w:rPr>
          <w:color w:val="000000" w:themeColor="text1"/>
        </w:rPr>
        <w:t>d’attente surchargées des médecins.</w:t>
      </w:r>
      <w:r w:rsidRPr="00BC3ABE">
        <w:t xml:space="preserve"> J’ai connu </w:t>
      </w:r>
      <w:r w:rsidRPr="00BC3ABE">
        <w:rPr>
          <w:color w:val="000000" w:themeColor="text1"/>
        </w:rPr>
        <w:t xml:space="preserve">à Paris </w:t>
      </w:r>
      <w:r w:rsidRPr="00BC3ABE">
        <w:t xml:space="preserve">des consultations expédiées en quelques </w:t>
      </w:r>
      <w:r w:rsidRPr="00BC3ABE">
        <w:lastRenderedPageBreak/>
        <w:t xml:space="preserve">minutes par des médecins trop pressés, à l’issue desquelles l’intégralité des informations que </w:t>
      </w:r>
      <w:r w:rsidRPr="00BC3ABE">
        <w:rPr>
          <w:color w:val="000000" w:themeColor="text1"/>
        </w:rPr>
        <w:t>j’avais obtenue</w:t>
      </w:r>
      <w:r w:rsidRPr="00BC3ABE">
        <w:t xml:space="preserve"> sur mon problème était</w:t>
      </w:r>
      <w:r w:rsidR="00E45F34">
        <w:t xml:space="preserve"> : </w:t>
      </w:r>
      <w:r w:rsidRPr="00BC3ABE">
        <w:t>«</w:t>
      </w:r>
      <w:r w:rsidRPr="00BC3ABE">
        <w:rPr>
          <w:spacing w:val="-2"/>
        </w:rPr>
        <w:t> </w:t>
      </w:r>
      <w:r w:rsidRPr="00BC3ABE">
        <w:t>Suivez cette ordonnance</w:t>
      </w:r>
      <w:r w:rsidR="00E45F34">
        <w:t>.</w:t>
      </w:r>
      <w:r w:rsidRPr="00BC3ABE">
        <w:rPr>
          <w:spacing w:val="-3"/>
        </w:rPr>
        <w:t> </w:t>
      </w:r>
      <w:r w:rsidRPr="00BC3ABE">
        <w:rPr>
          <w:color w:val="000000" w:themeColor="text1"/>
        </w:rPr>
        <w:t>» Une</w:t>
      </w:r>
      <w:r w:rsidRPr="00BC3ABE">
        <w:t xml:space="preserve"> conversation avec un assistant d’IA fiable m’aurait </w:t>
      </w:r>
      <w:r w:rsidRPr="00BC3ABE">
        <w:rPr>
          <w:color w:val="000000" w:themeColor="text1"/>
        </w:rPr>
        <w:t xml:space="preserve">sans doute </w:t>
      </w:r>
      <w:r w:rsidRPr="00BC3ABE">
        <w:t xml:space="preserve">apporté </w:t>
      </w:r>
      <w:r w:rsidRPr="00BC3ABE">
        <w:rPr>
          <w:color w:val="000000" w:themeColor="text1"/>
        </w:rPr>
        <w:t>davantage d’informations utiles</w:t>
      </w:r>
      <w:r w:rsidRPr="00BC3ABE">
        <w:rPr>
          <w:rStyle w:val="Hyperlink2"/>
          <w:rFonts w:cs="Times New Roman"/>
          <w:color w:val="000000" w:themeColor="text1"/>
        </w:rPr>
        <w:t>.</w:t>
      </w:r>
      <w:r w:rsidR="00E242A2">
        <w:rPr>
          <w:rStyle w:val="Hyperlink2"/>
          <w:rFonts w:cs="Times New Roman"/>
          <w:color w:val="000000" w:themeColor="text1"/>
        </w:rPr>
        <w:t xml:space="preserve"> </w:t>
      </w:r>
      <w:r w:rsidR="00E242A2" w:rsidRPr="003175A3">
        <w:t>Par ailleurs, il est estimé que les médecins passent 10</w:t>
      </w:r>
      <w:r w:rsidR="00E242A2">
        <w:t> </w:t>
      </w:r>
      <w:r w:rsidR="00E242A2" w:rsidRPr="003175A3">
        <w:t xml:space="preserve">% de leur temps de travail en tâches administratives : voilà </w:t>
      </w:r>
      <w:del w:id="2235" w:author="Microsoft Office User" w:date="2025-07-27T21:01:00Z">
        <w:r w:rsidR="00E242A2" w:rsidRPr="003175A3" w:rsidDel="00AE7509">
          <w:delText>10</w:delText>
        </w:r>
        <w:r w:rsidR="00E242A2" w:rsidDel="00AE7509">
          <w:delText> </w:delText>
        </w:r>
        <w:r w:rsidR="00E242A2" w:rsidRPr="003175A3" w:rsidDel="00AE7509">
          <w:delText>% de</w:delText>
        </w:r>
      </w:del>
      <w:ins w:id="2236" w:author="Microsoft Office User" w:date="2025-07-27T21:01:00Z">
        <w:r w:rsidR="00AE7509">
          <w:t>du</w:t>
        </w:r>
      </w:ins>
      <w:r w:rsidR="00E242A2" w:rsidRPr="003175A3">
        <w:t xml:space="preserve"> temps qui pourrait leur être épargné avec des automatisations efficaces au moyen des systèmes agentiques décrits au </w:t>
      </w:r>
      <w:r w:rsidR="00E242A2" w:rsidRPr="003175A3">
        <w:rPr>
          <w:highlight w:val="yellow"/>
        </w:rPr>
        <w:t>chapitre X</w:t>
      </w:r>
      <w:r w:rsidR="00E242A2" w:rsidRPr="00BC3ABE">
        <w:rPr>
          <w:rStyle w:val="EndnoteReference"/>
          <w:rFonts w:ascii="Times New Roman" w:hAnsi="Times New Roman" w:cs="Times New Roman"/>
          <w:color w:val="000000" w:themeColor="text1"/>
        </w:rPr>
        <w:endnoteReference w:id="60"/>
      </w:r>
      <w:r w:rsidR="00E242A2">
        <w:t xml:space="preserve">. </w:t>
      </w:r>
    </w:p>
    <w:p w14:paraId="7FEF60B2" w14:textId="0CA330DB" w:rsidR="00E561EB" w:rsidRPr="00BC3ABE" w:rsidRDefault="00E561EB" w:rsidP="003175A3">
      <w:r w:rsidRPr="00BC3ABE">
        <w:rPr>
          <w:color w:val="000000" w:themeColor="text1"/>
        </w:rPr>
        <w:t>À</w:t>
      </w:r>
      <w:r w:rsidRPr="00BC3ABE">
        <w:t xml:space="preserve"> terme, ces assistants médicaux deviendront un palliatif efficace </w:t>
      </w:r>
      <w:r w:rsidR="00E45F34">
        <w:t>d</w:t>
      </w:r>
      <w:r w:rsidRPr="00BC3ABE">
        <w:t xml:space="preserve">u manque de médecins dans les campagnes, par exemple les cardiologues pour lesquels les délais </w:t>
      </w:r>
      <w:r w:rsidRPr="00BC3ABE">
        <w:rPr>
          <w:color w:val="000000" w:themeColor="text1"/>
        </w:rPr>
        <w:t>moyens</w:t>
      </w:r>
      <w:r w:rsidRPr="00BC3ABE">
        <w:t xml:space="preserve"> de rendez-vous </w:t>
      </w:r>
      <w:r w:rsidRPr="00BC3ABE">
        <w:rPr>
          <w:color w:val="000000" w:themeColor="text1"/>
        </w:rPr>
        <w:t>dépassent</w:t>
      </w:r>
      <w:r w:rsidRPr="00BC3ABE">
        <w:t xml:space="preserve"> deux mois dans </w:t>
      </w:r>
      <w:r w:rsidRPr="00BC3ABE">
        <w:rPr>
          <w:color w:val="000000" w:themeColor="text1"/>
        </w:rPr>
        <w:t xml:space="preserve">plus de </w:t>
      </w:r>
      <w:r w:rsidRPr="00BC3ABE">
        <w:t xml:space="preserve">la moitié des départements </w:t>
      </w:r>
      <w:r w:rsidRPr="00BC3ABE">
        <w:rPr>
          <w:color w:val="000000" w:themeColor="text1"/>
        </w:rPr>
        <w:t>français</w:t>
      </w:r>
      <w:bookmarkStart w:id="2237" w:name="_bookmark141"/>
      <w:bookmarkEnd w:id="2237"/>
      <w:r w:rsidR="00FB042C" w:rsidRPr="00BC3ABE">
        <w:rPr>
          <w:rStyle w:val="EndnoteReference"/>
          <w:rFonts w:ascii="Times New Roman" w:hAnsi="Times New Roman" w:cs="Times New Roman"/>
        </w:rPr>
        <w:endnoteReference w:id="61"/>
      </w:r>
      <w:r w:rsidR="00FB042C" w:rsidRPr="00BC3ABE">
        <w:t>.</w:t>
      </w:r>
      <w:r w:rsidRPr="00BC3ABE">
        <w:t xml:space="preserve"> </w:t>
      </w:r>
    </w:p>
    <w:p w14:paraId="1D5D9470" w14:textId="6B95F2C9" w:rsidR="00E561EB" w:rsidRPr="00BC3ABE" w:rsidRDefault="00E561EB" w:rsidP="003175A3">
      <w:r w:rsidRPr="003175A3">
        <w:t>On pourrait pourtant penser que c’est chercher une solution de facilité</w:t>
      </w:r>
      <w:r w:rsidRPr="00BC3ABE">
        <w:t> : plutôt</w:t>
      </w:r>
      <w:r w:rsidRPr="00BC3ABE">
        <w:rPr>
          <w:spacing w:val="40"/>
        </w:rPr>
        <w:t xml:space="preserve"> </w:t>
      </w:r>
      <w:r w:rsidRPr="00BC3ABE">
        <w:t>que</w:t>
      </w:r>
      <w:r w:rsidRPr="00BC3ABE">
        <w:rPr>
          <w:spacing w:val="40"/>
        </w:rPr>
        <w:t xml:space="preserve"> </w:t>
      </w:r>
      <w:r w:rsidRPr="00BC3ABE">
        <w:t>des</w:t>
      </w:r>
      <w:r w:rsidRPr="00BC3ABE">
        <w:rPr>
          <w:spacing w:val="40"/>
        </w:rPr>
        <w:t xml:space="preserve"> </w:t>
      </w:r>
      <w:r w:rsidRPr="00BC3ABE">
        <w:t>solutions</w:t>
      </w:r>
      <w:r w:rsidRPr="00BC3ABE">
        <w:rPr>
          <w:spacing w:val="40"/>
        </w:rPr>
        <w:t xml:space="preserve"> </w:t>
      </w:r>
      <w:r w:rsidRPr="00BC3ABE">
        <w:t>par</w:t>
      </w:r>
      <w:r w:rsidRPr="00BC3ABE">
        <w:rPr>
          <w:spacing w:val="40"/>
        </w:rPr>
        <w:t xml:space="preserve"> </w:t>
      </w:r>
      <w:r w:rsidRPr="00BC3ABE">
        <w:t>IA,</w:t>
      </w:r>
      <w:r w:rsidRPr="00BC3ABE">
        <w:rPr>
          <w:spacing w:val="40"/>
        </w:rPr>
        <w:t xml:space="preserve"> </w:t>
      </w:r>
      <w:r w:rsidRPr="00BC3ABE">
        <w:t>ne</w:t>
      </w:r>
      <w:r w:rsidRPr="00BC3ABE">
        <w:rPr>
          <w:spacing w:val="40"/>
        </w:rPr>
        <w:t xml:space="preserve"> </w:t>
      </w:r>
      <w:r w:rsidRPr="00BC3ABE">
        <w:rPr>
          <w:color w:val="000000" w:themeColor="text1"/>
        </w:rPr>
        <w:t>faudrait-il</w:t>
      </w:r>
      <w:r w:rsidRPr="00BC3ABE">
        <w:rPr>
          <w:spacing w:val="40"/>
        </w:rPr>
        <w:t xml:space="preserve"> </w:t>
      </w:r>
      <w:r w:rsidRPr="00BC3ABE">
        <w:t>pas</w:t>
      </w:r>
      <w:r w:rsidRPr="00BC3ABE">
        <w:rPr>
          <w:spacing w:val="40"/>
        </w:rPr>
        <w:t xml:space="preserve"> </w:t>
      </w:r>
      <w:r w:rsidRPr="00BC3ABE">
        <w:t>plutôt</w:t>
      </w:r>
      <w:r w:rsidRPr="00BC3ABE">
        <w:rPr>
          <w:spacing w:val="40"/>
        </w:rPr>
        <w:t xml:space="preserve"> </w:t>
      </w:r>
      <w:r w:rsidRPr="00BC3ABE">
        <w:t>favoriser</w:t>
      </w:r>
      <w:r w:rsidRPr="00BC3ABE">
        <w:rPr>
          <w:spacing w:val="40"/>
        </w:rPr>
        <w:t xml:space="preserve"> </w:t>
      </w:r>
      <w:r w:rsidRPr="00BC3ABE">
        <w:t>le contact</w:t>
      </w:r>
      <w:r w:rsidRPr="00BC3ABE">
        <w:rPr>
          <w:spacing w:val="4"/>
        </w:rPr>
        <w:t xml:space="preserve"> </w:t>
      </w:r>
      <w:r w:rsidRPr="00BC3ABE">
        <w:t>humain</w:t>
      </w:r>
      <w:r w:rsidRPr="00BC3ABE">
        <w:rPr>
          <w:spacing w:val="6"/>
        </w:rPr>
        <w:t xml:space="preserve"> </w:t>
      </w:r>
      <w:r w:rsidRPr="00BC3ABE">
        <w:t>pour</w:t>
      </w:r>
      <w:r w:rsidRPr="00BC3ABE">
        <w:rPr>
          <w:spacing w:val="6"/>
        </w:rPr>
        <w:t xml:space="preserve"> </w:t>
      </w:r>
      <w:r w:rsidRPr="00BC3ABE">
        <w:t>les</w:t>
      </w:r>
      <w:r w:rsidRPr="00BC3ABE">
        <w:rPr>
          <w:spacing w:val="6"/>
        </w:rPr>
        <w:t xml:space="preserve"> </w:t>
      </w:r>
      <w:r w:rsidRPr="00BC3ABE">
        <w:t>personnes</w:t>
      </w:r>
      <w:r w:rsidRPr="00BC3ABE">
        <w:rPr>
          <w:spacing w:val="6"/>
        </w:rPr>
        <w:t xml:space="preserve"> </w:t>
      </w:r>
      <w:r w:rsidRPr="00BC3ABE">
        <w:t>âgées,</w:t>
      </w:r>
      <w:r w:rsidRPr="00BC3ABE">
        <w:rPr>
          <w:spacing w:val="6"/>
        </w:rPr>
        <w:t xml:space="preserve"> </w:t>
      </w:r>
      <w:r w:rsidRPr="00BC3ABE">
        <w:t>et</w:t>
      </w:r>
      <w:r w:rsidRPr="00BC3ABE">
        <w:rPr>
          <w:spacing w:val="6"/>
        </w:rPr>
        <w:t xml:space="preserve"> </w:t>
      </w:r>
      <w:r w:rsidRPr="00BC3ABE">
        <w:rPr>
          <w:color w:val="000000" w:themeColor="text1"/>
        </w:rPr>
        <w:t xml:space="preserve">garantir </w:t>
      </w:r>
      <w:r w:rsidRPr="00BC3ABE">
        <w:t>l’accès</w:t>
      </w:r>
      <w:r w:rsidRPr="00BC3ABE">
        <w:rPr>
          <w:spacing w:val="6"/>
        </w:rPr>
        <w:t xml:space="preserve"> </w:t>
      </w:r>
      <w:r w:rsidRPr="00BC3ABE">
        <w:t>à</w:t>
      </w:r>
      <w:r w:rsidRPr="00BC3ABE">
        <w:rPr>
          <w:spacing w:val="6"/>
        </w:rPr>
        <w:t xml:space="preserve"> </w:t>
      </w:r>
      <w:r w:rsidRPr="00BC3ABE">
        <w:t>des</w:t>
      </w:r>
      <w:r w:rsidRPr="00BC3ABE">
        <w:rPr>
          <w:spacing w:val="6"/>
        </w:rPr>
        <w:t xml:space="preserve"> </w:t>
      </w:r>
      <w:r w:rsidRPr="00BC3ABE">
        <w:t>médecins</w:t>
      </w:r>
      <w:r w:rsidRPr="00BC3ABE">
        <w:rPr>
          <w:spacing w:val="7"/>
        </w:rPr>
        <w:t xml:space="preserve"> </w:t>
      </w:r>
      <w:r w:rsidRPr="00BC3ABE">
        <w:rPr>
          <w:spacing w:val="-4"/>
        </w:rPr>
        <w:t xml:space="preserve">pour </w:t>
      </w:r>
      <w:r w:rsidRPr="00BC3ABE">
        <w:t>ceux</w:t>
      </w:r>
      <w:r w:rsidRPr="00BC3ABE">
        <w:rPr>
          <w:spacing w:val="-1"/>
        </w:rPr>
        <w:t xml:space="preserve"> </w:t>
      </w:r>
      <w:r w:rsidRPr="00BC3ABE">
        <w:t>qui</w:t>
      </w:r>
      <w:r w:rsidRPr="00BC3ABE">
        <w:rPr>
          <w:spacing w:val="-1"/>
        </w:rPr>
        <w:t xml:space="preserve"> </w:t>
      </w:r>
      <w:r w:rsidRPr="00BC3ABE">
        <w:t>ont</w:t>
      </w:r>
      <w:r w:rsidRPr="00BC3ABE">
        <w:rPr>
          <w:spacing w:val="-1"/>
        </w:rPr>
        <w:t xml:space="preserve"> </w:t>
      </w:r>
      <w:r w:rsidRPr="00BC3ABE">
        <w:t>besoin de</w:t>
      </w:r>
      <w:r w:rsidRPr="00BC3ABE">
        <w:rPr>
          <w:spacing w:val="-1"/>
        </w:rPr>
        <w:t xml:space="preserve"> </w:t>
      </w:r>
      <w:r w:rsidRPr="00BC3ABE">
        <w:t>soins</w:t>
      </w:r>
      <w:r w:rsidRPr="00BC3ABE">
        <w:rPr>
          <w:spacing w:val="-1"/>
        </w:rPr>
        <w:t> </w:t>
      </w:r>
      <w:r w:rsidRPr="00BC3ABE">
        <w:t>?</w:t>
      </w:r>
      <w:r w:rsidRPr="00BC3ABE">
        <w:rPr>
          <w:spacing w:val="-1"/>
        </w:rPr>
        <w:t xml:space="preserve"> </w:t>
      </w:r>
      <w:r w:rsidRPr="00BC3ABE">
        <w:t>L’un n’exclut pas l’autre</w:t>
      </w:r>
      <w:r w:rsidRPr="00BC3ABE">
        <w:rPr>
          <w:color w:val="000000" w:themeColor="text1"/>
        </w:rPr>
        <w:t>. Cependant</w:t>
      </w:r>
      <w:r w:rsidRPr="00BC3ABE">
        <w:t>, en constatant que le problème de la solitude des personnes âgées et de la difficulté d’accès aux soins ne date pas d’hier, on peut supposer aussi qu’ils ne seront pas résolus si facilement</w:t>
      </w:r>
      <w:r w:rsidRPr="00BC3ABE">
        <w:rPr>
          <w:color w:val="000000" w:themeColor="text1"/>
        </w:rPr>
        <w:t>. Plutôt</w:t>
      </w:r>
      <w:r w:rsidRPr="00BC3ABE">
        <w:t xml:space="preserve"> que d’attendre une solution idéale qui </w:t>
      </w:r>
      <w:r w:rsidRPr="00BC3ABE">
        <w:rPr>
          <w:color w:val="000000" w:themeColor="text1"/>
        </w:rPr>
        <w:t>risque de ne</w:t>
      </w:r>
      <w:r w:rsidRPr="00BC3ABE">
        <w:t xml:space="preserve"> jamais</w:t>
      </w:r>
      <w:r w:rsidRPr="00BC3ABE">
        <w:rPr>
          <w:color w:val="000000" w:themeColor="text1"/>
        </w:rPr>
        <w:t xml:space="preserve"> voir le jour</w:t>
      </w:r>
      <w:r w:rsidRPr="00BC3ABE">
        <w:t xml:space="preserve"> par manque de moyens, continuons de travailler à développer ces solutions humaines </w:t>
      </w:r>
      <w:r w:rsidR="00B66F39">
        <w:t>–</w:t>
      </w:r>
      <w:r w:rsidR="00E242A2">
        <w:t> </w:t>
      </w:r>
      <w:r w:rsidRPr="00BC3ABE">
        <w:rPr>
          <w:color w:val="000000" w:themeColor="text1"/>
        </w:rPr>
        <w:t>en parallèle, il reste pertinent de mettre</w:t>
      </w:r>
      <w:r w:rsidRPr="00BC3ABE">
        <w:t xml:space="preserve"> en place des solutions pragmatiques à base d’IA là où elles peuvent améliorer les choses.</w:t>
      </w:r>
    </w:p>
    <w:p w14:paraId="3D75675D" w14:textId="3A17695E" w:rsidR="009A71E0" w:rsidRPr="00BC3ABE" w:rsidRDefault="00E242A2" w:rsidP="00E44AC1">
      <w:pPr>
        <w:pStyle w:val="Heading3"/>
        <w:spacing w:line="276" w:lineRule="auto"/>
      </w:pPr>
      <w:bookmarkStart w:id="2238" w:name="_Toc56"/>
      <w:bookmarkStart w:id="2239" w:name="_Toc193205446"/>
      <w:bookmarkStart w:id="2240" w:name="_Toc201332094"/>
      <w:r>
        <w:t>Le défi de l’éducation</w:t>
      </w:r>
      <w:r w:rsidR="00E561EB" w:rsidRPr="00BC3ABE">
        <w:rPr>
          <w:spacing w:val="-4"/>
        </w:rPr>
        <w:t> </w:t>
      </w:r>
      <w:r w:rsidR="00E561EB" w:rsidRPr="00BC3ABE">
        <w:t>:</w:t>
      </w:r>
      <w:r w:rsidR="00E561EB" w:rsidRPr="00BC3ABE">
        <w:rPr>
          <w:spacing w:val="-2"/>
        </w:rPr>
        <w:t xml:space="preserve"> </w:t>
      </w:r>
      <w:r>
        <w:t>conjuguer assistance pédagogique et discipline personnelle</w:t>
      </w:r>
      <w:bookmarkEnd w:id="2238"/>
      <w:bookmarkEnd w:id="2239"/>
      <w:bookmarkEnd w:id="2240"/>
    </w:p>
    <w:p w14:paraId="4F24106A" w14:textId="4FB9651F" w:rsidR="00E561EB" w:rsidRPr="00BC3ABE" w:rsidRDefault="00E561EB" w:rsidP="003175A3">
      <w:r w:rsidRPr="00BC3ABE">
        <w:rPr>
          <w:color w:val="000000" w:themeColor="text1"/>
        </w:rPr>
        <w:t>Les</w:t>
      </w:r>
      <w:r w:rsidRPr="00BC3ABE">
        <w:rPr>
          <w:rStyle w:val="Hyperlink5"/>
          <w:rFonts w:cs="Times New Roman"/>
          <w:color w:val="000000" w:themeColor="text1"/>
        </w:rPr>
        <w:t xml:space="preserve"> </w:t>
      </w:r>
      <w:r w:rsidRPr="00BC3ABE">
        <w:t>grands</w:t>
      </w:r>
      <w:r w:rsidRPr="00BC3ABE">
        <w:rPr>
          <w:spacing w:val="-4"/>
        </w:rPr>
        <w:t xml:space="preserve"> </w:t>
      </w:r>
      <w:r w:rsidRPr="00BC3ABE">
        <w:t>artistes</w:t>
      </w:r>
      <w:r w:rsidRPr="00BC3ABE">
        <w:rPr>
          <w:spacing w:val="-4"/>
        </w:rPr>
        <w:t xml:space="preserve"> </w:t>
      </w:r>
      <w:r w:rsidRPr="00BC3ABE">
        <w:t>et</w:t>
      </w:r>
      <w:r w:rsidRPr="00BC3ABE">
        <w:rPr>
          <w:spacing w:val="-4"/>
        </w:rPr>
        <w:t xml:space="preserve"> </w:t>
      </w:r>
      <w:r w:rsidRPr="00BC3ABE">
        <w:t>scientifiques</w:t>
      </w:r>
      <w:r w:rsidRPr="00BC3ABE">
        <w:rPr>
          <w:spacing w:val="-4"/>
        </w:rPr>
        <w:t xml:space="preserve"> </w:t>
      </w:r>
      <w:r w:rsidRPr="00BC3ABE">
        <w:t>de</w:t>
      </w:r>
      <w:r w:rsidRPr="00BC3ABE">
        <w:rPr>
          <w:spacing w:val="-4"/>
        </w:rPr>
        <w:t xml:space="preserve"> </w:t>
      </w:r>
      <w:r w:rsidRPr="00BC3ABE">
        <w:t>l’Histoire</w:t>
      </w:r>
      <w:r w:rsidRPr="00BC3ABE">
        <w:rPr>
          <w:spacing w:val="-4"/>
        </w:rPr>
        <w:t xml:space="preserve"> </w:t>
      </w:r>
      <w:r w:rsidRPr="00BC3ABE">
        <w:rPr>
          <w:color w:val="000000" w:themeColor="text1"/>
        </w:rPr>
        <w:t>doivent-ils</w:t>
      </w:r>
      <w:r w:rsidRPr="00BC3ABE">
        <w:rPr>
          <w:spacing w:val="-4"/>
        </w:rPr>
        <w:t xml:space="preserve"> </w:t>
      </w:r>
      <w:r w:rsidRPr="00BC3ABE">
        <w:t>davantage</w:t>
      </w:r>
      <w:r w:rsidRPr="00BC3ABE">
        <w:rPr>
          <w:spacing w:val="-4"/>
        </w:rPr>
        <w:t xml:space="preserve"> </w:t>
      </w:r>
      <w:r w:rsidRPr="00BC3ABE">
        <w:t xml:space="preserve">leur génie à un talent inné ou à leur expérience, acquise par leur formation et leur travail ? </w:t>
      </w:r>
      <w:r w:rsidRPr="00BC3ABE">
        <w:rPr>
          <w:color w:val="000000" w:themeColor="text1"/>
        </w:rPr>
        <w:t>Si cette</w:t>
      </w:r>
      <w:r w:rsidRPr="00BC3ABE">
        <w:t xml:space="preserve"> question </w:t>
      </w:r>
      <w:r w:rsidRPr="00BC3ABE">
        <w:rPr>
          <w:color w:val="000000" w:themeColor="text1"/>
        </w:rPr>
        <w:t>demeure ouverte,</w:t>
      </w:r>
      <w:r w:rsidRPr="00BC3ABE">
        <w:t xml:space="preserve"> il est certain que nombre des grands talents dont le nom </w:t>
      </w:r>
      <w:r w:rsidRPr="00BC3ABE">
        <w:rPr>
          <w:color w:val="000000" w:themeColor="text1"/>
        </w:rPr>
        <w:t>a traversé les</w:t>
      </w:r>
      <w:r w:rsidRPr="00BC3ABE">
        <w:rPr>
          <w:rStyle w:val="Hyperlink2"/>
          <w:rFonts w:cs="Times New Roman"/>
          <w:color w:val="000000" w:themeColor="text1"/>
        </w:rPr>
        <w:t xml:space="preserve"> </w:t>
      </w:r>
      <w:r w:rsidRPr="00BC3ABE">
        <w:t xml:space="preserve">siècles ont </w:t>
      </w:r>
      <w:r w:rsidRPr="00BC3ABE">
        <w:rPr>
          <w:color w:val="000000" w:themeColor="text1"/>
        </w:rPr>
        <w:t>bénéficié très jeunes de l’éducation</w:t>
      </w:r>
      <w:r w:rsidRPr="00BC3ABE">
        <w:t xml:space="preserve"> de qualité d’un tuteur personnel.</w:t>
      </w:r>
      <w:r w:rsidRPr="00BC3ABE">
        <w:rPr>
          <w:spacing w:val="-1"/>
        </w:rPr>
        <w:t xml:space="preserve"> </w:t>
      </w:r>
      <w:r w:rsidRPr="00BC3ABE">
        <w:t>Alexandre a eu</w:t>
      </w:r>
      <w:r w:rsidRPr="00BC3ABE">
        <w:rPr>
          <w:spacing w:val="-1"/>
        </w:rPr>
        <w:t xml:space="preserve"> </w:t>
      </w:r>
      <w:r w:rsidRPr="00BC3ABE">
        <w:t xml:space="preserve">Aristote pour précepteur, et la virtuosité de Mozart au clavecin </w:t>
      </w:r>
      <w:r w:rsidRPr="00BC3ABE">
        <w:rPr>
          <w:color w:val="000000" w:themeColor="text1"/>
        </w:rPr>
        <w:t>devait</w:t>
      </w:r>
      <w:r w:rsidRPr="00BC3ABE">
        <w:t xml:space="preserve"> sans doute beaucoup à l’enseignement qu’il a reçu de son père dès l’âge de quatre </w:t>
      </w:r>
      <w:bookmarkStart w:id="2241" w:name="_bookmark142"/>
      <w:bookmarkEnd w:id="2241"/>
      <w:r w:rsidRPr="00BC3ABE">
        <w:t>ans</w:t>
      </w:r>
      <w:r w:rsidRPr="00BC3ABE">
        <w:rPr>
          <w:rStyle w:val="FootnoteReference"/>
          <w:rFonts w:ascii="Times New Roman" w:hAnsi="Times New Roman" w:cs="Times New Roman"/>
        </w:rPr>
        <w:footnoteReference w:id="80"/>
      </w:r>
      <w:r w:rsidRPr="00BC3ABE">
        <w:t xml:space="preserve">. Un assistant IA pourrait fournir un tutorat entièrement </w:t>
      </w:r>
      <w:r w:rsidRPr="00BC3ABE">
        <w:rPr>
          <w:color w:val="000000" w:themeColor="text1"/>
        </w:rPr>
        <w:t>adapté</w:t>
      </w:r>
      <w:r w:rsidRPr="00BC3ABE">
        <w:t xml:space="preserve"> aux besoins </w:t>
      </w:r>
      <w:r w:rsidRPr="00BC3ABE">
        <w:rPr>
          <w:color w:val="000000" w:themeColor="text1"/>
        </w:rPr>
        <w:t xml:space="preserve">spécifiques </w:t>
      </w:r>
      <w:r w:rsidRPr="00BC3ABE">
        <w:t xml:space="preserve">de </w:t>
      </w:r>
      <w:r w:rsidRPr="00BC3ABE">
        <w:rPr>
          <w:color w:val="000000" w:themeColor="text1"/>
        </w:rPr>
        <w:t>son élève</w:t>
      </w:r>
      <w:r w:rsidRPr="00BC3ABE">
        <w:t>, dépassant ainsi les inégalités de capital culturel et économique entre les familles</w:t>
      </w:r>
      <w:r w:rsidRPr="00BC3ABE">
        <w:rPr>
          <w:color w:val="000000" w:themeColor="text1"/>
        </w:rPr>
        <w:t>. Peu importe</w:t>
      </w:r>
      <w:r w:rsidRPr="00BC3ABE">
        <w:t xml:space="preserve"> le revenu des parents ou leur capacité à aider leurs enfants à travailler, </w:t>
      </w:r>
      <w:r w:rsidRPr="00BC3ABE">
        <w:rPr>
          <w:color w:val="000000" w:themeColor="text1"/>
        </w:rPr>
        <w:t>leur enfant recevrait un</w:t>
      </w:r>
      <w:r w:rsidRPr="00BC3ABE">
        <w:t xml:space="preserve"> tutorat </w:t>
      </w:r>
      <w:r w:rsidRPr="00BC3ABE">
        <w:rPr>
          <w:spacing w:val="-2"/>
        </w:rPr>
        <w:t>efficace.</w:t>
      </w:r>
    </w:p>
    <w:p w14:paraId="35969A36" w14:textId="61987FED" w:rsidR="00E561EB" w:rsidRPr="00BC3ABE" w:rsidRDefault="00E561EB" w:rsidP="003175A3">
      <w:pPr>
        <w:rPr>
          <w:color w:val="000000" w:themeColor="text1"/>
        </w:rPr>
      </w:pPr>
      <w:r w:rsidRPr="00BC3ABE">
        <w:rPr>
          <w:color w:val="000000" w:themeColor="text1"/>
        </w:rPr>
        <w:t xml:space="preserve">Toutefois, le </w:t>
      </w:r>
      <w:r w:rsidRPr="00BC3ABE">
        <w:t xml:space="preserve">principal obstacle </w:t>
      </w:r>
      <w:r w:rsidRPr="00BC3ABE">
        <w:rPr>
          <w:color w:val="000000" w:themeColor="text1"/>
        </w:rPr>
        <w:t>demeure</w:t>
      </w:r>
      <w:r w:rsidRPr="00BC3ABE">
        <w:t xml:space="preserve"> la discipline</w:t>
      </w:r>
      <w:r w:rsidR="00E242A2">
        <w:t xml:space="preserve"> personnelle</w:t>
      </w:r>
      <w:r w:rsidRPr="00BC3ABE">
        <w:t xml:space="preserve">. Apprendre nécessite de passer par des parties pénibles, mais essentielles : </w:t>
      </w:r>
      <w:r w:rsidRPr="00BC3ABE">
        <w:rPr>
          <w:color w:val="000000" w:themeColor="text1"/>
        </w:rPr>
        <w:t>apprendre</w:t>
      </w:r>
      <w:r w:rsidRPr="00BC3ABE">
        <w:rPr>
          <w:rStyle w:val="Hyperlink2"/>
          <w:rFonts w:cs="Times New Roman"/>
          <w:color w:val="000000" w:themeColor="text1"/>
          <w:sz w:val="26"/>
          <w:szCs w:val="26"/>
        </w:rPr>
        <w:t xml:space="preserve"> </w:t>
      </w:r>
      <w:r w:rsidRPr="00BC3ABE">
        <w:t xml:space="preserve">la conjugaison des verbes anglais est </w:t>
      </w:r>
      <w:r w:rsidRPr="00BC3ABE">
        <w:rPr>
          <w:color w:val="000000" w:themeColor="text1"/>
        </w:rPr>
        <w:t>fastidieux</w:t>
      </w:r>
      <w:r w:rsidRPr="00BC3ABE">
        <w:t>, mais indispensable pour maîtriser un jour cette langue.</w:t>
      </w:r>
    </w:p>
    <w:p w14:paraId="6DA6CC13" w14:textId="138684A2" w:rsidR="00E561EB" w:rsidRPr="00BC3ABE" w:rsidRDefault="00E561EB" w:rsidP="003175A3">
      <w:r w:rsidRPr="00BC3ABE">
        <w:t xml:space="preserve">Avec un assistant </w:t>
      </w:r>
      <w:r w:rsidRPr="00BC3ABE">
        <w:rPr>
          <w:color w:val="000000" w:themeColor="text1"/>
        </w:rPr>
        <w:t>capable de</w:t>
      </w:r>
      <w:r w:rsidRPr="00BC3ABE">
        <w:t xml:space="preserve"> générer un texte </w:t>
      </w:r>
      <w:r w:rsidRPr="00BC3ABE">
        <w:rPr>
          <w:color w:val="000000" w:themeColor="text1"/>
        </w:rPr>
        <w:t>sans défaut</w:t>
      </w:r>
      <w:r w:rsidRPr="00BC3ABE">
        <w:t xml:space="preserve">, l’élève </w:t>
      </w:r>
      <w:r w:rsidRPr="00BC3ABE">
        <w:rPr>
          <w:color w:val="000000" w:themeColor="text1"/>
        </w:rPr>
        <w:t>serait</w:t>
      </w:r>
      <w:r w:rsidRPr="00BC3ABE">
        <w:t xml:space="preserve"> tenté de </w:t>
      </w:r>
      <w:r w:rsidRPr="00BC3ABE">
        <w:rPr>
          <w:color w:val="000000" w:themeColor="text1"/>
        </w:rPr>
        <w:t xml:space="preserve">lui </w:t>
      </w:r>
      <w:r w:rsidRPr="00BC3ABE">
        <w:rPr>
          <w:color w:val="000000" w:themeColor="text1"/>
        </w:rPr>
        <w:lastRenderedPageBreak/>
        <w:t>déléguer les tâches fastidieuses comme les conjugaisons, sans jamais faire l’effort d’y réfléchir.</w:t>
      </w:r>
      <w:r w:rsidRPr="00BC3ABE">
        <w:t xml:space="preserve"> Ainsi, certaines difficultés que </w:t>
      </w:r>
      <w:r w:rsidRPr="00BC3ABE">
        <w:rPr>
          <w:color w:val="000000" w:themeColor="text1"/>
        </w:rPr>
        <w:t>seul</w:t>
      </w:r>
      <w:r w:rsidRPr="00BC3ABE">
        <w:t xml:space="preserve"> l’apprentissage </w:t>
      </w:r>
      <w:r w:rsidRPr="00BC3ABE">
        <w:rPr>
          <w:color w:val="000000" w:themeColor="text1"/>
        </w:rPr>
        <w:t xml:space="preserve">aurait autrefois surmontées </w:t>
      </w:r>
      <w:r w:rsidRPr="00BC3ABE">
        <w:rPr>
          <w:spacing w:val="12"/>
        </w:rPr>
        <w:t xml:space="preserve">peuvent </w:t>
      </w:r>
      <w:r w:rsidRPr="00BC3ABE">
        <w:rPr>
          <w:spacing w:val="13"/>
        </w:rPr>
        <w:t xml:space="preserve">maintenant </w:t>
      </w:r>
      <w:r w:rsidRPr="00BC3ABE">
        <w:rPr>
          <w:spacing w:val="10"/>
        </w:rPr>
        <w:t xml:space="preserve">être </w:t>
      </w:r>
      <w:r w:rsidRPr="00BC3ABE">
        <w:rPr>
          <w:spacing w:val="14"/>
        </w:rPr>
        <w:t xml:space="preserve">systématiquement </w:t>
      </w:r>
      <w:r w:rsidRPr="00BC3ABE">
        <w:rPr>
          <w:spacing w:val="13"/>
        </w:rPr>
        <w:t>contournées.</w:t>
      </w:r>
      <w:r w:rsidRPr="00BC3ABE">
        <w:rPr>
          <w:color w:val="000000" w:themeColor="text1"/>
        </w:rPr>
        <w:t xml:space="preserve"> Pour un</w:t>
      </w:r>
      <w:r w:rsidRPr="00BC3ABE">
        <w:t xml:space="preserve"> </w:t>
      </w:r>
      <w:r w:rsidRPr="00BC3ABE">
        <w:rPr>
          <w:spacing w:val="10"/>
        </w:rPr>
        <w:t xml:space="preserve">bon </w:t>
      </w:r>
      <w:r w:rsidRPr="00BC3ABE">
        <w:t>apprentissage</w:t>
      </w:r>
      <w:r w:rsidRPr="00BC3ABE">
        <w:rPr>
          <w:color w:val="000000" w:themeColor="text1"/>
        </w:rPr>
        <w:t>, les</w:t>
      </w:r>
      <w:r w:rsidRPr="00BC3ABE">
        <w:t xml:space="preserve"> aides extérieures </w:t>
      </w:r>
      <w:r w:rsidR="00B66F39">
        <w:t>–</w:t>
      </w:r>
      <w:r w:rsidR="00E242A2">
        <w:t> </w:t>
      </w:r>
      <w:r w:rsidRPr="00BC3ABE">
        <w:t xml:space="preserve">livre, instructions du professeur, </w:t>
      </w:r>
      <w:r w:rsidR="00E242A2" w:rsidRPr="00BC3ABE">
        <w:t>exercice</w:t>
      </w:r>
      <w:r w:rsidR="00E242A2">
        <w:t> </w:t>
      </w:r>
      <w:r w:rsidR="00B66F39">
        <w:t>–</w:t>
      </w:r>
      <w:r w:rsidRPr="00BC3ABE">
        <w:t xml:space="preserve"> </w:t>
      </w:r>
      <w:r w:rsidRPr="00BC3ABE">
        <w:rPr>
          <w:color w:val="000000" w:themeColor="text1"/>
        </w:rPr>
        <w:t xml:space="preserve">ne servent que pendant les </w:t>
      </w:r>
      <w:r w:rsidRPr="00BC3ABE">
        <w:t xml:space="preserve">premiers pas, </w:t>
      </w:r>
      <w:r w:rsidRPr="00BC3ABE">
        <w:rPr>
          <w:color w:val="000000" w:themeColor="text1"/>
        </w:rPr>
        <w:t xml:space="preserve">puis s’effacent progressivement </w:t>
      </w:r>
      <w:r w:rsidRPr="00BC3ABE">
        <w:t xml:space="preserve">afin d’entraîner l’élève à marcher seul. Au contraire, l’assistant </w:t>
      </w:r>
      <w:r w:rsidRPr="00BC3ABE">
        <w:rPr>
          <w:color w:val="000000" w:themeColor="text1"/>
        </w:rPr>
        <w:t>capable de</w:t>
      </w:r>
      <w:r w:rsidRPr="00BC3ABE">
        <w:t xml:space="preserve"> résoudre tous les exercices risque de devenir une béquille dont l’élève n’apprenne jamais à se passer</w:t>
      </w:r>
      <w:r w:rsidRPr="00BC3ABE">
        <w:rPr>
          <w:color w:val="000000" w:themeColor="text1"/>
        </w:rPr>
        <w:t>.</w:t>
      </w:r>
      <w:r w:rsidRPr="00BC3ABE">
        <w:t xml:space="preserve"> Une étude réalisée </w:t>
      </w:r>
      <w:r w:rsidRPr="00BC3ABE">
        <w:rPr>
          <w:color w:val="000000" w:themeColor="text1"/>
        </w:rPr>
        <w:t>auprès</w:t>
      </w:r>
      <w:r w:rsidRPr="00BC3ABE">
        <w:t xml:space="preserve"> de mille lycéens en Turquie a ainsi montré que l’utilisation de ChatGPT </w:t>
      </w:r>
      <w:r w:rsidRPr="00BC3ABE">
        <w:rPr>
          <w:color w:val="000000" w:themeColor="text1"/>
        </w:rPr>
        <w:t>en tant</w:t>
      </w:r>
      <w:ins w:id="2250" w:author="Microsoft Office User" w:date="2025-07-28T06:00:00Z">
        <w:r w:rsidR="008F414C">
          <w:rPr>
            <w:color w:val="000000" w:themeColor="text1"/>
          </w:rPr>
          <w:t xml:space="preserve"> que</w:t>
        </w:r>
      </w:ins>
      <w:r w:rsidRPr="00BC3ABE">
        <w:t xml:space="preserve"> tuteur améliorait les performances des étudiants </w:t>
      </w:r>
      <w:r w:rsidRPr="00BC3ABE">
        <w:rPr>
          <w:color w:val="000000" w:themeColor="text1"/>
        </w:rPr>
        <w:t>lors des devoirs</w:t>
      </w:r>
      <w:r w:rsidRPr="00BC3ABE">
        <w:t xml:space="preserve"> à la maison, mais </w:t>
      </w:r>
      <w:r w:rsidRPr="00BC3ABE">
        <w:rPr>
          <w:color w:val="000000" w:themeColor="text1"/>
        </w:rPr>
        <w:t>dès la fin de</w:t>
      </w:r>
      <w:r w:rsidRPr="00BC3ABE">
        <w:rPr>
          <w:rStyle w:val="Hyperlink2"/>
          <w:rFonts w:cs="Times New Roman"/>
          <w:color w:val="000000" w:themeColor="text1"/>
        </w:rPr>
        <w:t xml:space="preserve"> </w:t>
      </w:r>
      <w:r w:rsidRPr="00BC3ABE">
        <w:t xml:space="preserve">ce tutorat, le niveau des élèves privés de leur béquille retombait, </w:t>
      </w:r>
      <w:r w:rsidR="00846F07">
        <w:t>souvent</w:t>
      </w:r>
      <w:r w:rsidRPr="00BC3ABE">
        <w:t xml:space="preserve"> en</w:t>
      </w:r>
      <w:r w:rsidR="00F41CD1">
        <w:t xml:space="preserve"> </w:t>
      </w:r>
      <w:r w:rsidRPr="00BC3ABE">
        <w:t xml:space="preserve">dessous de leur </w:t>
      </w:r>
      <w:del w:id="2251" w:author="Microsoft Office User" w:date="2025-07-28T06:00:00Z">
        <w:r w:rsidRPr="00BC3ABE" w:rsidDel="00171F19">
          <w:delText xml:space="preserve">compétence </w:delText>
        </w:r>
      </w:del>
      <w:ins w:id="2252" w:author="Microsoft Office User" w:date="2025-07-28T06:00:00Z">
        <w:r w:rsidR="00171F19">
          <w:t>niveau</w:t>
        </w:r>
        <w:r w:rsidR="00171F19" w:rsidRPr="00BC3ABE">
          <w:t xml:space="preserve"> </w:t>
        </w:r>
      </w:ins>
      <w:r w:rsidRPr="00BC3ABE">
        <w:rPr>
          <w:color w:val="000000" w:themeColor="text1"/>
        </w:rPr>
        <w:t>initial</w:t>
      </w:r>
      <w:del w:id="2253" w:author="Microsoft Office User" w:date="2025-07-28T06:00:00Z">
        <w:r w:rsidRPr="00BC3ABE" w:rsidDel="00171F19">
          <w:rPr>
            <w:color w:val="000000" w:themeColor="text1"/>
          </w:rPr>
          <w:delText>e</w:delText>
        </w:r>
      </w:del>
      <w:r w:rsidR="00FB042C" w:rsidRPr="00BC3ABE">
        <w:rPr>
          <w:rStyle w:val="EndnoteReference"/>
          <w:rFonts w:ascii="Times New Roman" w:hAnsi="Times New Roman" w:cs="Times New Roman"/>
        </w:rPr>
        <w:endnoteReference w:id="62"/>
      </w:r>
      <w:r w:rsidR="00FB042C" w:rsidRPr="00BC3ABE">
        <w:t>.</w:t>
      </w:r>
      <w:bookmarkStart w:id="2254" w:name="_bookmark143"/>
      <w:bookmarkEnd w:id="2254"/>
    </w:p>
    <w:p w14:paraId="32EFF987" w14:textId="50DAFB60" w:rsidR="00E561EB" w:rsidRPr="00BC3ABE" w:rsidRDefault="00E561EB" w:rsidP="003175A3">
      <w:r w:rsidRPr="00BC3ABE">
        <w:t xml:space="preserve">Du côté du professeur, difficile de faire la différence entre un devoir maison rédigé par un élève studieux et celui </w:t>
      </w:r>
      <w:r w:rsidRPr="00BC3ABE">
        <w:rPr>
          <w:color w:val="000000" w:themeColor="text1"/>
        </w:rPr>
        <w:t>que rédigerait</w:t>
      </w:r>
      <w:r w:rsidRPr="00BC3ABE">
        <w:t xml:space="preserve"> un assistant IA </w:t>
      </w:r>
      <w:r w:rsidRPr="00BC3ABE">
        <w:rPr>
          <w:color w:val="000000" w:themeColor="text1"/>
        </w:rPr>
        <w:t>répondant à cette demande</w:t>
      </w:r>
      <w:r w:rsidRPr="00BC3ABE">
        <w:t> : «</w:t>
      </w:r>
      <w:r w:rsidRPr="00BC3ABE">
        <w:rPr>
          <w:spacing w:val="-4"/>
        </w:rPr>
        <w:t> </w:t>
      </w:r>
      <w:r w:rsidRPr="00BC3ABE">
        <w:t>Écris comme un élève de cinquième, avec quelques maladresses</w:t>
      </w:r>
      <w:r w:rsidRPr="00BC3ABE">
        <w:rPr>
          <w:spacing w:val="-2"/>
        </w:rPr>
        <w:t xml:space="preserve"> </w:t>
      </w:r>
      <w:r w:rsidRPr="00BC3ABE">
        <w:t>mais</w:t>
      </w:r>
      <w:r w:rsidRPr="00BC3ABE">
        <w:rPr>
          <w:spacing w:val="-2"/>
        </w:rPr>
        <w:t xml:space="preserve"> </w:t>
      </w:r>
      <w:r w:rsidRPr="00BC3ABE">
        <w:t>sans</w:t>
      </w:r>
      <w:r w:rsidRPr="00BC3ABE">
        <w:rPr>
          <w:spacing w:val="-2"/>
        </w:rPr>
        <w:t xml:space="preserve"> </w:t>
      </w:r>
      <w:r w:rsidRPr="00BC3ABE">
        <w:t>erreur</w:t>
      </w:r>
      <w:r w:rsidR="00E242A2">
        <w:t>.</w:t>
      </w:r>
      <w:r w:rsidRPr="00BC3ABE">
        <w:t> »</w:t>
      </w:r>
      <w:r w:rsidRPr="00BC3ABE">
        <w:rPr>
          <w:spacing w:val="-10"/>
        </w:rPr>
        <w:t xml:space="preserve"> </w:t>
      </w:r>
      <w:r w:rsidRPr="00BC3ABE">
        <w:t>Ainsi,</w:t>
      </w:r>
      <w:r w:rsidRPr="00BC3ABE">
        <w:rPr>
          <w:spacing w:val="-2"/>
        </w:rPr>
        <w:t xml:space="preserve"> </w:t>
      </w:r>
      <w:r w:rsidRPr="00BC3ABE">
        <w:t>même</w:t>
      </w:r>
      <w:r w:rsidRPr="00BC3ABE">
        <w:rPr>
          <w:spacing w:val="-2"/>
        </w:rPr>
        <w:t xml:space="preserve"> </w:t>
      </w:r>
      <w:r w:rsidRPr="00BC3ABE">
        <w:t>si</w:t>
      </w:r>
      <w:r w:rsidRPr="00BC3ABE">
        <w:rPr>
          <w:spacing w:val="-2"/>
        </w:rPr>
        <w:t xml:space="preserve"> </w:t>
      </w:r>
      <w:r w:rsidRPr="00BC3ABE">
        <w:t>un</w:t>
      </w:r>
      <w:r w:rsidRPr="00BC3ABE">
        <w:rPr>
          <w:spacing w:val="-2"/>
        </w:rPr>
        <w:t xml:space="preserve"> </w:t>
      </w:r>
      <w:r w:rsidRPr="00BC3ABE">
        <w:t>élève</w:t>
      </w:r>
      <w:r w:rsidRPr="00BC3ABE">
        <w:rPr>
          <w:spacing w:val="-2"/>
        </w:rPr>
        <w:t xml:space="preserve"> </w:t>
      </w:r>
      <w:r w:rsidRPr="00BC3ABE">
        <w:t>fait</w:t>
      </w:r>
      <w:r w:rsidRPr="00BC3ABE">
        <w:rPr>
          <w:spacing w:val="-2"/>
        </w:rPr>
        <w:t xml:space="preserve"> </w:t>
      </w:r>
      <w:r w:rsidRPr="00BC3ABE">
        <w:t>le</w:t>
      </w:r>
      <w:r w:rsidRPr="00BC3ABE">
        <w:rPr>
          <w:spacing w:val="-2"/>
        </w:rPr>
        <w:t xml:space="preserve"> </w:t>
      </w:r>
      <w:r w:rsidRPr="00BC3ABE">
        <w:t>choix</w:t>
      </w:r>
      <w:r w:rsidRPr="00BC3ABE">
        <w:rPr>
          <w:spacing w:val="-2"/>
        </w:rPr>
        <w:t xml:space="preserve"> </w:t>
      </w:r>
      <w:r w:rsidRPr="00BC3ABE">
        <w:t>de</w:t>
      </w:r>
      <w:r w:rsidRPr="00BC3ABE">
        <w:rPr>
          <w:spacing w:val="-2"/>
        </w:rPr>
        <w:t xml:space="preserve"> </w:t>
      </w:r>
      <w:r w:rsidRPr="00BC3ABE">
        <w:t>l’effort, il</w:t>
      </w:r>
      <w:r w:rsidRPr="00BC3ABE">
        <w:rPr>
          <w:spacing w:val="-1"/>
        </w:rPr>
        <w:t xml:space="preserve"> </w:t>
      </w:r>
      <w:r w:rsidRPr="00BC3ABE">
        <w:t>suffit</w:t>
      </w:r>
      <w:r w:rsidRPr="00BC3ABE">
        <w:rPr>
          <w:spacing w:val="-1"/>
        </w:rPr>
        <w:t xml:space="preserve"> </w:t>
      </w:r>
      <w:r w:rsidRPr="00BC3ABE">
        <w:rPr>
          <w:color w:val="000000" w:themeColor="text1"/>
        </w:rPr>
        <w:t>qu’un</w:t>
      </w:r>
      <w:r w:rsidRPr="00BC3ABE">
        <w:rPr>
          <w:spacing w:val="-1"/>
        </w:rPr>
        <w:t xml:space="preserve"> </w:t>
      </w:r>
      <w:r w:rsidRPr="00BC3ABE">
        <w:t>seul</w:t>
      </w:r>
      <w:r w:rsidRPr="00BC3ABE">
        <w:rPr>
          <w:spacing w:val="-1"/>
        </w:rPr>
        <w:t xml:space="preserve"> </w:t>
      </w:r>
      <w:r w:rsidRPr="00BC3ABE">
        <w:t>camarade,</w:t>
      </w:r>
      <w:r w:rsidRPr="00BC3ABE">
        <w:rPr>
          <w:spacing w:val="-1"/>
        </w:rPr>
        <w:t xml:space="preserve"> </w:t>
      </w:r>
      <w:r w:rsidRPr="00BC3ABE">
        <w:t>mal</w:t>
      </w:r>
      <w:r w:rsidRPr="00BC3ABE">
        <w:rPr>
          <w:spacing w:val="-1"/>
        </w:rPr>
        <w:t xml:space="preserve"> </w:t>
      </w:r>
      <w:r w:rsidRPr="00BC3ABE">
        <w:t>surveillé</w:t>
      </w:r>
      <w:r w:rsidRPr="00BC3ABE">
        <w:rPr>
          <w:spacing w:val="-1"/>
        </w:rPr>
        <w:t xml:space="preserve"> </w:t>
      </w:r>
      <w:r w:rsidRPr="00BC3ABE">
        <w:t>par</w:t>
      </w:r>
      <w:r w:rsidRPr="00BC3ABE">
        <w:rPr>
          <w:spacing w:val="-1"/>
        </w:rPr>
        <w:t xml:space="preserve"> </w:t>
      </w:r>
      <w:r w:rsidRPr="00BC3ABE">
        <w:t>ses</w:t>
      </w:r>
      <w:r w:rsidRPr="00BC3ABE">
        <w:rPr>
          <w:spacing w:val="-1"/>
        </w:rPr>
        <w:t xml:space="preserve"> </w:t>
      </w:r>
      <w:r w:rsidRPr="00BC3ABE">
        <w:t>parents,</w:t>
      </w:r>
      <w:r w:rsidRPr="00BC3ABE">
        <w:rPr>
          <w:spacing w:val="-1"/>
        </w:rPr>
        <w:t xml:space="preserve"> </w:t>
      </w:r>
      <w:r w:rsidRPr="00BC3ABE">
        <w:t>fasse</w:t>
      </w:r>
      <w:r w:rsidRPr="00BC3ABE">
        <w:rPr>
          <w:spacing w:val="-1"/>
        </w:rPr>
        <w:t xml:space="preserve"> </w:t>
      </w:r>
      <w:r w:rsidRPr="00BC3ABE">
        <w:t>générer</w:t>
      </w:r>
      <w:r w:rsidRPr="00BC3ABE">
        <w:rPr>
          <w:spacing w:val="-1"/>
        </w:rPr>
        <w:t xml:space="preserve"> </w:t>
      </w:r>
      <w:r w:rsidRPr="00BC3ABE">
        <w:t xml:space="preserve">ou corriger son devoir par un assistant, pour fausser l’apprentissage au sein de la classe. Car si le professeur ne remarque pas ou ne peut pas prouver qu’il triche, le tricheur obtiendra une bonne note : </w:t>
      </w:r>
      <w:r w:rsidRPr="00BC3ABE">
        <w:rPr>
          <w:color w:val="000000" w:themeColor="text1"/>
        </w:rPr>
        <w:t>après</w:t>
      </w:r>
      <w:r w:rsidRPr="00BC3ABE">
        <w:t xml:space="preserve"> trois devoirs, </w:t>
      </w:r>
      <w:r w:rsidRPr="00BC3ABE">
        <w:rPr>
          <w:color w:val="000000" w:themeColor="text1"/>
        </w:rPr>
        <w:t>toute la classe</w:t>
      </w:r>
      <w:r w:rsidRPr="00BC3ABE">
        <w:t xml:space="preserve"> l’imite. Comme il sera impossible pour les professeurs de </w:t>
      </w:r>
      <w:r w:rsidRPr="00BC3ABE">
        <w:rPr>
          <w:color w:val="000000" w:themeColor="text1"/>
        </w:rPr>
        <w:t>déterminer si un</w:t>
      </w:r>
      <w:r w:rsidRPr="00BC3ABE">
        <w:t xml:space="preserve"> élève triche (les outils développés à cet effet ne sont pas fiables), les devoirs à la maison seront de fait</w:t>
      </w:r>
      <w:ins w:id="2255" w:author="Microsoft Office User" w:date="2025-07-27T21:01:00Z">
        <w:r w:rsidR="006802CA">
          <w:t xml:space="preserve"> </w:t>
        </w:r>
      </w:ins>
      <w:del w:id="2256" w:author="Microsoft Office User" w:date="2025-07-27T21:01:00Z">
        <w:r w:rsidRPr="00BC3ABE" w:rsidDel="006802CA">
          <w:delText xml:space="preserve"> </w:delText>
        </w:r>
      </w:del>
      <w:r w:rsidRPr="00BC3ABE">
        <w:t xml:space="preserve">disqualifiés. </w:t>
      </w:r>
      <w:r w:rsidRPr="00BC3ABE">
        <w:rPr>
          <w:color w:val="000000" w:themeColor="text1"/>
        </w:rPr>
        <w:t>Cela</w:t>
      </w:r>
      <w:r w:rsidRPr="00BC3ABE">
        <w:t xml:space="preserve"> impose une adaptation importante de pédagogie.</w:t>
      </w:r>
    </w:p>
    <w:p w14:paraId="5ABF4645" w14:textId="08B044D4" w:rsidR="00846F07" w:rsidRPr="00BC3ABE" w:rsidRDefault="00E561EB" w:rsidP="003175A3">
      <w:pPr>
        <w:rPr>
          <w:color w:val="000000" w:themeColor="text1"/>
          <w:sz w:val="26"/>
          <w:szCs w:val="26"/>
        </w:rPr>
      </w:pPr>
      <w:r w:rsidRPr="003175A3">
        <w:t>Même chez des adultes supposément plus responsables, la pente du moindre effort est glissante. À force</w:t>
      </w:r>
      <w:r w:rsidR="00846F07" w:rsidRPr="003175A3">
        <w:t xml:space="preserve"> de</w:t>
      </w:r>
      <w:r w:rsidRPr="003175A3">
        <w:t xml:space="preserve"> déléguer aux IA la rédaction de nos courriels, sommes-nous certains de garder notre clarté de pensée et d’écriture ? Du fait de ces difficult</w:t>
      </w:r>
      <w:bookmarkStart w:id="2257" w:name="_bookmark144"/>
      <w:bookmarkEnd w:id="2257"/>
      <w:r w:rsidRPr="003175A3">
        <w:t>és</w:t>
      </w:r>
      <w:r w:rsidR="00FB042C" w:rsidRPr="00BC3ABE">
        <w:rPr>
          <w:rStyle w:val="EndnoteReference"/>
          <w:rFonts w:ascii="Times New Roman" w:hAnsi="Times New Roman" w:cs="Times New Roman"/>
          <w:sz w:val="26"/>
          <w:szCs w:val="26"/>
        </w:rPr>
        <w:endnoteReference w:id="63"/>
      </w:r>
      <w:r w:rsidR="00FB042C" w:rsidRPr="00BC3ABE">
        <w:rPr>
          <w:sz w:val="26"/>
          <w:szCs w:val="26"/>
        </w:rPr>
        <w:t>,</w:t>
      </w:r>
      <w:r w:rsidRPr="00BC3ABE">
        <w:rPr>
          <w:spacing w:val="54"/>
          <w:sz w:val="26"/>
          <w:szCs w:val="26"/>
        </w:rPr>
        <w:t xml:space="preserve"> </w:t>
      </w:r>
      <w:r w:rsidRPr="003175A3">
        <w:t>beaucoup sont pessimistes quant à l’impact de l’IA sur l’éducation : parmi les professeurs américains sondés à travers les niveaux de la primaire au lycée, seulement 6</w:t>
      </w:r>
      <w:r w:rsidR="009A3A70" w:rsidRPr="003175A3">
        <w:t> %</w:t>
      </w:r>
      <w:r w:rsidRPr="003175A3">
        <w:t xml:space="preserve"> considèrent que l’utilisation de ChatGPT fait plus de bien que de mal</w:t>
      </w:r>
      <w:bookmarkStart w:id="2258" w:name="_bookmark145"/>
      <w:bookmarkEnd w:id="2258"/>
      <w:r w:rsidR="0044184B" w:rsidRPr="003175A3">
        <w:rPr>
          <w:vertAlign w:val="superscript"/>
        </w:rPr>
        <w:endnoteReference w:id="64"/>
      </w:r>
      <w:r w:rsidR="0044184B" w:rsidRPr="003175A3">
        <w:t>.</w:t>
      </w:r>
    </w:p>
    <w:p w14:paraId="34BE6CDF" w14:textId="3AB05E3C" w:rsidR="00E561EB" w:rsidRPr="00BC3ABE" w:rsidRDefault="00E561EB" w:rsidP="003175A3">
      <w:r w:rsidRPr="009F7942">
        <w:t xml:space="preserve">Pourtant, </w:t>
      </w:r>
      <w:r w:rsidRPr="00846F07">
        <w:rPr>
          <w:color w:val="000000" w:themeColor="text1"/>
        </w:rPr>
        <w:t>nous pourrions</w:t>
      </w:r>
      <w:r w:rsidRPr="00846F07">
        <w:t xml:space="preserve"> imaginer de meilleures manières de construire des tuteurs IA. </w:t>
      </w:r>
      <w:r w:rsidRPr="00AD6520">
        <w:t xml:space="preserve">ChatGPT est évidemment un très mauvais tuteur, car ce modèle exécute tout ce qu’on lui demande, </w:t>
      </w:r>
      <w:r w:rsidRPr="00AD6520">
        <w:rPr>
          <w:color w:val="000000" w:themeColor="text1"/>
        </w:rPr>
        <w:t>y compris donner</w:t>
      </w:r>
      <w:r w:rsidRPr="00AD6520">
        <w:t xml:space="preserve"> directement la réponse. Mais il </w:t>
      </w:r>
      <w:r w:rsidRPr="00AD6520">
        <w:rPr>
          <w:color w:val="000000" w:themeColor="text1"/>
        </w:rPr>
        <w:t>reste</w:t>
      </w:r>
      <w:r w:rsidRPr="00AD6520">
        <w:t xml:space="preserve"> possible d’ajuster le comportement </w:t>
      </w:r>
      <w:r w:rsidRPr="00AD6520">
        <w:rPr>
          <w:color w:val="000000" w:themeColor="text1"/>
        </w:rPr>
        <w:t>d’un</w:t>
      </w:r>
      <w:r w:rsidRPr="00AD6520">
        <w:t xml:space="preserve"> tuteur </w:t>
      </w:r>
      <w:r w:rsidRPr="00AD6520">
        <w:rPr>
          <w:color w:val="000000" w:themeColor="text1"/>
        </w:rPr>
        <w:t xml:space="preserve">IA </w:t>
      </w:r>
      <w:r w:rsidRPr="00AD6520">
        <w:t xml:space="preserve">par de simples instructions </w:t>
      </w:r>
      <w:r w:rsidRPr="00AD6520">
        <w:rPr>
          <w:color w:val="000000" w:themeColor="text1"/>
        </w:rPr>
        <w:t>empêchant</w:t>
      </w:r>
      <w:r w:rsidRPr="00AD6520">
        <w:t xml:space="preserve"> de contourner l’apprentissage. L’étude turque citée plus haut avait </w:t>
      </w:r>
      <w:r w:rsidRPr="00AD6520">
        <w:rPr>
          <w:color w:val="000000" w:themeColor="text1"/>
        </w:rPr>
        <w:t>également</w:t>
      </w:r>
      <w:r w:rsidRPr="00AD6520">
        <w:t xml:space="preserve"> mis à l’essai un tuteur ainsi renforcé, et les chiffres ont montré que les élèves utilisant ce tuteur obtenaient de meilleurs résultats qui perduraient après la fin du tutorat</w:t>
      </w:r>
      <w:bookmarkStart w:id="2259" w:name="_bookmark146"/>
      <w:bookmarkEnd w:id="2259"/>
      <w:r w:rsidR="0044184B" w:rsidRPr="00BC3ABE">
        <w:rPr>
          <w:rStyle w:val="EndnoteReference"/>
          <w:rFonts w:ascii="Times New Roman" w:hAnsi="Times New Roman" w:cs="Times New Roman"/>
        </w:rPr>
        <w:endnoteReference w:id="65"/>
      </w:r>
      <w:r w:rsidR="0044184B" w:rsidRPr="00BC3ABE">
        <w:t>.</w:t>
      </w:r>
    </w:p>
    <w:p w14:paraId="086389EC" w14:textId="534D68BB" w:rsidR="00E561EB" w:rsidRPr="00BC3ABE" w:rsidRDefault="00E561EB" w:rsidP="003175A3">
      <w:pPr>
        <w:rPr>
          <w:rFonts w:eastAsia="Times New Roman"/>
          <w:color w:val="000000" w:themeColor="text1"/>
          <w:lang w:eastAsia="fr-FR"/>
        </w:rPr>
      </w:pPr>
      <w:r w:rsidRPr="00BC3ABE">
        <w:t xml:space="preserve">Bien maîtrisés, ces programmes </w:t>
      </w:r>
      <w:r w:rsidRPr="00BC3ABE">
        <w:rPr>
          <w:color w:val="000000" w:themeColor="text1"/>
        </w:rPr>
        <w:t>sont</w:t>
      </w:r>
      <w:r w:rsidRPr="00BC3ABE">
        <w:t xml:space="preserve"> donc d’excellents supports d’apprentissage. Un programme pilote de la Banque Mondiale au Nigeria a constaté qu’en six semaines de cours du soir par IA, le niveau des classes augmentait notablement, plus que dans 80</w:t>
      </w:r>
      <w:r w:rsidR="009A3A70">
        <w:t> %</w:t>
      </w:r>
      <w:r w:rsidRPr="00BC3ABE">
        <w:t xml:space="preserve"> des interventions habituellement m</w:t>
      </w:r>
      <w:bookmarkStart w:id="2260" w:name="_bookmark147"/>
      <w:bookmarkEnd w:id="2260"/>
      <w:r w:rsidRPr="00BC3ABE">
        <w:t>enées</w:t>
      </w:r>
      <w:r w:rsidRPr="00BC3ABE">
        <w:rPr>
          <w:color w:val="000000" w:themeColor="text1"/>
        </w:rPr>
        <w:t xml:space="preserve"> sur l’éducation</w:t>
      </w:r>
      <w:r w:rsidR="0044184B" w:rsidRPr="00BC3ABE">
        <w:rPr>
          <w:rStyle w:val="EndnoteReference"/>
          <w:rFonts w:ascii="Times New Roman" w:hAnsi="Times New Roman" w:cs="Times New Roman"/>
          <w:sz w:val="26"/>
          <w:szCs w:val="26"/>
        </w:rPr>
        <w:endnoteReference w:id="66"/>
      </w:r>
      <w:r w:rsidR="0044184B" w:rsidRPr="00BC3ABE">
        <w:t>.</w:t>
      </w:r>
      <w:r w:rsidRPr="00BC3ABE">
        <w:t xml:space="preserve"> Les effets bénéfiques étaient particulièrement marqués chez les élèves ayant le plus de retard, ce qui confirme qu’un tutorat personnalisé est particulièrement efficace contre le décrochage.</w:t>
      </w:r>
    </w:p>
    <w:p w14:paraId="6DAECD37" w14:textId="1051FA96" w:rsidR="00E561EB" w:rsidRPr="00BC3ABE" w:rsidRDefault="00E561EB" w:rsidP="003175A3">
      <w:r w:rsidRPr="00BC3ABE">
        <w:t xml:space="preserve">Pour un tel tuteur, </w:t>
      </w:r>
      <w:r w:rsidRPr="00BC3ABE">
        <w:rPr>
          <w:color w:val="000000" w:themeColor="text1"/>
        </w:rPr>
        <w:t>il</w:t>
      </w:r>
      <w:r w:rsidRPr="00BC3ABE">
        <w:t xml:space="preserve"> pourrait </w:t>
      </w:r>
      <w:r w:rsidRPr="00BC3ABE">
        <w:rPr>
          <w:color w:val="000000" w:themeColor="text1"/>
        </w:rPr>
        <w:t>même être souhaitable de</w:t>
      </w:r>
      <w:r w:rsidRPr="00BC3ABE">
        <w:t xml:space="preserve"> se passer d’écrans, car il est </w:t>
      </w:r>
      <w:r w:rsidRPr="00BC3ABE">
        <w:lastRenderedPageBreak/>
        <w:t>prouvé que le papier est un meilleur support d’apprentissage que les éc</w:t>
      </w:r>
      <w:bookmarkStart w:id="2261" w:name="_bookmark148"/>
      <w:bookmarkEnd w:id="2261"/>
      <w:r w:rsidRPr="00BC3ABE">
        <w:t>rans</w:t>
      </w:r>
      <w:r w:rsidR="0044184B" w:rsidRPr="00BC3ABE">
        <w:rPr>
          <w:rStyle w:val="EndnoteReference"/>
          <w:rFonts w:ascii="Times New Roman" w:hAnsi="Times New Roman" w:cs="Times New Roman"/>
        </w:rPr>
        <w:endnoteReference w:id="67"/>
      </w:r>
      <w:r w:rsidR="0044184B" w:rsidRPr="00BC3ABE">
        <w:t> </w:t>
      </w:r>
      <w:r w:rsidRPr="00BC3ABE">
        <w:t xml:space="preserve">: </w:t>
      </w:r>
      <w:bookmarkStart w:id="2262" w:name="Assistants_et_tuteurs"/>
      <w:r w:rsidRPr="00BC3ABE">
        <w:t>on</w:t>
      </w:r>
      <w:bookmarkEnd w:id="2262"/>
      <w:r w:rsidRPr="00BC3ABE">
        <w:t xml:space="preserve"> pourrait ainsi imaginer un tuteur IA qui fonctionne uniquement</w:t>
      </w:r>
      <w:r w:rsidR="00846F07">
        <w:rPr>
          <w:spacing w:val="80"/>
        </w:rPr>
        <w:t xml:space="preserve"> </w:t>
      </w:r>
      <w:r w:rsidR="00846F07" w:rsidRPr="00AD6520">
        <w:t>par commande vocale</w:t>
      </w:r>
      <w:r w:rsidRPr="00BC3ABE">
        <w:t>.</w:t>
      </w:r>
    </w:p>
    <w:p w14:paraId="65175E37" w14:textId="4A0D7912" w:rsidR="006641D5" w:rsidRDefault="00E561EB" w:rsidP="003175A3">
      <w:pPr>
        <w:rPr>
          <w:rFonts w:ascii="Times New Roman" w:hAnsi="Times New Roman" w:cs="Times New Roman"/>
          <w:sz w:val="56"/>
          <w:szCs w:val="56"/>
          <w:highlight w:val="yellow"/>
        </w:rPr>
      </w:pPr>
      <w:r w:rsidRPr="00BC3ABE">
        <w:t xml:space="preserve">En définitive, l’arrivée des IA dans le système scolaire peut pénaliser les élèves en leur permettant de tricher, mais constitue aussi un atout formidable pour ceux qui l’utilisent correctement. Cette révolution mettra donc l’accent sur la discipline des élèves, et plus encore sur celle des parents : sauront-ils dépenser le temps et l’effort nécessaire pour aider leur enfant à n’utiliser </w:t>
      </w:r>
      <w:r w:rsidRPr="00BC3ABE">
        <w:rPr>
          <w:color w:val="000000" w:themeColor="text1"/>
        </w:rPr>
        <w:t xml:space="preserve">cette assistance </w:t>
      </w:r>
      <w:r w:rsidRPr="00BC3ABE">
        <w:t>que de la bonne manière, et ainsi lui apprendre à choisir la</w:t>
      </w:r>
      <w:r w:rsidRPr="00BC3ABE">
        <w:rPr>
          <w:spacing w:val="40"/>
        </w:rPr>
        <w:t xml:space="preserve"> </w:t>
      </w:r>
      <w:r w:rsidRPr="00BC3ABE">
        <w:t>porte étroite, la voie de l’effort qui élève ?</w:t>
      </w:r>
      <w:bookmarkStart w:id="2263" w:name="_Toc57"/>
      <w:bookmarkStart w:id="2264" w:name="_Toc193205447"/>
    </w:p>
    <w:p w14:paraId="32E530A1" w14:textId="276D203A" w:rsidR="00E561EB" w:rsidRPr="00BC3ABE" w:rsidRDefault="00E242A2" w:rsidP="00E44AC1">
      <w:pPr>
        <w:pStyle w:val="Heading2"/>
        <w:spacing w:line="276" w:lineRule="auto"/>
      </w:pPr>
      <w:bookmarkStart w:id="2265" w:name="_bookmark149"/>
      <w:bookmarkStart w:id="2266" w:name="_Toc58"/>
      <w:bookmarkStart w:id="2267" w:name="_Toc193205448"/>
      <w:bookmarkStart w:id="2268" w:name="_Toc201332095"/>
      <w:bookmarkEnd w:id="2263"/>
      <w:bookmarkEnd w:id="2264"/>
      <w:bookmarkEnd w:id="2265"/>
      <w:r>
        <w:lastRenderedPageBreak/>
        <w:t>Chapitre</w:t>
      </w:r>
      <w:r w:rsidR="006A6FEE">
        <w:t xml:space="preserve"> 10</w:t>
      </w:r>
      <w:r>
        <w:t xml:space="preserve">. </w:t>
      </w:r>
      <w:r w:rsidR="00E561EB" w:rsidRPr="00BC3ABE">
        <w:t>La</w:t>
      </w:r>
      <w:r w:rsidR="00E561EB" w:rsidRPr="00BC3ABE">
        <w:rPr>
          <w:spacing w:val="-6"/>
        </w:rPr>
        <w:t xml:space="preserve"> </w:t>
      </w:r>
      <w:r w:rsidR="00E561EB" w:rsidRPr="00BC3ABE">
        <w:t>fin</w:t>
      </w:r>
      <w:r w:rsidR="00E561EB" w:rsidRPr="00BC3ABE">
        <w:rPr>
          <w:spacing w:val="-7"/>
        </w:rPr>
        <w:t xml:space="preserve"> </w:t>
      </w:r>
      <w:r w:rsidR="00E561EB" w:rsidRPr="00BC3ABE">
        <w:t>du</w:t>
      </w:r>
      <w:r w:rsidR="00E561EB" w:rsidRPr="00BC3ABE">
        <w:rPr>
          <w:spacing w:val="-7"/>
        </w:rPr>
        <w:t xml:space="preserve"> </w:t>
      </w:r>
      <w:r w:rsidR="00E561EB" w:rsidRPr="00BC3ABE">
        <w:rPr>
          <w:spacing w:val="-2"/>
        </w:rPr>
        <w:t>travail</w:t>
      </w:r>
      <w:bookmarkEnd w:id="2266"/>
      <w:bookmarkEnd w:id="2267"/>
      <w:bookmarkEnd w:id="2268"/>
    </w:p>
    <w:p w14:paraId="1D876FB9" w14:textId="49860333" w:rsidR="00E561EB" w:rsidRPr="00BC3ABE" w:rsidRDefault="00E561EB" w:rsidP="003175A3">
      <w:r w:rsidRPr="00BC3ABE">
        <w:t>L’arrivée</w:t>
      </w:r>
      <w:r w:rsidRPr="00BC3ABE">
        <w:rPr>
          <w:spacing w:val="-5"/>
        </w:rPr>
        <w:t xml:space="preserve"> </w:t>
      </w:r>
      <w:r w:rsidRPr="00BC3ABE">
        <w:t>des</w:t>
      </w:r>
      <w:r w:rsidRPr="00BC3ABE">
        <w:rPr>
          <w:spacing w:val="-5"/>
        </w:rPr>
        <w:t xml:space="preserve"> </w:t>
      </w:r>
      <w:r w:rsidRPr="00BC3ABE">
        <w:t>machines</w:t>
      </w:r>
      <w:r w:rsidRPr="00BC3ABE">
        <w:rPr>
          <w:spacing w:val="-5"/>
        </w:rPr>
        <w:t xml:space="preserve"> </w:t>
      </w:r>
      <w:r w:rsidRPr="00BC3ABE">
        <w:t>dans</w:t>
      </w:r>
      <w:r w:rsidRPr="00BC3ABE">
        <w:rPr>
          <w:spacing w:val="-5"/>
        </w:rPr>
        <w:t xml:space="preserve"> </w:t>
      </w:r>
      <w:r w:rsidRPr="00BC3ABE">
        <w:t>le</w:t>
      </w:r>
      <w:r w:rsidRPr="00BC3ABE">
        <w:rPr>
          <w:spacing w:val="-5"/>
        </w:rPr>
        <w:t xml:space="preserve"> </w:t>
      </w:r>
      <w:r w:rsidRPr="00BC3ABE">
        <w:t>domaine</w:t>
      </w:r>
      <w:r w:rsidRPr="00BC3ABE">
        <w:rPr>
          <w:spacing w:val="-5"/>
        </w:rPr>
        <w:t xml:space="preserve"> </w:t>
      </w:r>
      <w:r w:rsidRPr="00BC3ABE">
        <w:t>cognitif</w:t>
      </w:r>
      <w:r w:rsidRPr="00BC3ABE">
        <w:rPr>
          <w:spacing w:val="-5"/>
        </w:rPr>
        <w:t xml:space="preserve"> </w:t>
      </w:r>
      <w:r w:rsidRPr="00BC3ABE">
        <w:t>va</w:t>
      </w:r>
      <w:r w:rsidRPr="00BC3ABE">
        <w:rPr>
          <w:spacing w:val="-5"/>
        </w:rPr>
        <w:t xml:space="preserve"> </w:t>
      </w:r>
      <w:r w:rsidRPr="00BC3ABE">
        <w:t>révolutionner</w:t>
      </w:r>
      <w:r w:rsidRPr="00BC3ABE">
        <w:rPr>
          <w:spacing w:val="-5"/>
        </w:rPr>
        <w:t xml:space="preserve"> </w:t>
      </w:r>
      <w:r w:rsidRPr="00BC3ABE">
        <w:t>le</w:t>
      </w:r>
      <w:r w:rsidRPr="00BC3ABE">
        <w:rPr>
          <w:spacing w:val="-5"/>
        </w:rPr>
        <w:t xml:space="preserve"> </w:t>
      </w:r>
      <w:r w:rsidRPr="00BC3ABE">
        <w:t>monde du</w:t>
      </w:r>
      <w:r w:rsidRPr="00BC3ABE">
        <w:rPr>
          <w:spacing w:val="-3"/>
        </w:rPr>
        <w:t xml:space="preserve"> </w:t>
      </w:r>
      <w:r w:rsidRPr="00BC3ABE">
        <w:t>travail.</w:t>
      </w:r>
      <w:r w:rsidRPr="00BC3ABE">
        <w:rPr>
          <w:spacing w:val="-3"/>
        </w:rPr>
        <w:t xml:space="preserve"> </w:t>
      </w:r>
      <w:r w:rsidRPr="00BC3ABE">
        <w:t>Nous</w:t>
      </w:r>
      <w:r w:rsidRPr="00BC3ABE">
        <w:rPr>
          <w:spacing w:val="-3"/>
        </w:rPr>
        <w:t xml:space="preserve"> </w:t>
      </w:r>
      <w:r w:rsidRPr="00BC3ABE">
        <w:t>en</w:t>
      </w:r>
      <w:r w:rsidRPr="00BC3ABE">
        <w:rPr>
          <w:spacing w:val="-3"/>
        </w:rPr>
        <w:t xml:space="preserve"> </w:t>
      </w:r>
      <w:r w:rsidRPr="00BC3ABE">
        <w:t>avons</w:t>
      </w:r>
      <w:r w:rsidRPr="00BC3ABE">
        <w:rPr>
          <w:spacing w:val="-3"/>
        </w:rPr>
        <w:t xml:space="preserve"> </w:t>
      </w:r>
      <w:r w:rsidRPr="00BC3ABE">
        <w:rPr>
          <w:color w:val="000000" w:themeColor="text1"/>
        </w:rPr>
        <w:t>observé</w:t>
      </w:r>
      <w:r w:rsidRPr="00BC3ABE">
        <w:rPr>
          <w:spacing w:val="-3"/>
        </w:rPr>
        <w:t xml:space="preserve"> </w:t>
      </w:r>
      <w:r w:rsidRPr="00BC3ABE">
        <w:t>les</w:t>
      </w:r>
      <w:r w:rsidRPr="00BC3ABE">
        <w:rPr>
          <w:spacing w:val="-3"/>
        </w:rPr>
        <w:t xml:space="preserve"> </w:t>
      </w:r>
      <w:r w:rsidRPr="00BC3ABE">
        <w:t>prémi</w:t>
      </w:r>
      <w:r w:rsidR="00C0257C">
        <w:t>c</w:t>
      </w:r>
      <w:r w:rsidRPr="00BC3ABE">
        <w:t>es</w:t>
      </w:r>
      <w:r w:rsidRPr="00BC3ABE">
        <w:rPr>
          <w:spacing w:val="-3"/>
        </w:rPr>
        <w:t xml:space="preserve"> </w:t>
      </w:r>
      <w:r w:rsidRPr="00BC3ABE">
        <w:t>dès</w:t>
      </w:r>
      <w:r w:rsidRPr="00BC3ABE">
        <w:rPr>
          <w:spacing w:val="-3"/>
        </w:rPr>
        <w:t xml:space="preserve"> la </w:t>
      </w:r>
      <w:r w:rsidRPr="00BC3ABE">
        <w:t>sortie</w:t>
      </w:r>
      <w:r w:rsidRPr="00BC3ABE">
        <w:rPr>
          <w:spacing w:val="-3"/>
        </w:rPr>
        <w:t xml:space="preserve"> </w:t>
      </w:r>
      <w:r w:rsidRPr="00BC3ABE">
        <w:t>de</w:t>
      </w:r>
      <w:r w:rsidRPr="00BC3ABE">
        <w:rPr>
          <w:spacing w:val="-3"/>
        </w:rPr>
        <w:t xml:space="preserve"> </w:t>
      </w:r>
      <w:r w:rsidRPr="00BC3ABE">
        <w:t>ChatGPT en novembre</w:t>
      </w:r>
      <w:r w:rsidR="00F41CD1">
        <w:t> </w:t>
      </w:r>
      <w:r w:rsidRPr="00BC3ABE">
        <w:t>2022</w:t>
      </w:r>
      <w:r w:rsidRPr="00BC3ABE">
        <w:rPr>
          <w:color w:val="000000" w:themeColor="text1"/>
        </w:rPr>
        <w:t>. Une</w:t>
      </w:r>
      <w:r w:rsidRPr="00BC3ABE">
        <w:rPr>
          <w:spacing w:val="-3"/>
        </w:rPr>
        <w:t xml:space="preserve"> </w:t>
      </w:r>
      <w:r w:rsidRPr="00BC3ABE">
        <w:t xml:space="preserve">équipe de chercheurs a observé que depuis </w:t>
      </w:r>
      <w:r w:rsidRPr="00BC3ABE">
        <w:rPr>
          <w:color w:val="000000" w:themeColor="text1"/>
        </w:rPr>
        <w:t>lors</w:t>
      </w:r>
      <w:r w:rsidRPr="00BC3ABE">
        <w:t>, les</w:t>
      </w:r>
      <w:r w:rsidRPr="00BC3ABE">
        <w:rPr>
          <w:spacing w:val="80"/>
        </w:rPr>
        <w:t xml:space="preserve"> </w:t>
      </w:r>
      <w:r w:rsidRPr="00BC3ABE">
        <w:t>offres d’emploi liées à la génération de texte, comme l’écriture ou le développement</w:t>
      </w:r>
      <w:r w:rsidRPr="00BC3ABE">
        <w:rPr>
          <w:spacing w:val="53"/>
          <w:w w:val="150"/>
        </w:rPr>
        <w:t xml:space="preserve"> </w:t>
      </w:r>
      <w:r w:rsidRPr="00BC3ABE">
        <w:t>web,</w:t>
      </w:r>
      <w:r w:rsidRPr="00BC3ABE">
        <w:rPr>
          <w:spacing w:val="55"/>
          <w:w w:val="150"/>
        </w:rPr>
        <w:t xml:space="preserve"> </w:t>
      </w:r>
      <w:r w:rsidRPr="00BC3ABE">
        <w:t>ont</w:t>
      </w:r>
      <w:r w:rsidRPr="00BC3ABE">
        <w:rPr>
          <w:spacing w:val="55"/>
          <w:w w:val="150"/>
        </w:rPr>
        <w:t xml:space="preserve"> </w:t>
      </w:r>
      <w:r w:rsidRPr="00BC3ABE">
        <w:t>chuté</w:t>
      </w:r>
      <w:r w:rsidRPr="00BC3ABE">
        <w:rPr>
          <w:spacing w:val="55"/>
          <w:w w:val="150"/>
        </w:rPr>
        <w:t xml:space="preserve"> </w:t>
      </w:r>
      <w:r w:rsidRPr="00BC3ABE">
        <w:t>de</w:t>
      </w:r>
      <w:r w:rsidRPr="00BC3ABE">
        <w:rPr>
          <w:spacing w:val="55"/>
          <w:w w:val="150"/>
        </w:rPr>
        <w:t xml:space="preserve"> </w:t>
      </w:r>
      <w:r w:rsidRPr="00BC3ABE">
        <w:t>21</w:t>
      </w:r>
      <w:r w:rsidR="009A3A70">
        <w:t> %</w:t>
      </w:r>
      <w:r w:rsidRPr="00BC3ABE">
        <w:rPr>
          <w:spacing w:val="54"/>
          <w:w w:val="150"/>
        </w:rPr>
        <w:t xml:space="preserve"> </w:t>
      </w:r>
      <w:r w:rsidRPr="00BC3ABE">
        <w:t>sur</w:t>
      </w:r>
      <w:r w:rsidRPr="00BC3ABE">
        <w:rPr>
          <w:spacing w:val="55"/>
          <w:w w:val="150"/>
        </w:rPr>
        <w:t xml:space="preserve"> </w:t>
      </w:r>
      <w:r w:rsidRPr="00BC3ABE">
        <w:t>les</w:t>
      </w:r>
      <w:r w:rsidRPr="00BC3ABE">
        <w:rPr>
          <w:spacing w:val="55"/>
          <w:w w:val="150"/>
        </w:rPr>
        <w:t xml:space="preserve"> </w:t>
      </w:r>
      <w:r w:rsidRPr="00BC3ABE">
        <w:t>plateformes</w:t>
      </w:r>
      <w:r w:rsidRPr="00BC3ABE">
        <w:rPr>
          <w:spacing w:val="55"/>
          <w:w w:val="150"/>
        </w:rPr>
        <w:t xml:space="preserve"> </w:t>
      </w:r>
      <w:r w:rsidRPr="00BC3ABE">
        <w:t>d’emploi</w:t>
      </w:r>
      <w:r w:rsidRPr="00BC3ABE">
        <w:rPr>
          <w:spacing w:val="56"/>
          <w:w w:val="150"/>
        </w:rPr>
        <w:t xml:space="preserve"> </w:t>
      </w:r>
      <w:r w:rsidRPr="00BC3ABE">
        <w:rPr>
          <w:spacing w:val="-5"/>
        </w:rPr>
        <w:t>en</w:t>
      </w:r>
      <w:r w:rsidRPr="00BC3ABE">
        <w:t xml:space="preserve"> </w:t>
      </w:r>
      <w:r w:rsidRPr="00BC3ABE">
        <w:rPr>
          <w:i/>
          <w:iCs/>
        </w:rPr>
        <w:t>free-lance</w:t>
      </w:r>
      <w:r w:rsidRPr="00BC3ABE">
        <w:t>. Depuis la sortie des modèles de génération d’image, ils ont mesuré un déclin comparable pour les offres de création d’image</w:t>
      </w:r>
      <w:bookmarkStart w:id="2269" w:name="_bookmark150"/>
      <w:bookmarkEnd w:id="2269"/>
      <w:r w:rsidR="0044184B" w:rsidRPr="00BC3ABE">
        <w:rPr>
          <w:rStyle w:val="EndnoteReference"/>
          <w:rFonts w:ascii="Times New Roman" w:hAnsi="Times New Roman" w:cs="Times New Roman"/>
        </w:rPr>
        <w:endnoteReference w:id="68"/>
      </w:r>
      <w:r w:rsidR="0044184B" w:rsidRPr="00BC3ABE">
        <w:t>.</w:t>
      </w:r>
    </w:p>
    <w:p w14:paraId="6FD5E0E0" w14:textId="6D1E190F" w:rsidR="00E561EB" w:rsidRPr="00BC3ABE" w:rsidRDefault="00E561EB" w:rsidP="003175A3">
      <w:r w:rsidRPr="00BC3ABE">
        <w:t xml:space="preserve">Sommes-nous </w:t>
      </w:r>
      <w:r w:rsidRPr="00BC3ABE">
        <w:rPr>
          <w:color w:val="000000" w:themeColor="text1"/>
        </w:rPr>
        <w:t>menacés</w:t>
      </w:r>
      <w:r w:rsidRPr="00BC3ABE">
        <w:t xml:space="preserve"> de perdre nos emplois dans une vague d’automatisation</w:t>
      </w:r>
      <w:r w:rsidRPr="00BC3ABE">
        <w:rPr>
          <w:spacing w:val="-2"/>
        </w:rPr>
        <w:t xml:space="preserve"> </w:t>
      </w:r>
      <w:r w:rsidRPr="00BC3ABE">
        <w:t>sans</w:t>
      </w:r>
      <w:r w:rsidRPr="00BC3ABE">
        <w:rPr>
          <w:spacing w:val="-2"/>
        </w:rPr>
        <w:t xml:space="preserve"> </w:t>
      </w:r>
      <w:r w:rsidRPr="00BC3ABE">
        <w:t>précédent</w:t>
      </w:r>
      <w:r w:rsidRPr="00BC3ABE">
        <w:rPr>
          <w:spacing w:val="-2"/>
        </w:rPr>
        <w:t> </w:t>
      </w:r>
      <w:r w:rsidRPr="00BC3ABE">
        <w:t>?</w:t>
      </w:r>
      <w:r w:rsidRPr="00BC3ABE">
        <w:rPr>
          <w:spacing w:val="-2"/>
        </w:rPr>
        <w:t xml:space="preserve"> </w:t>
      </w:r>
      <w:r w:rsidRPr="00BC3ABE">
        <w:t>Cette</w:t>
      </w:r>
      <w:r w:rsidRPr="00BC3ABE">
        <w:rPr>
          <w:spacing w:val="-2"/>
        </w:rPr>
        <w:t xml:space="preserve"> </w:t>
      </w:r>
      <w:r w:rsidRPr="00BC3ABE">
        <w:t>question</w:t>
      </w:r>
      <w:r w:rsidRPr="00BC3ABE">
        <w:rPr>
          <w:spacing w:val="-2"/>
        </w:rPr>
        <w:t xml:space="preserve"> </w:t>
      </w:r>
      <w:r w:rsidRPr="00BC3ABE">
        <w:t>nous</w:t>
      </w:r>
      <w:r w:rsidRPr="00BC3ABE">
        <w:rPr>
          <w:spacing w:val="-2"/>
        </w:rPr>
        <w:t xml:space="preserve"> </w:t>
      </w:r>
      <w:r w:rsidRPr="00BC3ABE">
        <w:t>renvoie</w:t>
      </w:r>
      <w:r w:rsidRPr="00BC3ABE">
        <w:rPr>
          <w:spacing w:val="-2"/>
        </w:rPr>
        <w:t xml:space="preserve"> </w:t>
      </w:r>
      <w:r w:rsidRPr="00BC3ABE">
        <w:t>à</w:t>
      </w:r>
      <w:r w:rsidRPr="00BC3ABE">
        <w:rPr>
          <w:spacing w:val="-2"/>
        </w:rPr>
        <w:t xml:space="preserve"> </w:t>
      </w:r>
      <w:r w:rsidRPr="00BC3ABE">
        <w:t>la</w:t>
      </w:r>
      <w:r w:rsidRPr="00BC3ABE">
        <w:rPr>
          <w:spacing w:val="-2"/>
        </w:rPr>
        <w:t xml:space="preserve"> </w:t>
      </w:r>
      <w:r w:rsidR="00C0257C">
        <w:t>r</w:t>
      </w:r>
      <w:r w:rsidRPr="00BC3ABE">
        <w:t xml:space="preserve">évolution industrielle, qui a eu des conséquences profondes sur le travail dans le monde entier. </w:t>
      </w:r>
      <w:r w:rsidRPr="00BC3ABE">
        <w:rPr>
          <w:color w:val="000000" w:themeColor="text1"/>
        </w:rPr>
        <w:t xml:space="preserve">À long terme, la </w:t>
      </w:r>
      <w:r w:rsidR="00C0257C">
        <w:rPr>
          <w:color w:val="000000" w:themeColor="text1"/>
        </w:rPr>
        <w:t>r</w:t>
      </w:r>
      <w:r w:rsidR="00C0257C" w:rsidRPr="00BC3ABE">
        <w:rPr>
          <w:color w:val="000000" w:themeColor="text1"/>
        </w:rPr>
        <w:t xml:space="preserve">évolution </w:t>
      </w:r>
      <w:r w:rsidR="00C0257C">
        <w:rPr>
          <w:color w:val="000000" w:themeColor="text1"/>
        </w:rPr>
        <w:t>i</w:t>
      </w:r>
      <w:r w:rsidRPr="00BC3ABE">
        <w:rPr>
          <w:color w:val="000000" w:themeColor="text1"/>
        </w:rPr>
        <w:t>ndustrielle</w:t>
      </w:r>
      <w:r w:rsidRPr="00BC3ABE">
        <w:t xml:space="preserve"> s’est soldée par un bienfait</w:t>
      </w:r>
      <w:r w:rsidRPr="00BC3ABE">
        <w:rPr>
          <w:color w:val="000000" w:themeColor="text1"/>
        </w:rPr>
        <w:t xml:space="preserve">, </w:t>
      </w:r>
      <w:r w:rsidRPr="00BC3ABE">
        <w:t xml:space="preserve">car les emplois </w:t>
      </w:r>
      <w:r w:rsidRPr="00BC3ABE">
        <w:rPr>
          <w:color w:val="000000" w:themeColor="text1"/>
        </w:rPr>
        <w:t>supprimés</w:t>
      </w:r>
      <w:r w:rsidRPr="00BC3ABE">
        <w:t xml:space="preserve"> ont été recréés ailleurs, et la croissance occasionnée a porté notre société à un niveau de confort sans précédent. Pouvons-nous nous attendre à ce que de la même manière, les emplois supprimés en raison de l’arrivée de l’IA soient compensés par d’autres emplois créés ailleurs ?</w:t>
      </w:r>
    </w:p>
    <w:p w14:paraId="7B20D4F4" w14:textId="77777777" w:rsidR="00E561EB" w:rsidRPr="00BC3ABE" w:rsidRDefault="00E561EB" w:rsidP="00E44AC1">
      <w:pPr>
        <w:pStyle w:val="Heading3"/>
        <w:spacing w:line="276" w:lineRule="auto"/>
        <w:jc w:val="both"/>
        <w:rPr>
          <w:rFonts w:ascii="Times New Roman" w:hAnsi="Times New Roman" w:cs="Times New Roman"/>
        </w:rPr>
      </w:pPr>
      <w:bookmarkStart w:id="2270" w:name="_Toc59"/>
      <w:bookmarkStart w:id="2271" w:name="_Toc193205449"/>
      <w:bookmarkStart w:id="2272" w:name="_Toc201332096"/>
      <w:r w:rsidRPr="00BC3ABE">
        <w:rPr>
          <w:rFonts w:ascii="Times New Roman" w:hAnsi="Times New Roman" w:cs="Times New Roman"/>
        </w:rPr>
        <w:t>Le</w:t>
      </w:r>
      <w:r w:rsidRPr="00BC3ABE">
        <w:rPr>
          <w:rFonts w:ascii="Times New Roman" w:hAnsi="Times New Roman" w:cs="Times New Roman"/>
          <w:spacing w:val="-1"/>
        </w:rPr>
        <w:t xml:space="preserve"> </w:t>
      </w:r>
      <w:r w:rsidRPr="00BC3ABE">
        <w:rPr>
          <w:rFonts w:ascii="Times New Roman" w:hAnsi="Times New Roman" w:cs="Times New Roman"/>
        </w:rPr>
        <w:t>travail</w:t>
      </w:r>
      <w:r w:rsidRPr="00BC3ABE">
        <w:rPr>
          <w:rFonts w:ascii="Times New Roman" w:hAnsi="Times New Roman" w:cs="Times New Roman"/>
          <w:spacing w:val="-1"/>
        </w:rPr>
        <w:t xml:space="preserve"> </w:t>
      </w:r>
      <w:r w:rsidRPr="00BC3ABE">
        <w:rPr>
          <w:rFonts w:ascii="Times New Roman" w:hAnsi="Times New Roman" w:cs="Times New Roman"/>
        </w:rPr>
        <w:t>face</w:t>
      </w:r>
      <w:r w:rsidRPr="00BC3ABE">
        <w:rPr>
          <w:rFonts w:ascii="Times New Roman" w:hAnsi="Times New Roman" w:cs="Times New Roman"/>
          <w:spacing w:val="-1"/>
        </w:rPr>
        <w:t xml:space="preserve"> </w:t>
      </w:r>
      <w:r w:rsidRPr="00BC3ABE">
        <w:rPr>
          <w:rFonts w:ascii="Times New Roman" w:hAnsi="Times New Roman" w:cs="Times New Roman"/>
        </w:rPr>
        <w:t>à</w:t>
      </w:r>
      <w:r w:rsidRPr="00BC3ABE">
        <w:rPr>
          <w:rFonts w:ascii="Times New Roman" w:hAnsi="Times New Roman" w:cs="Times New Roman"/>
          <w:spacing w:val="-1"/>
        </w:rPr>
        <w:t xml:space="preserve"> </w:t>
      </w:r>
      <w:r w:rsidRPr="00BC3ABE">
        <w:rPr>
          <w:rFonts w:ascii="Times New Roman" w:hAnsi="Times New Roman" w:cs="Times New Roman"/>
        </w:rPr>
        <w:t>l’automatisation</w:t>
      </w:r>
      <w:bookmarkEnd w:id="2270"/>
      <w:bookmarkEnd w:id="2271"/>
      <w:bookmarkEnd w:id="2272"/>
    </w:p>
    <w:p w14:paraId="69695BC9" w14:textId="5B7651C9" w:rsidR="00E561EB" w:rsidRPr="00BC3ABE" w:rsidRDefault="00E561EB" w:rsidP="003304D5">
      <w:r w:rsidRPr="00BC3ABE">
        <w:t>D’abord une distinction importante : il ne s’agit pas d’automatiser pas un emploi, mais des tâches. L’automatisation doit donc être considérée d’abord au niveau des tâches individuelles</w:t>
      </w:r>
      <w:r w:rsidR="003304D5" w:rsidRPr="00BC3ABE" w:rsidDel="003304D5">
        <w:t xml:space="preserve"> </w:t>
      </w:r>
    </w:p>
    <w:p w14:paraId="09F32FCD" w14:textId="7815037F" w:rsidR="00E561EB" w:rsidRPr="00BC3ABE" w:rsidRDefault="00E561EB" w:rsidP="003175A3">
      <w:r w:rsidRPr="00BC3ABE">
        <w:t xml:space="preserve">Le nombre de tâches automatisables variera énormément d’un métier à l’autre. À partir d’une recension exhaustive des tâches de chaque métier </w:t>
      </w:r>
      <w:r w:rsidR="00714491">
        <w:t>aux États-Unis</w:t>
      </w:r>
      <w:r w:rsidRPr="00BC3ABE">
        <w:t>, des chercheurs ont mesuré l’exposition de</w:t>
      </w:r>
      <w:r w:rsidRPr="00BC3ABE">
        <w:rPr>
          <w:rStyle w:val="Hyperlink2"/>
          <w:rFonts w:cs="Times New Roman"/>
          <w:color w:val="000000" w:themeColor="text1"/>
        </w:rPr>
        <w:t xml:space="preserve"> </w:t>
      </w:r>
      <w:r w:rsidRPr="00BC3ABE">
        <w:t>chacun de ces métiers à l’automatisation</w:t>
      </w:r>
      <w:bookmarkStart w:id="2273" w:name="_bookmark151"/>
      <w:bookmarkEnd w:id="2273"/>
      <w:r w:rsidR="0044184B" w:rsidRPr="00BC3ABE">
        <w:rPr>
          <w:rStyle w:val="EndnoteReference"/>
          <w:rFonts w:ascii="Times New Roman" w:hAnsi="Times New Roman" w:cs="Times New Roman"/>
        </w:rPr>
        <w:endnoteReference w:id="69"/>
      </w:r>
      <w:r w:rsidR="0044184B" w:rsidRPr="00BC3ABE">
        <w:t>.</w:t>
      </w:r>
      <w:r w:rsidRPr="00BC3ABE">
        <w:t xml:space="preserve"> Leurs résultats montrent que l’exposition varie largement selon les professions.</w:t>
      </w:r>
      <w:r w:rsidRPr="00BC3ABE">
        <w:rPr>
          <w:spacing w:val="-3"/>
        </w:rPr>
        <w:t xml:space="preserve"> </w:t>
      </w:r>
      <w:r w:rsidRPr="00BC3ABE">
        <w:t>Un</w:t>
      </w:r>
      <w:r w:rsidRPr="00BC3ABE">
        <w:rPr>
          <w:spacing w:val="-3"/>
        </w:rPr>
        <w:t xml:space="preserve"> </w:t>
      </w:r>
      <w:r w:rsidRPr="00BC3ABE">
        <w:t>métier</w:t>
      </w:r>
      <w:r w:rsidRPr="00BC3ABE">
        <w:rPr>
          <w:spacing w:val="-3"/>
        </w:rPr>
        <w:t xml:space="preserve"> </w:t>
      </w:r>
      <w:r w:rsidRPr="00BC3ABE">
        <w:t>sur</w:t>
      </w:r>
      <w:r w:rsidRPr="00BC3ABE">
        <w:rPr>
          <w:spacing w:val="-3"/>
        </w:rPr>
        <w:t xml:space="preserve"> </w:t>
      </w:r>
      <w:r w:rsidRPr="00BC3ABE">
        <w:t>cinq</w:t>
      </w:r>
      <w:r w:rsidRPr="00BC3ABE">
        <w:rPr>
          <w:spacing w:val="-3"/>
        </w:rPr>
        <w:t xml:space="preserve"> </w:t>
      </w:r>
      <w:r w:rsidRPr="00BC3ABE">
        <w:t>pourrait</w:t>
      </w:r>
      <w:r w:rsidRPr="00BC3ABE">
        <w:rPr>
          <w:spacing w:val="-3"/>
        </w:rPr>
        <w:t xml:space="preserve"> </w:t>
      </w:r>
      <w:r w:rsidRPr="00BC3ABE">
        <w:t>voir</w:t>
      </w:r>
      <w:r w:rsidRPr="00BC3ABE">
        <w:rPr>
          <w:spacing w:val="-3"/>
        </w:rPr>
        <w:t xml:space="preserve"> </w:t>
      </w:r>
      <w:r w:rsidRPr="00BC3ABE">
        <w:t>automatis</w:t>
      </w:r>
      <w:r w:rsidR="00975BB0">
        <w:t>ées</w:t>
      </w:r>
      <w:r w:rsidRPr="00BC3ABE">
        <w:rPr>
          <w:spacing w:val="-3"/>
        </w:rPr>
        <w:t xml:space="preserve"> </w:t>
      </w:r>
      <w:r w:rsidRPr="00BC3ABE">
        <w:t>60</w:t>
      </w:r>
      <w:r w:rsidR="009A3A70">
        <w:t> %</w:t>
      </w:r>
      <w:r w:rsidRPr="00BC3ABE">
        <w:rPr>
          <w:spacing w:val="-3"/>
        </w:rPr>
        <w:t xml:space="preserve"> </w:t>
      </w:r>
      <w:r w:rsidRPr="00BC3ABE">
        <w:t>de</w:t>
      </w:r>
      <w:r w:rsidRPr="00BC3ABE">
        <w:rPr>
          <w:spacing w:val="-3"/>
        </w:rPr>
        <w:t xml:space="preserve"> </w:t>
      </w:r>
      <w:r w:rsidRPr="00BC3ABE">
        <w:t>ses</w:t>
      </w:r>
      <w:r w:rsidRPr="00BC3ABE">
        <w:rPr>
          <w:spacing w:val="-3"/>
        </w:rPr>
        <w:t xml:space="preserve"> </w:t>
      </w:r>
      <w:r w:rsidRPr="00BC3ABE">
        <w:t>tâches,</w:t>
      </w:r>
      <w:r w:rsidRPr="00BC3ABE">
        <w:rPr>
          <w:spacing w:val="-3"/>
        </w:rPr>
        <w:t xml:space="preserve"> </w:t>
      </w:r>
      <w:r w:rsidRPr="00BC3ABE">
        <w:t>et</w:t>
      </w:r>
      <w:r w:rsidRPr="00BC3ABE">
        <w:rPr>
          <w:spacing w:val="-3"/>
        </w:rPr>
        <w:t xml:space="preserve"> </w:t>
      </w:r>
      <w:r w:rsidRPr="00BC3ABE">
        <w:t>un métier sur deux plus de 20</w:t>
      </w:r>
      <w:r w:rsidR="009A3A70">
        <w:t> %</w:t>
      </w:r>
      <w:r w:rsidRPr="00BC3ABE">
        <w:t xml:space="preserve"> de ses tâches. Et rares sont les métiers entièrement automatisables</w:t>
      </w:r>
      <w:r w:rsidR="003304D5">
        <w:t>.</w:t>
      </w:r>
    </w:p>
    <w:p w14:paraId="517D6FAA" w14:textId="59342808" w:rsidR="00E561EB" w:rsidRPr="00BC3ABE" w:rsidRDefault="00E561EB" w:rsidP="003175A3">
      <w:r w:rsidRPr="00BC3ABE">
        <w:t>Ainsi, en l’état actuel de la technologie, la plupart de nos emplois comporte déjà une part non négligeable de tâches exposées à l’automatisation. Et cette estimation est construite sur un instantané des capacités des IA actuelles, qui sont rudimentaires en regard des progrès à venir comme l’arrivée de systèmes d’IA capables d’effectuer en autonomie complète les travaux</w:t>
      </w:r>
      <w:r w:rsidRPr="00BC3ABE">
        <w:rPr>
          <w:spacing w:val="59"/>
        </w:rPr>
        <w:t xml:space="preserve"> </w:t>
      </w:r>
      <w:r w:rsidRPr="00BC3ABE">
        <w:t>qui</w:t>
      </w:r>
      <w:r w:rsidRPr="00BC3ABE">
        <w:rPr>
          <w:spacing w:val="59"/>
        </w:rPr>
        <w:t xml:space="preserve"> </w:t>
      </w:r>
      <w:r w:rsidRPr="00BC3ABE">
        <w:t>auraient</w:t>
      </w:r>
      <w:r w:rsidRPr="00BC3ABE">
        <w:rPr>
          <w:spacing w:val="59"/>
        </w:rPr>
        <w:t xml:space="preserve"> </w:t>
      </w:r>
      <w:r w:rsidRPr="00BC3ABE">
        <w:t>pris</w:t>
      </w:r>
      <w:r w:rsidRPr="00BC3ABE">
        <w:rPr>
          <w:spacing w:val="59"/>
        </w:rPr>
        <w:t xml:space="preserve"> </w:t>
      </w:r>
      <w:r w:rsidRPr="00BC3ABE">
        <w:t>des</w:t>
      </w:r>
      <w:r w:rsidRPr="00BC3ABE">
        <w:rPr>
          <w:spacing w:val="60"/>
        </w:rPr>
        <w:t xml:space="preserve"> </w:t>
      </w:r>
      <w:r w:rsidRPr="00BC3ABE">
        <w:t>heures</w:t>
      </w:r>
      <w:r w:rsidRPr="00BC3ABE">
        <w:rPr>
          <w:spacing w:val="59"/>
        </w:rPr>
        <w:t xml:space="preserve"> </w:t>
      </w:r>
      <w:r w:rsidRPr="00BC3ABE">
        <w:t>à</w:t>
      </w:r>
      <w:r w:rsidRPr="00BC3ABE">
        <w:rPr>
          <w:spacing w:val="59"/>
        </w:rPr>
        <w:t xml:space="preserve"> </w:t>
      </w:r>
      <w:r w:rsidRPr="00BC3ABE">
        <w:t>des</w:t>
      </w:r>
      <w:r w:rsidRPr="00BC3ABE">
        <w:rPr>
          <w:spacing w:val="59"/>
        </w:rPr>
        <w:t xml:space="preserve"> </w:t>
      </w:r>
      <w:r w:rsidRPr="00BC3ABE">
        <w:t>travailleurs</w:t>
      </w:r>
      <w:r w:rsidRPr="00BC3ABE">
        <w:rPr>
          <w:spacing w:val="59"/>
        </w:rPr>
        <w:t xml:space="preserve"> </w:t>
      </w:r>
      <w:r w:rsidRPr="00BC3ABE">
        <w:t xml:space="preserve">humains </w:t>
      </w:r>
      <w:r w:rsidRPr="005044F5">
        <w:rPr>
          <w:rPrChange w:id="2274" w:author="Héloïse Mahé" w:date="2025-07-25T17:52:00Z">
            <w:rPr>
              <w:highlight w:val="yellow"/>
            </w:rPr>
          </w:rPrChange>
        </w:rPr>
        <w:t>(</w:t>
      </w:r>
      <w:r w:rsidR="00975BB0" w:rsidRPr="005044F5">
        <w:rPr>
          <w:i/>
          <w:rPrChange w:id="2275" w:author="Héloïse Mahé" w:date="2025-07-25T17:52:00Z">
            <w:rPr>
              <w:i/>
              <w:highlight w:val="yellow"/>
            </w:rPr>
          </w:rPrChange>
        </w:rPr>
        <w:t>cf</w:t>
      </w:r>
      <w:r w:rsidR="00975BB0" w:rsidRPr="005044F5">
        <w:rPr>
          <w:rPrChange w:id="2276" w:author="Héloïse Mahé" w:date="2025-07-25T17:52:00Z">
            <w:rPr>
              <w:highlight w:val="yellow"/>
            </w:rPr>
          </w:rPrChange>
        </w:rPr>
        <w:t>. c</w:t>
      </w:r>
      <w:r w:rsidRPr="005044F5">
        <w:rPr>
          <w:rPrChange w:id="2277" w:author="Héloïse Mahé" w:date="2025-07-25T17:52:00Z">
            <w:rPr>
              <w:highlight w:val="yellow"/>
            </w:rPr>
          </w:rPrChange>
        </w:rPr>
        <w:t>hapitre 6).</w:t>
      </w:r>
    </w:p>
    <w:p w14:paraId="54319C55" w14:textId="77777777" w:rsidR="00E561EB" w:rsidRPr="00BC3ABE" w:rsidRDefault="00E561EB" w:rsidP="003175A3">
      <w:r w:rsidRPr="00BC3ABE">
        <w:t>Certaines compétences particulièrement valorisées dans notre société actuelle seraient les plus touchées ; au premier chef, les métiers qui consacrent beaucoup</w:t>
      </w:r>
      <w:r w:rsidRPr="00BC3ABE">
        <w:rPr>
          <w:spacing w:val="-2"/>
        </w:rPr>
        <w:t xml:space="preserve"> </w:t>
      </w:r>
      <w:r w:rsidRPr="00BC3ABE">
        <w:t>d’effort</w:t>
      </w:r>
      <w:r w:rsidRPr="00BC3ABE">
        <w:rPr>
          <w:spacing w:val="-2"/>
        </w:rPr>
        <w:t xml:space="preserve"> </w:t>
      </w:r>
      <w:r w:rsidRPr="00BC3ABE">
        <w:t>à</w:t>
      </w:r>
      <w:r w:rsidRPr="00BC3ABE">
        <w:rPr>
          <w:spacing w:val="-2"/>
        </w:rPr>
        <w:t xml:space="preserve"> </w:t>
      </w:r>
      <w:r w:rsidRPr="00BC3ABE">
        <w:t>des</w:t>
      </w:r>
      <w:r w:rsidRPr="00BC3ABE">
        <w:rPr>
          <w:spacing w:val="-2"/>
        </w:rPr>
        <w:t xml:space="preserve"> </w:t>
      </w:r>
      <w:r w:rsidRPr="00BC3ABE">
        <w:t>tâches</w:t>
      </w:r>
      <w:r w:rsidRPr="00BC3ABE">
        <w:rPr>
          <w:spacing w:val="-2"/>
        </w:rPr>
        <w:t xml:space="preserve"> </w:t>
      </w:r>
      <w:r w:rsidRPr="00BC3ABE">
        <w:t>intellectuelles</w:t>
      </w:r>
      <w:r w:rsidRPr="00BC3ABE">
        <w:rPr>
          <w:spacing w:val="-2"/>
        </w:rPr>
        <w:t xml:space="preserve"> </w:t>
      </w:r>
      <w:r w:rsidRPr="00BC3ABE">
        <w:t>de</w:t>
      </w:r>
      <w:r w:rsidRPr="00BC3ABE">
        <w:rPr>
          <w:spacing w:val="-2"/>
        </w:rPr>
        <w:t xml:space="preserve"> </w:t>
      </w:r>
      <w:r w:rsidRPr="00BC3ABE">
        <w:t>bas</w:t>
      </w:r>
      <w:r w:rsidRPr="00BC3ABE">
        <w:rPr>
          <w:spacing w:val="-2"/>
        </w:rPr>
        <w:t xml:space="preserve"> </w:t>
      </w:r>
      <w:r w:rsidRPr="00BC3ABE">
        <w:t>niveau.</w:t>
      </w:r>
      <w:r w:rsidRPr="00BC3ABE">
        <w:rPr>
          <w:spacing w:val="-2"/>
        </w:rPr>
        <w:t xml:space="preserve"> </w:t>
      </w:r>
      <w:r w:rsidRPr="00BC3ABE">
        <w:t>Dans</w:t>
      </w:r>
      <w:r w:rsidRPr="00BC3ABE">
        <w:rPr>
          <w:spacing w:val="-2"/>
        </w:rPr>
        <w:t xml:space="preserve"> </w:t>
      </w:r>
      <w:r w:rsidRPr="00BC3ABE">
        <w:t>nombre</w:t>
      </w:r>
      <w:r w:rsidRPr="00BC3ABE">
        <w:rPr>
          <w:spacing w:val="-2"/>
        </w:rPr>
        <w:t xml:space="preserve"> </w:t>
      </w:r>
      <w:r w:rsidRPr="00BC3ABE">
        <w:t>de métiers en finance ou en droit des affaires, les rémunérations faramineuses ne font que compenser des horaires de travail très lourds et une grande rigueur. Or, pour consacrer des dizaines de relectures à corriger la moindre virgule d’un document, un modèle d’IA</w:t>
      </w:r>
      <w:r w:rsidRPr="00BC3ABE">
        <w:rPr>
          <w:spacing w:val="-5"/>
        </w:rPr>
        <w:t xml:space="preserve"> </w:t>
      </w:r>
      <w:r w:rsidRPr="00BC3ABE">
        <w:t>est infiniment moins cher et plus rapide qu’un humain.</w:t>
      </w:r>
    </w:p>
    <w:p w14:paraId="0E473EFA" w14:textId="0A5C48DC" w:rsidR="00E561EB" w:rsidRPr="00BC3ABE" w:rsidRDefault="00E561EB" w:rsidP="003175A3">
      <w:r w:rsidRPr="00BC3ABE">
        <w:t xml:space="preserve">Une autre compétence qui perdra en valeur sera l’érudition. Car si nous avons vu plus haut que les LLM n’ont au départ pas de vraies connaissances, ils peuvent être améliorés pour </w:t>
      </w:r>
      <w:r w:rsidRPr="00BC3ABE">
        <w:lastRenderedPageBreak/>
        <w:t>aller en chercher dans une base de documents fiables afin de les utiliser dans</w:t>
      </w:r>
      <w:r w:rsidRPr="00BC3ABE">
        <w:rPr>
          <w:spacing w:val="40"/>
        </w:rPr>
        <w:t xml:space="preserve"> </w:t>
      </w:r>
      <w:r w:rsidRPr="00BC3ABE">
        <w:t>leur génération</w:t>
      </w:r>
      <w:bookmarkStart w:id="2278" w:name="_bookmark152"/>
      <w:bookmarkEnd w:id="2278"/>
      <w:r w:rsidR="0076791A">
        <w:t xml:space="preserve"> (il s’agit </w:t>
      </w:r>
      <w:del w:id="2279" w:author="Microsoft Office User" w:date="2025-07-28T06:03:00Z">
        <w:r w:rsidR="0076791A" w:rsidDel="00201EDC">
          <w:delText>de la</w:delText>
        </w:r>
      </w:del>
      <w:ins w:id="2280" w:author="Microsoft Office User" w:date="2025-07-28T06:03:00Z">
        <w:r w:rsidR="00201EDC">
          <w:t>d’une technique appelée</w:t>
        </w:r>
      </w:ins>
      <w:r w:rsidR="0076791A">
        <w:t xml:space="preserve"> </w:t>
      </w:r>
      <w:r w:rsidR="0076791A" w:rsidRPr="006C6B8C">
        <w:rPr>
          <w:i/>
        </w:rPr>
        <w:t>retrieval augmented generation</w:t>
      </w:r>
      <w:r w:rsidR="0076791A">
        <w:rPr>
          <w:rFonts w:ascii="Times New Roman" w:hAnsi="Times New Roman" w:cs="Times New Roman"/>
        </w:rPr>
        <w:t>)</w:t>
      </w:r>
      <w:r w:rsidRPr="00BC3ABE">
        <w:t>. Ainsi armé, un modèle peut donner d’excellentes réponses</w:t>
      </w:r>
      <w:r w:rsidRPr="00BC3ABE">
        <w:rPr>
          <w:spacing w:val="40"/>
        </w:rPr>
        <w:t xml:space="preserve"> </w:t>
      </w:r>
      <w:r w:rsidRPr="00BC3ABE">
        <w:t>sur les sujets les plus pointus. Les cursus actuels de formation des médecins, qui leur font passer de longues années d’études à accumuler une pile monumentale de savoir, seront sans doute reconstruits pour valoriser des compétences différentes.</w:t>
      </w:r>
    </w:p>
    <w:p w14:paraId="5E47A4FB" w14:textId="67B83E5E" w:rsidR="00E561EB" w:rsidRPr="00BC3ABE" w:rsidRDefault="00E561EB" w:rsidP="003175A3">
      <w:r w:rsidRPr="00BC3ABE">
        <w:t>Même le métier de programmeur de machines sera largement automatisé par</w:t>
      </w:r>
      <w:r w:rsidRPr="00BC3ABE">
        <w:rPr>
          <w:spacing w:val="4"/>
        </w:rPr>
        <w:t xml:space="preserve"> </w:t>
      </w:r>
      <w:r w:rsidRPr="00BC3ABE">
        <w:t>les</w:t>
      </w:r>
      <w:r w:rsidRPr="00BC3ABE">
        <w:rPr>
          <w:spacing w:val="6"/>
        </w:rPr>
        <w:t xml:space="preserve"> </w:t>
      </w:r>
      <w:r w:rsidRPr="00BC3ABE">
        <w:t>machines.</w:t>
      </w:r>
      <w:r w:rsidRPr="00BC3ABE">
        <w:rPr>
          <w:spacing w:val="6"/>
        </w:rPr>
        <w:t xml:space="preserve"> </w:t>
      </w:r>
      <w:r w:rsidRPr="00BC3ABE">
        <w:t>En</w:t>
      </w:r>
      <w:r w:rsidRPr="00BC3ABE">
        <w:rPr>
          <w:spacing w:val="6"/>
        </w:rPr>
        <w:t xml:space="preserve"> </w:t>
      </w:r>
      <w:r w:rsidRPr="00BC3ABE">
        <w:t>effet,</w:t>
      </w:r>
      <w:r w:rsidRPr="00BC3ABE">
        <w:rPr>
          <w:spacing w:val="6"/>
        </w:rPr>
        <w:t xml:space="preserve"> </w:t>
      </w:r>
      <w:r w:rsidRPr="00BC3ABE">
        <w:t>ce</w:t>
      </w:r>
      <w:r w:rsidRPr="00BC3ABE">
        <w:rPr>
          <w:spacing w:val="6"/>
        </w:rPr>
        <w:t xml:space="preserve"> </w:t>
      </w:r>
      <w:r w:rsidRPr="00BC3ABE">
        <w:t>travail</w:t>
      </w:r>
      <w:r w:rsidRPr="00BC3ABE">
        <w:rPr>
          <w:spacing w:val="6"/>
        </w:rPr>
        <w:t xml:space="preserve"> </w:t>
      </w:r>
      <w:r w:rsidRPr="00BC3ABE">
        <w:t>de</w:t>
      </w:r>
      <w:r w:rsidRPr="00BC3ABE">
        <w:rPr>
          <w:spacing w:val="6"/>
        </w:rPr>
        <w:t xml:space="preserve"> </w:t>
      </w:r>
      <w:r w:rsidRPr="00BC3ABE">
        <w:t>développeur</w:t>
      </w:r>
      <w:r w:rsidRPr="00BC3ABE">
        <w:rPr>
          <w:spacing w:val="6"/>
        </w:rPr>
        <w:t xml:space="preserve"> </w:t>
      </w:r>
      <w:r w:rsidRPr="00BC3ABE">
        <w:t>en</w:t>
      </w:r>
      <w:r w:rsidRPr="00BC3ABE">
        <w:rPr>
          <w:spacing w:val="6"/>
        </w:rPr>
        <w:t xml:space="preserve"> </w:t>
      </w:r>
      <w:r w:rsidRPr="00BC3ABE">
        <w:t>intelligence</w:t>
      </w:r>
      <w:r w:rsidRPr="00BC3ABE">
        <w:rPr>
          <w:spacing w:val="7"/>
        </w:rPr>
        <w:t xml:space="preserve"> </w:t>
      </w:r>
      <w:r w:rsidRPr="00BC3ABE">
        <w:rPr>
          <w:spacing w:val="-2"/>
        </w:rPr>
        <w:t xml:space="preserve">artificielle </w:t>
      </w:r>
      <w:r w:rsidRPr="00BC3ABE">
        <w:t>qui est le mien consiste à prendre en entrée du code et une explication des objectifs à atteindre, et en sortie à écrire du code fonctionnel. Ce cadre</w:t>
      </w:r>
      <w:r w:rsidRPr="00BC3ABE">
        <w:rPr>
          <w:rStyle w:val="Hyperlink2"/>
          <w:rFonts w:cs="Times New Roman"/>
          <w:color w:val="000000" w:themeColor="text1"/>
        </w:rPr>
        <w:t xml:space="preserve"> </w:t>
      </w:r>
      <w:r w:rsidRPr="003175A3">
        <w:t xml:space="preserve">bien défini </w:t>
      </w:r>
      <w:r w:rsidRPr="00B4211A">
        <w:t>permet aux</w:t>
      </w:r>
      <w:r w:rsidRPr="003175A3">
        <w:t xml:space="preserve"> systèmes d’IA</w:t>
      </w:r>
      <w:r w:rsidRPr="00BC3ABE">
        <w:rPr>
          <w:rStyle w:val="Hyperlink5"/>
          <w:rFonts w:cs="Times New Roman"/>
          <w:color w:val="000000" w:themeColor="text1"/>
        </w:rPr>
        <w:t xml:space="preserve"> </w:t>
      </w:r>
      <w:r w:rsidRPr="00BC3ABE">
        <w:t>d’apporter une grande aid</w:t>
      </w:r>
      <w:bookmarkStart w:id="2281" w:name="_bookmark153"/>
      <w:bookmarkEnd w:id="2281"/>
      <w:r w:rsidRPr="00BC3ABE">
        <w:t>e</w:t>
      </w:r>
      <w:r w:rsidR="0076791A">
        <w:t xml:space="preserve"> aux développeurs</w:t>
      </w:r>
      <w:r w:rsidRPr="00BC3ABE">
        <w:rPr>
          <w:rStyle w:val="FootnoteReference"/>
          <w:rFonts w:ascii="Times New Roman" w:hAnsi="Times New Roman" w:cs="Times New Roman"/>
        </w:rPr>
        <w:footnoteReference w:id="81"/>
      </w:r>
      <w:r w:rsidR="0076791A">
        <w:t>.</w:t>
      </w:r>
    </w:p>
    <w:p w14:paraId="7D9118CE" w14:textId="2F0BCCBC" w:rsidR="00E561EB" w:rsidRPr="00BC3ABE" w:rsidRDefault="00E561EB" w:rsidP="003175A3">
      <w:r w:rsidRPr="00BC3ABE">
        <w:t>D’autres</w:t>
      </w:r>
      <w:r w:rsidRPr="00BC3ABE">
        <w:rPr>
          <w:spacing w:val="-5"/>
        </w:rPr>
        <w:t xml:space="preserve"> </w:t>
      </w:r>
      <w:r w:rsidRPr="00BC3ABE">
        <w:t>tâches</w:t>
      </w:r>
      <w:r w:rsidRPr="003175A3">
        <w:t xml:space="preserve"> restent</w:t>
      </w:r>
      <w:r w:rsidRPr="00BC3ABE">
        <w:rPr>
          <w:spacing w:val="-3"/>
        </w:rPr>
        <w:t xml:space="preserve"> </w:t>
      </w:r>
      <w:r w:rsidRPr="00BC3ABE">
        <w:t>encore</w:t>
      </w:r>
      <w:r w:rsidRPr="00BC3ABE">
        <w:rPr>
          <w:spacing w:val="-4"/>
        </w:rPr>
        <w:t xml:space="preserve"> </w:t>
      </w:r>
      <w:r w:rsidRPr="00BC3ABE">
        <w:t>difficiles</w:t>
      </w:r>
      <w:r w:rsidRPr="00BC3ABE">
        <w:rPr>
          <w:spacing w:val="-3"/>
        </w:rPr>
        <w:t xml:space="preserve"> </w:t>
      </w:r>
      <w:r w:rsidRPr="00BC3ABE">
        <w:t>d’accès</w:t>
      </w:r>
      <w:r w:rsidRPr="00BC3ABE">
        <w:rPr>
          <w:spacing w:val="-4"/>
        </w:rPr>
        <w:t xml:space="preserve"> </w:t>
      </w:r>
      <w:r w:rsidRPr="00BC3ABE">
        <w:t>aux</w:t>
      </w:r>
      <w:r w:rsidRPr="00BC3ABE">
        <w:rPr>
          <w:spacing w:val="-3"/>
        </w:rPr>
        <w:t xml:space="preserve"> </w:t>
      </w:r>
      <w:r w:rsidRPr="00BC3ABE">
        <w:t>IA</w:t>
      </w:r>
      <w:r w:rsidR="0076791A">
        <w:rPr>
          <w:spacing w:val="-10"/>
        </w:rPr>
        <w:t>.</w:t>
      </w:r>
    </w:p>
    <w:p w14:paraId="42719F0E" w14:textId="77777777" w:rsidR="00E561EB" w:rsidRPr="000A1671" w:rsidRDefault="00E561EB" w:rsidP="003175A3">
      <w:pPr>
        <w:pStyle w:val="ListParagraph"/>
      </w:pPr>
      <w:r w:rsidRPr="00B4211A">
        <w:t xml:space="preserve">Pour l’instant, la majorité des tâches qui demandent une intervention physique adroite sont hors de portée. </w:t>
      </w:r>
      <w:r w:rsidRPr="003175A3">
        <w:t>Pourtant, nous avons vu que</w:t>
      </w:r>
      <w:r w:rsidRPr="00B4211A">
        <w:t xml:space="preserve"> la robotique connaît en ce moment des progrès fulgurants, et </w:t>
      </w:r>
      <w:r w:rsidRPr="003175A3">
        <w:t>que les</w:t>
      </w:r>
      <w:r w:rsidRPr="00B4211A">
        <w:t xml:space="preserve"> robots </w:t>
      </w:r>
      <w:r w:rsidRPr="003175A3">
        <w:t>sont sur le point de pouvoir</w:t>
      </w:r>
      <w:r w:rsidRPr="00B4211A">
        <w:t xml:space="preserve"> accomplir </w:t>
      </w:r>
      <w:r w:rsidRPr="003175A3">
        <w:t xml:space="preserve">pour nous </w:t>
      </w:r>
      <w:r w:rsidRPr="00B4211A">
        <w:t xml:space="preserve">des tâches </w:t>
      </w:r>
      <w:r w:rsidRPr="003175A3">
        <w:t>simples mais diverses</w:t>
      </w:r>
      <w:r w:rsidRPr="00B4211A">
        <w:t>.</w:t>
      </w:r>
    </w:p>
    <w:p w14:paraId="1BEFBE9F" w14:textId="5991B3C7" w:rsidR="00E561EB" w:rsidRPr="003175A3" w:rsidRDefault="00E561EB" w:rsidP="003175A3">
      <w:pPr>
        <w:pStyle w:val="ListParagraph"/>
      </w:pPr>
      <w:r w:rsidRPr="003175A3">
        <w:t>Les modèles d’IA éprouvent des difficultés à</w:t>
      </w:r>
      <w:r w:rsidRPr="00B4211A">
        <w:t xml:space="preserve"> combiner de</w:t>
      </w:r>
      <w:r w:rsidR="003304D5">
        <w:t xml:space="preserve">s </w:t>
      </w:r>
      <w:r w:rsidRPr="00B4211A">
        <w:t>contraintes</w:t>
      </w:r>
      <w:r w:rsidR="003304D5">
        <w:t xml:space="preserve"> multiples</w:t>
      </w:r>
      <w:r w:rsidRPr="00B4211A">
        <w:t>. Cela limite leur application à la résolution de tâches du monde réel qui demandent</w:t>
      </w:r>
      <w:r w:rsidRPr="000A1671">
        <w:t xml:space="preserve"> souvent une prise en compte rigoureuse de </w:t>
      </w:r>
      <w:r w:rsidR="00714491" w:rsidRPr="003175A3">
        <w:t>contraintes combinées</w:t>
      </w:r>
      <w:r w:rsidRPr="003175A3">
        <w:t>.</w:t>
      </w:r>
    </w:p>
    <w:p w14:paraId="577087C4" w14:textId="750A3C56" w:rsidR="00E561EB" w:rsidRPr="003175A3" w:rsidRDefault="00E561EB" w:rsidP="003175A3">
      <w:pPr>
        <w:pStyle w:val="ListParagraph"/>
      </w:pPr>
      <w:r w:rsidRPr="003175A3">
        <w:t>Le risque d’hallucination exclut certaines</w:t>
      </w:r>
      <w:r w:rsidRPr="00B4211A">
        <w:t xml:space="preserve"> applications : pour toutes les tâches critiques, un contrôle humain</w:t>
      </w:r>
      <w:r w:rsidRPr="003175A3">
        <w:t xml:space="preserve"> restera indispensable</w:t>
      </w:r>
      <w:r w:rsidRPr="00B4211A">
        <w:t xml:space="preserve">, au moins pour </w:t>
      </w:r>
      <w:r w:rsidR="00714491" w:rsidRPr="000A1671">
        <w:t xml:space="preserve">une </w:t>
      </w:r>
      <w:r w:rsidRPr="003175A3">
        <w:t>vérification.</w:t>
      </w:r>
    </w:p>
    <w:p w14:paraId="5691E4E8" w14:textId="68203DEA" w:rsidR="00F33CB4" w:rsidRPr="00BC3ABE" w:rsidRDefault="00E561EB" w:rsidP="00F33CB4">
      <w:r w:rsidRPr="00BC3ABE">
        <w:rPr>
          <w:color w:val="000000" w:themeColor="text1"/>
        </w:rPr>
        <w:t>Ces</w:t>
      </w:r>
      <w:r w:rsidRPr="00BC3ABE">
        <w:t xml:space="preserve"> barrières </w:t>
      </w:r>
      <w:r w:rsidRPr="00BC3ABE">
        <w:rPr>
          <w:color w:val="000000" w:themeColor="text1"/>
        </w:rPr>
        <w:t>seront pourtant</w:t>
      </w:r>
      <w:r w:rsidRPr="00BC3ABE">
        <w:t xml:space="preserve"> progressivement </w:t>
      </w:r>
      <w:r w:rsidRPr="00BC3ABE">
        <w:rPr>
          <w:color w:val="000000" w:themeColor="text1"/>
        </w:rPr>
        <w:t>abaissées par l’amélioration des</w:t>
      </w:r>
      <w:r w:rsidRPr="00BC3ABE">
        <w:t xml:space="preserve"> </w:t>
      </w:r>
      <w:r w:rsidR="00422FCD">
        <w:t>modèles</w:t>
      </w:r>
      <w:r w:rsidRPr="00BC3ABE">
        <w:t xml:space="preserve">. Et du jour où un algorithme peut accomplir correctement les tâches demandées, son usage coûte bien moins cher qu’un employé humain, car il fonctionne sur une machine </w:t>
      </w:r>
      <w:r w:rsidRPr="00BC3ABE">
        <w:rPr>
          <w:color w:val="000000" w:themeColor="text1"/>
        </w:rPr>
        <w:t>optimisée pour une efficacité maximale</w:t>
      </w:r>
      <w:r w:rsidRPr="00BC3ABE">
        <w:t xml:space="preserve">, et qui ne subit aucune de nos distractions humaines comme le sommeil, </w:t>
      </w:r>
      <w:r w:rsidR="0076791A">
        <w:t>l’alimentation</w:t>
      </w:r>
      <w:r w:rsidRPr="00BC3ABE">
        <w:t xml:space="preserve"> ou le besoin de relations sociales. Ainsi, </w:t>
      </w:r>
      <w:r w:rsidR="0076791A">
        <w:t>pour les cadres comme pour les ouvriers</w:t>
      </w:r>
      <w:r w:rsidRPr="00BC3ABE">
        <w:t xml:space="preserve">, les employeurs se trouveront face à une alternative simple : employer un salarié, ou un robot cent fois moins cher. </w:t>
      </w:r>
      <w:r w:rsidRPr="00BC3ABE">
        <w:rPr>
          <w:color w:val="000000" w:themeColor="text1"/>
        </w:rPr>
        <w:t>Même dans le cas où, par altruisme, un employeur fera</w:t>
      </w:r>
      <w:r w:rsidR="0076791A">
        <w:rPr>
          <w:color w:val="000000" w:themeColor="text1"/>
        </w:rPr>
        <w:t>it</w:t>
      </w:r>
      <w:r w:rsidRPr="00BC3ABE">
        <w:rPr>
          <w:color w:val="000000" w:themeColor="text1"/>
        </w:rPr>
        <w:t xml:space="preserve"> </w:t>
      </w:r>
      <w:r w:rsidRPr="003175A3">
        <w:t xml:space="preserve">le choix de garder ses employés humains, </w:t>
      </w:r>
      <w:r w:rsidR="003304D5">
        <w:t xml:space="preserve">cela ne pourra pas durer. Car </w:t>
      </w:r>
      <w:r w:rsidRPr="003175A3">
        <w:t>le premier concurrent ayant choisi l’automatisation</w:t>
      </w:r>
      <w:r w:rsidR="003304D5">
        <w:t xml:space="preserve"> lui imposera une concurrence impitoyable, en vendant le même produit dix ou cent fois moins che</w:t>
      </w:r>
      <w:ins w:id="2286" w:author="Microsoft Office User" w:date="2025-07-25T05:40:00Z">
        <w:r w:rsidR="00424BF1">
          <w:t>r</w:t>
        </w:r>
      </w:ins>
      <w:del w:id="2287" w:author="Microsoft Office User" w:date="2025-07-25T05:40:00Z">
        <w:r w:rsidR="003304D5" w:rsidDel="00424BF1">
          <w:delText>r </w:delText>
        </w:r>
      </w:del>
      <w:r w:rsidR="003304D5">
        <w:t xml:space="preserve">. Les consommateurs, </w:t>
      </w:r>
      <w:r w:rsidR="00422FCD">
        <w:t xml:space="preserve">pas si regardants </w:t>
      </w:r>
      <w:r w:rsidR="003304D5">
        <w:t xml:space="preserve">hormis pour certains produits de luxe, choisiront le produit </w:t>
      </w:r>
      <w:r w:rsidR="00422FCD">
        <w:t>au meilleur rapport qualité-prix</w:t>
      </w:r>
      <w:r w:rsidR="003304D5">
        <w:t>, et l’entreprise qui a refusé l’automatisation</w:t>
      </w:r>
      <w:r w:rsidR="00F33CB4" w:rsidRPr="00BC3ABE">
        <w:t xml:space="preserve"> </w:t>
      </w:r>
      <w:r w:rsidR="00F33CB4" w:rsidRPr="00BC3ABE">
        <w:rPr>
          <w:color w:val="000000" w:themeColor="text1"/>
        </w:rPr>
        <w:t>fera</w:t>
      </w:r>
      <w:r w:rsidR="00F33CB4" w:rsidRPr="00BC3ABE">
        <w:t xml:space="preserve"> faillite faute de clients.</w:t>
      </w:r>
      <w:r w:rsidR="00F33CB4">
        <w:t xml:space="preserve"> </w:t>
      </w:r>
      <w:r w:rsidR="00F33CB4" w:rsidRPr="00BC3ABE">
        <w:t>Ainsi</w:t>
      </w:r>
      <w:r w:rsidR="00F33CB4">
        <w:t xml:space="preserve">, </w:t>
      </w:r>
      <w:r w:rsidR="00422FCD">
        <w:t>il</w:t>
      </w:r>
      <w:r w:rsidR="00F33CB4">
        <w:t xml:space="preserve"> </w:t>
      </w:r>
      <w:r w:rsidR="00422FCD">
        <w:t xml:space="preserve">faut </w:t>
      </w:r>
      <w:r w:rsidR="00F33CB4">
        <w:t>s’attendre à une chute de</w:t>
      </w:r>
      <w:r w:rsidR="00F33CB4" w:rsidRPr="00BC3ABE">
        <w:t xml:space="preserve"> la demande de travail</w:t>
      </w:r>
      <w:r w:rsidR="00F33CB4">
        <w:rPr>
          <w:spacing w:val="-2"/>
        </w:rPr>
        <w:t>, dans les secteurs d’activité où la composante relationnelle ne constitue pas une valeur ajoutée essentielle au produit ou au service.</w:t>
      </w:r>
    </w:p>
    <w:p w14:paraId="4E3BC6FD" w14:textId="07EBEB96" w:rsidR="00E561EB" w:rsidRPr="00BC3ABE" w:rsidRDefault="00E561EB" w:rsidP="003175A3">
      <w:r w:rsidRPr="00BC3ABE">
        <w:rPr>
          <w:color w:val="000000" w:themeColor="text1"/>
        </w:rPr>
        <w:t>Certaines</w:t>
      </w:r>
      <w:r w:rsidRPr="00BC3ABE">
        <w:rPr>
          <w:spacing w:val="20"/>
        </w:rPr>
        <w:t xml:space="preserve"> </w:t>
      </w:r>
      <w:r w:rsidRPr="00BC3ABE">
        <w:t>tâches</w:t>
      </w:r>
      <w:r w:rsidRPr="00BC3ABE">
        <w:rPr>
          <w:spacing w:val="19"/>
        </w:rPr>
        <w:t xml:space="preserve"> </w:t>
      </w:r>
      <w:r w:rsidRPr="00BC3ABE">
        <w:t>resteront</w:t>
      </w:r>
      <w:r w:rsidRPr="00BC3ABE">
        <w:rPr>
          <w:color w:val="000000" w:themeColor="text1"/>
        </w:rPr>
        <w:t>-elles</w:t>
      </w:r>
      <w:r w:rsidRPr="00BC3ABE">
        <w:rPr>
          <w:spacing w:val="19"/>
        </w:rPr>
        <w:t xml:space="preserve"> la </w:t>
      </w:r>
      <w:r w:rsidRPr="00BC3ABE">
        <w:t>chasse</w:t>
      </w:r>
      <w:r w:rsidRPr="00BC3ABE">
        <w:rPr>
          <w:spacing w:val="19"/>
        </w:rPr>
        <w:t xml:space="preserve"> </w:t>
      </w:r>
      <w:r w:rsidRPr="00BC3ABE">
        <w:t>gardée</w:t>
      </w:r>
      <w:r w:rsidRPr="00BC3ABE">
        <w:rPr>
          <w:spacing w:val="20"/>
        </w:rPr>
        <w:t xml:space="preserve"> </w:t>
      </w:r>
      <w:r w:rsidRPr="00BC3ABE">
        <w:rPr>
          <w:spacing w:val="-5"/>
        </w:rPr>
        <w:t xml:space="preserve">des </w:t>
      </w:r>
      <w:r w:rsidRPr="00BC3ABE">
        <w:t>humains ?</w:t>
      </w:r>
      <w:r w:rsidRPr="00BC3ABE">
        <w:rPr>
          <w:spacing w:val="40"/>
        </w:rPr>
        <w:t xml:space="preserve"> </w:t>
      </w:r>
      <w:r w:rsidRPr="00BC3ABE">
        <w:t>Certainement</w:t>
      </w:r>
      <w:r w:rsidR="00F33CB4">
        <w:t xml:space="preserve">, quand l’intervention humaine sera jugée différenciante. </w:t>
      </w:r>
      <w:r w:rsidRPr="00BC3ABE">
        <w:t xml:space="preserve">Bien </w:t>
      </w:r>
      <w:r w:rsidRPr="00BC3ABE">
        <w:rPr>
          <w:color w:val="000000" w:themeColor="text1"/>
        </w:rPr>
        <w:t>entendu</w:t>
      </w:r>
      <w:r w:rsidRPr="00BC3ABE">
        <w:t xml:space="preserve">, ce caractère humain nous </w:t>
      </w:r>
      <w:r w:rsidRPr="00BC3ABE">
        <w:lastRenderedPageBreak/>
        <w:t>semble central dans bien des métiers, par exemple en entreprise pour</w:t>
      </w:r>
      <w:r w:rsidRPr="00BC3ABE">
        <w:rPr>
          <w:rStyle w:val="Hyperlink2"/>
          <w:rFonts w:cs="Times New Roman"/>
          <w:color w:val="000000" w:themeColor="text1"/>
        </w:rPr>
        <w:t xml:space="preserve"> </w:t>
      </w:r>
      <w:r w:rsidRPr="00BC3ABE">
        <w:rPr>
          <w:color w:val="000000" w:themeColor="text1"/>
        </w:rPr>
        <w:t>faire</w:t>
      </w:r>
      <w:r w:rsidRPr="00BC3ABE">
        <w:t xml:space="preserve"> confiance à un chef, mais le déterminant réel sera cette question : «</w:t>
      </w:r>
      <w:r w:rsidRPr="00BC3ABE">
        <w:rPr>
          <w:spacing w:val="-4"/>
        </w:rPr>
        <w:t> </w:t>
      </w:r>
      <w:r w:rsidRPr="00BC3ABE">
        <w:t>Est</w:t>
      </w:r>
      <w:r w:rsidR="00F41CD1">
        <w:rPr>
          <w:color w:val="000000" w:themeColor="text1"/>
        </w:rPr>
        <w:t>-</w:t>
      </w:r>
      <w:r w:rsidRPr="00BC3ABE">
        <w:t xml:space="preserve">ce que cette humanité est une partie essentielle du produit ou service </w:t>
      </w:r>
      <w:r w:rsidRPr="00BC3ABE">
        <w:rPr>
          <w:color w:val="000000" w:themeColor="text1"/>
        </w:rPr>
        <w:t xml:space="preserve">vendu ? » </w:t>
      </w:r>
      <w:r w:rsidRPr="00BC3ABE">
        <w:t>Voici</w:t>
      </w:r>
      <w:r w:rsidRPr="00BC3ABE">
        <w:rPr>
          <w:spacing w:val="-6"/>
        </w:rPr>
        <w:t xml:space="preserve"> </w:t>
      </w:r>
      <w:r w:rsidRPr="00BC3ABE">
        <w:t>des</w:t>
      </w:r>
      <w:r w:rsidRPr="00BC3ABE">
        <w:rPr>
          <w:spacing w:val="-4"/>
        </w:rPr>
        <w:t xml:space="preserve"> </w:t>
      </w:r>
      <w:r w:rsidRPr="00BC3ABE">
        <w:t>exemples</w:t>
      </w:r>
      <w:r w:rsidRPr="00BC3ABE">
        <w:rPr>
          <w:spacing w:val="-3"/>
        </w:rPr>
        <w:t xml:space="preserve"> </w:t>
      </w:r>
      <w:r w:rsidRPr="00BC3ABE">
        <w:t>de</w:t>
      </w:r>
      <w:r w:rsidRPr="00BC3ABE">
        <w:rPr>
          <w:spacing w:val="-4"/>
        </w:rPr>
        <w:t xml:space="preserve"> </w:t>
      </w:r>
      <w:r w:rsidRPr="00BC3ABE">
        <w:t>métiers</w:t>
      </w:r>
      <w:r w:rsidRPr="00BC3ABE">
        <w:rPr>
          <w:spacing w:val="-3"/>
        </w:rPr>
        <w:t xml:space="preserve"> </w:t>
      </w:r>
      <w:r w:rsidR="00EC5344">
        <w:rPr>
          <w:spacing w:val="-3"/>
        </w:rPr>
        <w:t xml:space="preserve">qui seront </w:t>
      </w:r>
      <w:r w:rsidRPr="00BC3ABE">
        <w:t>préservés</w:t>
      </w:r>
      <w:r w:rsidRPr="00BC3ABE">
        <w:rPr>
          <w:spacing w:val="-4"/>
        </w:rPr>
        <w:t xml:space="preserve"> </w:t>
      </w:r>
      <w:r w:rsidRPr="00BC3ABE">
        <w:t>par</w:t>
      </w:r>
      <w:r w:rsidRPr="00BC3ABE">
        <w:rPr>
          <w:spacing w:val="-3"/>
        </w:rPr>
        <w:t xml:space="preserve"> </w:t>
      </w:r>
      <w:r w:rsidRPr="00BC3ABE">
        <w:t>l’existence</w:t>
      </w:r>
      <w:r w:rsidRPr="00BC3ABE">
        <w:rPr>
          <w:spacing w:val="-4"/>
        </w:rPr>
        <w:t xml:space="preserve"> </w:t>
      </w:r>
      <w:r w:rsidRPr="00BC3ABE">
        <w:t>de</w:t>
      </w:r>
      <w:r w:rsidRPr="00BC3ABE">
        <w:rPr>
          <w:spacing w:val="-3"/>
        </w:rPr>
        <w:t xml:space="preserve"> </w:t>
      </w:r>
      <w:r w:rsidRPr="00BC3ABE">
        <w:t>telles</w:t>
      </w:r>
      <w:r w:rsidRPr="00BC3ABE">
        <w:rPr>
          <w:spacing w:val="-4"/>
        </w:rPr>
        <w:t xml:space="preserve"> </w:t>
      </w:r>
      <w:r w:rsidRPr="00BC3ABE">
        <w:t>tâches</w:t>
      </w:r>
      <w:r w:rsidR="00EC5344">
        <w:rPr>
          <w:spacing w:val="-10"/>
        </w:rPr>
        <w:t>.</w:t>
      </w:r>
    </w:p>
    <w:p w14:paraId="664DBE8F" w14:textId="77777777" w:rsidR="00E561EB" w:rsidRPr="000A1671" w:rsidRDefault="00E561EB" w:rsidP="003175A3">
      <w:pPr>
        <w:pStyle w:val="ListParagraph"/>
      </w:pPr>
      <w:r w:rsidRPr="00B4211A">
        <w:t xml:space="preserve">Certains métiers sociaux </w:t>
      </w:r>
      <w:r w:rsidRPr="003175A3">
        <w:t>pour lesquels</w:t>
      </w:r>
      <w:r w:rsidRPr="00B4211A">
        <w:t xml:space="preserve"> les clients s</w:t>
      </w:r>
      <w:r w:rsidRPr="003175A3">
        <w:t>ouhaitent</w:t>
      </w:r>
      <w:r w:rsidRPr="00B4211A">
        <w:t xml:space="preserve"> </w:t>
      </w:r>
      <w:r w:rsidRPr="003175A3">
        <w:t>avoir affaire</w:t>
      </w:r>
      <w:r w:rsidRPr="00B4211A">
        <w:t xml:space="preserve"> à un être humain, par exemple pour des soins médicaux ou un accompagnement en maison de retraite.</w:t>
      </w:r>
    </w:p>
    <w:p w14:paraId="4F946E4E" w14:textId="7AE83A95" w:rsidR="00E561EB" w:rsidRPr="005044F5" w:rsidRDefault="00E561EB" w:rsidP="003175A3">
      <w:pPr>
        <w:pStyle w:val="ListParagraph"/>
        <w:rPr>
          <w:rPrChange w:id="2288" w:author="Héloïse Mahé" w:date="2025-07-25T17:52:00Z">
            <w:rPr>
              <w:highlight w:val="yellow"/>
            </w:rPr>
          </w:rPrChange>
        </w:rPr>
      </w:pPr>
      <w:r w:rsidRPr="003175A3">
        <w:t>Les métiers du spectacle vivant, dans lesquels</w:t>
      </w:r>
      <w:r w:rsidRPr="00B4211A">
        <w:t xml:space="preserve"> une part de l’émotion ch</w:t>
      </w:r>
      <w:r w:rsidRPr="000A1671">
        <w:t xml:space="preserve">ez les </w:t>
      </w:r>
      <w:r w:rsidRPr="005044F5">
        <w:t xml:space="preserve">spectateurs vient de l’humanité des protagonistes. Comptons-y le théâtre, la musique, le sport. </w:t>
      </w:r>
      <w:r w:rsidRPr="005044F5">
        <w:rPr>
          <w:rPrChange w:id="2289" w:author="Héloïse Mahé" w:date="2025-07-25T17:52:00Z">
            <w:rPr>
              <w:highlight w:val="yellow"/>
            </w:rPr>
          </w:rPrChange>
        </w:rPr>
        <w:t>À l’inverse, le métier des acteurs de cinéma, qui n’interagissent pas directement avec leurs spectateurs, sera sans doute mis en difficulté par l’arrivée de modèles de génération de</w:t>
      </w:r>
      <w:ins w:id="2290" w:author="Héloïse Mahé" w:date="2025-07-25T17:53:00Z">
        <w:r w:rsidR="005044F5">
          <w:t xml:space="preserve"> vidéo.</w:t>
        </w:r>
      </w:ins>
      <w:del w:id="2291" w:author="Héloïse Mahé" w:date="2025-07-25T17:53:00Z">
        <w:r w:rsidRPr="005044F5" w:rsidDel="005044F5">
          <w:rPr>
            <w:rPrChange w:id="2292" w:author="Héloïse Mahé" w:date="2025-07-25T17:52:00Z">
              <w:rPr>
                <w:highlight w:val="yellow"/>
              </w:rPr>
            </w:rPrChange>
          </w:rPr>
          <w:delText xml:space="preserve"> </w:delText>
        </w:r>
        <w:commentRangeStart w:id="2293"/>
        <w:commentRangeStart w:id="2294"/>
        <w:r w:rsidRPr="005044F5" w:rsidDel="005044F5">
          <w:rPr>
            <w:rPrChange w:id="2295" w:author="Héloïse Mahé" w:date="2025-07-25T17:52:00Z">
              <w:rPr>
                <w:highlight w:val="yellow"/>
              </w:rPr>
            </w:rPrChange>
          </w:rPr>
          <w:delText>vidéo</w:delText>
        </w:r>
        <w:commentRangeEnd w:id="2293"/>
        <w:r w:rsidR="00EC5344" w:rsidRPr="005044F5" w:rsidDel="005044F5">
          <w:rPr>
            <w:rStyle w:val="CommentReference"/>
            <w:rPrChange w:id="2296" w:author="Héloïse Mahé" w:date="2025-07-25T17:52:00Z">
              <w:rPr>
                <w:rStyle w:val="CommentReference"/>
                <w:highlight w:val="yellow"/>
              </w:rPr>
            </w:rPrChange>
          </w:rPr>
          <w:commentReference w:id="2293"/>
        </w:r>
        <w:commentRangeEnd w:id="2294"/>
        <w:r w:rsidR="00424BF1" w:rsidRPr="005044F5" w:rsidDel="005044F5">
          <w:rPr>
            <w:rStyle w:val="CommentReference"/>
          </w:rPr>
          <w:commentReference w:id="2294"/>
        </w:r>
        <w:r w:rsidRPr="005044F5" w:rsidDel="005044F5">
          <w:rPr>
            <w:rPrChange w:id="2297" w:author="Héloïse Mahé" w:date="2025-07-25T17:52:00Z">
              <w:rPr>
                <w:highlight w:val="yellow"/>
              </w:rPr>
            </w:rPrChange>
          </w:rPr>
          <w:delText>.</w:delText>
        </w:r>
      </w:del>
    </w:p>
    <w:p w14:paraId="0C5897EE" w14:textId="696A7760" w:rsidR="00E561EB" w:rsidRPr="003175A3" w:rsidRDefault="00E561EB" w:rsidP="003175A3">
      <w:pPr>
        <w:pStyle w:val="ListParagraph"/>
      </w:pPr>
      <w:r w:rsidRPr="00B4211A">
        <w:t xml:space="preserve">L’art et l’artisanat de luxe, </w:t>
      </w:r>
      <w:r w:rsidRPr="003175A3">
        <w:t xml:space="preserve">domaine </w:t>
      </w:r>
      <w:r w:rsidRPr="00B4211A">
        <w:t xml:space="preserve">où </w:t>
      </w:r>
      <w:r w:rsidRPr="003175A3">
        <w:t>la clientèle recherche</w:t>
      </w:r>
      <w:r w:rsidRPr="00B4211A">
        <w:t xml:space="preserve">, au-delà de </w:t>
      </w:r>
      <w:r w:rsidRPr="003175A3">
        <w:t>la</w:t>
      </w:r>
      <w:r w:rsidRPr="00B4211A">
        <w:t xml:space="preserve"> forme</w:t>
      </w:r>
      <w:r w:rsidRPr="003175A3">
        <w:t xml:space="preserve"> elle-même</w:t>
      </w:r>
      <w:r w:rsidRPr="00B4211A">
        <w:t>, le travail humain et l’idée</w:t>
      </w:r>
      <w:r w:rsidR="00EC5344">
        <w:t xml:space="preserve"> qui a </w:t>
      </w:r>
      <w:r w:rsidRPr="003175A3">
        <w:t>présidé à la création.</w:t>
      </w:r>
    </w:p>
    <w:p w14:paraId="3DC94706" w14:textId="52BC8F13" w:rsidR="00E561EB" w:rsidRPr="003175A3" w:rsidRDefault="00E561EB" w:rsidP="003175A3">
      <w:pPr>
        <w:pStyle w:val="ListParagraph"/>
      </w:pPr>
      <w:r w:rsidRPr="003175A3">
        <w:t>Les métiers impliquant la</w:t>
      </w:r>
      <w:r w:rsidRPr="003175A3">
        <w:rPr>
          <w:rStyle w:val="AucunA"/>
        </w:rPr>
        <w:t xml:space="preserve"> </w:t>
      </w:r>
      <w:r w:rsidRPr="00B4211A">
        <w:t xml:space="preserve">responsabilité </w:t>
      </w:r>
      <w:r w:rsidRPr="003175A3">
        <w:t xml:space="preserve">humaine </w:t>
      </w:r>
      <w:r w:rsidRPr="00B4211A">
        <w:t xml:space="preserve">(car il </w:t>
      </w:r>
      <w:r w:rsidRPr="003175A3">
        <w:t>paraît</w:t>
      </w:r>
      <w:r w:rsidRPr="00B4211A">
        <w:t xml:space="preserve"> dif</w:t>
      </w:r>
      <w:r w:rsidRPr="000A1671">
        <w:t xml:space="preserve">ficile </w:t>
      </w:r>
      <w:r w:rsidRPr="003175A3">
        <w:t>d’attribuer</w:t>
      </w:r>
      <w:r w:rsidRPr="00B4211A">
        <w:t xml:space="preserve"> une responsabilité légale</w:t>
      </w:r>
      <w:r w:rsidRPr="003175A3">
        <w:t xml:space="preserve"> aux robots), notamment</w:t>
      </w:r>
      <w:r w:rsidRPr="00B4211A">
        <w:t xml:space="preserve"> </w:t>
      </w:r>
      <w:r w:rsidRPr="005044F5">
        <w:rPr>
          <w:rPrChange w:id="2298" w:author="Héloïse Mahé" w:date="2025-07-25T17:52:00Z">
            <w:rPr>
              <w:highlight w:val="yellow"/>
            </w:rPr>
          </w:rPrChange>
        </w:rPr>
        <w:t xml:space="preserve">la </w:t>
      </w:r>
      <w:ins w:id="2299" w:author="Héloïse Mahé" w:date="2025-07-25T17:53:00Z">
        <w:r w:rsidR="005044F5">
          <w:t>justice</w:t>
        </w:r>
      </w:ins>
      <w:commentRangeStart w:id="2300"/>
      <w:commentRangeStart w:id="2301"/>
      <w:del w:id="2302" w:author="Héloïse Mahé" w:date="2025-07-25T17:53:00Z">
        <w:r w:rsidRPr="005044F5" w:rsidDel="005044F5">
          <w:rPr>
            <w:rPrChange w:id="2303" w:author="Héloïse Mahé" w:date="2025-07-25T17:52:00Z">
              <w:rPr>
                <w:highlight w:val="yellow"/>
              </w:rPr>
            </w:rPrChange>
          </w:rPr>
          <w:delText>justice</w:delText>
        </w:r>
        <w:commentRangeEnd w:id="2300"/>
        <w:r w:rsidR="00EC5344" w:rsidRPr="005044F5" w:rsidDel="005044F5">
          <w:rPr>
            <w:rStyle w:val="CommentReference"/>
          </w:rPr>
          <w:commentReference w:id="2300"/>
        </w:r>
        <w:commentRangeEnd w:id="2301"/>
        <w:r w:rsidR="00424BF1" w:rsidRPr="005044F5" w:rsidDel="005044F5">
          <w:rPr>
            <w:rStyle w:val="CommentReference"/>
          </w:rPr>
          <w:commentReference w:id="2301"/>
        </w:r>
        <w:r w:rsidRPr="005044F5" w:rsidDel="005044F5">
          <w:delText>,</w:delText>
        </w:r>
      </w:del>
      <w:r w:rsidRPr="00B4211A">
        <w:t xml:space="preserve"> certains postes-clés d’industrie, </w:t>
      </w:r>
      <w:r w:rsidRPr="003175A3">
        <w:t>ou</w:t>
      </w:r>
      <w:r w:rsidRPr="00B4211A">
        <w:t xml:space="preserve"> </w:t>
      </w:r>
      <w:r w:rsidR="008F0EFE" w:rsidRPr="000A1671">
        <w:t xml:space="preserve">encore une fois </w:t>
      </w:r>
      <w:r w:rsidRPr="003175A3">
        <w:t>la médecine.</w:t>
      </w:r>
    </w:p>
    <w:p w14:paraId="6DB6888B" w14:textId="42C23CF0" w:rsidR="00E561EB" w:rsidRPr="00B4211A" w:rsidRDefault="00E561EB" w:rsidP="003175A3">
      <w:pPr>
        <w:pStyle w:val="ListParagraph"/>
      </w:pPr>
      <w:r w:rsidRPr="003175A3">
        <w:t>La</w:t>
      </w:r>
      <w:r w:rsidRPr="00B4211A">
        <w:t xml:space="preserve"> décision humaine peut rester irremplaçable pour certaines tâches critiques, comme l</w:t>
      </w:r>
      <w:r w:rsidRPr="003175A3">
        <w:t>es</w:t>
      </w:r>
      <w:r w:rsidRPr="00B4211A">
        <w:t xml:space="preserve"> postes politiques, le</w:t>
      </w:r>
      <w:r w:rsidRPr="000A1671">
        <w:t xml:space="preserve"> commandement militaire ou les grandes décisions d’infrastructure. </w:t>
      </w:r>
      <w:r w:rsidRPr="003175A3">
        <w:t>Les</w:t>
      </w:r>
      <w:r w:rsidRPr="00B4211A">
        <w:t xml:space="preserve"> gouvernements</w:t>
      </w:r>
      <w:r w:rsidRPr="003175A3">
        <w:t xml:space="preserve"> </w:t>
      </w:r>
      <w:r w:rsidRPr="00B4211A">
        <w:t xml:space="preserve">démocratiques </w:t>
      </w:r>
      <w:r w:rsidRPr="003175A3">
        <w:t>resteront probablement</w:t>
      </w:r>
      <w:r w:rsidRPr="00B4211A">
        <w:t xml:space="preserve"> assez peu automatisés, car une partie importante de leur travail consiste </w:t>
      </w:r>
      <w:r w:rsidRPr="003175A3">
        <w:t xml:space="preserve">précisément </w:t>
      </w:r>
      <w:r w:rsidRPr="00B4211A">
        <w:t>à représenter la volonté des citoyens.</w:t>
      </w:r>
    </w:p>
    <w:p w14:paraId="0EA134C2" w14:textId="48666C06" w:rsidR="00E561EB" w:rsidRPr="003175A3" w:rsidRDefault="00E561EB" w:rsidP="003175A3">
      <w:r w:rsidRPr="003175A3">
        <w:t>Dans ces domaines</w:t>
      </w:r>
      <w:r w:rsidRPr="00BC3ABE">
        <w:rPr>
          <w:rFonts w:ascii="Times New Roman" w:hAnsi="Times New Roman" w:cs="Times New Roman"/>
        </w:rPr>
        <w:t xml:space="preserve"> </w:t>
      </w:r>
      <w:r w:rsidRPr="003175A3">
        <w:t xml:space="preserve">précis, nous sommes certains de voir subsister quelques employés humains. Toutefois, même ces métiers pourront être largement touchés, car certains de leurs tâches seront automatisables. Par exemple, </w:t>
      </w:r>
      <w:r w:rsidR="00EC5344">
        <w:t>les tâches administratives</w:t>
      </w:r>
      <w:r w:rsidRPr="003175A3">
        <w:t xml:space="preserve"> en milieu hospitalier</w:t>
      </w:r>
      <w:ins w:id="2304" w:author="Microsoft Office User" w:date="2025-07-25T05:41:00Z">
        <w:r w:rsidR="00424BF1">
          <w:t xml:space="preserve"> ou judiciaire</w:t>
        </w:r>
      </w:ins>
      <w:r w:rsidRPr="003175A3">
        <w:t xml:space="preserve"> seront accomplies aussi bien et à moindre coût par les machines.</w:t>
      </w:r>
    </w:p>
    <w:p w14:paraId="5971BE7B" w14:textId="77777777" w:rsidR="00E561EB" w:rsidRPr="00BC3ABE" w:rsidRDefault="00E561EB" w:rsidP="00E44AC1">
      <w:pPr>
        <w:pStyle w:val="Heading3"/>
        <w:spacing w:line="276" w:lineRule="auto"/>
        <w:jc w:val="both"/>
        <w:rPr>
          <w:rFonts w:ascii="Times New Roman" w:hAnsi="Times New Roman" w:cs="Times New Roman"/>
        </w:rPr>
      </w:pPr>
      <w:bookmarkStart w:id="2305" w:name="_Toc60"/>
      <w:bookmarkStart w:id="2306" w:name="_Toc193205450"/>
      <w:bookmarkStart w:id="2307" w:name="_Toc201332097"/>
      <w:r w:rsidRPr="00BC3ABE">
        <w:rPr>
          <w:rFonts w:ascii="Times New Roman" w:hAnsi="Times New Roman" w:cs="Times New Roman"/>
        </w:rPr>
        <w:t>La</w:t>
      </w:r>
      <w:r w:rsidRPr="00BC3ABE">
        <w:rPr>
          <w:rFonts w:ascii="Times New Roman" w:hAnsi="Times New Roman" w:cs="Times New Roman"/>
          <w:spacing w:val="-4"/>
        </w:rPr>
        <w:t xml:space="preserve"> </w:t>
      </w:r>
      <w:r w:rsidRPr="00BC3ABE">
        <w:rPr>
          <w:rFonts w:ascii="Times New Roman" w:hAnsi="Times New Roman" w:cs="Times New Roman"/>
        </w:rPr>
        <w:t>machine</w:t>
      </w:r>
      <w:r w:rsidRPr="00BC3ABE">
        <w:rPr>
          <w:rFonts w:ascii="Times New Roman" w:hAnsi="Times New Roman" w:cs="Times New Roman"/>
          <w:spacing w:val="-2"/>
        </w:rPr>
        <w:t xml:space="preserve"> </w:t>
      </w:r>
      <w:r w:rsidRPr="00BC3ABE">
        <w:rPr>
          <w:rFonts w:ascii="Times New Roman" w:hAnsi="Times New Roman" w:cs="Times New Roman"/>
        </w:rPr>
        <w:t>ne</w:t>
      </w:r>
      <w:r w:rsidRPr="00BC3ABE">
        <w:rPr>
          <w:rFonts w:ascii="Times New Roman" w:hAnsi="Times New Roman" w:cs="Times New Roman"/>
          <w:spacing w:val="-2"/>
        </w:rPr>
        <w:t xml:space="preserve"> </w:t>
      </w:r>
      <w:r w:rsidRPr="00BC3ABE">
        <w:rPr>
          <w:rFonts w:ascii="Times New Roman" w:hAnsi="Times New Roman" w:cs="Times New Roman"/>
        </w:rPr>
        <w:t>remplace</w:t>
      </w:r>
      <w:r w:rsidRPr="00BC3ABE">
        <w:rPr>
          <w:rFonts w:ascii="Times New Roman" w:hAnsi="Times New Roman" w:cs="Times New Roman"/>
          <w:spacing w:val="-2"/>
        </w:rPr>
        <w:t xml:space="preserve"> </w:t>
      </w:r>
      <w:r w:rsidRPr="00BC3ABE">
        <w:rPr>
          <w:rFonts w:ascii="Times New Roman" w:hAnsi="Times New Roman" w:cs="Times New Roman"/>
        </w:rPr>
        <w:t>pas</w:t>
      </w:r>
      <w:r w:rsidRPr="00BC3ABE">
        <w:rPr>
          <w:rFonts w:ascii="Times New Roman" w:hAnsi="Times New Roman" w:cs="Times New Roman"/>
          <w:spacing w:val="-2"/>
        </w:rPr>
        <w:t xml:space="preserve"> </w:t>
      </w:r>
      <w:r w:rsidRPr="00BC3ABE">
        <w:rPr>
          <w:rFonts w:ascii="Times New Roman" w:hAnsi="Times New Roman" w:cs="Times New Roman"/>
        </w:rPr>
        <w:t>l’employé,</w:t>
      </w:r>
      <w:r w:rsidRPr="00BC3ABE">
        <w:rPr>
          <w:rFonts w:ascii="Times New Roman" w:hAnsi="Times New Roman" w:cs="Times New Roman"/>
          <w:spacing w:val="-2"/>
        </w:rPr>
        <w:t xml:space="preserve"> </w:t>
      </w:r>
      <w:r w:rsidRPr="00BC3ABE">
        <w:rPr>
          <w:rFonts w:ascii="Times New Roman" w:hAnsi="Times New Roman" w:cs="Times New Roman"/>
        </w:rPr>
        <w:t>elle</w:t>
      </w:r>
      <w:r w:rsidRPr="00BC3ABE">
        <w:rPr>
          <w:rFonts w:ascii="Times New Roman" w:hAnsi="Times New Roman" w:cs="Times New Roman"/>
          <w:spacing w:val="-2"/>
        </w:rPr>
        <w:t xml:space="preserve"> </w:t>
      </w:r>
      <w:r w:rsidRPr="00BC3ABE">
        <w:rPr>
          <w:rFonts w:ascii="Times New Roman" w:hAnsi="Times New Roman" w:cs="Times New Roman"/>
        </w:rPr>
        <w:t>l’augmente</w:t>
      </w:r>
      <w:r w:rsidRPr="00BC3ABE">
        <w:rPr>
          <w:rFonts w:ascii="Times New Roman" w:hAnsi="Times New Roman" w:cs="Times New Roman"/>
          <w:spacing w:val="-1"/>
        </w:rPr>
        <w:t> </w:t>
      </w:r>
      <w:r w:rsidRPr="00BC3ABE">
        <w:rPr>
          <w:rFonts w:ascii="Times New Roman" w:hAnsi="Times New Roman" w:cs="Times New Roman"/>
          <w:spacing w:val="-10"/>
        </w:rPr>
        <w:t>?</w:t>
      </w:r>
      <w:bookmarkEnd w:id="2305"/>
      <w:bookmarkEnd w:id="2306"/>
      <w:bookmarkEnd w:id="2307"/>
    </w:p>
    <w:p w14:paraId="12F5777F" w14:textId="300DA6D4" w:rsidR="00E561EB" w:rsidRPr="00BC3ABE" w:rsidRDefault="00E561EB" w:rsidP="00E44AC1">
      <w:pPr>
        <w:tabs>
          <w:tab w:val="left" w:pos="360"/>
          <w:tab w:val="left" w:pos="720"/>
          <w:tab w:val="left" w:pos="1080"/>
          <w:tab w:val="left" w:pos="1440"/>
          <w:tab w:val="left" w:pos="1800"/>
          <w:tab w:val="left" w:pos="2160"/>
          <w:tab w:val="left" w:pos="2880"/>
          <w:tab w:val="left" w:pos="3600"/>
          <w:tab w:val="left" w:pos="4320"/>
        </w:tabs>
        <w:ind w:firstLine="360"/>
        <w:rPr>
          <w:rFonts w:ascii="Times New Roman" w:hAnsi="Times New Roman" w:cs="Times New Roman"/>
        </w:rPr>
      </w:pPr>
      <w:r w:rsidRPr="003175A3">
        <w:t>Devant les limites actuelles des LLM –</w:t>
      </w:r>
      <w:r w:rsidR="00BA2DDE">
        <w:t> </w:t>
      </w:r>
      <w:r w:rsidRPr="003175A3">
        <w:t>hallucinations, logique imprécise, manque de planification</w:t>
      </w:r>
      <w:r w:rsidR="00BA2DDE">
        <w:t> </w:t>
      </w:r>
      <w:r w:rsidRPr="003175A3">
        <w:t>–, certaines tâches demeurent hors d’atteinte de l’IA à court terme. Ce</w:t>
      </w:r>
      <w:r w:rsidR="00BA2DDE">
        <w:t>la</w:t>
      </w:r>
      <w:r w:rsidRPr="003175A3">
        <w:t xml:space="preserve"> pourrait donner le sentiment que les emplois qui ne sont pas intégralement automatisables seraient préservés, et que l’IA ne ferait que les « augmenter » sur une partie de leurs tâches, les rendant ainsi plus productifs, voire mieux rémunérés</w:t>
      </w:r>
      <w:r w:rsidR="00BA2DDE" w:rsidRPr="003175A3">
        <w:rPr>
          <w:vertAlign w:val="superscript"/>
        </w:rPr>
        <w:endnoteReference w:id="70"/>
      </w:r>
      <w:r w:rsidR="00BA2DDE" w:rsidRPr="003175A3">
        <w:t>.</w:t>
      </w:r>
      <w:r w:rsidRPr="003175A3">
        <w:t xml:space="preserve"> </w:t>
      </w:r>
      <w:r w:rsidR="00BA2DDE" w:rsidRPr="003175A3">
        <w:t xml:space="preserve">Car nombre d’études soutiennent justement que l’IA promet d’accroître sensiblement la productivité des travailleurs. Entre autres, une étude menée sur des consultants du Boston Consulting Group a montré qu’utiliser l’IA leur permettait d’accomplir 12 % de tâches en plus, avec des scores de qualité 40 % plus élevés. </w:t>
      </w:r>
      <w:r w:rsidR="00BA2DDE" w:rsidRPr="00B4211A">
        <w:t>P</w:t>
      </w:r>
      <w:r w:rsidR="00BA2DDE">
        <w:t>ar conséquent</w:t>
      </w:r>
      <w:r w:rsidRPr="003175A3">
        <w:t>, même si un métier comporte de nombreuses tâches</w:t>
      </w:r>
      <w:r w:rsidRPr="00BC3ABE">
        <w:rPr>
          <w:rFonts w:ascii="Times New Roman" w:hAnsi="Times New Roman" w:cs="Times New Roman"/>
          <w:sz w:val="26"/>
          <w:szCs w:val="26"/>
        </w:rPr>
        <w:t xml:space="preserve"> </w:t>
      </w:r>
      <w:r w:rsidRPr="003175A3">
        <w:t>irréductiblement humaines, l’arrivée de l’IA causera tout de même des suppressions d’emploi massives, car l’accroissement de la productivité des uns causera le licenciement des autres.</w:t>
      </w:r>
    </w:p>
    <w:p w14:paraId="122A9DE1" w14:textId="45877CC1" w:rsidR="00E561EB" w:rsidRPr="00BC3ABE" w:rsidRDefault="00952CD5" w:rsidP="003E66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color w:val="000000" w:themeColor="text1"/>
          <w:sz w:val="26"/>
          <w:szCs w:val="26"/>
        </w:rPr>
      </w:pPr>
      <w:r w:rsidRPr="00952CD5">
        <w:rPr>
          <w:rFonts w:ascii="Times New Roman" w:hAnsi="Times New Roman" w:cs="Times New Roman"/>
          <w:noProof/>
          <w:color w:val="000000" w:themeColor="text1"/>
          <w:sz w:val="26"/>
          <w:szCs w:val="26"/>
        </w:rPr>
        <w:lastRenderedPageBreak/>
        <w:drawing>
          <wp:inline distT="0" distB="0" distL="0" distR="0" wp14:anchorId="5AF99044" wp14:editId="23E2C5D0">
            <wp:extent cx="5847080" cy="3303270"/>
            <wp:effectExtent l="0" t="0" r="0" b="0"/>
            <wp:docPr id="174005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50464" name=""/>
                    <pic:cNvPicPr/>
                  </pic:nvPicPr>
                  <pic:blipFill>
                    <a:blip r:embed="rId51"/>
                    <a:stretch>
                      <a:fillRect/>
                    </a:stretch>
                  </pic:blipFill>
                  <pic:spPr>
                    <a:xfrm>
                      <a:off x="0" y="0"/>
                      <a:ext cx="5847080" cy="3303270"/>
                    </a:xfrm>
                    <a:prstGeom prst="rect">
                      <a:avLst/>
                    </a:prstGeom>
                  </pic:spPr>
                </pic:pic>
              </a:graphicData>
            </a:graphic>
          </wp:inline>
        </w:drawing>
      </w:r>
      <w:r w:rsidR="00372CA1" w:rsidRPr="00372CA1" w:rsidDel="00372CA1">
        <w:rPr>
          <w:rFonts w:ascii="Times New Roman" w:hAnsi="Times New Roman" w:cs="Times New Roman"/>
          <w:color w:val="000000" w:themeColor="text1"/>
          <w:sz w:val="26"/>
          <w:szCs w:val="26"/>
        </w:rPr>
        <w:t xml:space="preserve"> </w:t>
      </w:r>
      <w:commentRangeStart w:id="2308"/>
      <w:commentRangeStart w:id="2309"/>
      <w:commentRangeEnd w:id="2308"/>
      <w:r w:rsidR="00BA2DDE">
        <w:rPr>
          <w:rStyle w:val="CommentReference"/>
        </w:rPr>
        <w:commentReference w:id="2308"/>
      </w:r>
      <w:commentRangeEnd w:id="2309"/>
      <w:r w:rsidR="006802CA">
        <w:rPr>
          <w:rStyle w:val="CommentReference"/>
        </w:rPr>
        <w:commentReference w:id="2309"/>
      </w:r>
    </w:p>
    <w:p w14:paraId="07F7824E" w14:textId="127FF78D" w:rsidR="00E561EB" w:rsidRPr="003175A3" w:rsidRDefault="00E561EB" w:rsidP="003175A3">
      <w:pPr>
        <w:pStyle w:val="LGD"/>
        <w:rPr>
          <w:b/>
        </w:rPr>
      </w:pPr>
      <w:r w:rsidRPr="003175A3">
        <w:rPr>
          <w:b/>
        </w:rPr>
        <w:t>Figure 19</w:t>
      </w:r>
      <w:r w:rsidR="00903079" w:rsidRPr="003175A3">
        <w:rPr>
          <w:b/>
        </w:rPr>
        <w:t xml:space="preserve">. </w:t>
      </w:r>
      <w:r w:rsidRPr="003175A3">
        <w:rPr>
          <w:b/>
        </w:rPr>
        <w:t>Le nombre de personnes employées dans l’agriculture a décru fortement au cours du vingtième siècle</w:t>
      </w:r>
      <w:r w:rsidR="00952CD5">
        <w:rPr>
          <w:b/>
        </w:rPr>
        <w:t>, en majeure partie</w:t>
      </w:r>
      <w:r w:rsidRPr="003175A3">
        <w:rPr>
          <w:b/>
        </w:rPr>
        <w:t xml:space="preserve"> à cause de la mécanisation</w:t>
      </w:r>
      <w:r w:rsidRPr="003175A3">
        <w:rPr>
          <w:rStyle w:val="Hyperlink2"/>
          <w:b/>
          <w:color w:val="000000" w:themeColor="text1"/>
        </w:rPr>
        <w:t>.</w:t>
      </w:r>
    </w:p>
    <w:p w14:paraId="3D4E9B57" w14:textId="77777777" w:rsidR="00E561EB" w:rsidRPr="00BC3ABE" w:rsidRDefault="00E561EB" w:rsidP="003175A3">
      <w:r w:rsidRPr="00BC3ABE">
        <w:rPr>
          <w:color w:val="000000" w:themeColor="text1"/>
        </w:rPr>
        <w:t>L’histoire</w:t>
      </w:r>
      <w:r w:rsidRPr="00BC3ABE">
        <w:t xml:space="preserve"> de l’agriculture face à la mécanisation</w:t>
      </w:r>
      <w:r w:rsidRPr="00BC3ABE">
        <w:rPr>
          <w:color w:val="000000" w:themeColor="text1"/>
        </w:rPr>
        <w:t xml:space="preserve"> donne une bonne illustration de ce phénomène. </w:t>
      </w:r>
      <w:r w:rsidRPr="00BC3ABE">
        <w:t>Dans les campagnes françaises au début du vingtième siècle, l’arrivée des machines agricoles ne laissait pas d’inquiéter certains agriculteurs. Mais d’autres se rassuraient</w:t>
      </w:r>
      <w:r w:rsidRPr="00BC3ABE">
        <w:rPr>
          <w:color w:val="000000" w:themeColor="text1"/>
        </w:rPr>
        <w:t>, répétant</w:t>
      </w:r>
      <w:r w:rsidRPr="00BC3ABE">
        <w:t> : «</w:t>
      </w:r>
      <w:r w:rsidRPr="00BC3ABE">
        <w:rPr>
          <w:spacing w:val="-1"/>
        </w:rPr>
        <w:t> </w:t>
      </w:r>
      <w:r w:rsidRPr="00BC3ABE">
        <w:t>Une faucheuse mécanique ne saura jamais</w:t>
      </w:r>
      <w:r w:rsidRPr="00BC3ABE">
        <w:rPr>
          <w:spacing w:val="40"/>
        </w:rPr>
        <w:t xml:space="preserve"> </w:t>
      </w:r>
      <w:r w:rsidRPr="00BC3ABE">
        <w:t>remplacer un ouvrier agricole, puisqu’elle ne peut accomplir que certaines tâches très spécifiques, et ne sait rien faire d’autre : elle ne peut que nous rendre plus efficaces et nous permettre de mieux gagner nos vies. »</w:t>
      </w:r>
    </w:p>
    <w:p w14:paraId="16461256" w14:textId="6854F738" w:rsidR="00E561EB" w:rsidRPr="00BC3ABE" w:rsidRDefault="00E561EB" w:rsidP="003175A3">
      <w:r w:rsidRPr="00BC3ABE">
        <w:t xml:space="preserve">L’Histoire a tranché : le nombre </w:t>
      </w:r>
      <w:r w:rsidR="00952CD5">
        <w:t>d’employés du secteur agricole</w:t>
      </w:r>
      <w:r w:rsidRPr="00BC3ABE">
        <w:t xml:space="preserve"> en France a chuté de 8</w:t>
      </w:r>
      <w:r w:rsidR="00F41CD1">
        <w:rPr>
          <w:color w:val="000000" w:themeColor="text1"/>
        </w:rPr>
        <w:t> </w:t>
      </w:r>
      <w:r w:rsidRPr="00BC3ABE">
        <w:t>millions en 1920 à 2</w:t>
      </w:r>
      <w:r w:rsidR="00F41CD1">
        <w:rPr>
          <w:color w:val="000000" w:themeColor="text1"/>
        </w:rPr>
        <w:t> </w:t>
      </w:r>
      <w:r w:rsidRPr="00BC3ABE">
        <w:t xml:space="preserve">millions aujourd’hui (voir la </w:t>
      </w:r>
      <w:r w:rsidR="00BA2DDE" w:rsidRPr="003175A3">
        <w:rPr>
          <w:highlight w:val="yellow"/>
        </w:rPr>
        <w:t>f</w:t>
      </w:r>
      <w:r w:rsidRPr="003175A3">
        <w:rPr>
          <w:highlight w:val="yellow"/>
        </w:rPr>
        <w:t>igure</w:t>
      </w:r>
      <w:r w:rsidRPr="003175A3">
        <w:rPr>
          <w:color w:val="000000" w:themeColor="text1"/>
          <w:highlight w:val="yellow"/>
        </w:rPr>
        <w:t xml:space="preserve"> 19</w:t>
      </w:r>
      <w:r w:rsidRPr="00BC3ABE">
        <w:t>), en majeure partie à cause de cette mécanisati</w:t>
      </w:r>
      <w:bookmarkStart w:id="2310" w:name="_bookmark155"/>
      <w:bookmarkEnd w:id="2310"/>
      <w:r w:rsidRPr="00BC3ABE">
        <w:t>on</w:t>
      </w:r>
      <w:r w:rsidR="0044184B" w:rsidRPr="00BC3ABE">
        <w:rPr>
          <w:rStyle w:val="EndnoteReference"/>
          <w:rFonts w:ascii="Times New Roman" w:hAnsi="Times New Roman" w:cs="Times New Roman"/>
        </w:rPr>
        <w:endnoteReference w:id="71"/>
      </w:r>
      <w:r w:rsidR="00BA2DDE">
        <w:t>.</w:t>
      </w:r>
      <w:r w:rsidR="0044184B" w:rsidRPr="00BC3ABE">
        <w:t xml:space="preserve"> </w:t>
      </w:r>
      <w:r w:rsidRPr="00BC3ABE">
        <w:rPr>
          <w:color w:val="000000" w:themeColor="text1"/>
        </w:rPr>
        <w:t>Si un exploitant agricole achète</w:t>
      </w:r>
      <w:r w:rsidRPr="00BC3ABE">
        <w:rPr>
          <w:spacing w:val="-3"/>
        </w:rPr>
        <w:t xml:space="preserve"> </w:t>
      </w:r>
      <w:r w:rsidRPr="00BC3ABE">
        <w:t>une</w:t>
      </w:r>
      <w:r w:rsidRPr="00BC3ABE">
        <w:rPr>
          <w:spacing w:val="-3"/>
        </w:rPr>
        <w:t xml:space="preserve"> </w:t>
      </w:r>
      <w:r w:rsidRPr="00BC3ABE">
        <w:t>machine</w:t>
      </w:r>
      <w:r w:rsidRPr="00BC3ABE">
        <w:rPr>
          <w:spacing w:val="-3"/>
        </w:rPr>
        <w:t xml:space="preserve"> </w:t>
      </w:r>
      <w:r w:rsidRPr="00BC3ABE">
        <w:t>qui</w:t>
      </w:r>
      <w:r w:rsidRPr="00BC3ABE">
        <w:rPr>
          <w:spacing w:val="-3"/>
        </w:rPr>
        <w:t xml:space="preserve"> </w:t>
      </w:r>
      <w:r w:rsidRPr="00BC3ABE">
        <w:t xml:space="preserve">rend </w:t>
      </w:r>
      <w:r w:rsidRPr="00BC3ABE">
        <w:rPr>
          <w:color w:val="000000" w:themeColor="text1"/>
        </w:rPr>
        <w:t>ses</w:t>
      </w:r>
      <w:r w:rsidRPr="00BC3ABE">
        <w:t xml:space="preserve"> employés N fois plus productifs, </w:t>
      </w:r>
      <w:r w:rsidRPr="00BC3ABE">
        <w:rPr>
          <w:color w:val="000000" w:themeColor="text1"/>
        </w:rPr>
        <w:t>deux choix s’offrent à lui : garder l’ensemble de ses effectifs pour augmenter</w:t>
      </w:r>
      <w:r w:rsidRPr="00BC3ABE">
        <w:t xml:space="preserve"> la production totale de </w:t>
      </w:r>
      <w:r w:rsidRPr="00BC3ABE">
        <w:rPr>
          <w:color w:val="000000" w:themeColor="text1"/>
        </w:rPr>
        <w:t>son</w:t>
      </w:r>
      <w:r w:rsidRPr="00BC3ABE">
        <w:t xml:space="preserve"> exploitation</w:t>
      </w:r>
      <w:r w:rsidRPr="00BC3ABE">
        <w:rPr>
          <w:color w:val="000000" w:themeColor="text1"/>
        </w:rPr>
        <w:t>, ou bien, s’il</w:t>
      </w:r>
      <w:r w:rsidRPr="00BC3ABE">
        <w:rPr>
          <w:spacing w:val="24"/>
        </w:rPr>
        <w:t xml:space="preserve"> </w:t>
      </w:r>
      <w:r w:rsidRPr="00BC3ABE">
        <w:t>ne</w:t>
      </w:r>
      <w:r w:rsidRPr="00BC3ABE">
        <w:rPr>
          <w:spacing w:val="25"/>
        </w:rPr>
        <w:t xml:space="preserve"> </w:t>
      </w:r>
      <w:r w:rsidRPr="00BC3ABE">
        <w:rPr>
          <w:color w:val="000000" w:themeColor="text1"/>
        </w:rPr>
        <w:t>parvient</w:t>
      </w:r>
      <w:r w:rsidRPr="00BC3ABE">
        <w:rPr>
          <w:spacing w:val="24"/>
        </w:rPr>
        <w:t xml:space="preserve"> </w:t>
      </w:r>
      <w:r w:rsidRPr="00BC3ABE">
        <w:t>pas</w:t>
      </w:r>
      <w:r w:rsidRPr="00BC3ABE">
        <w:rPr>
          <w:spacing w:val="24"/>
        </w:rPr>
        <w:t xml:space="preserve"> </w:t>
      </w:r>
      <w:r w:rsidRPr="00BC3ABE">
        <w:t>à</w:t>
      </w:r>
      <w:r w:rsidRPr="00BC3ABE">
        <w:rPr>
          <w:spacing w:val="24"/>
        </w:rPr>
        <w:t xml:space="preserve"> </w:t>
      </w:r>
      <w:r w:rsidRPr="00BC3ABE">
        <w:rPr>
          <w:color w:val="000000" w:themeColor="text1"/>
        </w:rPr>
        <w:t>trouver de débouchés pour écouler</w:t>
      </w:r>
      <w:r w:rsidRPr="00BC3ABE">
        <w:rPr>
          <w:spacing w:val="24"/>
        </w:rPr>
        <w:t xml:space="preserve"> </w:t>
      </w:r>
      <w:r w:rsidRPr="00BC3ABE">
        <w:t>cette</w:t>
      </w:r>
      <w:r w:rsidRPr="00BC3ABE">
        <w:rPr>
          <w:spacing w:val="24"/>
        </w:rPr>
        <w:t xml:space="preserve"> </w:t>
      </w:r>
      <w:r w:rsidRPr="00BC3ABE">
        <w:rPr>
          <w:color w:val="000000" w:themeColor="text1"/>
        </w:rPr>
        <w:t>surproduction,</w:t>
      </w:r>
      <w:r w:rsidRPr="00BC3ABE">
        <w:t xml:space="preserve"> réduire </w:t>
      </w:r>
      <w:r w:rsidRPr="00BC3ABE">
        <w:rPr>
          <w:color w:val="000000" w:themeColor="text1"/>
        </w:rPr>
        <w:t>ses</w:t>
      </w:r>
      <w:r w:rsidRPr="00BC3ABE">
        <w:t xml:space="preserve"> coûts en licenciant des employés pour n’en garder qu’un parmi </w:t>
      </w:r>
      <w:bookmarkStart w:id="2311" w:name="_bookmark156"/>
      <w:bookmarkEnd w:id="2311"/>
      <w:r w:rsidRPr="00BC3ABE">
        <w:t>N</w:t>
      </w:r>
      <w:r w:rsidRPr="00BC3ABE">
        <w:rPr>
          <w:rStyle w:val="FootnoteReference"/>
          <w:rFonts w:ascii="Times New Roman" w:hAnsi="Times New Roman" w:cs="Times New Roman"/>
        </w:rPr>
        <w:footnoteReference w:id="82"/>
      </w:r>
      <w:r w:rsidRPr="00BC3ABE">
        <w:t>.</w:t>
      </w:r>
      <w:r w:rsidRPr="00BC3ABE">
        <w:rPr>
          <w:color w:val="000000" w:themeColor="text1"/>
        </w:rPr>
        <w:t xml:space="preserve"> Historiquement</w:t>
      </w:r>
      <w:r w:rsidRPr="00BC3ABE">
        <w:t xml:space="preserve">, ces deux phénomènes se sont </w:t>
      </w:r>
      <w:r w:rsidRPr="00BC3ABE">
        <w:rPr>
          <w:color w:val="000000" w:themeColor="text1"/>
        </w:rPr>
        <w:t>cumulés. Entre</w:t>
      </w:r>
      <w:r w:rsidR="00F41CD1">
        <w:rPr>
          <w:color w:val="000000" w:themeColor="text1"/>
        </w:rPr>
        <w:t> 1950</w:t>
      </w:r>
      <w:r w:rsidRPr="00BC3ABE">
        <w:rPr>
          <w:color w:val="000000" w:themeColor="text1"/>
        </w:rPr>
        <w:t xml:space="preserve"> et</w:t>
      </w:r>
      <w:r w:rsidR="00F41CD1">
        <w:rPr>
          <w:color w:val="000000" w:themeColor="text1"/>
        </w:rPr>
        <w:t> </w:t>
      </w:r>
      <w:r w:rsidRPr="00BC3ABE">
        <w:rPr>
          <w:color w:val="000000" w:themeColor="text1"/>
        </w:rPr>
        <w:t>2010 en Europe, on estime que le rendement</w:t>
      </w:r>
      <w:r w:rsidRPr="00BC3ABE">
        <w:t xml:space="preserve"> par hectare a doublé. Mais dans le même temps, la productivité totale par employé croissait d’un facteur 10 grâce à la mécanisation et </w:t>
      </w:r>
      <w:r w:rsidR="00BA2DDE">
        <w:t xml:space="preserve">à </w:t>
      </w:r>
      <w:r w:rsidRPr="00BC3ABE">
        <w:t xml:space="preserve">l’emploi de fertiliseurs. </w:t>
      </w:r>
      <w:r w:rsidR="007C39AD">
        <w:t>Somme toute,</w:t>
      </w:r>
      <w:r w:rsidR="007C39AD" w:rsidRPr="00BC3ABE">
        <w:t xml:space="preserve"> </w:t>
      </w:r>
      <w:r w:rsidRPr="00BC3ABE">
        <w:t xml:space="preserve">la productivité a </w:t>
      </w:r>
      <w:r w:rsidR="007C39AD">
        <w:t xml:space="preserve">donc </w:t>
      </w:r>
      <w:r w:rsidRPr="00BC3ABE">
        <w:t xml:space="preserve">grandi plus vite que la production, ce qui s’est </w:t>
      </w:r>
      <w:r w:rsidRPr="00BC3ABE">
        <w:lastRenderedPageBreak/>
        <w:t xml:space="preserve">traduit par une chute </w:t>
      </w:r>
      <w:r w:rsidR="00952CD5">
        <w:t>de la demande</w:t>
      </w:r>
      <w:r w:rsidRPr="00BC3ABE">
        <w:t xml:space="preserve"> d’emplo</w:t>
      </w:r>
      <w:bookmarkStart w:id="2312" w:name="_bookmark157"/>
      <w:bookmarkEnd w:id="2312"/>
      <w:r w:rsidRPr="00BC3ABE">
        <w:t>i</w:t>
      </w:r>
      <w:r w:rsidR="00BA2DDE" w:rsidRPr="00BC3ABE">
        <w:rPr>
          <w:rStyle w:val="EndnoteReference"/>
          <w:rFonts w:ascii="Times New Roman" w:hAnsi="Times New Roman" w:cs="Times New Roman"/>
        </w:rPr>
        <w:endnoteReference w:id="72"/>
      </w:r>
      <w:r w:rsidR="00BA2DDE" w:rsidRPr="00BC3ABE">
        <w:t>.</w:t>
      </w:r>
    </w:p>
    <w:p w14:paraId="193A2EA8" w14:textId="1E9D016D" w:rsidR="00E561EB" w:rsidRPr="00BC3ABE" w:rsidRDefault="00E561EB" w:rsidP="003175A3">
      <w:r w:rsidRPr="00BC3ABE">
        <w:t xml:space="preserve">Le véritable facteur limitant </w:t>
      </w:r>
      <w:r w:rsidRPr="00BC3ABE">
        <w:rPr>
          <w:color w:val="000000" w:themeColor="text1"/>
        </w:rPr>
        <w:t>correspond</w:t>
      </w:r>
      <w:r w:rsidRPr="00BC3ABE">
        <w:t xml:space="preserve"> en fait à la demande du marché. Si cette demande n’est pas suffisante pour absorber le surplus de production créé par </w:t>
      </w:r>
      <w:r w:rsidRPr="00BC3ABE">
        <w:rPr>
          <w:color w:val="000000" w:themeColor="text1"/>
        </w:rPr>
        <w:t>un accroissement de</w:t>
      </w:r>
      <w:r w:rsidRPr="00BC3ABE">
        <w:t xml:space="preserve"> productivité, l’augmentation de la </w:t>
      </w:r>
      <w:r w:rsidRPr="00BC3ABE">
        <w:rPr>
          <w:color w:val="000000" w:themeColor="text1"/>
        </w:rPr>
        <w:t>productivité</w:t>
      </w:r>
      <w:r w:rsidRPr="00BC3ABE">
        <w:t xml:space="preserve"> d’une entreprise peut toujours se faire sans suppression d’emploi </w:t>
      </w:r>
      <w:r w:rsidR="00B66F39">
        <w:t>–</w:t>
      </w:r>
      <w:r w:rsidR="00BA2DDE">
        <w:t> </w:t>
      </w:r>
      <w:r w:rsidRPr="00BC3ABE">
        <w:t xml:space="preserve">mais dans ce cas, ce sera aux dépens des ventes de ses concurrents, </w:t>
      </w:r>
      <w:r w:rsidRPr="00BC3ABE">
        <w:rPr>
          <w:color w:val="000000" w:themeColor="text1"/>
        </w:rPr>
        <w:t>provoquant ainsi chez eux</w:t>
      </w:r>
      <w:r w:rsidRPr="00BC3ABE">
        <w:t xml:space="preserve"> une suppression d’effectifs</w:t>
      </w:r>
      <w:r w:rsidR="0044184B" w:rsidRPr="00BC3ABE">
        <w:rPr>
          <w:rStyle w:val="EndnoteReference"/>
          <w:rFonts w:ascii="Times New Roman" w:hAnsi="Times New Roman" w:cs="Times New Roman"/>
        </w:rPr>
        <w:endnoteReference w:id="73"/>
      </w:r>
      <w:r w:rsidR="0044184B" w:rsidRPr="00BC3ABE">
        <w:t>.</w:t>
      </w:r>
    </w:p>
    <w:p w14:paraId="14C0303F" w14:textId="084C8386" w:rsidR="007C39AD" w:rsidRPr="00BC3ABE" w:rsidRDefault="00E561EB" w:rsidP="003175A3">
      <w:r w:rsidRPr="00BC3ABE">
        <w:t xml:space="preserve">En définitive, à demande constante, </w:t>
      </w:r>
      <w:r w:rsidRPr="00BC3ABE">
        <w:rPr>
          <w:color w:val="000000" w:themeColor="text1"/>
        </w:rPr>
        <w:t>doubler</w:t>
      </w:r>
      <w:r w:rsidRPr="00BC3ABE">
        <w:t xml:space="preserve"> la productivité de chaque employé reviendra donc à supprimer la moitié des emplois. Automatisation ou augmentation de productivité </w:t>
      </w:r>
      <w:r w:rsidRPr="00BC3ABE">
        <w:rPr>
          <w:color w:val="000000" w:themeColor="text1"/>
        </w:rPr>
        <w:t>aboutissent par conséquent</w:t>
      </w:r>
      <w:r w:rsidRPr="00BC3ABE">
        <w:t xml:space="preserve"> au même </w:t>
      </w:r>
      <w:r w:rsidRPr="00BC3ABE">
        <w:rPr>
          <w:spacing w:val="-2"/>
        </w:rPr>
        <w:t>résultat.</w:t>
      </w:r>
    </w:p>
    <w:p w14:paraId="2F110502" w14:textId="7A5E65BF" w:rsidR="00E561EB" w:rsidRPr="00BC3ABE" w:rsidRDefault="00E561EB" w:rsidP="00E44AC1">
      <w:pPr>
        <w:pStyle w:val="Heading3"/>
        <w:spacing w:line="276" w:lineRule="auto"/>
        <w:rPr>
          <w:rFonts w:ascii="Times New Roman" w:hAnsi="Times New Roman" w:cs="Times New Roman"/>
        </w:rPr>
      </w:pPr>
      <w:bookmarkStart w:id="2313" w:name="_Toc201332098"/>
      <w:r w:rsidRPr="00BC3ABE">
        <w:rPr>
          <w:rFonts w:ascii="Times New Roman" w:hAnsi="Times New Roman" w:cs="Times New Roman"/>
        </w:rPr>
        <w:t xml:space="preserve">Pourtant, la </w:t>
      </w:r>
      <w:r w:rsidR="00BA2DDE">
        <w:rPr>
          <w:rFonts w:ascii="Times New Roman" w:hAnsi="Times New Roman" w:cs="Times New Roman"/>
        </w:rPr>
        <w:t>r</w:t>
      </w:r>
      <w:r w:rsidR="00BA2DDE" w:rsidRPr="00BC3ABE">
        <w:rPr>
          <w:rFonts w:ascii="Times New Roman" w:hAnsi="Times New Roman" w:cs="Times New Roman"/>
        </w:rPr>
        <w:t xml:space="preserve">évolution </w:t>
      </w:r>
      <w:r w:rsidRPr="00BC3ABE">
        <w:rPr>
          <w:rFonts w:ascii="Times New Roman" w:hAnsi="Times New Roman" w:cs="Times New Roman"/>
        </w:rPr>
        <w:t>industrielle n’a pas provoqué de chômage durable ?</w:t>
      </w:r>
      <w:bookmarkEnd w:id="2313"/>
    </w:p>
    <w:p w14:paraId="1FCF878D" w14:textId="187F1A7C" w:rsidR="00E561EB" w:rsidRPr="00BC3ABE" w:rsidRDefault="00E561EB" w:rsidP="003175A3">
      <w:pPr>
        <w:rPr>
          <w:color w:val="000000" w:themeColor="text1"/>
        </w:rPr>
      </w:pPr>
      <w:r w:rsidRPr="00BC3ABE">
        <w:rPr>
          <w:color w:val="000000" w:themeColor="text1"/>
        </w:rPr>
        <w:t xml:space="preserve">À rebours du raisonnement précédent, observons que </w:t>
      </w:r>
      <w:r w:rsidRPr="00BC3ABE">
        <w:t>la mécanisation agricole</w:t>
      </w:r>
      <w:r w:rsidRPr="00BC3ABE">
        <w:rPr>
          <w:color w:val="000000" w:themeColor="text1"/>
        </w:rPr>
        <w:t>,</w:t>
      </w:r>
      <w:r w:rsidRPr="00BC3ABE">
        <w:t xml:space="preserve"> si </w:t>
      </w:r>
      <w:r w:rsidRPr="00BC3ABE">
        <w:rPr>
          <w:color w:val="000000" w:themeColor="text1"/>
        </w:rPr>
        <w:t>elle</w:t>
      </w:r>
      <w:r w:rsidRPr="00BC3ABE">
        <w:t xml:space="preserve"> a</w:t>
      </w:r>
      <w:r w:rsidRPr="00BC3ABE">
        <w:rPr>
          <w:rStyle w:val="Hyperlink2"/>
          <w:rFonts w:cs="Times New Roman"/>
          <w:color w:val="000000" w:themeColor="text1"/>
        </w:rPr>
        <w:t xml:space="preserve"> </w:t>
      </w:r>
      <w:r w:rsidRPr="00BC3ABE">
        <w:rPr>
          <w:color w:val="000000" w:themeColor="text1"/>
        </w:rPr>
        <w:t>bien</w:t>
      </w:r>
      <w:r w:rsidRPr="00BC3ABE">
        <w:t xml:space="preserve"> supprimé des emplois et </w:t>
      </w:r>
      <w:r w:rsidRPr="00BC3ABE">
        <w:rPr>
          <w:color w:val="000000" w:themeColor="text1"/>
        </w:rPr>
        <w:t>causé</w:t>
      </w:r>
      <w:r w:rsidRPr="00BC3ABE">
        <w:t xml:space="preserve"> un chômage temporaire </w:t>
      </w:r>
      <w:r w:rsidR="00B66F39">
        <w:t>–</w:t>
      </w:r>
      <w:r w:rsidR="00BA2DDE">
        <w:t> </w:t>
      </w:r>
      <w:r w:rsidRPr="00BC3ABE">
        <w:rPr>
          <w:color w:val="000000" w:themeColor="text1"/>
        </w:rPr>
        <w:t xml:space="preserve">entraînant notamment </w:t>
      </w:r>
      <w:r w:rsidRPr="00BC3ABE">
        <w:t xml:space="preserve">en France </w:t>
      </w:r>
      <w:r w:rsidRPr="00BC3ABE">
        <w:rPr>
          <w:color w:val="000000" w:themeColor="text1"/>
        </w:rPr>
        <w:t xml:space="preserve">un important exode </w:t>
      </w:r>
      <w:r w:rsidR="00BA2DDE" w:rsidRPr="00BC3ABE">
        <w:rPr>
          <w:color w:val="000000" w:themeColor="text1"/>
        </w:rPr>
        <w:t>rural</w:t>
      </w:r>
      <w:r w:rsidR="00BA2DDE">
        <w:rPr>
          <w:color w:val="000000" w:themeColor="text1"/>
        </w:rPr>
        <w:t> </w:t>
      </w:r>
      <w:r w:rsidR="00B66F39">
        <w:rPr>
          <w:color w:val="000000" w:themeColor="text1"/>
        </w:rPr>
        <w:t>–</w:t>
      </w:r>
      <w:r w:rsidRPr="00BC3ABE">
        <w:rPr>
          <w:color w:val="000000" w:themeColor="text1"/>
        </w:rPr>
        <w:t>,</w:t>
      </w:r>
      <w:r w:rsidRPr="00BC3ABE">
        <w:t xml:space="preserve"> n’a toutefois pas causé en France de chômage structurel </w:t>
      </w:r>
      <w:r w:rsidRPr="00BC3ABE">
        <w:rPr>
          <w:color w:val="000000" w:themeColor="text1"/>
        </w:rPr>
        <w:t>à</w:t>
      </w:r>
      <w:r w:rsidRPr="00BC3ABE">
        <w:t xml:space="preserve"> long terme</w:t>
      </w:r>
      <w:r w:rsidRPr="00BC3ABE">
        <w:rPr>
          <w:color w:val="000000" w:themeColor="text1"/>
        </w:rPr>
        <w:t xml:space="preserve">. Car cette mécanisation </w:t>
      </w:r>
      <w:r w:rsidRPr="00BC3ABE">
        <w:t xml:space="preserve">vivifiait l’activité économique, </w:t>
      </w:r>
      <w:r w:rsidRPr="00BC3ABE">
        <w:rPr>
          <w:color w:val="000000" w:themeColor="text1"/>
        </w:rPr>
        <w:t>suscitant l’émergence de nouvelles familles de métiers</w:t>
      </w:r>
      <w:r w:rsidRPr="00BC3ABE">
        <w:t xml:space="preserve"> qui ont offert</w:t>
      </w:r>
      <w:r w:rsidRPr="00BC3ABE">
        <w:rPr>
          <w:spacing w:val="-1"/>
        </w:rPr>
        <w:t xml:space="preserve"> </w:t>
      </w:r>
      <w:r w:rsidRPr="00BC3ABE">
        <w:t>une</w:t>
      </w:r>
      <w:r w:rsidRPr="00BC3ABE">
        <w:rPr>
          <w:spacing w:val="-1"/>
        </w:rPr>
        <w:t xml:space="preserve"> </w:t>
      </w:r>
      <w:r w:rsidRPr="00BC3ABE">
        <w:t>porte</w:t>
      </w:r>
      <w:r w:rsidRPr="00BC3ABE">
        <w:rPr>
          <w:spacing w:val="-1"/>
        </w:rPr>
        <w:t xml:space="preserve"> </w:t>
      </w:r>
      <w:r w:rsidRPr="00BC3ABE">
        <w:t>de</w:t>
      </w:r>
      <w:r w:rsidRPr="00BC3ABE">
        <w:rPr>
          <w:spacing w:val="-1"/>
        </w:rPr>
        <w:t xml:space="preserve"> </w:t>
      </w:r>
      <w:r w:rsidRPr="00BC3ABE">
        <w:t>secours</w:t>
      </w:r>
      <w:r w:rsidRPr="00BC3ABE">
        <w:rPr>
          <w:spacing w:val="-1"/>
        </w:rPr>
        <w:t xml:space="preserve"> </w:t>
      </w:r>
      <w:r w:rsidRPr="00BC3ABE">
        <w:rPr>
          <w:color w:val="000000" w:themeColor="text1"/>
        </w:rPr>
        <w:t>à ceux que la mécanisation avait mis</w:t>
      </w:r>
      <w:r w:rsidRPr="00BC3ABE">
        <w:rPr>
          <w:spacing w:val="-1"/>
        </w:rPr>
        <w:t xml:space="preserve"> </w:t>
      </w:r>
      <w:r w:rsidRPr="00BC3ABE">
        <w:t>au</w:t>
      </w:r>
      <w:r w:rsidRPr="00BC3ABE">
        <w:rPr>
          <w:spacing w:val="-1"/>
        </w:rPr>
        <w:t xml:space="preserve"> </w:t>
      </w:r>
      <w:r w:rsidRPr="00BC3ABE">
        <w:t>chômag</w:t>
      </w:r>
      <w:bookmarkStart w:id="2314" w:name="_bookmark160"/>
      <w:bookmarkEnd w:id="2314"/>
      <w:r w:rsidRPr="00BC3ABE">
        <w:t>e.</w:t>
      </w:r>
      <w:r w:rsidR="006E35CA">
        <w:t xml:space="preserve"> On voit là un exemple du concept de destruction créatrice forgé par Joseph Schumpeter.</w:t>
      </w:r>
    </w:p>
    <w:p w14:paraId="778FFBF1" w14:textId="08352E70" w:rsidR="00E561EB" w:rsidRDefault="00E561EB" w:rsidP="003175A3">
      <w:pPr>
        <w:rPr>
          <w:color w:val="000000" w:themeColor="text1"/>
        </w:rPr>
      </w:pPr>
      <w:r w:rsidRPr="00BC3ABE">
        <w:rPr>
          <w:color w:val="000000" w:themeColor="text1"/>
        </w:rPr>
        <w:t>Ce</w:t>
      </w:r>
      <w:r w:rsidRPr="00BC3ABE">
        <w:rPr>
          <w:spacing w:val="-1"/>
        </w:rPr>
        <w:t xml:space="preserve"> </w:t>
      </w:r>
      <w:r w:rsidRPr="00BC3ABE">
        <w:t xml:space="preserve">phénomène </w:t>
      </w:r>
      <w:r w:rsidRPr="00BC3ABE">
        <w:rPr>
          <w:color w:val="000000" w:themeColor="text1"/>
        </w:rPr>
        <w:t>a fonctionné</w:t>
      </w:r>
      <w:r w:rsidRPr="00BC3ABE">
        <w:t xml:space="preserve"> à plein depuis des décennies. Ainsi, 60</w:t>
      </w:r>
      <w:r w:rsidR="009A3A70">
        <w:t> %</w:t>
      </w:r>
      <w:r w:rsidRPr="00BC3ABE">
        <w:t xml:space="preserve"> des catégories d’emplois aux États-Unis en 2018 n’existaient pas en </w:t>
      </w:r>
      <w:bookmarkStart w:id="2315" w:name="_bookmark159"/>
      <w:bookmarkEnd w:id="2315"/>
      <w:r w:rsidRPr="00BC3ABE">
        <w:t>1940</w:t>
      </w:r>
      <w:r w:rsidR="0044184B" w:rsidRPr="00BC3ABE">
        <w:rPr>
          <w:rStyle w:val="EndnoteReference"/>
          <w:rFonts w:ascii="Times New Roman" w:hAnsi="Times New Roman" w:cs="Times New Roman"/>
        </w:rPr>
        <w:endnoteReference w:id="74"/>
      </w:r>
      <w:r w:rsidR="0044184B" w:rsidRPr="00BC3ABE">
        <w:t>,</w:t>
      </w:r>
      <w:r w:rsidRPr="00BC3ABE">
        <w:t xml:space="preserve"> </w:t>
      </w:r>
      <w:r w:rsidRPr="00BC3ABE">
        <w:rPr>
          <w:color w:val="000000" w:themeColor="text1"/>
        </w:rPr>
        <w:t>notamment</w:t>
      </w:r>
      <w:r w:rsidRPr="00BC3ABE">
        <w:t xml:space="preserve"> en médecine, en informatique, ou dans </w:t>
      </w:r>
      <w:r w:rsidRPr="00BC3ABE">
        <w:rPr>
          <w:color w:val="000000" w:themeColor="text1"/>
        </w:rPr>
        <w:t>de nouvelles sources d’énergie</w:t>
      </w:r>
      <w:r w:rsidRPr="00BC3ABE">
        <w:t>. Dès</w:t>
      </w:r>
      <w:r w:rsidRPr="00BC3ABE">
        <w:rPr>
          <w:spacing w:val="-2"/>
        </w:rPr>
        <w:t xml:space="preserve"> </w:t>
      </w:r>
      <w:r w:rsidRPr="00BC3ABE">
        <w:t>lors,</w:t>
      </w:r>
      <w:r w:rsidRPr="00BC3ABE">
        <w:rPr>
          <w:spacing w:val="-2"/>
        </w:rPr>
        <w:t xml:space="preserve"> </w:t>
      </w:r>
      <w:r w:rsidRPr="00BC3ABE">
        <w:t>malgré</w:t>
      </w:r>
      <w:r w:rsidRPr="00BC3ABE">
        <w:rPr>
          <w:spacing w:val="-2"/>
        </w:rPr>
        <w:t xml:space="preserve"> </w:t>
      </w:r>
      <w:r w:rsidRPr="00BC3ABE">
        <w:t>la</w:t>
      </w:r>
      <w:r w:rsidRPr="00BC3ABE">
        <w:rPr>
          <w:spacing w:val="-2"/>
        </w:rPr>
        <w:t xml:space="preserve"> </w:t>
      </w:r>
      <w:r w:rsidRPr="00BC3ABE">
        <w:t>souffrance</w:t>
      </w:r>
      <w:r w:rsidRPr="00BC3ABE">
        <w:rPr>
          <w:spacing w:val="-2"/>
        </w:rPr>
        <w:t xml:space="preserve"> </w:t>
      </w:r>
      <w:r w:rsidRPr="00BC3ABE">
        <w:t>des</w:t>
      </w:r>
      <w:r w:rsidRPr="00BC3ABE">
        <w:rPr>
          <w:spacing w:val="-2"/>
        </w:rPr>
        <w:t xml:space="preserve"> </w:t>
      </w:r>
      <w:r w:rsidRPr="00BC3ABE">
        <w:t>travailleurs</w:t>
      </w:r>
      <w:r w:rsidRPr="00BC3ABE">
        <w:rPr>
          <w:spacing w:val="-2"/>
        </w:rPr>
        <w:t xml:space="preserve"> </w:t>
      </w:r>
      <w:r w:rsidRPr="00BC3ABE">
        <w:t>licenciés,</w:t>
      </w:r>
      <w:r w:rsidRPr="00BC3ABE">
        <w:rPr>
          <w:spacing w:val="-2"/>
        </w:rPr>
        <w:t xml:space="preserve"> </w:t>
      </w:r>
      <w:r w:rsidRPr="00BC3ABE">
        <w:t>et</w:t>
      </w:r>
      <w:r w:rsidRPr="00BC3ABE">
        <w:rPr>
          <w:spacing w:val="-2"/>
        </w:rPr>
        <w:t xml:space="preserve"> </w:t>
      </w:r>
      <w:r w:rsidRPr="00BC3ABE">
        <w:t>la</w:t>
      </w:r>
      <w:r w:rsidRPr="00BC3ABE">
        <w:rPr>
          <w:spacing w:val="-2"/>
        </w:rPr>
        <w:t xml:space="preserve"> </w:t>
      </w:r>
      <w:r w:rsidRPr="00BC3ABE">
        <w:t>possible</w:t>
      </w:r>
      <w:r w:rsidRPr="00BC3ABE">
        <w:rPr>
          <w:spacing w:val="-2"/>
        </w:rPr>
        <w:t xml:space="preserve"> </w:t>
      </w:r>
      <w:r w:rsidRPr="00BC3ABE">
        <w:t xml:space="preserve">difficulté à court terme </w:t>
      </w:r>
      <w:r w:rsidRPr="00BC3ABE">
        <w:rPr>
          <w:color w:val="000000" w:themeColor="text1"/>
        </w:rPr>
        <w:t>à</w:t>
      </w:r>
      <w:r w:rsidRPr="00BC3ABE">
        <w:t xml:space="preserve"> retrouver un travail, force est de constater que sur le long terme la mécanisation et l’automatisation ont </w:t>
      </w:r>
      <w:r w:rsidRPr="00BC3ABE">
        <w:rPr>
          <w:color w:val="000000" w:themeColor="text1"/>
        </w:rPr>
        <w:t>nettement contribué</w:t>
      </w:r>
      <w:r w:rsidRPr="00BC3ABE">
        <w:t xml:space="preserve"> à </w:t>
      </w:r>
      <w:r w:rsidRPr="00BC3ABE">
        <w:rPr>
          <w:color w:val="000000" w:themeColor="text1"/>
        </w:rPr>
        <w:t xml:space="preserve">l’amélioration générale de </w:t>
      </w:r>
      <w:r w:rsidRPr="00BC3ABE">
        <w:t xml:space="preserve">notre </w:t>
      </w:r>
      <w:r w:rsidRPr="00BC3ABE">
        <w:rPr>
          <w:color w:val="000000" w:themeColor="text1"/>
        </w:rPr>
        <w:t xml:space="preserve">niveau de </w:t>
      </w:r>
      <w:r w:rsidRPr="00BC3ABE">
        <w:t>vie</w:t>
      </w:r>
      <w:r w:rsidRPr="00BC3ABE">
        <w:rPr>
          <w:color w:val="000000" w:themeColor="text1"/>
        </w:rPr>
        <w:t>.</w:t>
      </w:r>
    </w:p>
    <w:p w14:paraId="2EE9EAC4" w14:textId="4E2654F4" w:rsidR="00D83A59" w:rsidRPr="00BA2DDE" w:rsidRDefault="00D83A59" w:rsidP="00BA2DDE">
      <w:pPr>
        <w:rPr>
          <w:color w:val="000000" w:themeColor="text1"/>
        </w:rPr>
      </w:pPr>
      <w:r w:rsidRPr="00BA2DDE">
        <w:rPr>
          <w:color w:val="000000" w:themeColor="text1"/>
        </w:rPr>
        <w:t>Cela fait ainsi un siècle que le temps de travail se réduit progressivement : et nous n’avons pourtant pas de chômage de masse ; la dynamique n’est donc pas nouvelle, et dans les pays occidentaux le nombre total d’heures travaillées dans l’année a été divisé par deux depuis 1870</w:t>
      </w:r>
      <w:r w:rsidR="006E35CA" w:rsidRPr="00BA2DDE">
        <w:rPr>
          <w:color w:val="000000" w:themeColor="text1"/>
          <w:vertAlign w:val="superscript"/>
        </w:rPr>
        <w:endnoteReference w:id="75"/>
      </w:r>
      <w:r w:rsidR="006E35CA" w:rsidRPr="00BA2DDE">
        <w:rPr>
          <w:color w:val="000000" w:themeColor="text1"/>
        </w:rPr>
        <w:t>.</w:t>
      </w:r>
    </w:p>
    <w:p w14:paraId="32AE6E69" w14:textId="5F27C9A8" w:rsidR="00E561EB" w:rsidRPr="00BC3ABE" w:rsidRDefault="00E561EB" w:rsidP="003175A3">
      <w:r w:rsidRPr="00BC3ABE">
        <w:rPr>
          <w:color w:val="000000" w:themeColor="text1"/>
        </w:rPr>
        <w:t xml:space="preserve">Toutefois, </w:t>
      </w:r>
      <w:r w:rsidR="006641D5">
        <w:t>deux</w:t>
      </w:r>
      <w:r>
        <w:t xml:space="preserve"> </w:t>
      </w:r>
      <w:r w:rsidRPr="00BC3ABE">
        <w:t xml:space="preserve">différences majeures </w:t>
      </w:r>
      <w:r w:rsidRPr="00BC3ABE">
        <w:rPr>
          <w:color w:val="000000" w:themeColor="text1"/>
        </w:rPr>
        <w:t>invitent</w:t>
      </w:r>
      <w:r w:rsidRPr="00BC3ABE">
        <w:t xml:space="preserve"> à </w:t>
      </w:r>
      <w:r w:rsidRPr="00BC3ABE">
        <w:rPr>
          <w:color w:val="000000" w:themeColor="text1"/>
        </w:rPr>
        <w:t>penser</w:t>
      </w:r>
      <w:r w:rsidRPr="00BC3ABE">
        <w:t xml:space="preserve"> que l’automatisation liée à </w:t>
      </w:r>
      <w:r w:rsidRPr="00BC3ABE">
        <w:rPr>
          <w:color w:val="000000" w:themeColor="text1"/>
        </w:rPr>
        <w:t>l’</w:t>
      </w:r>
      <w:r w:rsidR="00BA2DDE" w:rsidRPr="00BC3ABE">
        <w:rPr>
          <w:color w:val="000000" w:themeColor="text1"/>
        </w:rPr>
        <w:t>intelligence artificielle</w:t>
      </w:r>
      <w:r w:rsidR="00BA2DDE" w:rsidRPr="00BC3ABE">
        <w:t xml:space="preserve"> </w:t>
      </w:r>
      <w:r w:rsidRPr="00BC3ABE">
        <w:t xml:space="preserve">sera très différente de la </w:t>
      </w:r>
      <w:r w:rsidR="00BA2DDE">
        <w:t>r</w:t>
      </w:r>
      <w:r w:rsidR="00BA2DDE" w:rsidRPr="00BC3ABE">
        <w:t xml:space="preserve">évolution </w:t>
      </w:r>
      <w:r w:rsidRPr="00BC3ABE">
        <w:t>industrielle</w:t>
      </w:r>
      <w:r>
        <w:rPr>
          <w:color w:val="000000" w:themeColor="text1"/>
        </w:rPr>
        <w:t> :</w:t>
      </w:r>
      <w:r w:rsidRPr="00BC3ABE">
        <w:rPr>
          <w:color w:val="000000" w:themeColor="text1"/>
        </w:rPr>
        <w:t xml:space="preserve"> une différence quantitative, puisque</w:t>
      </w:r>
      <w:r w:rsidRPr="00BC3ABE">
        <w:t xml:space="preserve"> l’économie </w:t>
      </w:r>
      <w:r w:rsidRPr="00BC3ABE">
        <w:rPr>
          <w:color w:val="000000" w:themeColor="text1"/>
        </w:rPr>
        <w:t xml:space="preserve">disposera d’une </w:t>
      </w:r>
      <w:r w:rsidRPr="00BC3ABE">
        <w:t xml:space="preserve">marge de croissance </w:t>
      </w:r>
      <w:r w:rsidRPr="00BC3ABE">
        <w:rPr>
          <w:color w:val="000000" w:themeColor="text1"/>
        </w:rPr>
        <w:t>plus limitée</w:t>
      </w:r>
      <w:r>
        <w:rPr>
          <w:color w:val="000000" w:themeColor="text1"/>
        </w:rPr>
        <w:t xml:space="preserve">, et </w:t>
      </w:r>
      <w:r w:rsidRPr="00BC3ABE">
        <w:rPr>
          <w:color w:val="000000" w:themeColor="text1"/>
        </w:rPr>
        <w:t>une différence qualitative, puisque cette nouvelle automatisation touchera l’intégralité des</w:t>
      </w:r>
      <w:r w:rsidRPr="00BC3ABE">
        <w:t xml:space="preserve"> tâches, à la différence de l’automatisation de la </w:t>
      </w:r>
      <w:r w:rsidR="006E35CA" w:rsidRPr="00BC3ABE">
        <w:t xml:space="preserve">révolution industrielle </w:t>
      </w:r>
      <w:r w:rsidRPr="00BC3ABE">
        <w:rPr>
          <w:color w:val="000000" w:themeColor="text1"/>
        </w:rPr>
        <w:t>qui restait strictement mécanique.</w:t>
      </w:r>
    </w:p>
    <w:p w14:paraId="68CE88D6" w14:textId="77777777" w:rsidR="00E561EB" w:rsidRPr="00BC3ABE" w:rsidRDefault="00E561EB" w:rsidP="00E44AC1">
      <w:pPr>
        <w:pStyle w:val="Heading4"/>
        <w:spacing w:line="276" w:lineRule="auto"/>
        <w:rPr>
          <w:rFonts w:ascii="Times New Roman" w:hAnsi="Times New Roman" w:cs="Times New Roman"/>
          <w:sz w:val="26"/>
          <w:szCs w:val="26"/>
        </w:rPr>
      </w:pPr>
      <w:bookmarkStart w:id="2316" w:name="_Toc193205452"/>
      <w:r w:rsidRPr="00BC3ABE">
        <w:rPr>
          <w:rFonts w:ascii="Times New Roman" w:hAnsi="Times New Roman" w:cs="Times New Roman"/>
          <w:sz w:val="26"/>
          <w:szCs w:val="26"/>
        </w:rPr>
        <w:t>Différence</w:t>
      </w:r>
      <w:r w:rsidRPr="00BC3ABE">
        <w:rPr>
          <w:rFonts w:ascii="Times New Roman" w:hAnsi="Times New Roman" w:cs="Times New Roman"/>
          <w:spacing w:val="-6"/>
          <w:sz w:val="26"/>
          <w:szCs w:val="26"/>
        </w:rPr>
        <w:t xml:space="preserve"> </w:t>
      </w:r>
      <w:r w:rsidRPr="00BC3ABE">
        <w:rPr>
          <w:rFonts w:ascii="Times New Roman" w:hAnsi="Times New Roman" w:cs="Times New Roman"/>
          <w:sz w:val="26"/>
          <w:szCs w:val="26"/>
        </w:rPr>
        <w:t>quantitative</w:t>
      </w:r>
      <w:r w:rsidRPr="00BC3ABE">
        <w:rPr>
          <w:rFonts w:ascii="Times New Roman" w:hAnsi="Times New Roman" w:cs="Times New Roman"/>
          <w:spacing w:val="-3"/>
          <w:sz w:val="26"/>
          <w:szCs w:val="26"/>
        </w:rPr>
        <w:t> </w:t>
      </w:r>
      <w:r w:rsidRPr="00BC3ABE">
        <w:rPr>
          <w:rFonts w:ascii="Times New Roman" w:hAnsi="Times New Roman" w:cs="Times New Roman"/>
          <w:sz w:val="26"/>
          <w:szCs w:val="26"/>
        </w:rPr>
        <w:t>:</w:t>
      </w:r>
      <w:r w:rsidRPr="00BC3ABE">
        <w:rPr>
          <w:rFonts w:ascii="Times New Roman" w:hAnsi="Times New Roman" w:cs="Times New Roman"/>
          <w:spacing w:val="-3"/>
          <w:sz w:val="26"/>
          <w:szCs w:val="26"/>
        </w:rPr>
        <w:t xml:space="preserve"> </w:t>
      </w:r>
      <w:bookmarkEnd w:id="2316"/>
      <w:r w:rsidRPr="00BC3ABE">
        <w:rPr>
          <w:rFonts w:ascii="Times New Roman" w:hAnsi="Times New Roman" w:cs="Times New Roman"/>
          <w:sz w:val="26"/>
          <w:szCs w:val="26"/>
        </w:rPr>
        <w:t>un potentiel de croissance économique limité</w:t>
      </w:r>
    </w:p>
    <w:p w14:paraId="566459A6" w14:textId="00A3AEFA" w:rsidR="00E561EB" w:rsidRPr="00BC3ABE" w:rsidRDefault="00E561EB" w:rsidP="003175A3">
      <w:r w:rsidRPr="00BC3ABE">
        <w:t>Le travail de l’IA</w:t>
      </w:r>
      <w:r w:rsidRPr="00BC3ABE">
        <w:rPr>
          <w:spacing w:val="-9"/>
        </w:rPr>
        <w:t xml:space="preserve"> </w:t>
      </w:r>
      <w:r w:rsidRPr="00BC3ABE">
        <w:t xml:space="preserve">prendra une part grandissante dans l’économie, qu’il soit </w:t>
      </w:r>
      <w:r w:rsidRPr="00BC3ABE">
        <w:rPr>
          <w:color w:val="000000" w:themeColor="text1"/>
        </w:rPr>
        <w:t>exercé</w:t>
      </w:r>
      <w:r w:rsidRPr="00BC3ABE">
        <w:t xml:space="preserve"> en régime autonome, ou </w:t>
      </w:r>
      <w:r w:rsidRPr="00BC3ABE">
        <w:rPr>
          <w:color w:val="000000" w:themeColor="text1"/>
        </w:rPr>
        <w:t xml:space="preserve">par </w:t>
      </w:r>
      <w:r w:rsidRPr="00BC3ABE">
        <w:t xml:space="preserve">des assistants qui </w:t>
      </w:r>
      <w:r w:rsidRPr="00BC3ABE">
        <w:rPr>
          <w:color w:val="000000" w:themeColor="text1"/>
        </w:rPr>
        <w:t>accroîtront</w:t>
      </w:r>
      <w:r w:rsidRPr="00BC3ABE">
        <w:t xml:space="preserve"> la productivité d’un employé. </w:t>
      </w:r>
      <w:r w:rsidRPr="00BC3ABE">
        <w:rPr>
          <w:color w:val="000000" w:themeColor="text1"/>
        </w:rPr>
        <w:t>Et si</w:t>
      </w:r>
      <w:r w:rsidRPr="00BC3ABE">
        <w:t xml:space="preserve"> cette part </w:t>
      </w:r>
      <w:r w:rsidRPr="00BC3ABE">
        <w:rPr>
          <w:color w:val="000000" w:themeColor="text1"/>
        </w:rPr>
        <w:t>grandit plus rapidement que l’ensemble</w:t>
      </w:r>
      <w:r w:rsidRPr="00BC3ABE">
        <w:t xml:space="preserve"> du gâteau de l’économie</w:t>
      </w:r>
      <w:r w:rsidRPr="00BC3ABE">
        <w:rPr>
          <w:color w:val="000000" w:themeColor="text1"/>
        </w:rPr>
        <w:t>, sa</w:t>
      </w:r>
      <w:r w:rsidRPr="00BC3ABE">
        <w:t xml:space="preserve"> croissance fera </w:t>
      </w:r>
      <w:r w:rsidRPr="00BC3ABE">
        <w:lastRenderedPageBreak/>
        <w:t>inexorablement décroître la demande pour de l’emploi</w:t>
      </w:r>
      <w:r w:rsidRPr="00BC3ABE">
        <w:rPr>
          <w:spacing w:val="40"/>
        </w:rPr>
        <w:t xml:space="preserve"> </w:t>
      </w:r>
      <w:r w:rsidRPr="00BC3ABE">
        <w:rPr>
          <w:spacing w:val="-2"/>
        </w:rPr>
        <w:t>humain.</w:t>
      </w:r>
      <w:r w:rsidRPr="00BC3ABE">
        <w:rPr>
          <w:color w:val="000000" w:themeColor="text1"/>
        </w:rPr>
        <w:t xml:space="preserve"> La question est donc ouverte : l’économie mondiale pourra-t-elle croître plus encore que la part de travail alloué</w:t>
      </w:r>
      <w:r w:rsidR="006E35CA">
        <w:rPr>
          <w:color w:val="000000" w:themeColor="text1"/>
        </w:rPr>
        <w:t>e</w:t>
      </w:r>
      <w:r w:rsidRPr="00BC3ABE">
        <w:rPr>
          <w:color w:val="000000" w:themeColor="text1"/>
        </w:rPr>
        <w:t xml:space="preserve"> aux IA ?</w:t>
      </w:r>
    </w:p>
    <w:p w14:paraId="62D02253" w14:textId="0FE2D62A" w:rsidR="00E561EB" w:rsidRPr="00BC3ABE" w:rsidRDefault="00E561EB" w:rsidP="003175A3">
      <w:r w:rsidRPr="00BC3ABE">
        <w:rPr>
          <w:color w:val="000000" w:themeColor="text1"/>
        </w:rPr>
        <w:t>Notons d’abord</w:t>
      </w:r>
      <w:r w:rsidRPr="00BC3ABE">
        <w:t xml:space="preserve"> que la croissance </w:t>
      </w:r>
      <w:r w:rsidRPr="00BC3ABE">
        <w:rPr>
          <w:color w:val="000000" w:themeColor="text1"/>
        </w:rPr>
        <w:t xml:space="preserve">mondiale se produisant sur une planète aux ressources physiques finies </w:t>
      </w:r>
      <w:r w:rsidR="00B66F39" w:rsidRPr="003175A3">
        <w:t>–</w:t>
      </w:r>
      <w:r w:rsidR="006E35CA">
        <w:t> l’e</w:t>
      </w:r>
      <w:r w:rsidRPr="003175A3">
        <w:t xml:space="preserve">space, </w:t>
      </w:r>
      <w:r w:rsidR="006E35CA">
        <w:t>l’</w:t>
      </w:r>
      <w:r w:rsidRPr="003175A3">
        <w:t xml:space="preserve">énergie et </w:t>
      </w:r>
      <w:r w:rsidR="006E35CA">
        <w:t>les</w:t>
      </w:r>
      <w:r w:rsidR="006E35CA" w:rsidRPr="003175A3">
        <w:t xml:space="preserve"> </w:t>
      </w:r>
      <w:r w:rsidRPr="003175A3">
        <w:t>matériaux</w:t>
      </w:r>
      <w:r w:rsidR="006E35CA">
        <w:rPr>
          <w:color w:val="000000" w:themeColor="text1"/>
        </w:rPr>
        <w:t> </w:t>
      </w:r>
      <w:r w:rsidR="00B66F39">
        <w:rPr>
          <w:color w:val="000000" w:themeColor="text1"/>
        </w:rPr>
        <w:t>–</w:t>
      </w:r>
      <w:r w:rsidRPr="00BC3ABE">
        <w:rPr>
          <w:color w:val="000000" w:themeColor="text1"/>
        </w:rPr>
        <w:t xml:space="preserve"> elle finira par être ralentie par ces</w:t>
      </w:r>
      <w:r w:rsidRPr="00BC3ABE">
        <w:t xml:space="preserve"> limites physiques</w:t>
      </w:r>
      <w:r w:rsidRPr="00BC3ABE">
        <w:rPr>
          <w:color w:val="000000" w:themeColor="text1"/>
        </w:rPr>
        <w:t> : les arbres ne montent pas jusqu’au ciel. Cette dépendance à des processus physique</w:t>
      </w:r>
      <w:r w:rsidR="006E35CA">
        <w:rPr>
          <w:color w:val="000000" w:themeColor="text1"/>
        </w:rPr>
        <w:t>s</w:t>
      </w:r>
      <w:r w:rsidRPr="00BC3ABE">
        <w:rPr>
          <w:color w:val="000000" w:themeColor="text1"/>
        </w:rPr>
        <w:t xml:space="preserve"> se manifeste clairement dans les</w:t>
      </w:r>
      <w:r w:rsidRPr="00BC3ABE">
        <w:t xml:space="preserve"> émissions de carbone </w:t>
      </w:r>
      <w:r w:rsidRPr="00BC3ABE">
        <w:rPr>
          <w:color w:val="000000" w:themeColor="text1"/>
        </w:rPr>
        <w:t xml:space="preserve">qui </w:t>
      </w:r>
      <w:r w:rsidRPr="00BC3ABE">
        <w:t xml:space="preserve">sont étroitement </w:t>
      </w:r>
      <w:r w:rsidRPr="00BC3ABE">
        <w:rPr>
          <w:color w:val="000000" w:themeColor="text1"/>
        </w:rPr>
        <w:t>couplées</w:t>
      </w:r>
      <w:r w:rsidRPr="00BC3ABE">
        <w:t xml:space="preserve"> au </w:t>
      </w:r>
      <w:r w:rsidRPr="00BC3ABE">
        <w:rPr>
          <w:color w:val="000000" w:themeColor="text1"/>
        </w:rPr>
        <w:t>PIB</w:t>
      </w:r>
      <w:r w:rsidRPr="00BC3ABE">
        <w:t xml:space="preserve"> mond</w:t>
      </w:r>
      <w:bookmarkStart w:id="2317" w:name="_bookmark161"/>
      <w:bookmarkEnd w:id="2317"/>
      <w:r w:rsidRPr="00BC3ABE">
        <w:t>ial</w:t>
      </w:r>
      <w:r w:rsidRPr="00BC3ABE">
        <w:rPr>
          <w:rStyle w:val="FootnoteReference"/>
          <w:rFonts w:ascii="Times New Roman" w:hAnsi="Times New Roman" w:cs="Times New Roman"/>
        </w:rPr>
        <w:footnoteReference w:id="83"/>
      </w:r>
      <w:r w:rsidRPr="00BC3ABE">
        <w:t xml:space="preserve">, ce </w:t>
      </w:r>
      <w:r w:rsidRPr="00BC3ABE">
        <w:rPr>
          <w:color w:val="000000" w:themeColor="text1"/>
        </w:rPr>
        <w:t>lien s’expliquant</w:t>
      </w:r>
      <w:r w:rsidRPr="00BC3ABE">
        <w:t xml:space="preserve"> par le </w:t>
      </w:r>
      <w:r w:rsidRPr="00BC3ABE">
        <w:rPr>
          <w:color w:val="000000" w:themeColor="text1"/>
        </w:rPr>
        <w:t>couplage</w:t>
      </w:r>
      <w:r w:rsidRPr="00BC3ABE">
        <w:t xml:space="preserve"> entre </w:t>
      </w:r>
      <w:r w:rsidRPr="00BC3ABE">
        <w:rPr>
          <w:color w:val="000000" w:themeColor="text1"/>
        </w:rPr>
        <w:t>la</w:t>
      </w:r>
      <w:r w:rsidRPr="00BC3ABE">
        <w:t xml:space="preserve"> consommation </w:t>
      </w:r>
      <w:r w:rsidRPr="00BC3ABE">
        <w:rPr>
          <w:color w:val="000000" w:themeColor="text1"/>
        </w:rPr>
        <w:t xml:space="preserve">générale de biens </w:t>
      </w:r>
      <w:r w:rsidRPr="00BC3ABE">
        <w:t xml:space="preserve">et une consommation </w:t>
      </w:r>
      <w:r w:rsidRPr="00BC3ABE">
        <w:rPr>
          <w:color w:val="000000" w:themeColor="text1"/>
        </w:rPr>
        <w:t>de</w:t>
      </w:r>
      <w:r w:rsidRPr="00BC3ABE">
        <w:t xml:space="preserve"> ressources et </w:t>
      </w:r>
      <w:r w:rsidRPr="00BC3ABE">
        <w:rPr>
          <w:color w:val="000000" w:themeColor="text1"/>
        </w:rPr>
        <w:t>d’énergie induisant des émissions de</w:t>
      </w:r>
      <w:r w:rsidRPr="00BC3ABE">
        <w:t xml:space="preserve"> carbone. </w:t>
      </w:r>
      <w:r w:rsidRPr="00BC3ABE">
        <w:rPr>
          <w:color w:val="000000" w:themeColor="text1"/>
        </w:rPr>
        <w:t>L’approvisionnement énergétique limité constitue par</w:t>
      </w:r>
      <w:r w:rsidRPr="00BC3ABE">
        <w:t xml:space="preserve"> ailleurs</w:t>
      </w:r>
      <w:r w:rsidRPr="00BC3ABE">
        <w:rPr>
          <w:color w:val="000000" w:themeColor="text1"/>
        </w:rPr>
        <w:t xml:space="preserve"> </w:t>
      </w:r>
      <w:r w:rsidRPr="00BC3ABE">
        <w:t xml:space="preserve">probablement </w:t>
      </w:r>
      <w:r w:rsidRPr="00BC3ABE">
        <w:rPr>
          <w:color w:val="000000" w:themeColor="text1"/>
        </w:rPr>
        <w:t>l’une</w:t>
      </w:r>
      <w:r w:rsidRPr="00BC3ABE">
        <w:t xml:space="preserve"> des causes </w:t>
      </w:r>
      <w:r w:rsidRPr="00BC3ABE">
        <w:rPr>
          <w:color w:val="000000" w:themeColor="text1"/>
        </w:rPr>
        <w:t>essentielles</w:t>
      </w:r>
      <w:r w:rsidRPr="00BC3ABE">
        <w:t xml:space="preserve"> de la stagnation du PIB </w:t>
      </w:r>
      <w:r w:rsidRPr="00BC3ABE">
        <w:rPr>
          <w:color w:val="000000" w:themeColor="text1"/>
        </w:rPr>
        <w:t xml:space="preserve">qu’on observe </w:t>
      </w:r>
      <w:r w:rsidRPr="00BC3ABE">
        <w:t xml:space="preserve">depuis quelques années dans </w:t>
      </w:r>
      <w:r w:rsidRPr="00BC3ABE">
        <w:rPr>
          <w:color w:val="000000" w:themeColor="text1"/>
        </w:rPr>
        <w:t xml:space="preserve">l’ensemble de </w:t>
      </w:r>
      <w:r w:rsidRPr="00BC3ABE">
        <w:t xml:space="preserve">la zone </w:t>
      </w:r>
      <w:r w:rsidR="006E35CA">
        <w:rPr>
          <w:color w:val="000000" w:themeColor="text1"/>
        </w:rPr>
        <w:t>e</w:t>
      </w:r>
      <w:r w:rsidR="006E35CA" w:rsidRPr="00BC3ABE">
        <w:rPr>
          <w:color w:val="000000" w:themeColor="text1"/>
        </w:rPr>
        <w:t>uro</w:t>
      </w:r>
      <w:r w:rsidRPr="00BC3ABE">
        <w:rPr>
          <w:spacing w:val="-4"/>
        </w:rPr>
        <w:t>.</w:t>
      </w:r>
    </w:p>
    <w:p w14:paraId="5263A5EF" w14:textId="36D2188C" w:rsidR="00E561EB" w:rsidRPr="00BC3ABE" w:rsidRDefault="004C283A" w:rsidP="00E44A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hAnsi="Times New Roman" w:cs="Times New Roman"/>
          <w:color w:val="000000" w:themeColor="text1"/>
          <w:sz w:val="26"/>
          <w:szCs w:val="26"/>
        </w:rPr>
      </w:pPr>
      <w:ins w:id="2322" w:author="Microsoft Office User" w:date="2025-07-27T23:37:00Z">
        <w:r>
          <w:rPr>
            <w:rFonts w:ascii="Times New Roman" w:hAnsi="Times New Roman" w:cs="Times New Roman"/>
            <w:noProof/>
            <w:color w:val="000000" w:themeColor="text1"/>
            <w:sz w:val="26"/>
            <w:szCs w:val="26"/>
            <w:lang w:eastAsia="fr-FR"/>
          </w:rPr>
          <w:drawing>
            <wp:inline distT="0" distB="0" distL="0" distR="0" wp14:anchorId="35047FBD" wp14:editId="232E0A23">
              <wp:extent cx="4492943" cy="3648808"/>
              <wp:effectExtent l="0" t="0" r="3175" b="0"/>
              <wp:docPr id="3680919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91923" name="Picture 36809192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03524" cy="3657401"/>
                      </a:xfrm>
                      <a:prstGeom prst="rect">
                        <a:avLst/>
                      </a:prstGeom>
                    </pic:spPr>
                  </pic:pic>
                </a:graphicData>
              </a:graphic>
            </wp:inline>
          </w:drawing>
        </w:r>
      </w:ins>
      <w:commentRangeStart w:id="2323"/>
      <w:del w:id="2324" w:author="Microsoft Office User" w:date="2025-07-27T23:35:00Z">
        <w:r w:rsidR="00E561EB" w:rsidRPr="00BC3ABE" w:rsidDel="004C283A">
          <w:rPr>
            <w:rFonts w:ascii="Times New Roman" w:hAnsi="Times New Roman" w:cs="Times New Roman"/>
            <w:noProof/>
            <w:color w:val="000000" w:themeColor="text1"/>
            <w:sz w:val="26"/>
            <w:szCs w:val="26"/>
            <w:lang w:eastAsia="fr-FR"/>
          </w:rPr>
          <w:drawing>
            <wp:inline distT="0" distB="0" distL="0" distR="0" wp14:anchorId="2A20B058" wp14:editId="61DB2921">
              <wp:extent cx="5270653" cy="4426325"/>
              <wp:effectExtent l="0" t="0" r="0" b="6350"/>
              <wp:docPr id="1044" name="Pasted_Graphic_1-3.png"/>
              <wp:cNvGraphicFramePr/>
              <a:graphic xmlns:a="http://schemas.openxmlformats.org/drawingml/2006/main">
                <a:graphicData uri="http://schemas.openxmlformats.org/drawingml/2006/picture">
                  <pic:pic xmlns:pic="http://schemas.openxmlformats.org/drawingml/2006/picture">
                    <pic:nvPicPr>
                      <pic:cNvPr id="1044" name="Pasted_Graphic_1-3.png"/>
                      <pic:cNvPicPr/>
                    </pic:nvPicPr>
                    <pic:blipFill>
                      <a:blip r:embed="rId53"/>
                      <a:stretch>
                        <a:fillRect/>
                      </a:stretch>
                    </pic:blipFill>
                    <pic:spPr>
                      <a:xfrm>
                        <a:off x="0" y="0"/>
                        <a:ext cx="5283649" cy="4437239"/>
                      </a:xfrm>
                      <a:prstGeom prst="rect">
                        <a:avLst/>
                      </a:prstGeom>
                    </pic:spPr>
                  </pic:pic>
                </a:graphicData>
              </a:graphic>
            </wp:inline>
          </w:drawing>
        </w:r>
      </w:del>
      <w:commentRangeEnd w:id="2323"/>
      <w:r w:rsidR="006E35CA">
        <w:rPr>
          <w:rStyle w:val="CommentReference"/>
        </w:rPr>
        <w:commentReference w:id="2323"/>
      </w:r>
    </w:p>
    <w:p w14:paraId="53E1A33B" w14:textId="3C5509BA" w:rsidR="00E561EB" w:rsidRPr="003175A3" w:rsidRDefault="00E561EB" w:rsidP="00E44AC1">
      <w:pPr>
        <w:pStyle w:val="BodyText"/>
        <w:spacing w:before="144"/>
        <w:ind w:left="383" w:right="0"/>
        <w:rPr>
          <w:rFonts w:ascii="Times New Roman" w:hAnsi="Times New Roman" w:cs="Times New Roman"/>
          <w:b/>
        </w:rPr>
      </w:pPr>
      <w:r w:rsidRPr="003175A3">
        <w:rPr>
          <w:rFonts w:ascii="Times New Roman" w:hAnsi="Times New Roman" w:cs="Times New Roman"/>
          <w:b/>
          <w:highlight w:val="yellow"/>
        </w:rPr>
        <w:t>Figure</w:t>
      </w:r>
      <w:r w:rsidRPr="003175A3">
        <w:rPr>
          <w:rFonts w:ascii="Times New Roman" w:hAnsi="Times New Roman" w:cs="Times New Roman"/>
          <w:b/>
          <w:color w:val="000000" w:themeColor="text1"/>
          <w:highlight w:val="yellow"/>
        </w:rPr>
        <w:t xml:space="preserve"> 20</w:t>
      </w:r>
      <w:r w:rsidR="00903079" w:rsidRPr="003175A3">
        <w:rPr>
          <w:rFonts w:ascii="Times New Roman" w:hAnsi="Times New Roman" w:cs="Times New Roman"/>
          <w:b/>
        </w:rPr>
        <w:t>.</w:t>
      </w:r>
      <w:r w:rsidRPr="003175A3">
        <w:rPr>
          <w:rFonts w:ascii="Times New Roman" w:hAnsi="Times New Roman" w:cs="Times New Roman"/>
          <w:b/>
          <w:spacing w:val="-1"/>
        </w:rPr>
        <w:t xml:space="preserve"> </w:t>
      </w:r>
      <w:r w:rsidRPr="003175A3">
        <w:rPr>
          <w:rFonts w:ascii="Times New Roman" w:hAnsi="Times New Roman" w:cs="Times New Roman"/>
          <w:b/>
        </w:rPr>
        <w:t>Les</w:t>
      </w:r>
      <w:r w:rsidRPr="003175A3">
        <w:rPr>
          <w:rFonts w:ascii="Times New Roman" w:hAnsi="Times New Roman" w:cs="Times New Roman"/>
          <w:b/>
          <w:spacing w:val="-2"/>
        </w:rPr>
        <w:t xml:space="preserve"> </w:t>
      </w:r>
      <w:r w:rsidRPr="003175A3">
        <w:rPr>
          <w:rFonts w:ascii="Times New Roman" w:hAnsi="Times New Roman" w:cs="Times New Roman"/>
          <w:b/>
        </w:rPr>
        <w:t>émissions</w:t>
      </w:r>
      <w:r w:rsidRPr="003175A3">
        <w:rPr>
          <w:rFonts w:ascii="Times New Roman" w:hAnsi="Times New Roman" w:cs="Times New Roman"/>
          <w:b/>
          <w:spacing w:val="-1"/>
        </w:rPr>
        <w:t xml:space="preserve"> </w:t>
      </w:r>
      <w:r w:rsidRPr="003175A3">
        <w:rPr>
          <w:rFonts w:ascii="Times New Roman" w:hAnsi="Times New Roman" w:cs="Times New Roman"/>
          <w:b/>
        </w:rPr>
        <w:t>de</w:t>
      </w:r>
      <w:r w:rsidRPr="003175A3">
        <w:rPr>
          <w:rFonts w:ascii="Times New Roman" w:hAnsi="Times New Roman" w:cs="Times New Roman"/>
          <w:b/>
          <w:spacing w:val="-1"/>
        </w:rPr>
        <w:t xml:space="preserve"> </w:t>
      </w:r>
      <w:r w:rsidRPr="003175A3">
        <w:rPr>
          <w:rFonts w:ascii="Times New Roman" w:hAnsi="Times New Roman" w:cs="Times New Roman"/>
          <w:b/>
        </w:rPr>
        <w:t>CO</w:t>
      </w:r>
      <w:r w:rsidRPr="003175A3">
        <w:rPr>
          <w:rFonts w:ascii="Times New Roman" w:hAnsi="Times New Roman" w:cs="Times New Roman"/>
          <w:b/>
          <w:vertAlign w:val="subscript"/>
        </w:rPr>
        <w:t>2</w:t>
      </w:r>
      <w:r w:rsidRPr="003175A3">
        <w:rPr>
          <w:rFonts w:ascii="Times New Roman" w:hAnsi="Times New Roman" w:cs="Times New Roman"/>
          <w:b/>
          <w:spacing w:val="-1"/>
        </w:rPr>
        <w:t xml:space="preserve"> </w:t>
      </w:r>
      <w:r w:rsidRPr="003175A3">
        <w:rPr>
          <w:rFonts w:ascii="Times New Roman" w:hAnsi="Times New Roman" w:cs="Times New Roman"/>
          <w:b/>
        </w:rPr>
        <w:t>sont</w:t>
      </w:r>
      <w:r w:rsidRPr="003175A3">
        <w:rPr>
          <w:rFonts w:ascii="Times New Roman" w:hAnsi="Times New Roman" w:cs="Times New Roman"/>
          <w:b/>
          <w:spacing w:val="-2"/>
        </w:rPr>
        <w:t xml:space="preserve"> </w:t>
      </w:r>
      <w:r w:rsidRPr="003175A3">
        <w:rPr>
          <w:rFonts w:ascii="Times New Roman" w:hAnsi="Times New Roman" w:cs="Times New Roman"/>
          <w:b/>
        </w:rPr>
        <w:t>fortement</w:t>
      </w:r>
      <w:r w:rsidRPr="003175A3">
        <w:rPr>
          <w:rFonts w:ascii="Times New Roman" w:hAnsi="Times New Roman" w:cs="Times New Roman"/>
          <w:b/>
          <w:spacing w:val="-1"/>
        </w:rPr>
        <w:t xml:space="preserve"> </w:t>
      </w:r>
      <w:r w:rsidRPr="003175A3">
        <w:rPr>
          <w:rFonts w:ascii="Times New Roman" w:hAnsi="Times New Roman" w:cs="Times New Roman"/>
          <w:b/>
        </w:rPr>
        <w:t>corrélées</w:t>
      </w:r>
      <w:r w:rsidRPr="003175A3">
        <w:rPr>
          <w:rFonts w:ascii="Times New Roman" w:hAnsi="Times New Roman" w:cs="Times New Roman"/>
          <w:b/>
          <w:spacing w:val="-1"/>
        </w:rPr>
        <w:t xml:space="preserve"> </w:t>
      </w:r>
      <w:r w:rsidRPr="003175A3">
        <w:rPr>
          <w:rFonts w:ascii="Times New Roman" w:hAnsi="Times New Roman" w:cs="Times New Roman"/>
          <w:b/>
        </w:rPr>
        <w:t>au</w:t>
      </w:r>
      <w:r w:rsidRPr="003175A3">
        <w:rPr>
          <w:rFonts w:ascii="Times New Roman" w:hAnsi="Times New Roman" w:cs="Times New Roman"/>
          <w:b/>
          <w:spacing w:val="-1"/>
        </w:rPr>
        <w:t xml:space="preserve"> </w:t>
      </w:r>
      <w:r w:rsidRPr="003175A3">
        <w:rPr>
          <w:rFonts w:ascii="Times New Roman" w:hAnsi="Times New Roman" w:cs="Times New Roman"/>
          <w:b/>
          <w:spacing w:val="-2"/>
        </w:rPr>
        <w:t>PI</w:t>
      </w:r>
      <w:bookmarkStart w:id="2325" w:name="_bookmark162"/>
      <w:bookmarkEnd w:id="2325"/>
      <w:r w:rsidRPr="003175A3">
        <w:rPr>
          <w:rFonts w:ascii="Times New Roman" w:hAnsi="Times New Roman" w:cs="Times New Roman"/>
          <w:b/>
          <w:spacing w:val="-2"/>
        </w:rPr>
        <w:t>B</w:t>
      </w:r>
      <w:r w:rsidR="00C5438D" w:rsidRPr="003175A3">
        <w:rPr>
          <w:rStyle w:val="EndnoteReference"/>
          <w:rFonts w:ascii="Times New Roman" w:hAnsi="Times New Roman" w:cs="Times New Roman"/>
          <w:b/>
          <w:spacing w:val="-2"/>
        </w:rPr>
        <w:endnoteReference w:id="76"/>
      </w:r>
      <w:r w:rsidR="00C5438D" w:rsidRPr="003175A3">
        <w:rPr>
          <w:rFonts w:ascii="Times New Roman" w:hAnsi="Times New Roman" w:cs="Times New Roman"/>
          <w:b/>
          <w:spacing w:val="-2"/>
        </w:rPr>
        <w:t>.</w:t>
      </w:r>
      <w:ins w:id="2328" w:author="Microsoft Office User" w:date="2025-07-27T21:02:00Z">
        <w:r w:rsidR="006802CA">
          <w:rPr>
            <w:rFonts w:ascii="Times New Roman" w:hAnsi="Times New Roman" w:cs="Times New Roman"/>
            <w:b/>
            <w:spacing w:val="-2"/>
          </w:rPr>
          <w:t xml:space="preserve"> </w:t>
        </w:r>
      </w:ins>
    </w:p>
    <w:p w14:paraId="123FED5F" w14:textId="44F55023" w:rsidR="00E561EB" w:rsidRPr="00BC3ABE" w:rsidRDefault="00E561EB" w:rsidP="003175A3">
      <w:r w:rsidRPr="00B4211A">
        <w:t>C’est</w:t>
      </w:r>
      <w:r w:rsidRPr="003175A3">
        <w:t xml:space="preserve"> pour cette raison</w:t>
      </w:r>
      <w:r w:rsidRPr="005224B9">
        <w:rPr>
          <w:rStyle w:val="Hyperlink2"/>
          <w:rFonts w:cs="Times New Roman"/>
          <w:color w:val="000000" w:themeColor="text1"/>
          <w:sz w:val="26"/>
          <w:szCs w:val="26"/>
        </w:rPr>
        <w:t xml:space="preserve"> </w:t>
      </w:r>
      <w:r w:rsidRPr="005224B9">
        <w:t>que la croissance économique sans précédent</w:t>
      </w:r>
      <w:r w:rsidRPr="00BC3ABE">
        <w:t xml:space="preserve"> engendrée par la </w:t>
      </w:r>
      <w:r w:rsidR="00153502">
        <w:t>r</w:t>
      </w:r>
      <w:r w:rsidR="00153502" w:rsidRPr="00BC3ABE">
        <w:t xml:space="preserve">évolution </w:t>
      </w:r>
      <w:r w:rsidRPr="00BC3ABE">
        <w:t>industrielle a entraîné</w:t>
      </w:r>
      <w:r w:rsidRPr="005224B9">
        <w:t xml:space="preserve"> une explosion de la consommation de ressources et de la pollution. </w:t>
      </w:r>
      <w:r w:rsidRPr="00BC3ABE">
        <w:t>Reproduire</w:t>
      </w:r>
      <w:r w:rsidRPr="005224B9">
        <w:t xml:space="preserve"> un schéma de croissance suffisamment élevée pour maintenir le plein</w:t>
      </w:r>
      <w:r w:rsidR="00F41CD1">
        <w:t>-</w:t>
      </w:r>
      <w:r w:rsidRPr="005224B9">
        <w:t>emploi en dépit d’une automatisation croissante</w:t>
      </w:r>
      <w:r w:rsidRPr="00BC3ABE">
        <w:t xml:space="preserve"> exigera une augmentation de </w:t>
      </w:r>
      <w:r w:rsidRPr="005224B9">
        <w:t xml:space="preserve">la consommation </w:t>
      </w:r>
      <w:r w:rsidRPr="00BC3ABE">
        <w:t xml:space="preserve">énergétique, donc une hausse proportionnelle des </w:t>
      </w:r>
      <w:r w:rsidRPr="005224B9">
        <w:t xml:space="preserve">émissions de carbone, ce qui </w:t>
      </w:r>
      <w:r w:rsidRPr="00BC3ABE">
        <w:t xml:space="preserve">irait à l’encontre </w:t>
      </w:r>
      <w:r w:rsidRPr="00BC3ABE">
        <w:lastRenderedPageBreak/>
        <w:t xml:space="preserve">des </w:t>
      </w:r>
      <w:r w:rsidRPr="005224B9">
        <w:t xml:space="preserve">engagements climatiques pris par la </w:t>
      </w:r>
      <w:r w:rsidRPr="00BC3ABE">
        <w:t>majorité</w:t>
      </w:r>
      <w:r w:rsidRPr="005224B9">
        <w:t xml:space="preserve"> des </w:t>
      </w:r>
      <w:r w:rsidRPr="005875CC">
        <w:t>pays du</w:t>
      </w:r>
      <w:r w:rsidRPr="005875CC">
        <w:rPr>
          <w:spacing w:val="40"/>
        </w:rPr>
        <w:t xml:space="preserve"> </w:t>
      </w:r>
      <w:r w:rsidRPr="005875CC">
        <w:t xml:space="preserve">monde </w:t>
      </w:r>
      <w:r>
        <w:t xml:space="preserve">lors de </w:t>
      </w:r>
      <w:r w:rsidRPr="005875CC">
        <w:t>l’</w:t>
      </w:r>
      <w:r w:rsidR="00F41CD1">
        <w:t>a</w:t>
      </w:r>
      <w:r w:rsidRPr="005875CC">
        <w:t xml:space="preserve">ccord de </w:t>
      </w:r>
      <w:r w:rsidRPr="005224B9">
        <w:t xml:space="preserve">Paris </w:t>
      </w:r>
      <w:r w:rsidRPr="00BC3ABE">
        <w:t xml:space="preserve">en 2016. Même si nous décidons d’abandonner ces engagements, les ressources énergétiques limitées de la planète, par exemple le tarissement de nos réserves en pétrole, finiraient par limiter la croissance. La courbe </w:t>
      </w:r>
      <w:r w:rsidR="00153502">
        <w:t xml:space="preserve">de la </w:t>
      </w:r>
      <w:r w:rsidR="00153502" w:rsidRPr="003175A3">
        <w:rPr>
          <w:highlight w:val="yellow"/>
        </w:rPr>
        <w:t>figure 20</w:t>
      </w:r>
      <w:r w:rsidRPr="00BC3ABE">
        <w:t xml:space="preserve"> nous condamne donc à une croissance limitée.</w:t>
      </w:r>
    </w:p>
    <w:p w14:paraId="39820E4F" w14:textId="2F723F8D" w:rsidR="00E561EB" w:rsidRPr="00BC3ABE" w:rsidRDefault="00E561EB" w:rsidP="003175A3">
      <w:r w:rsidRPr="00BC3ABE">
        <w:t>Existe-t-il néanmoins des pistes pour une croissance suffisante qui nous conserve le plein</w:t>
      </w:r>
      <w:r w:rsidR="00F41CD1">
        <w:t>-</w:t>
      </w:r>
      <w:r w:rsidRPr="00BC3ABE">
        <w:t xml:space="preserve">emploi, en dépit des limites comme nos ressources énergétiques ? L’issue possible serait de tordre la courbe de la </w:t>
      </w:r>
      <w:r w:rsidR="00153502">
        <w:rPr>
          <w:highlight w:val="yellow"/>
        </w:rPr>
        <w:t>f</w:t>
      </w:r>
      <w:r w:rsidRPr="003175A3">
        <w:rPr>
          <w:highlight w:val="yellow"/>
        </w:rPr>
        <w:t>igure 20</w:t>
      </w:r>
      <w:r w:rsidRPr="00BC3ABE">
        <w:t>, c’est-à-dire de découpler le PIB de la consommation énergétique en rendant nos procédés beaucoup plus efficients. Cette tendance est déjà amorcée, comme le traduit l’inflexion visible de la courbe dans les dernières années, mais le phénomène devrait être amplifié de manière radicale. Il existe des pistes pour stimuler l’économie grâce à</w:t>
      </w:r>
      <w:r w:rsidRPr="00BC3ABE">
        <w:rPr>
          <w:spacing w:val="2"/>
        </w:rPr>
        <w:t xml:space="preserve"> </w:t>
      </w:r>
      <w:r w:rsidRPr="00BC3ABE">
        <w:t>l’IA,</w:t>
      </w:r>
      <w:r w:rsidRPr="00BC3ABE">
        <w:rPr>
          <w:spacing w:val="2"/>
        </w:rPr>
        <w:t xml:space="preserve"> </w:t>
      </w:r>
      <w:r w:rsidRPr="00BC3ABE">
        <w:t>en</w:t>
      </w:r>
      <w:r w:rsidRPr="00BC3ABE">
        <w:rPr>
          <w:spacing w:val="3"/>
        </w:rPr>
        <w:t xml:space="preserve"> </w:t>
      </w:r>
      <w:r w:rsidRPr="00BC3ABE">
        <w:t>optimisant</w:t>
      </w:r>
      <w:r w:rsidRPr="00BC3ABE">
        <w:rPr>
          <w:spacing w:val="3"/>
        </w:rPr>
        <w:t xml:space="preserve"> </w:t>
      </w:r>
      <w:r w:rsidRPr="00BC3ABE">
        <w:t>de</w:t>
      </w:r>
      <w:r w:rsidRPr="00BC3ABE">
        <w:rPr>
          <w:spacing w:val="2"/>
        </w:rPr>
        <w:t xml:space="preserve"> </w:t>
      </w:r>
      <w:r w:rsidRPr="00BC3ABE">
        <w:t>nombreux</w:t>
      </w:r>
      <w:r w:rsidRPr="00BC3ABE">
        <w:rPr>
          <w:spacing w:val="2"/>
        </w:rPr>
        <w:t xml:space="preserve"> </w:t>
      </w:r>
      <w:r w:rsidRPr="00BC3ABE">
        <w:t>procédés</w:t>
      </w:r>
      <w:r w:rsidRPr="00BC3ABE">
        <w:rPr>
          <w:spacing w:val="3"/>
        </w:rPr>
        <w:t xml:space="preserve"> </w:t>
      </w:r>
      <w:r w:rsidRPr="00BC3ABE">
        <w:t>très coûteux.</w:t>
      </w:r>
      <w:r w:rsidRPr="00BC3ABE">
        <w:rPr>
          <w:spacing w:val="-3"/>
        </w:rPr>
        <w:t xml:space="preserve"> </w:t>
      </w:r>
      <w:r w:rsidRPr="00BC3ABE">
        <w:t>Par</w:t>
      </w:r>
      <w:r w:rsidRPr="00BC3ABE">
        <w:rPr>
          <w:spacing w:val="-3"/>
        </w:rPr>
        <w:t xml:space="preserve"> </w:t>
      </w:r>
      <w:r w:rsidRPr="00BC3ABE">
        <w:t>exemple,</w:t>
      </w:r>
      <w:r w:rsidRPr="00BC3ABE">
        <w:rPr>
          <w:spacing w:val="-3"/>
        </w:rPr>
        <w:t xml:space="preserve"> </w:t>
      </w:r>
      <w:commentRangeStart w:id="2329"/>
      <w:r w:rsidRPr="00BC3ABE">
        <w:t>le</w:t>
      </w:r>
      <w:commentRangeEnd w:id="2329"/>
      <w:r w:rsidR="000041CB">
        <w:rPr>
          <w:rStyle w:val="CommentReference"/>
        </w:rPr>
        <w:commentReference w:id="2329"/>
      </w:r>
      <w:r w:rsidRPr="00BC3ABE">
        <w:t xml:space="preserve"> secteur de l’industrie gaspille une part significative de son énergie dans des processus mal rég</w:t>
      </w:r>
      <w:bookmarkStart w:id="2330" w:name="_bookmark164"/>
      <w:bookmarkEnd w:id="2330"/>
      <w:r w:rsidRPr="00BC3ABE">
        <w:t>lés</w:t>
      </w:r>
      <w:r w:rsidR="00153502" w:rsidRPr="00BC3ABE">
        <w:rPr>
          <w:rStyle w:val="EndnoteReference"/>
          <w:rFonts w:ascii="Times New Roman" w:hAnsi="Times New Roman" w:cs="Times New Roman"/>
        </w:rPr>
        <w:endnoteReference w:id="77"/>
      </w:r>
      <w:r w:rsidR="00153502" w:rsidRPr="00BC3ABE">
        <w:t>.</w:t>
      </w:r>
      <w:r w:rsidRPr="00BC3ABE">
        <w:t xml:space="preserve"> Cependant, l’optimisation a des limites, et il est certain que nos procédés ne consommeront jamais moins qu’un minimum physique. Pour faire</w:t>
      </w:r>
      <w:r w:rsidRPr="00BC3ABE">
        <w:rPr>
          <w:spacing w:val="-4"/>
        </w:rPr>
        <w:t xml:space="preserve"> </w:t>
      </w:r>
      <w:r w:rsidRPr="00BC3ABE">
        <w:t>une</w:t>
      </w:r>
      <w:r w:rsidRPr="00BC3ABE">
        <w:rPr>
          <w:spacing w:val="-4"/>
        </w:rPr>
        <w:t xml:space="preserve"> </w:t>
      </w:r>
      <w:r w:rsidRPr="00BC3ABE">
        <w:t>omelette,</w:t>
      </w:r>
      <w:r w:rsidRPr="00BC3ABE">
        <w:rPr>
          <w:spacing w:val="-4"/>
        </w:rPr>
        <w:t xml:space="preserve"> </w:t>
      </w:r>
      <w:r w:rsidRPr="00BC3ABE">
        <w:t>même</w:t>
      </w:r>
      <w:r w:rsidRPr="00BC3ABE">
        <w:rPr>
          <w:spacing w:val="-4"/>
        </w:rPr>
        <w:t xml:space="preserve"> </w:t>
      </w:r>
      <w:r w:rsidRPr="00BC3ABE">
        <w:t>en</w:t>
      </w:r>
      <w:r w:rsidRPr="00BC3ABE">
        <w:rPr>
          <w:spacing w:val="-4"/>
        </w:rPr>
        <w:t xml:space="preserve"> </w:t>
      </w:r>
      <w:r w:rsidRPr="00BC3ABE">
        <w:t>réduisant</w:t>
      </w:r>
      <w:r w:rsidRPr="00BC3ABE">
        <w:rPr>
          <w:spacing w:val="-4"/>
        </w:rPr>
        <w:t xml:space="preserve"> </w:t>
      </w:r>
      <w:r w:rsidRPr="00BC3ABE">
        <w:t>les</w:t>
      </w:r>
      <w:r w:rsidRPr="00BC3ABE">
        <w:rPr>
          <w:spacing w:val="-4"/>
        </w:rPr>
        <w:t xml:space="preserve"> </w:t>
      </w:r>
      <w:r w:rsidRPr="00BC3ABE">
        <w:t>gaspillages</w:t>
      </w:r>
      <w:r w:rsidRPr="00BC3ABE">
        <w:rPr>
          <w:rStyle w:val="Hyperlink5"/>
          <w:rFonts w:cs="Times New Roman"/>
          <w:color w:val="000000" w:themeColor="text1"/>
        </w:rPr>
        <w:t xml:space="preserve"> </w:t>
      </w:r>
      <w:r w:rsidRPr="003175A3">
        <w:t>à zéro</w:t>
      </w:r>
      <w:r w:rsidRPr="00B4211A">
        <w:t>,</w:t>
      </w:r>
      <w:r w:rsidRPr="00BC3ABE">
        <w:rPr>
          <w:spacing w:val="-4"/>
        </w:rPr>
        <w:t xml:space="preserve"> </w:t>
      </w:r>
      <w:r w:rsidRPr="00BC3ABE">
        <w:t>il</w:t>
      </w:r>
      <w:r w:rsidRPr="00BC3ABE">
        <w:rPr>
          <w:spacing w:val="-4"/>
        </w:rPr>
        <w:t xml:space="preserve"> </w:t>
      </w:r>
      <w:r w:rsidRPr="00BC3ABE">
        <w:t>faudra</w:t>
      </w:r>
      <w:r w:rsidRPr="00BC3ABE">
        <w:rPr>
          <w:spacing w:val="-4"/>
        </w:rPr>
        <w:t xml:space="preserve"> </w:t>
      </w:r>
      <w:r w:rsidRPr="00BC3ABE">
        <w:t>toujours casser des œufs. La croissance du gâteau de l’économie sera donc toujours limitée par les bornes physiques de notre monde. Alors, si le travail confié à des IA</w:t>
      </w:r>
      <w:r w:rsidRPr="00BC3ABE">
        <w:rPr>
          <w:spacing w:val="-1"/>
        </w:rPr>
        <w:t xml:space="preserve"> </w:t>
      </w:r>
      <w:r w:rsidRPr="00BC3ABE">
        <w:t>prend de plus en plus de place, la quantité de travail confiée à des employés humains finira par décroître, et nous irons vers une réduction de notre temps de travail global.</w:t>
      </w:r>
    </w:p>
    <w:p w14:paraId="4D6BBA66" w14:textId="4CFCCD94" w:rsidR="00E561EB" w:rsidRPr="003175A3" w:rsidRDefault="000A1671" w:rsidP="003175A3">
      <w:pPr>
        <w:pStyle w:val="Heading4"/>
      </w:pPr>
      <w:r>
        <w:t>vers une disqualification du travail humain ?</w:t>
      </w:r>
    </w:p>
    <w:p w14:paraId="0887E8BE" w14:textId="196779F0" w:rsidR="00B4211A" w:rsidRDefault="00E561EB" w:rsidP="003175A3">
      <w:r w:rsidRPr="00AD6520">
        <w:t xml:space="preserve">La mécanisation inscrite dans le grand mouvement de la </w:t>
      </w:r>
      <w:r w:rsidR="000041CB">
        <w:t>r</w:t>
      </w:r>
      <w:r w:rsidR="000041CB" w:rsidRPr="00AD6520">
        <w:t xml:space="preserve">évolution </w:t>
      </w:r>
      <w:r w:rsidRPr="00AD6520">
        <w:t xml:space="preserve">industrielle ne touchait que la force physique. </w:t>
      </w:r>
      <w:r w:rsidRPr="0045161F">
        <w:t xml:space="preserve">Les machines-outils ne pouvaient occuper que des tâches mécaniques simples : elles ont donc remplacé les bêtes de somme, provoquant une chute </w:t>
      </w:r>
      <w:r w:rsidRPr="00680949">
        <w:t>brutale de la population de chevaux en Europe, mais laissaient aux travailleurs les tâches cognitives.</w:t>
      </w:r>
      <w:r w:rsidRPr="00BB29C3">
        <w:rPr>
          <w:color w:val="000000" w:themeColor="text1"/>
        </w:rPr>
        <w:t xml:space="preserve"> Au contraire, de nos jours</w:t>
      </w:r>
      <w:r w:rsidRPr="00384122">
        <w:t>,</w:t>
      </w:r>
      <w:r w:rsidRPr="00846F07">
        <w:rPr>
          <w:spacing w:val="80"/>
        </w:rPr>
        <w:t xml:space="preserve"> </w:t>
      </w:r>
      <w:r w:rsidRPr="009F7942">
        <w:t xml:space="preserve">les IA peuvent </w:t>
      </w:r>
      <w:r w:rsidRPr="007C39AD">
        <w:rPr>
          <w:color w:val="000000" w:themeColor="text1"/>
        </w:rPr>
        <w:t>accéder aux tâches cognitives</w:t>
      </w:r>
      <w:r w:rsidRPr="007C39AD">
        <w:t xml:space="preserve">, et la robotique leur </w:t>
      </w:r>
      <w:r w:rsidRPr="0045161F">
        <w:rPr>
          <w:color w:val="000000" w:themeColor="text1"/>
        </w:rPr>
        <w:t>ouvrira l’accès aux</w:t>
      </w:r>
      <w:r w:rsidRPr="0045161F">
        <w:rPr>
          <w:spacing w:val="-4"/>
        </w:rPr>
        <w:t xml:space="preserve"> </w:t>
      </w:r>
      <w:r w:rsidRPr="0045161F">
        <w:t>tâches</w:t>
      </w:r>
      <w:r w:rsidRPr="0045161F">
        <w:rPr>
          <w:spacing w:val="-4"/>
        </w:rPr>
        <w:t xml:space="preserve"> </w:t>
      </w:r>
      <w:r w:rsidRPr="0045161F">
        <w:t>physiques</w:t>
      </w:r>
      <w:r w:rsidRPr="0045161F">
        <w:rPr>
          <w:spacing w:val="-4"/>
        </w:rPr>
        <w:t xml:space="preserve"> </w:t>
      </w:r>
      <w:r w:rsidRPr="0045161F">
        <w:rPr>
          <w:color w:val="000000" w:themeColor="text1"/>
        </w:rPr>
        <w:t xml:space="preserve">demandant une dextérité </w:t>
      </w:r>
      <w:r w:rsidRPr="0045161F">
        <w:t>jusqu’alors</w:t>
      </w:r>
      <w:r w:rsidRPr="0045161F">
        <w:rPr>
          <w:spacing w:val="-4"/>
        </w:rPr>
        <w:t xml:space="preserve"> </w:t>
      </w:r>
      <w:r w:rsidRPr="0045161F">
        <w:t>inaccessible aux machines.</w:t>
      </w:r>
      <w:r w:rsidRPr="0045161F">
        <w:rPr>
          <w:spacing w:val="-8"/>
        </w:rPr>
        <w:t xml:space="preserve"> </w:t>
      </w:r>
      <w:r w:rsidRPr="0045161F">
        <w:t xml:space="preserve">Ainsi, pour la première fois, la vague d’automatisation permise par l’IA </w:t>
      </w:r>
      <w:r w:rsidRPr="0045161F">
        <w:rPr>
          <w:color w:val="000000" w:themeColor="text1"/>
        </w:rPr>
        <w:t>pourra</w:t>
      </w:r>
      <w:r w:rsidRPr="0045161F">
        <w:t xml:space="preserve"> concurrencer le travail humain sur tous les fronts. Même les nouveaux emplois </w:t>
      </w:r>
      <w:r w:rsidRPr="0045161F">
        <w:rPr>
          <w:color w:val="000000" w:themeColor="text1"/>
        </w:rPr>
        <w:t xml:space="preserve">créés par les transformations de l’économie </w:t>
      </w:r>
      <w:r w:rsidRPr="0045161F">
        <w:t xml:space="preserve">pourront être </w:t>
      </w:r>
      <w:r w:rsidRPr="0045161F">
        <w:rPr>
          <w:color w:val="000000" w:themeColor="text1"/>
        </w:rPr>
        <w:t xml:space="preserve">également </w:t>
      </w:r>
      <w:r w:rsidRPr="0045161F">
        <w:t>occupés par des systèmes d’IA</w:t>
      </w:r>
      <w:r w:rsidR="006641D5" w:rsidRPr="0045161F">
        <w:t>.</w:t>
      </w:r>
    </w:p>
    <w:p w14:paraId="314095DF" w14:textId="1D87CA67" w:rsidR="006641D5" w:rsidRPr="00BC3ABE" w:rsidRDefault="006641D5" w:rsidP="003175A3">
      <w:r w:rsidRPr="0045161F">
        <w:t xml:space="preserve">L’automatisation commencera donc sur une assiette limitée de tâches, mais à mesure que les modèles continueront de s’améliorer et devenir plus fiables, de plus en plus des tâches que nous savons faire pourront leur être confiées. Alors, quand un employeur sera mis face à l’alternative entre engager un salarié humain ou une automatisation à base d’IA, qu’elle soit numérique ou robotique, qui lui coûterait cent fois moins cher, il finira par choisir l’automatisation </w:t>
      </w:r>
      <w:r w:rsidR="00B4211A" w:rsidRPr="0045161F">
        <w:t>–</w:t>
      </w:r>
      <w:r w:rsidR="00B4211A">
        <w:t> </w:t>
      </w:r>
      <w:r w:rsidRPr="0045161F">
        <w:t xml:space="preserve">si ce n’est par choix, ce sera sous la pression des concurrents ayant adopté les IA. </w:t>
      </w:r>
      <w:r w:rsidR="00B4211A">
        <w:t>À</w:t>
      </w:r>
      <w:r w:rsidRPr="0045161F">
        <w:t xml:space="preserve"> l’exception notable</w:t>
      </w:r>
      <w:r w:rsidRPr="0045161F">
        <w:rPr>
          <w:color w:val="000000" w:themeColor="text1"/>
        </w:rPr>
        <w:t xml:space="preserve"> </w:t>
      </w:r>
      <w:r w:rsidR="00E561EB" w:rsidRPr="0045161F">
        <w:rPr>
          <w:color w:val="000000" w:themeColor="text1"/>
        </w:rPr>
        <w:t xml:space="preserve">des </w:t>
      </w:r>
      <w:r w:rsidR="00E561EB" w:rsidRPr="0045161F">
        <w:t xml:space="preserve">tâches </w:t>
      </w:r>
      <w:r w:rsidR="00E561EB" w:rsidRPr="0045161F">
        <w:rPr>
          <w:color w:val="000000" w:themeColor="text1"/>
        </w:rPr>
        <w:t>comportant un</w:t>
      </w:r>
      <w:r w:rsidR="00E561EB" w:rsidRPr="0045161F">
        <w:t xml:space="preserve"> caractère humain essentiel</w:t>
      </w:r>
      <w:r w:rsidR="00E561EB" w:rsidRPr="0045161F">
        <w:rPr>
          <w:color w:val="000000" w:themeColor="text1"/>
        </w:rPr>
        <w:t xml:space="preserve">, comme nous l’avons dit plus haut. </w:t>
      </w:r>
      <w:r w:rsidRPr="0045161F">
        <w:rPr>
          <w:color w:val="000000" w:themeColor="text1"/>
        </w:rPr>
        <w:t>Pour les autres tâches</w:t>
      </w:r>
      <w:r w:rsidR="00E561EB" w:rsidRPr="0045161F">
        <w:rPr>
          <w:color w:val="000000" w:themeColor="text1"/>
        </w:rPr>
        <w:t>, l’eau montera partout</w:t>
      </w:r>
      <w:r w:rsidR="00E561EB" w:rsidRPr="0045161F">
        <w:t>.</w:t>
      </w:r>
    </w:p>
    <w:p w14:paraId="3B6E4EF0" w14:textId="77777777" w:rsidR="00E561EB" w:rsidRPr="00BC3ABE" w:rsidRDefault="00E561EB" w:rsidP="00E44AC1">
      <w:pPr>
        <w:pStyle w:val="Heading3"/>
        <w:spacing w:line="276" w:lineRule="auto"/>
        <w:rPr>
          <w:rFonts w:ascii="Times New Roman" w:hAnsi="Times New Roman" w:cs="Times New Roman"/>
        </w:rPr>
      </w:pPr>
      <w:bookmarkStart w:id="2334" w:name="_Toc201332099"/>
      <w:r w:rsidRPr="00BC3ABE">
        <w:rPr>
          <w:rFonts w:ascii="Times New Roman" w:hAnsi="Times New Roman" w:cs="Times New Roman"/>
        </w:rPr>
        <w:t>La fin du travail ?</w:t>
      </w:r>
      <w:bookmarkEnd w:id="2334"/>
    </w:p>
    <w:p w14:paraId="5B05C3EB" w14:textId="7D6C95D3" w:rsidR="00E561EB" w:rsidRPr="00BC3ABE" w:rsidRDefault="00E561EB" w:rsidP="003175A3">
      <w:r w:rsidRPr="003175A3">
        <w:t>Un grand remplacement artificiel est donc en marche.</w:t>
      </w:r>
      <w:r w:rsidRPr="000A1671">
        <w:t xml:space="preserve"> La première conséquence peut </w:t>
      </w:r>
      <w:r w:rsidRPr="000A1671">
        <w:lastRenderedPageBreak/>
        <w:t xml:space="preserve">paraître positive : le grand remplacement se traduira par un grand allègement. </w:t>
      </w:r>
      <w:r w:rsidRPr="003175A3">
        <w:t xml:space="preserve">Puisque le besoin de travail diminue, nous pourrons travailler moins. </w:t>
      </w:r>
      <w:r w:rsidRPr="000A1671">
        <w:t>Finies pour tout le monde les semaines de 70</w:t>
      </w:r>
      <w:r w:rsidR="00F41CD1" w:rsidRPr="003175A3">
        <w:t> </w:t>
      </w:r>
      <w:r w:rsidRPr="003175A3">
        <w:t>heures, adieu les avocats d’affaires épuisés éteignant leurs ordinateurs</w:t>
      </w:r>
      <w:r w:rsidRPr="00BC3ABE">
        <w:t xml:space="preserve"> à minuit passé, les professeurs éclusant des monceaux de copies et les artisans veillant penchés sur leur ouvrage.</w:t>
      </w:r>
    </w:p>
    <w:p w14:paraId="0739F2B4" w14:textId="77777777" w:rsidR="00E561EB" w:rsidRPr="00BC3ABE" w:rsidRDefault="00E561EB" w:rsidP="003175A3">
      <w:r w:rsidRPr="00BC3ABE">
        <w:t>Le grand remplacement se traduira aussi par un grand déplacement vers de nouveaux emplois. Deux voies de reconversion sont souvent envisagées pour les emplois touchés par l’automatisation.</w:t>
      </w:r>
    </w:p>
    <w:p w14:paraId="55209F2F" w14:textId="49BCB9A3" w:rsidR="00E561EB" w:rsidRPr="00BC3ABE" w:rsidRDefault="00E561EB" w:rsidP="003175A3">
      <w:pPr>
        <w:pStyle w:val="ListParagraph"/>
      </w:pPr>
      <w:r w:rsidRPr="00BC3ABE">
        <w:t>La première est la suivante : il faudra bien des employés pour fabriquer et entretenir toutes ces machines</w:t>
      </w:r>
      <w:r w:rsidRPr="00BC3ABE">
        <w:rPr>
          <w:spacing w:val="-4"/>
        </w:rPr>
        <w:t>.</w:t>
      </w:r>
      <w:r w:rsidRPr="00BC3ABE">
        <w:t xml:space="preserve"> Mais peu nombreux seront ces élus, car le principe même de l’automatisation repose sur la réduction du nombre de salariés. Prenons l’exemple de caisses</w:t>
      </w:r>
      <w:r w:rsidRPr="00BC3ABE">
        <w:rPr>
          <w:spacing w:val="-5"/>
        </w:rPr>
        <w:t xml:space="preserve"> </w:t>
      </w:r>
      <w:r w:rsidRPr="00BC3ABE">
        <w:t>automatiques</w:t>
      </w:r>
      <w:r w:rsidRPr="00BC3ABE">
        <w:rPr>
          <w:spacing w:val="-5"/>
        </w:rPr>
        <w:t xml:space="preserve"> </w:t>
      </w:r>
      <w:r w:rsidRPr="00BC3ABE">
        <w:t>d’un</w:t>
      </w:r>
      <w:r w:rsidRPr="00BC3ABE">
        <w:rPr>
          <w:spacing w:val="-5"/>
        </w:rPr>
        <w:t xml:space="preserve"> </w:t>
      </w:r>
      <w:r w:rsidRPr="00BC3ABE">
        <w:t>supermarché. Supposons</w:t>
      </w:r>
      <w:r w:rsidRPr="00BC3ABE">
        <w:rPr>
          <w:spacing w:val="-5"/>
        </w:rPr>
        <w:t xml:space="preserve"> </w:t>
      </w:r>
      <w:r w:rsidRPr="00BC3ABE">
        <w:t>que</w:t>
      </w:r>
      <w:r w:rsidRPr="00BC3ABE">
        <w:rPr>
          <w:spacing w:val="-5"/>
        </w:rPr>
        <w:t xml:space="preserve"> </w:t>
      </w:r>
      <w:r w:rsidRPr="00BC3ABE">
        <w:t>chaque</w:t>
      </w:r>
      <w:r w:rsidRPr="00BC3ABE">
        <w:rPr>
          <w:spacing w:val="-5"/>
        </w:rPr>
        <w:t xml:space="preserve"> </w:t>
      </w:r>
      <w:r w:rsidRPr="00BC3ABE">
        <w:t>magasin</w:t>
      </w:r>
      <w:r w:rsidRPr="00BC3ABE">
        <w:rPr>
          <w:spacing w:val="-5"/>
        </w:rPr>
        <w:t xml:space="preserve"> </w:t>
      </w:r>
      <w:r w:rsidRPr="00BC3ABE">
        <w:t>installe suffisamment de caisses automatiques pour remplacer dix caissiers, dans chacun des milliers de supermarchés de la chaîne, supprimant ainsi des dizaines de milliers d’emplois. De l’autre côté, les emplois créés par l’automatisation sont mutualisés entre tous les magasins de la chaîne : une entreprise de cent personnes peut fabriquer des caisses automatiques pour la chaîne de supermarchés au niveau national, voire mondial, et la maintenance est</w:t>
      </w:r>
      <w:r w:rsidRPr="00BC3ABE">
        <w:rPr>
          <w:spacing w:val="-1"/>
        </w:rPr>
        <w:t xml:space="preserve"> </w:t>
      </w:r>
      <w:r w:rsidRPr="00BC3ABE">
        <w:t>assurée</w:t>
      </w:r>
      <w:r w:rsidRPr="00BC3ABE">
        <w:rPr>
          <w:spacing w:val="-1"/>
        </w:rPr>
        <w:t xml:space="preserve"> </w:t>
      </w:r>
      <w:r w:rsidRPr="00BC3ABE">
        <w:t>par</w:t>
      </w:r>
      <w:r w:rsidRPr="00BC3ABE">
        <w:rPr>
          <w:spacing w:val="-1"/>
        </w:rPr>
        <w:t xml:space="preserve"> </w:t>
      </w:r>
      <w:r w:rsidRPr="00BC3ABE">
        <w:t>des</w:t>
      </w:r>
      <w:r w:rsidRPr="00BC3ABE">
        <w:rPr>
          <w:spacing w:val="-1"/>
        </w:rPr>
        <w:t xml:space="preserve"> </w:t>
      </w:r>
      <w:r w:rsidRPr="00BC3ABE">
        <w:t>équipes</w:t>
      </w:r>
      <w:r w:rsidRPr="00BC3ABE">
        <w:rPr>
          <w:spacing w:val="-1"/>
        </w:rPr>
        <w:t xml:space="preserve"> </w:t>
      </w:r>
      <w:r w:rsidRPr="00BC3ABE">
        <w:t>réduites</w:t>
      </w:r>
      <w:r w:rsidRPr="00BC3ABE">
        <w:rPr>
          <w:spacing w:val="-1"/>
        </w:rPr>
        <w:t xml:space="preserve"> </w:t>
      </w:r>
      <w:r w:rsidRPr="00BC3ABE">
        <w:t>partagées</w:t>
      </w:r>
      <w:r w:rsidRPr="00BC3ABE">
        <w:rPr>
          <w:spacing w:val="-1"/>
        </w:rPr>
        <w:t xml:space="preserve"> </w:t>
      </w:r>
      <w:r w:rsidRPr="00BC3ABE">
        <w:t>entre</w:t>
      </w:r>
      <w:r w:rsidRPr="00BC3ABE">
        <w:rPr>
          <w:spacing w:val="-1"/>
        </w:rPr>
        <w:t xml:space="preserve"> </w:t>
      </w:r>
      <w:r w:rsidRPr="00BC3ABE">
        <w:t>des</w:t>
      </w:r>
      <w:r w:rsidRPr="00BC3ABE">
        <w:rPr>
          <w:spacing w:val="-1"/>
        </w:rPr>
        <w:t xml:space="preserve"> </w:t>
      </w:r>
      <w:r w:rsidRPr="00BC3ABE">
        <w:t>dizaines</w:t>
      </w:r>
      <w:r w:rsidRPr="00BC3ABE">
        <w:rPr>
          <w:spacing w:val="-1"/>
        </w:rPr>
        <w:t xml:space="preserve"> </w:t>
      </w:r>
      <w:r w:rsidRPr="00BC3ABE">
        <w:t>de</w:t>
      </w:r>
      <w:r w:rsidRPr="00BC3ABE">
        <w:rPr>
          <w:spacing w:val="-1"/>
        </w:rPr>
        <w:t xml:space="preserve"> </w:t>
      </w:r>
      <w:r w:rsidRPr="00BC3ABE">
        <w:t>magasins. En définitive, le millier d’emploi</w:t>
      </w:r>
      <w:r w:rsidR="00F41CD1">
        <w:t>s</w:t>
      </w:r>
      <w:r w:rsidRPr="00BC3ABE">
        <w:t xml:space="preserve"> créé d’un côté est négligeable au regard des dizaines de milliers d’emplois supprimés. Considéré autrement, si l’automatisation ne supprimait pas des emplois, aucun employeur n’y aurait recours, car elle ne ferait qu’ajouter aux salaires les coûts d’achat et de maintenance de robots.</w:t>
      </w:r>
    </w:p>
    <w:p w14:paraId="5F87A5F7" w14:textId="682A70F6" w:rsidR="00E561EB" w:rsidRPr="00BC3ABE" w:rsidRDefault="00E561EB" w:rsidP="003175A3">
      <w:pPr>
        <w:pStyle w:val="ListParagraph"/>
      </w:pPr>
      <w:r w:rsidRPr="00BC3ABE">
        <w:t>Envisageons alors une deuxième voie. Quand un employé ne peut plus vendre ni ses bras ni son cerveau, que lui reste-t-il à proposer ? Il lui reste encore d’être un homme. Les travailleurs se déplaceraient donc vers d’autres secteurs où le travail manque encore, tous ceux du social où un sourire, une pression de main humaine sont irremplaçable</w:t>
      </w:r>
      <w:r w:rsidR="00F41CD1">
        <w:t>s</w:t>
      </w:r>
      <w:r w:rsidRPr="00BC3ABE">
        <w:t xml:space="preserve">, tous ceux du politique et de l’associatif où </w:t>
      </w:r>
      <w:r w:rsidR="000A1671">
        <w:t>est</w:t>
      </w:r>
      <w:r w:rsidR="000A1671" w:rsidRPr="00BC3ABE">
        <w:t xml:space="preserve"> </w:t>
      </w:r>
      <w:r w:rsidRPr="00BC3ABE">
        <w:t>engagée la question de la responsabilité, ceux du spectacle, de la danse, de la musique, où la performance humaine continuera de couper le souffle et de faire scintiller les yeux du public.</w:t>
      </w:r>
    </w:p>
    <w:p w14:paraId="7F42CFCC" w14:textId="7F622307" w:rsidR="0045161F" w:rsidRPr="00BC3ABE" w:rsidRDefault="00E561EB" w:rsidP="003175A3">
      <w:r w:rsidRPr="0045161F">
        <w:t>Nous n’avons cependant</w:t>
      </w:r>
      <w:r w:rsidRPr="00680949">
        <w:t xml:space="preserve"> pas tous</w:t>
      </w:r>
      <w:r w:rsidRPr="00BB29C3">
        <w:t xml:space="preserve"> les </w:t>
      </w:r>
      <w:r w:rsidRPr="00384122">
        <w:t>talents d’une mère Teresa, d’un Jaurès</w:t>
      </w:r>
      <w:r w:rsidRPr="00846F07">
        <w:t xml:space="preserve"> o</w:t>
      </w:r>
      <w:r w:rsidRPr="009F7942">
        <w:t xml:space="preserve">u </w:t>
      </w:r>
      <w:r w:rsidRPr="007C39AD">
        <w:t>d’un Paganini, et nous croulerions très vite sous un excès de bonnes volontés, car nous n’avons pas besoin de sept milliards de ces emplois.</w:t>
      </w:r>
      <w:r w:rsidRPr="0045161F">
        <w:t xml:space="preserve"> </w:t>
      </w:r>
      <w:r w:rsidRPr="00AD6520">
        <w:t>Pour une grande majorité de la population, la conséquence de la progression du travail des IA sera donc la perte de nos emplois. Ainsi, pour subvenir au besoin de tous ces citoyens privés de subsistance, il nous semble incontournable d’établir un revenu universel, fraction</w:t>
      </w:r>
      <w:r w:rsidRPr="00AD6520">
        <w:rPr>
          <w:spacing w:val="-3"/>
        </w:rPr>
        <w:t xml:space="preserve"> </w:t>
      </w:r>
      <w:r w:rsidRPr="00AD6520">
        <w:t>d’un</w:t>
      </w:r>
      <w:r w:rsidRPr="00AD6520">
        <w:rPr>
          <w:spacing w:val="-3"/>
        </w:rPr>
        <w:t xml:space="preserve"> </w:t>
      </w:r>
      <w:r w:rsidRPr="00AD6520">
        <w:t>PIB</w:t>
      </w:r>
      <w:r w:rsidRPr="00AD6520">
        <w:rPr>
          <w:spacing w:val="-3"/>
        </w:rPr>
        <w:t xml:space="preserve"> </w:t>
      </w:r>
      <w:r w:rsidRPr="00AD6520">
        <w:t xml:space="preserve">national désormais créé par les machines. L’instauration de ce revenu n’ira peut-être pas sans heurt car elle contrevient à un bon sens formé à l’époque du travail, mais elle semble nécessaire dans </w:t>
      </w:r>
      <w:ins w:id="2335" w:author="Microsoft Office User" w:date="2025-07-25T05:47:00Z">
        <w:r w:rsidR="007E4B6B">
          <w:t>c</w:t>
        </w:r>
      </w:ins>
      <w:del w:id="2336" w:author="Microsoft Office User" w:date="2025-07-25T05:47:00Z">
        <w:r w:rsidRPr="00AD6520" w:rsidDel="007E4B6B">
          <w:delText>l</w:delText>
        </w:r>
      </w:del>
      <w:r w:rsidRPr="00AD6520">
        <w:t>es nouvelles conditions. Ce sera un changement radical de notre modèle de société </w:t>
      </w:r>
      <w:r w:rsidRPr="005044F5">
        <w:rPr>
          <w:rPrChange w:id="2337" w:author="Héloïse Mahé" w:date="2025-07-25T17:53:00Z">
            <w:rPr>
              <w:highlight w:val="yellow"/>
            </w:rPr>
          </w:rPrChange>
        </w:rPr>
        <w:t xml:space="preserve">: la fin de la nécessité de travailler, </w:t>
      </w:r>
      <w:ins w:id="2338" w:author="Microsoft Office User" w:date="2025-07-25T05:48:00Z">
        <w:r w:rsidR="007E4B6B" w:rsidRPr="005044F5">
          <w:rPr>
            <w:rPrChange w:id="2339" w:author="Héloïse Mahé" w:date="2025-07-25T17:53:00Z">
              <w:rPr>
                <w:highlight w:val="yellow"/>
              </w:rPr>
            </w:rPrChange>
          </w:rPr>
          <w:t xml:space="preserve">la retraite pour tous en quelque sorte, </w:t>
        </w:r>
      </w:ins>
      <w:r w:rsidRPr="005044F5">
        <w:rPr>
          <w:rPrChange w:id="2340" w:author="Héloïse Mahé" w:date="2025-07-25T17:53:00Z">
            <w:rPr>
              <w:highlight w:val="yellow"/>
            </w:rPr>
          </w:rPrChange>
        </w:rPr>
        <w:t xml:space="preserve">et la disparition de nos agendas réglés par le travail au profit du loisir, un quotidien dont nous pourrons disposer comme nous </w:t>
      </w:r>
      <w:ins w:id="2341" w:author="Héloïse Mahé" w:date="2025-07-25T17:53:00Z">
        <w:r w:rsidR="005044F5">
          <w:t>l’entendons.</w:t>
        </w:r>
      </w:ins>
      <w:commentRangeStart w:id="2342"/>
      <w:del w:id="2343" w:author="Héloïse Mahé" w:date="2025-07-25T17:53:00Z">
        <w:r w:rsidRPr="005044F5" w:rsidDel="005044F5">
          <w:rPr>
            <w:rPrChange w:id="2344" w:author="Héloïse Mahé" w:date="2025-07-25T17:53:00Z">
              <w:rPr>
                <w:highlight w:val="yellow"/>
              </w:rPr>
            </w:rPrChange>
          </w:rPr>
          <w:delText>l’entendons</w:delText>
        </w:r>
        <w:commentRangeEnd w:id="2342"/>
        <w:r w:rsidR="000A1671" w:rsidRPr="005044F5" w:rsidDel="005044F5">
          <w:rPr>
            <w:rStyle w:val="CommentReference"/>
            <w:rPrChange w:id="2345" w:author="Héloïse Mahé" w:date="2025-07-25T17:53:00Z">
              <w:rPr>
                <w:rStyle w:val="CommentReference"/>
                <w:highlight w:val="yellow"/>
              </w:rPr>
            </w:rPrChange>
          </w:rPr>
          <w:commentReference w:id="2342"/>
        </w:r>
        <w:r w:rsidRPr="005044F5" w:rsidDel="005044F5">
          <w:rPr>
            <w:rPrChange w:id="2346" w:author="Héloïse Mahé" w:date="2025-07-25T17:53:00Z">
              <w:rPr>
                <w:highlight w:val="yellow"/>
              </w:rPr>
            </w:rPrChange>
          </w:rPr>
          <w:delText>.</w:delText>
        </w:r>
      </w:del>
    </w:p>
    <w:p w14:paraId="37202DF9" w14:textId="77777777" w:rsidR="00E561EB" w:rsidRPr="00BC3ABE" w:rsidRDefault="00E561EB" w:rsidP="00E44AC1">
      <w:pPr>
        <w:pStyle w:val="Heading3"/>
        <w:spacing w:line="276" w:lineRule="auto"/>
        <w:jc w:val="both"/>
        <w:rPr>
          <w:rFonts w:ascii="Times New Roman" w:hAnsi="Times New Roman" w:cs="Times New Roman"/>
        </w:rPr>
      </w:pPr>
      <w:bookmarkStart w:id="2347" w:name="_Toc193205455"/>
      <w:bookmarkStart w:id="2348" w:name="_Toc201332100"/>
      <w:r w:rsidRPr="00BC3ABE">
        <w:rPr>
          <w:rFonts w:ascii="Times New Roman" w:hAnsi="Times New Roman" w:cs="Times New Roman"/>
        </w:rPr>
        <w:t>Trouver</w:t>
      </w:r>
      <w:r w:rsidRPr="00BC3ABE">
        <w:rPr>
          <w:rFonts w:ascii="Times New Roman" w:hAnsi="Times New Roman" w:cs="Times New Roman"/>
          <w:spacing w:val="-9"/>
        </w:rPr>
        <w:t xml:space="preserve"> </w:t>
      </w:r>
      <w:r w:rsidRPr="00BC3ABE">
        <w:rPr>
          <w:rFonts w:ascii="Times New Roman" w:hAnsi="Times New Roman" w:cs="Times New Roman"/>
        </w:rPr>
        <w:t>du</w:t>
      </w:r>
      <w:r w:rsidRPr="00BC3ABE">
        <w:rPr>
          <w:rFonts w:ascii="Times New Roman" w:hAnsi="Times New Roman" w:cs="Times New Roman"/>
          <w:spacing w:val="-7"/>
        </w:rPr>
        <w:t xml:space="preserve"> </w:t>
      </w:r>
      <w:r w:rsidRPr="00BC3ABE">
        <w:rPr>
          <w:rFonts w:ascii="Times New Roman" w:hAnsi="Times New Roman" w:cs="Times New Roman"/>
        </w:rPr>
        <w:t>sens</w:t>
      </w:r>
      <w:r w:rsidRPr="00BC3ABE">
        <w:rPr>
          <w:rFonts w:ascii="Times New Roman" w:hAnsi="Times New Roman" w:cs="Times New Roman"/>
          <w:spacing w:val="-7"/>
        </w:rPr>
        <w:t xml:space="preserve"> </w:t>
      </w:r>
      <w:r w:rsidRPr="00BC3ABE">
        <w:rPr>
          <w:rFonts w:ascii="Times New Roman" w:hAnsi="Times New Roman" w:cs="Times New Roman"/>
        </w:rPr>
        <w:t>dans</w:t>
      </w:r>
      <w:r w:rsidRPr="00BC3ABE">
        <w:rPr>
          <w:rFonts w:ascii="Times New Roman" w:hAnsi="Times New Roman" w:cs="Times New Roman"/>
          <w:spacing w:val="-8"/>
        </w:rPr>
        <w:t xml:space="preserve"> </w:t>
      </w:r>
      <w:r w:rsidRPr="00BC3ABE">
        <w:rPr>
          <w:rFonts w:ascii="Times New Roman" w:hAnsi="Times New Roman" w:cs="Times New Roman"/>
        </w:rPr>
        <w:t>un</w:t>
      </w:r>
      <w:r w:rsidRPr="00BC3ABE">
        <w:rPr>
          <w:rFonts w:ascii="Times New Roman" w:hAnsi="Times New Roman" w:cs="Times New Roman"/>
          <w:spacing w:val="-7"/>
        </w:rPr>
        <w:t xml:space="preserve"> </w:t>
      </w:r>
      <w:r w:rsidRPr="00BC3ABE">
        <w:rPr>
          <w:rFonts w:ascii="Times New Roman" w:hAnsi="Times New Roman" w:cs="Times New Roman"/>
        </w:rPr>
        <w:t>monde</w:t>
      </w:r>
      <w:r w:rsidRPr="00BC3ABE">
        <w:rPr>
          <w:rFonts w:ascii="Times New Roman" w:hAnsi="Times New Roman" w:cs="Times New Roman"/>
          <w:spacing w:val="-6"/>
        </w:rPr>
        <w:t xml:space="preserve"> </w:t>
      </w:r>
      <w:r w:rsidRPr="00BC3ABE">
        <w:rPr>
          <w:rFonts w:ascii="Times New Roman" w:hAnsi="Times New Roman" w:cs="Times New Roman"/>
        </w:rPr>
        <w:t>sans</w:t>
      </w:r>
      <w:r w:rsidRPr="00BC3ABE">
        <w:rPr>
          <w:rFonts w:ascii="Times New Roman" w:hAnsi="Times New Roman" w:cs="Times New Roman"/>
          <w:spacing w:val="-7"/>
        </w:rPr>
        <w:t xml:space="preserve"> </w:t>
      </w:r>
      <w:r w:rsidRPr="00BC3ABE">
        <w:rPr>
          <w:rFonts w:ascii="Times New Roman" w:hAnsi="Times New Roman" w:cs="Times New Roman"/>
          <w:spacing w:val="-2"/>
        </w:rPr>
        <w:t>travail</w:t>
      </w:r>
      <w:bookmarkEnd w:id="2347"/>
      <w:bookmarkEnd w:id="2348"/>
    </w:p>
    <w:p w14:paraId="68908B03" w14:textId="04462984" w:rsidR="00E561EB" w:rsidRPr="003175A3" w:rsidRDefault="00E561EB" w:rsidP="003175A3">
      <w:pPr>
        <w:ind w:left="4536" w:firstLine="0"/>
        <w:jc w:val="right"/>
        <w:rPr>
          <w:i/>
        </w:rPr>
      </w:pPr>
      <w:r w:rsidRPr="003175A3">
        <w:rPr>
          <w:i/>
          <w:color w:val="000000"/>
        </w:rPr>
        <w:lastRenderedPageBreak/>
        <w:t>«</w:t>
      </w:r>
      <w:r w:rsidRPr="003175A3">
        <w:rPr>
          <w:i/>
          <w:spacing w:val="-4"/>
        </w:rPr>
        <w:t> </w:t>
      </w:r>
      <w:r w:rsidRPr="003175A3">
        <w:rPr>
          <w:i/>
        </w:rPr>
        <w:t>Le travail, entre autres avantages, a celui de raccourcir les journées et d'étendre la vie</w:t>
      </w:r>
      <w:r w:rsidR="000A1671" w:rsidRPr="003175A3">
        <w:rPr>
          <w:i/>
        </w:rPr>
        <w:t>.</w:t>
      </w:r>
      <w:r w:rsidRPr="003175A3">
        <w:rPr>
          <w:i/>
        </w:rPr>
        <w:t> »</w:t>
      </w:r>
    </w:p>
    <w:p w14:paraId="0C31DEF7" w14:textId="3C243682" w:rsidR="00E561EB" w:rsidRPr="00BC3ABE" w:rsidRDefault="00E561EB" w:rsidP="003175A3">
      <w:pPr>
        <w:pStyle w:val="exergue"/>
      </w:pPr>
      <w:r w:rsidRPr="00BC3ABE">
        <w:t>Diderot</w:t>
      </w:r>
    </w:p>
    <w:p w14:paraId="62EB70F8" w14:textId="28836606" w:rsidR="00E561EB" w:rsidRPr="00BC3ABE" w:rsidRDefault="00E561EB" w:rsidP="003175A3">
      <w:r w:rsidRPr="005875CC">
        <w:t>À</w:t>
      </w:r>
      <w:r w:rsidRPr="00BC3ABE">
        <w:t xml:space="preserve"> court terme, pouvoir se débarrasser de la nécessité de travailler a tout l’air d’une libération. Aristote considérait que le travail était déshumanisant, au point </w:t>
      </w:r>
      <w:r w:rsidRPr="003175A3">
        <w:t>de</w:t>
      </w:r>
      <w:r w:rsidRPr="00BC3ABE">
        <w:t xml:space="preserve"> ne pas considérer les esclaves comme des hommes. Il voulait même exclure les ouvriers de la citoyenneté, «</w:t>
      </w:r>
      <w:r w:rsidRPr="00BC3ABE">
        <w:rPr>
          <w:spacing w:val="-4"/>
        </w:rPr>
        <w:t> </w:t>
      </w:r>
      <w:r w:rsidRPr="00BC3ABE">
        <w:t xml:space="preserve">car </w:t>
      </w:r>
      <w:r w:rsidR="000A1671" w:rsidRPr="00BC3ABE">
        <w:t>l</w:t>
      </w:r>
      <w:r w:rsidR="000A1671">
        <w:t>’</w:t>
      </w:r>
      <w:r w:rsidR="000A1671" w:rsidRPr="00BC3ABE">
        <w:t xml:space="preserve">apprentissage </w:t>
      </w:r>
      <w:r w:rsidRPr="00BC3ABE">
        <w:t xml:space="preserve">de la vertu est incompatible avec une vie </w:t>
      </w:r>
      <w:r w:rsidR="000A1671" w:rsidRPr="00BC3ABE">
        <w:t>d</w:t>
      </w:r>
      <w:r w:rsidR="000A1671">
        <w:t>’</w:t>
      </w:r>
      <w:r w:rsidR="000A1671" w:rsidRPr="00BC3ABE">
        <w:t xml:space="preserve">artisan </w:t>
      </w:r>
      <w:r w:rsidRPr="00BC3ABE">
        <w:t>et de manœuvre</w:t>
      </w:r>
      <w:r w:rsidRPr="00BC3ABE">
        <w:rPr>
          <w:spacing w:val="-2"/>
        </w:rPr>
        <w:t> </w:t>
      </w:r>
      <w:r w:rsidRPr="00BC3ABE">
        <w:t>»</w:t>
      </w:r>
      <w:r w:rsidR="000A1671">
        <w:t>.</w:t>
      </w:r>
      <w:r w:rsidRPr="00BC3ABE">
        <w:t xml:space="preserve"> Les intelligences artificielles pourront prendre le rôle des esclaves de l’Antiquité, accomplissant ainsi dans le domaine physique ou cognitif le sens originel de</w:t>
      </w:r>
      <w:r w:rsidRPr="00BC3ABE">
        <w:rPr>
          <w:spacing w:val="40"/>
        </w:rPr>
        <w:t xml:space="preserve"> </w:t>
      </w:r>
      <w:r w:rsidRPr="00BC3ABE">
        <w:t>ce mot «</w:t>
      </w:r>
      <w:r w:rsidRPr="00BC3ABE">
        <w:rPr>
          <w:spacing w:val="-3"/>
        </w:rPr>
        <w:t> </w:t>
      </w:r>
      <w:r w:rsidRPr="00BC3ABE">
        <w:t>robot</w:t>
      </w:r>
      <w:r w:rsidRPr="00BC3ABE">
        <w:rPr>
          <w:spacing w:val="-4"/>
        </w:rPr>
        <w:t> </w:t>
      </w:r>
      <w:r w:rsidRPr="00BC3ABE">
        <w:t xml:space="preserve">» pris en 1920 par l’écrivain Karel Čapek au tchèque </w:t>
      </w:r>
      <w:r w:rsidRPr="005875CC">
        <w:rPr>
          <w:i/>
          <w:iCs/>
        </w:rPr>
        <w:t>robota</w:t>
      </w:r>
      <w:r w:rsidRPr="00BC3ABE">
        <w:t xml:space="preserve"> qui signifie besogne ou corvée. Et nous reprendrions la vie du jardin </w:t>
      </w:r>
      <w:r w:rsidR="000A1671" w:rsidRPr="00BC3ABE">
        <w:t>d’</w:t>
      </w:r>
      <w:r w:rsidR="000A1671">
        <w:t>É</w:t>
      </w:r>
      <w:r w:rsidR="000A1671" w:rsidRPr="00BC3ABE">
        <w:t>den</w:t>
      </w:r>
      <w:r w:rsidRPr="00BC3ABE">
        <w:t xml:space="preserve">, peut-être un peu plus vêtus mais tout aussi libérés de la nécessité. Keynes ne s’inquiétait pas de </w:t>
      </w:r>
      <w:r w:rsidRPr="00BC3ABE">
        <w:rPr>
          <w:color w:val="000000" w:themeColor="text1"/>
        </w:rPr>
        <w:t>cette</w:t>
      </w:r>
      <w:r w:rsidRPr="00BC3ABE">
        <w:t xml:space="preserve"> possibilité d’une automatisation complète du travail</w:t>
      </w:r>
      <w:r w:rsidRPr="00BC3ABE">
        <w:rPr>
          <w:color w:val="000000" w:themeColor="text1"/>
        </w:rPr>
        <w:t xml:space="preserve">, </w:t>
      </w:r>
      <w:r w:rsidRPr="00BC3ABE">
        <w:t>il suggérait que le travail soit seulement «</w:t>
      </w:r>
      <w:r w:rsidRPr="00BC3ABE">
        <w:rPr>
          <w:spacing w:val="-2"/>
        </w:rPr>
        <w:t> </w:t>
      </w:r>
      <w:r w:rsidRPr="00BC3ABE">
        <w:t>une des habitudes et instincts de l’homme ordinaire, nourris en lui depuis des générations innombrables</w:t>
      </w:r>
      <w:r w:rsidRPr="00BC3ABE">
        <w:rPr>
          <w:spacing w:val="-4"/>
        </w:rPr>
        <w:t> </w:t>
      </w:r>
      <w:r w:rsidRPr="00BC3ABE">
        <w:t>» plutôt que l’une des «</w:t>
      </w:r>
      <w:r w:rsidRPr="00BC3ABE">
        <w:rPr>
          <w:spacing w:val="-3"/>
        </w:rPr>
        <w:t> </w:t>
      </w:r>
      <w:r w:rsidRPr="00BC3ABE">
        <w:t>vraies valeurs de la vie</w:t>
      </w:r>
      <w:r w:rsidRPr="00BC3ABE">
        <w:rPr>
          <w:spacing w:val="-3"/>
        </w:rPr>
        <w:t> </w:t>
      </w:r>
      <w:r w:rsidRPr="00BC3ABE">
        <w:t>». Il prédisait ainsi que cet instinct disparaîtrait progressivement.</w:t>
      </w:r>
    </w:p>
    <w:p w14:paraId="7D59BAD3" w14:textId="77D7BF52" w:rsidR="00E561EB" w:rsidRPr="00BC3ABE" w:rsidRDefault="00E561EB" w:rsidP="003175A3">
      <w:pPr>
        <w:rPr>
          <w:rFonts w:eastAsia="Times New Roman"/>
          <w:color w:val="000000" w:themeColor="text1"/>
          <w:lang w:eastAsia="fr-FR"/>
        </w:rPr>
      </w:pPr>
      <w:r w:rsidRPr="00BC3ABE">
        <w:t>Ainsi, si nous parvenons à maintenir un semblant d’égalité financière qui permette d’assurer les besoins de tous, l’automatisation pourrait être une bonne nouvelle.</w:t>
      </w:r>
    </w:p>
    <w:p w14:paraId="06B9549F" w14:textId="2AD3A700" w:rsidR="00E561EB" w:rsidRPr="00BC3ABE" w:rsidRDefault="00E561EB" w:rsidP="003175A3">
      <w:r w:rsidRPr="005875CC">
        <w:t xml:space="preserve">Nous nous débarrasserions sans trop de regret de l’aspect du travail que Hannah Arendt désigne comme </w:t>
      </w:r>
      <w:r w:rsidRPr="00467243">
        <w:t>le</w:t>
      </w:r>
      <w:r w:rsidRPr="00BC3ABE">
        <w:t xml:space="preserve"> </w:t>
      </w:r>
      <w:r w:rsidRPr="00BC3ABE">
        <w:rPr>
          <w:i/>
        </w:rPr>
        <w:t xml:space="preserve">labeur </w:t>
      </w:r>
      <w:r w:rsidRPr="00BC3ABE">
        <w:t xml:space="preserve">dans sa </w:t>
      </w:r>
      <w:r w:rsidRPr="00BC3ABE">
        <w:rPr>
          <w:i/>
        </w:rPr>
        <w:t>Condition de l’homme</w:t>
      </w:r>
      <w:r w:rsidRPr="00BC3ABE">
        <w:rPr>
          <w:i/>
          <w:spacing w:val="80"/>
        </w:rPr>
        <w:t xml:space="preserve"> </w:t>
      </w:r>
      <w:r w:rsidRPr="00BC3ABE">
        <w:rPr>
          <w:i/>
        </w:rPr>
        <w:t>moderne</w:t>
      </w:r>
      <w:r w:rsidRPr="00BC3ABE">
        <w:rPr>
          <w:i/>
          <w:spacing w:val="-4"/>
        </w:rPr>
        <w:t> </w:t>
      </w:r>
      <w:r w:rsidRPr="00BC3ABE">
        <w:rPr>
          <w:i/>
        </w:rPr>
        <w:t>:</w:t>
      </w:r>
      <w:r w:rsidRPr="00BC3ABE">
        <w:rPr>
          <w:i/>
          <w:spacing w:val="-2"/>
        </w:rPr>
        <w:t xml:space="preserve"> </w:t>
      </w:r>
      <w:r w:rsidRPr="00BC3ABE">
        <w:t>le</w:t>
      </w:r>
      <w:r w:rsidRPr="00BC3ABE">
        <w:rPr>
          <w:spacing w:val="-2"/>
        </w:rPr>
        <w:t xml:space="preserve"> </w:t>
      </w:r>
      <w:r w:rsidRPr="00BC3ABE">
        <w:t>labeur</w:t>
      </w:r>
      <w:r w:rsidRPr="00BC3ABE">
        <w:rPr>
          <w:spacing w:val="-2"/>
        </w:rPr>
        <w:t xml:space="preserve"> </w:t>
      </w:r>
      <w:r w:rsidRPr="00BC3ABE">
        <w:t>est</w:t>
      </w:r>
      <w:r w:rsidRPr="00BC3ABE">
        <w:rPr>
          <w:spacing w:val="-2"/>
        </w:rPr>
        <w:t xml:space="preserve"> </w:t>
      </w:r>
      <w:r w:rsidRPr="00BC3ABE">
        <w:t>le</w:t>
      </w:r>
      <w:r w:rsidRPr="00BC3ABE">
        <w:rPr>
          <w:spacing w:val="-2"/>
        </w:rPr>
        <w:t xml:space="preserve"> </w:t>
      </w:r>
      <w:r w:rsidRPr="00BC3ABE">
        <w:t>travail</w:t>
      </w:r>
      <w:r w:rsidRPr="00BC3ABE">
        <w:rPr>
          <w:spacing w:val="-2"/>
        </w:rPr>
        <w:t xml:space="preserve"> </w:t>
      </w:r>
      <w:r w:rsidRPr="00BC3ABE">
        <w:t>dont</w:t>
      </w:r>
      <w:r w:rsidRPr="00BC3ABE">
        <w:rPr>
          <w:spacing w:val="-2"/>
        </w:rPr>
        <w:t xml:space="preserve"> </w:t>
      </w:r>
      <w:r w:rsidRPr="00BC3ABE">
        <w:t>le</w:t>
      </w:r>
      <w:r w:rsidRPr="00BC3ABE">
        <w:rPr>
          <w:spacing w:val="-2"/>
        </w:rPr>
        <w:t xml:space="preserve"> </w:t>
      </w:r>
      <w:r w:rsidRPr="00BC3ABE">
        <w:t>produit</w:t>
      </w:r>
      <w:r w:rsidRPr="00BC3ABE">
        <w:rPr>
          <w:spacing w:val="-2"/>
        </w:rPr>
        <w:t xml:space="preserve"> </w:t>
      </w:r>
      <w:r w:rsidRPr="00BC3ABE">
        <w:t>est</w:t>
      </w:r>
      <w:r w:rsidRPr="00BC3ABE">
        <w:rPr>
          <w:spacing w:val="-2"/>
        </w:rPr>
        <w:t xml:space="preserve"> </w:t>
      </w:r>
      <w:r w:rsidRPr="00BC3ABE">
        <w:t>immédiatement</w:t>
      </w:r>
      <w:r w:rsidRPr="00BC3ABE">
        <w:rPr>
          <w:spacing w:val="-2"/>
        </w:rPr>
        <w:t xml:space="preserve"> </w:t>
      </w:r>
      <w:r w:rsidRPr="00BC3ABE">
        <w:t>périssable, comme</w:t>
      </w:r>
      <w:r w:rsidRPr="00BC3ABE">
        <w:rPr>
          <w:spacing w:val="-2"/>
        </w:rPr>
        <w:t xml:space="preserve"> </w:t>
      </w:r>
      <w:r w:rsidRPr="00BC3ABE">
        <w:t>l’agriculture,</w:t>
      </w:r>
      <w:r w:rsidRPr="00BC3ABE">
        <w:rPr>
          <w:spacing w:val="-2"/>
        </w:rPr>
        <w:t xml:space="preserve"> </w:t>
      </w:r>
      <w:r w:rsidRPr="00BC3ABE">
        <w:t>l’entretien</w:t>
      </w:r>
      <w:r w:rsidRPr="00BC3ABE">
        <w:rPr>
          <w:spacing w:val="-2"/>
        </w:rPr>
        <w:t xml:space="preserve"> </w:t>
      </w:r>
      <w:r w:rsidRPr="00BC3ABE">
        <w:t>d’une</w:t>
      </w:r>
      <w:r w:rsidRPr="00BC3ABE">
        <w:rPr>
          <w:spacing w:val="-2"/>
        </w:rPr>
        <w:t xml:space="preserve"> </w:t>
      </w:r>
      <w:r w:rsidRPr="00BC3ABE">
        <w:t>maison,</w:t>
      </w:r>
      <w:r w:rsidRPr="00BC3ABE">
        <w:rPr>
          <w:spacing w:val="-2"/>
        </w:rPr>
        <w:t xml:space="preserve"> </w:t>
      </w:r>
      <w:r w:rsidRPr="00BC3ABE">
        <w:t>la</w:t>
      </w:r>
      <w:r w:rsidRPr="00BC3ABE">
        <w:rPr>
          <w:spacing w:val="-2"/>
        </w:rPr>
        <w:t xml:space="preserve"> </w:t>
      </w:r>
      <w:r w:rsidRPr="00BC3ABE">
        <w:t>cuisine,</w:t>
      </w:r>
      <w:r w:rsidRPr="00BC3ABE">
        <w:rPr>
          <w:spacing w:val="-2"/>
        </w:rPr>
        <w:t xml:space="preserve"> </w:t>
      </w:r>
      <w:r w:rsidRPr="00BC3ABE">
        <w:t>le</w:t>
      </w:r>
      <w:r w:rsidRPr="00BC3ABE">
        <w:rPr>
          <w:spacing w:val="-2"/>
        </w:rPr>
        <w:t xml:space="preserve"> </w:t>
      </w:r>
      <w:r w:rsidRPr="00BC3ABE">
        <w:t>gain</w:t>
      </w:r>
      <w:r w:rsidRPr="00BC3ABE">
        <w:rPr>
          <w:spacing w:val="-2"/>
        </w:rPr>
        <w:t xml:space="preserve"> </w:t>
      </w:r>
      <w:r w:rsidRPr="00BC3ABE">
        <w:t>d’une</w:t>
      </w:r>
      <w:r w:rsidRPr="00BC3ABE">
        <w:rPr>
          <w:spacing w:val="-2"/>
        </w:rPr>
        <w:t xml:space="preserve"> </w:t>
      </w:r>
      <w:r w:rsidRPr="00BC3ABE">
        <w:t>somme d’argent vite consommée. Il correspond à une vie cyclique, cellulaire, qui doit se renouveler en permanence. Cet aspect du travail rapproche l’homme de l’animal, en le cantonnant au stade de la vie biologique ; il appartient au domaine de la nature bien plus qu’au monde de l’humanité.</w:t>
      </w:r>
      <w:r w:rsidRPr="00BC3ABE">
        <w:rPr>
          <w:color w:val="000000" w:themeColor="text1"/>
        </w:rPr>
        <w:t xml:space="preserve"> </w:t>
      </w:r>
      <w:r w:rsidRPr="00BC3ABE">
        <w:t>En revanche, chez Arendt, le travail est aussi porteur d’un sens plus profond</w:t>
      </w:r>
      <w:r w:rsidRPr="00BC3ABE">
        <w:rPr>
          <w:spacing w:val="-3"/>
        </w:rPr>
        <w:t> </w:t>
      </w:r>
      <w:r w:rsidRPr="00BC3ABE">
        <w:t xml:space="preserve">: quand il devient Œuvre. L’objectif de l’œuvre est de dépasser le caractère éphémère de la vie biologique, de laisser une trace, de bâtir un monde, un espace commun durable et de signification. L’homme qui produit une œuvre est un </w:t>
      </w:r>
      <w:r w:rsidRPr="00BC3ABE">
        <w:rPr>
          <w:i/>
        </w:rPr>
        <w:t>homo faber</w:t>
      </w:r>
      <w:r w:rsidRPr="00BC3ABE">
        <w:t>, et manifeste par là sa liberté, son humanité, en s’affirmant contre la nature. Peut-on vivre sans œuvre ?</w:t>
      </w:r>
    </w:p>
    <w:p w14:paraId="0EF009BE" w14:textId="0FAB84E0" w:rsidR="00E561EB" w:rsidRPr="00BC3ABE" w:rsidRDefault="00E561EB" w:rsidP="003175A3">
      <w:r w:rsidRPr="00BC3ABE">
        <w:t>Le risque premier est d’appauvrir l’esprit humain. Car le travail est</w:t>
      </w:r>
      <w:r w:rsidRPr="00BC3ABE">
        <w:rPr>
          <w:spacing w:val="40"/>
        </w:rPr>
        <w:t xml:space="preserve"> </w:t>
      </w:r>
      <w:r w:rsidRPr="00BC3ABE">
        <w:t>d’abord</w:t>
      </w:r>
      <w:r w:rsidRPr="00BC3ABE">
        <w:rPr>
          <w:spacing w:val="-3"/>
        </w:rPr>
        <w:t xml:space="preserve"> </w:t>
      </w:r>
      <w:r w:rsidRPr="00BC3ABE">
        <w:t>travail</w:t>
      </w:r>
      <w:r w:rsidRPr="00BC3ABE">
        <w:rPr>
          <w:spacing w:val="-3"/>
        </w:rPr>
        <w:t xml:space="preserve"> </w:t>
      </w:r>
      <w:r w:rsidRPr="00BC3ABE">
        <w:t>sur</w:t>
      </w:r>
      <w:r w:rsidRPr="00BC3ABE">
        <w:rPr>
          <w:spacing w:val="-3"/>
        </w:rPr>
        <w:t xml:space="preserve"> </w:t>
      </w:r>
      <w:r w:rsidRPr="00BC3ABE">
        <w:t>nos</w:t>
      </w:r>
      <w:r w:rsidRPr="00BC3ABE">
        <w:rPr>
          <w:spacing w:val="-3"/>
        </w:rPr>
        <w:t xml:space="preserve"> </w:t>
      </w:r>
      <w:r w:rsidRPr="00BC3ABE">
        <w:t>propres</w:t>
      </w:r>
      <w:r w:rsidRPr="00BC3ABE">
        <w:rPr>
          <w:spacing w:val="-3"/>
        </w:rPr>
        <w:t xml:space="preserve"> </w:t>
      </w:r>
      <w:r w:rsidRPr="00BC3ABE">
        <w:t>désirs,</w:t>
      </w:r>
      <w:r w:rsidRPr="00BC3ABE">
        <w:rPr>
          <w:spacing w:val="-3"/>
        </w:rPr>
        <w:t xml:space="preserve"> </w:t>
      </w:r>
      <w:r w:rsidRPr="00BC3ABE">
        <w:t>et</w:t>
      </w:r>
      <w:r w:rsidRPr="00BC3ABE">
        <w:rPr>
          <w:spacing w:val="-3"/>
        </w:rPr>
        <w:t xml:space="preserve"> </w:t>
      </w:r>
      <w:r w:rsidRPr="00BC3ABE">
        <w:t>formation</w:t>
      </w:r>
      <w:r w:rsidRPr="00BC3ABE">
        <w:rPr>
          <w:spacing w:val="-3"/>
        </w:rPr>
        <w:t xml:space="preserve"> </w:t>
      </w:r>
      <w:r w:rsidRPr="00BC3ABE">
        <w:t>de</w:t>
      </w:r>
      <w:r w:rsidRPr="00BC3ABE">
        <w:rPr>
          <w:spacing w:val="-3"/>
        </w:rPr>
        <w:t xml:space="preserve"> </w:t>
      </w:r>
      <w:r w:rsidRPr="00BC3ABE">
        <w:t>la</w:t>
      </w:r>
      <w:r w:rsidRPr="00BC3ABE">
        <w:rPr>
          <w:spacing w:val="-3"/>
        </w:rPr>
        <w:t xml:space="preserve"> </w:t>
      </w:r>
      <w:r w:rsidRPr="00BC3ABE">
        <w:t>conscience </w:t>
      </w:r>
      <w:r w:rsidRPr="00BC3ABE">
        <w:rPr>
          <w:spacing w:val="-3"/>
        </w:rPr>
        <w:t>; il nous permet</w:t>
      </w:r>
      <w:r w:rsidRPr="00BC3ABE">
        <w:t xml:space="preserve"> d’apprendre à les discipliner, car il suppose un effort et de la patience. Dans la </w:t>
      </w:r>
      <w:r w:rsidRPr="00BC3ABE">
        <w:rPr>
          <w:i/>
        </w:rPr>
        <w:t>Phénoménologie de l’Esprit</w:t>
      </w:r>
      <w:r w:rsidRPr="00BC3ABE">
        <w:t>, Hegel oppose ainsi l’attitude du maître, qui consomme les biens produits par l’esclave, et l’attitude de l’esclave qui produit ces biens.</w:t>
      </w:r>
      <w:r w:rsidRPr="00BC3ABE">
        <w:rPr>
          <w:spacing w:val="80"/>
        </w:rPr>
        <w:t xml:space="preserve"> </w:t>
      </w:r>
      <w:r w:rsidRPr="00BC3ABE">
        <w:t>Le maître satisfait</w:t>
      </w:r>
      <w:r w:rsidRPr="00BC3ABE">
        <w:rPr>
          <w:spacing w:val="40"/>
        </w:rPr>
        <w:t xml:space="preserve"> </w:t>
      </w:r>
      <w:r w:rsidRPr="00BC3ABE">
        <w:t>immédiatement ses désirs, il en reste prisonnier, ce qui a quelque chose de sauvage. À l’inverse, l’esclave apprend à surmonter sa nature, et à aller contre ses pulsions immédiates en réfrénant ses désirs.</w:t>
      </w:r>
      <w:r>
        <w:t xml:space="preserve"> Selon Hegel, </w:t>
      </w:r>
      <w:r w:rsidRPr="00BC3ABE">
        <w:t>«</w:t>
      </w:r>
      <w:r>
        <w:rPr>
          <w:color w:val="000000" w:themeColor="text1"/>
        </w:rPr>
        <w:t> </w:t>
      </w:r>
      <w:r>
        <w:t>l</w:t>
      </w:r>
      <w:r w:rsidRPr="00BC3ABE">
        <w:t>e travail est désir réfréné, disparition retardée </w:t>
      </w:r>
      <w:r w:rsidRPr="00BC3ABE">
        <w:rPr>
          <w:rStyle w:val="Hyperlink2"/>
          <w:rFonts w:cs="Times New Roman"/>
          <w:color w:val="000000" w:themeColor="text1"/>
        </w:rPr>
        <w:t>»</w:t>
      </w:r>
      <w:r>
        <w:rPr>
          <w:rStyle w:val="Hyperlink2"/>
          <w:rFonts w:cs="Times New Roman"/>
          <w:color w:val="000000" w:themeColor="text1"/>
        </w:rPr>
        <w:t xml:space="preserve"> </w:t>
      </w:r>
      <w:r w:rsidRPr="00BC3ABE">
        <w:t>car il suppose effort et patience avant de pouvoir en goûter les fruits. Ce retard permet d’humaniser le désir</w:t>
      </w:r>
      <w:del w:id="2349" w:author="Microsoft Office User" w:date="2025-07-28T06:02:00Z">
        <w:r w:rsidRPr="00BC3ABE" w:rsidDel="00B60227">
          <w:delText>. Paradoxalement, la contrainte du travail forcé de l’esclave</w:delText>
        </w:r>
      </w:del>
      <w:ins w:id="2350" w:author="Microsoft Office User" w:date="2025-07-28T06:02:00Z">
        <w:r w:rsidR="00B60227">
          <w:t>, il</w:t>
        </w:r>
      </w:ins>
      <w:r w:rsidRPr="00BC3ABE">
        <w:t xml:space="preserve"> est l’occasion de devenir libre à l’égard de soi-même.</w:t>
      </w:r>
    </w:p>
    <w:p w14:paraId="29B2776C" w14:textId="77777777" w:rsidR="00E561EB" w:rsidRPr="00BC3ABE" w:rsidRDefault="00E561EB" w:rsidP="003175A3">
      <w:r w:rsidRPr="00BC3ABE">
        <w:t>Le travail est aussi une</w:t>
      </w:r>
      <w:r w:rsidRPr="00BC3ABE">
        <w:rPr>
          <w:spacing w:val="-3"/>
        </w:rPr>
        <w:t xml:space="preserve"> </w:t>
      </w:r>
      <w:r w:rsidRPr="00BC3ABE">
        <w:t xml:space="preserve">manière de se pérenniser en s’inscrivant dans le monde, pour ainsi se reconnaître en lui. Si l’on ne produit pas, mais qu’on ne fait que consommer des biens, on reste prisonnier de l’éphémère. Dans le travail, quand on transforme les choses pour produire </w:t>
      </w:r>
      <w:r w:rsidRPr="00BC3ABE">
        <w:lastRenderedPageBreak/>
        <w:t>un nouvel objet, on peut</w:t>
      </w:r>
      <w:r w:rsidRPr="00BC3ABE">
        <w:rPr>
          <w:spacing w:val="73"/>
        </w:rPr>
        <w:t xml:space="preserve"> </w:t>
      </w:r>
      <w:r w:rsidRPr="00BC3ABE">
        <w:t>se</w:t>
      </w:r>
      <w:r w:rsidRPr="00BC3ABE">
        <w:rPr>
          <w:spacing w:val="73"/>
        </w:rPr>
        <w:t xml:space="preserve"> </w:t>
      </w:r>
      <w:r w:rsidRPr="00BC3ABE">
        <w:t>reconnaître</w:t>
      </w:r>
      <w:r w:rsidRPr="00BC3ABE">
        <w:rPr>
          <w:spacing w:val="74"/>
        </w:rPr>
        <w:t xml:space="preserve"> </w:t>
      </w:r>
      <w:r w:rsidRPr="00BC3ABE">
        <w:t>dans</w:t>
      </w:r>
      <w:r w:rsidRPr="00BC3ABE">
        <w:rPr>
          <w:spacing w:val="73"/>
        </w:rPr>
        <w:t xml:space="preserve"> </w:t>
      </w:r>
      <w:r w:rsidRPr="00BC3ABE">
        <w:t>son</w:t>
      </w:r>
      <w:r w:rsidRPr="00BC3ABE">
        <w:rPr>
          <w:spacing w:val="73"/>
        </w:rPr>
        <w:t xml:space="preserve"> </w:t>
      </w:r>
      <w:r w:rsidRPr="00BC3ABE">
        <w:t>produit.</w:t>
      </w:r>
      <w:r w:rsidRPr="00BC3ABE">
        <w:rPr>
          <w:spacing w:val="74"/>
        </w:rPr>
        <w:t xml:space="preserve"> </w:t>
      </w:r>
      <w:r w:rsidRPr="00BC3ABE">
        <w:t>Dans</w:t>
      </w:r>
      <w:r w:rsidRPr="00BC3ABE">
        <w:rPr>
          <w:spacing w:val="74"/>
        </w:rPr>
        <w:t xml:space="preserve"> </w:t>
      </w:r>
      <w:r w:rsidRPr="00BC3ABE">
        <w:t>La</w:t>
      </w:r>
      <w:r w:rsidRPr="00BC3ABE">
        <w:rPr>
          <w:spacing w:val="74"/>
        </w:rPr>
        <w:t xml:space="preserve"> </w:t>
      </w:r>
      <w:r w:rsidRPr="003175A3">
        <w:rPr>
          <w:i/>
        </w:rPr>
        <w:t>Phénoménologie</w:t>
      </w:r>
      <w:r w:rsidRPr="003175A3">
        <w:rPr>
          <w:i/>
          <w:spacing w:val="73"/>
        </w:rPr>
        <w:t xml:space="preserve"> </w:t>
      </w:r>
      <w:r w:rsidRPr="003175A3">
        <w:rPr>
          <w:i/>
        </w:rPr>
        <w:t>de</w:t>
      </w:r>
      <w:r w:rsidRPr="003175A3">
        <w:rPr>
          <w:i/>
          <w:spacing w:val="73"/>
        </w:rPr>
        <w:t xml:space="preserve"> </w:t>
      </w:r>
      <w:r w:rsidRPr="003175A3">
        <w:rPr>
          <w:i/>
          <w:spacing w:val="-2"/>
        </w:rPr>
        <w:t>l’Esprit</w:t>
      </w:r>
      <w:r w:rsidRPr="00BC3ABE">
        <w:rPr>
          <w:spacing w:val="-2"/>
        </w:rPr>
        <w:t>, l</w:t>
      </w:r>
      <w:r w:rsidRPr="00BC3ABE">
        <w:t>’esclave devient libre grâce à son travail, car il parvient à extérioriser son intériorité, à inscrire sa volonté dans la nature, qui se met à lui ressembler. Le maître qui ne fait que consommer ne parvient pas à cela.</w:t>
      </w:r>
    </w:p>
    <w:p w14:paraId="3E9C22F5" w14:textId="77777777" w:rsidR="00E561EB" w:rsidRPr="00BC3ABE" w:rsidRDefault="00E561EB" w:rsidP="003175A3">
      <w:r w:rsidRPr="00BC3ABE">
        <w:t>Paradoxalement, la contrainte du travail forcé de l’esclave permet ainsi l’exercice d’une liberté concrète et objective.</w:t>
      </w:r>
      <w:r w:rsidRPr="00BC3ABE">
        <w:rPr>
          <w:spacing w:val="40"/>
        </w:rPr>
        <w:t xml:space="preserve"> </w:t>
      </w:r>
      <w:r w:rsidRPr="00BC3ABE">
        <w:t>Fierté de contempler le travail accompli et de dire « je l’ai fait » : dans la diversité apparemment aléatoire de l’univers, quelque chose de singulier est apparu, fruit de notre vouloir et de notre</w:t>
      </w:r>
      <w:r w:rsidRPr="00BC3ABE">
        <w:rPr>
          <w:spacing w:val="-1"/>
        </w:rPr>
        <w:t xml:space="preserve"> </w:t>
      </w:r>
      <w:r w:rsidRPr="00BC3ABE">
        <w:t>action.</w:t>
      </w:r>
      <w:r w:rsidRPr="00BC3ABE">
        <w:rPr>
          <w:spacing w:val="-1"/>
        </w:rPr>
        <w:t xml:space="preserve"> </w:t>
      </w:r>
      <w:r w:rsidRPr="00BC3ABE">
        <w:t>Quand</w:t>
      </w:r>
      <w:r w:rsidRPr="00BC3ABE">
        <w:rPr>
          <w:spacing w:val="-1"/>
        </w:rPr>
        <w:t xml:space="preserve"> </w:t>
      </w:r>
      <w:r w:rsidRPr="00BC3ABE">
        <w:t>on</w:t>
      </w:r>
      <w:r w:rsidRPr="00BC3ABE">
        <w:rPr>
          <w:spacing w:val="-1"/>
        </w:rPr>
        <w:t xml:space="preserve"> </w:t>
      </w:r>
      <w:r w:rsidRPr="00BC3ABE">
        <w:t>se</w:t>
      </w:r>
      <w:r w:rsidRPr="00BC3ABE">
        <w:rPr>
          <w:spacing w:val="-1"/>
        </w:rPr>
        <w:t xml:space="preserve"> </w:t>
      </w:r>
      <w:r w:rsidRPr="00BC3ABE">
        <w:t>confronte</w:t>
      </w:r>
      <w:r w:rsidRPr="00BC3ABE">
        <w:rPr>
          <w:spacing w:val="-1"/>
        </w:rPr>
        <w:t xml:space="preserve"> </w:t>
      </w:r>
      <w:r w:rsidRPr="00BC3ABE">
        <w:t>à</w:t>
      </w:r>
      <w:r w:rsidRPr="00BC3ABE">
        <w:rPr>
          <w:spacing w:val="-1"/>
        </w:rPr>
        <w:t xml:space="preserve"> </w:t>
      </w:r>
      <w:r w:rsidRPr="00BC3ABE">
        <w:t>la</w:t>
      </w:r>
      <w:r w:rsidRPr="00BC3ABE">
        <w:rPr>
          <w:spacing w:val="-1"/>
        </w:rPr>
        <w:t xml:space="preserve"> </w:t>
      </w:r>
      <w:r w:rsidRPr="00BC3ABE">
        <w:t>matière</w:t>
      </w:r>
      <w:r w:rsidRPr="00BC3ABE">
        <w:rPr>
          <w:spacing w:val="-1"/>
        </w:rPr>
        <w:t xml:space="preserve"> </w:t>
      </w:r>
      <w:r w:rsidRPr="00BC3ABE">
        <w:t>qui</w:t>
      </w:r>
      <w:r w:rsidRPr="00BC3ABE">
        <w:rPr>
          <w:spacing w:val="-1"/>
        </w:rPr>
        <w:t xml:space="preserve"> </w:t>
      </w:r>
      <w:r w:rsidRPr="00BC3ABE">
        <w:t>nous</w:t>
      </w:r>
      <w:r w:rsidRPr="00BC3ABE">
        <w:rPr>
          <w:spacing w:val="-1"/>
        </w:rPr>
        <w:t xml:space="preserve"> </w:t>
      </w:r>
      <w:r w:rsidRPr="00BC3ABE">
        <w:t>résiste,</w:t>
      </w:r>
      <w:r w:rsidRPr="00BC3ABE">
        <w:rPr>
          <w:spacing w:val="-1"/>
        </w:rPr>
        <w:t xml:space="preserve"> </w:t>
      </w:r>
      <w:r w:rsidRPr="00BC3ABE">
        <w:t>qu’il</w:t>
      </w:r>
      <w:r w:rsidRPr="00BC3ABE">
        <w:rPr>
          <w:spacing w:val="-1"/>
        </w:rPr>
        <w:t xml:space="preserve"> </w:t>
      </w:r>
      <w:r w:rsidRPr="00BC3ABE">
        <w:t>s’agisse d’une situation humaine, à un environnement compliqué, on «</w:t>
      </w:r>
      <w:r w:rsidRPr="00BC3ABE">
        <w:rPr>
          <w:spacing w:val="-3"/>
        </w:rPr>
        <w:t> </w:t>
      </w:r>
      <w:r w:rsidRPr="00BC3ABE">
        <w:t>muscle</w:t>
      </w:r>
      <w:r w:rsidRPr="00BC3ABE">
        <w:rPr>
          <w:spacing w:val="-3"/>
        </w:rPr>
        <w:t> </w:t>
      </w:r>
      <w:r w:rsidRPr="00BC3ABE">
        <w:t>» son esprit et sa volonté.</w:t>
      </w:r>
    </w:p>
    <w:p w14:paraId="06F5D7BD" w14:textId="61A4B3EF" w:rsidR="00E561EB" w:rsidRPr="00BC3ABE" w:rsidRDefault="00E561EB" w:rsidP="003175A3">
      <w:pPr>
        <w:rPr>
          <w:color w:val="000000" w:themeColor="text1"/>
        </w:rPr>
      </w:pPr>
      <w:r w:rsidRPr="00BC3ABE">
        <w:t xml:space="preserve">On peut </w:t>
      </w:r>
      <w:r w:rsidR="000A1671" w:rsidRPr="00BC3ABE">
        <w:t>objecter</w:t>
      </w:r>
      <w:r w:rsidR="000A1671">
        <w:rPr>
          <w:color w:val="000000" w:themeColor="text1"/>
        </w:rPr>
        <w:t xml:space="preserve"> </w:t>
      </w:r>
      <w:r w:rsidRPr="00BC3ABE">
        <w:t>que rien de tout cela ne sera empêché par le travail</w:t>
      </w:r>
      <w:r w:rsidRPr="00BC3ABE">
        <w:rPr>
          <w:spacing w:val="-3"/>
        </w:rPr>
        <w:t> </w:t>
      </w:r>
      <w:r w:rsidRPr="00BC3ABE">
        <w:t xml:space="preserve">: </w:t>
      </w:r>
      <w:r w:rsidRPr="00BC3ABE">
        <w:rPr>
          <w:color w:val="000000" w:themeColor="text1"/>
        </w:rPr>
        <w:t>nous pourrons</w:t>
      </w:r>
      <w:r w:rsidRPr="00BC3ABE">
        <w:t xml:space="preserve"> toujours fabriquer des objets, peindre des tableaux et résoudre des équations pendant nos temps de loisirs, quand bien</w:t>
      </w:r>
      <w:r>
        <w:rPr>
          <w:color w:val="000000" w:themeColor="text1"/>
        </w:rPr>
        <w:t xml:space="preserve"> </w:t>
      </w:r>
      <w:r w:rsidRPr="00BC3ABE">
        <w:t xml:space="preserve">même les machines s’en </w:t>
      </w:r>
      <w:r w:rsidRPr="00BC3ABE">
        <w:rPr>
          <w:color w:val="000000" w:themeColor="text1"/>
        </w:rPr>
        <w:t>chargeraient</w:t>
      </w:r>
      <w:r w:rsidRPr="00BC3ABE">
        <w:t xml:space="preserve"> aussi, </w:t>
      </w:r>
      <w:r w:rsidRPr="00BC3ABE">
        <w:rPr>
          <w:color w:val="000000" w:themeColor="text1"/>
        </w:rPr>
        <w:t>en parallèle</w:t>
      </w:r>
      <w:r w:rsidRPr="00BC3ABE">
        <w:t>, de manière plus performante.</w:t>
      </w:r>
    </w:p>
    <w:p w14:paraId="2062331F" w14:textId="4E42AEEC" w:rsidR="00E561EB" w:rsidRPr="00BC3ABE" w:rsidRDefault="00E561EB" w:rsidP="003175A3">
      <w:pPr>
        <w:rPr>
          <w:color w:val="000000" w:themeColor="text1"/>
        </w:rPr>
      </w:pPr>
      <w:r w:rsidRPr="00BC3ABE">
        <w:t>Certes, mais l’existence même de ces machines va mettre à mal non pas le besoin profond, spirituel, de faire un effort, mais l’envie de court terme, instinctive, de faire un effort.</w:t>
      </w:r>
    </w:p>
    <w:p w14:paraId="724FEE59" w14:textId="14B2629C" w:rsidR="00E561EB" w:rsidRPr="00BC3ABE" w:rsidRDefault="00E561EB" w:rsidP="003175A3">
      <w:r w:rsidRPr="00BC3ABE">
        <w:t xml:space="preserve">La </w:t>
      </w:r>
      <w:r w:rsidRPr="00BC3ABE">
        <w:rPr>
          <w:i/>
        </w:rPr>
        <w:t>nécessité</w:t>
      </w:r>
      <w:r w:rsidRPr="00BC3ABE">
        <w:t xml:space="preserve"> de travailler est un puissant levier vital.</w:t>
      </w:r>
      <w:r w:rsidRPr="00BC3ABE">
        <w:rPr>
          <w:spacing w:val="80"/>
        </w:rPr>
        <w:t xml:space="preserve"> </w:t>
      </w:r>
      <w:r w:rsidRPr="00BC3ABE">
        <w:t>Toujours selon Hannah Arendt : «</w:t>
      </w:r>
      <w:r w:rsidRPr="00BC3ABE">
        <w:rPr>
          <w:spacing w:val="-3"/>
        </w:rPr>
        <w:t> </w:t>
      </w:r>
      <w:r w:rsidRPr="00BC3ABE">
        <w:t>La nécessité même, qui ne présente du point de vue du domaine public que son aspect négatif comme privation de liberté, possède une force motrice [...] Nécessité et vie sont si intimement liés que là où la nécessité est abolie, la vie elle-même est menacée. Car l’abolition</w:t>
      </w:r>
      <w:r w:rsidRPr="00BC3ABE">
        <w:rPr>
          <w:spacing w:val="40"/>
        </w:rPr>
        <w:t xml:space="preserve"> </w:t>
      </w:r>
      <w:r w:rsidRPr="00BC3ABE">
        <w:t>de la nécessité, loin de résulter automatiquement en l’établissement de la liberté, ne fait que brouiller la distinction entre liberté et nécessité.</w:t>
      </w:r>
      <w:r w:rsidRPr="00BC3ABE">
        <w:rPr>
          <w:spacing w:val="-2"/>
        </w:rPr>
        <w:t> </w:t>
      </w:r>
      <w:r w:rsidRPr="00BC3ABE">
        <w:rPr>
          <w:color w:val="000000" w:themeColor="text1"/>
        </w:rPr>
        <w:t>» Nous</w:t>
      </w:r>
      <w:r w:rsidRPr="00BC3ABE">
        <w:t xml:space="preserve"> pourrons toujours travailler, </w:t>
      </w:r>
      <w:r>
        <w:t>en en faisant un</w:t>
      </w:r>
      <w:r w:rsidRPr="00BC3ABE">
        <w:t xml:space="preserve"> loisir. Mais il manquera, l’aiguillon de la nécessité, l’impulsion vitale, le sentiment de l’urgence qui fait battre le cœur, qui pousse à empoigner l’effort et à affronter des difficultés qui après-coup nous</w:t>
      </w:r>
      <w:r w:rsidRPr="00BC3ABE">
        <w:rPr>
          <w:spacing w:val="-3"/>
        </w:rPr>
        <w:t xml:space="preserve"> </w:t>
      </w:r>
      <w:r w:rsidRPr="00BC3ABE">
        <w:t>remplirons</w:t>
      </w:r>
      <w:r w:rsidRPr="00BC3ABE">
        <w:rPr>
          <w:spacing w:val="-3"/>
        </w:rPr>
        <w:t xml:space="preserve"> </w:t>
      </w:r>
      <w:r w:rsidRPr="00BC3ABE">
        <w:t>de</w:t>
      </w:r>
      <w:r w:rsidRPr="00BC3ABE">
        <w:rPr>
          <w:spacing w:val="-3"/>
        </w:rPr>
        <w:t xml:space="preserve"> </w:t>
      </w:r>
      <w:r w:rsidRPr="00BC3ABE">
        <w:t>fierté,</w:t>
      </w:r>
      <w:r w:rsidRPr="00BC3ABE">
        <w:rPr>
          <w:spacing w:val="-3"/>
        </w:rPr>
        <w:t xml:space="preserve"> </w:t>
      </w:r>
      <w:r w:rsidRPr="00BC3ABE">
        <w:t>avec</w:t>
      </w:r>
      <w:r w:rsidRPr="00BC3ABE">
        <w:rPr>
          <w:spacing w:val="-3"/>
        </w:rPr>
        <w:t xml:space="preserve"> </w:t>
      </w:r>
      <w:r w:rsidRPr="00BC3ABE">
        <w:t>le</w:t>
      </w:r>
      <w:r w:rsidRPr="00BC3ABE">
        <w:rPr>
          <w:spacing w:val="-3"/>
        </w:rPr>
        <w:t xml:space="preserve"> </w:t>
      </w:r>
      <w:r w:rsidRPr="00BC3ABE">
        <w:t>sentiment</w:t>
      </w:r>
      <w:r w:rsidRPr="00BC3ABE">
        <w:rPr>
          <w:spacing w:val="-3"/>
        </w:rPr>
        <w:t xml:space="preserve"> </w:t>
      </w:r>
      <w:r w:rsidRPr="00BC3ABE">
        <w:t>d’un</w:t>
      </w:r>
      <w:r w:rsidRPr="00BC3ABE">
        <w:rPr>
          <w:spacing w:val="-3"/>
        </w:rPr>
        <w:t xml:space="preserve"> </w:t>
      </w:r>
      <w:r w:rsidRPr="00BC3ABE">
        <w:t>acte</w:t>
      </w:r>
      <w:r w:rsidRPr="00BC3ABE">
        <w:rPr>
          <w:spacing w:val="-3"/>
        </w:rPr>
        <w:t xml:space="preserve"> </w:t>
      </w:r>
      <w:r w:rsidRPr="00BC3ABE">
        <w:t>utile</w:t>
      </w:r>
      <w:r w:rsidRPr="00BC3ABE">
        <w:rPr>
          <w:spacing w:val="-3"/>
        </w:rPr>
        <w:t xml:space="preserve"> </w:t>
      </w:r>
      <w:r w:rsidRPr="00BC3ABE">
        <w:t>posé.</w:t>
      </w:r>
      <w:r w:rsidRPr="00BC3ABE">
        <w:rPr>
          <w:spacing w:val="40"/>
        </w:rPr>
        <w:t xml:space="preserve"> </w:t>
      </w:r>
      <w:r w:rsidRPr="00BC3ABE">
        <w:t>Là</w:t>
      </w:r>
      <w:r w:rsidRPr="00BC3ABE">
        <w:rPr>
          <w:spacing w:val="-3"/>
        </w:rPr>
        <w:t xml:space="preserve"> </w:t>
      </w:r>
      <w:r w:rsidRPr="00BC3ABE">
        <w:t>où</w:t>
      </w:r>
      <w:r w:rsidRPr="00BC3ABE">
        <w:rPr>
          <w:spacing w:val="-3"/>
        </w:rPr>
        <w:t xml:space="preserve"> </w:t>
      </w:r>
      <w:r w:rsidRPr="00BC3ABE">
        <w:t>il</w:t>
      </w:r>
      <w:r w:rsidRPr="00BC3ABE">
        <w:rPr>
          <w:spacing w:val="-3"/>
        </w:rPr>
        <w:t xml:space="preserve"> </w:t>
      </w:r>
      <w:r w:rsidRPr="00BC3ABE">
        <w:t>n’y</w:t>
      </w:r>
      <w:r w:rsidRPr="00BC3ABE">
        <w:rPr>
          <w:spacing w:val="-3"/>
        </w:rPr>
        <w:t xml:space="preserve"> </w:t>
      </w:r>
      <w:r w:rsidRPr="00BC3ABE">
        <w:t>a plus de devoir, il n’y a plus de sentiment valorisant du devoir accompli.</w:t>
      </w:r>
    </w:p>
    <w:p w14:paraId="7F77AE1C" w14:textId="77A4E342" w:rsidR="00E561EB" w:rsidRDefault="00E561EB" w:rsidP="003175A3">
      <w:pPr>
        <w:rPr>
          <w:ins w:id="2351" w:author="Microsoft Office User" w:date="2025-07-25T06:01:00Z"/>
        </w:rPr>
      </w:pPr>
      <w:r w:rsidRPr="00BC3ABE">
        <w:t xml:space="preserve">Si l’on synthétise, l’automatisation changera tout notre </w:t>
      </w:r>
      <w:r w:rsidRPr="00BC3ABE">
        <w:rPr>
          <w:i/>
        </w:rPr>
        <w:t>travail</w:t>
      </w:r>
      <w:r w:rsidRPr="00BC3ABE">
        <w:t xml:space="preserve"> en </w:t>
      </w:r>
      <w:r w:rsidRPr="00BC3ABE">
        <w:rPr>
          <w:i/>
        </w:rPr>
        <w:t>loisir</w:t>
      </w:r>
      <w:r w:rsidRPr="00BC3ABE">
        <w:t>.</w:t>
      </w:r>
      <w:r w:rsidRPr="00BC3ABE">
        <w:rPr>
          <w:spacing w:val="40"/>
        </w:rPr>
        <w:t xml:space="preserve"> </w:t>
      </w:r>
      <w:r w:rsidRPr="00BC3ABE">
        <w:t xml:space="preserve">Or </w:t>
      </w:r>
      <w:r w:rsidR="0045161F">
        <w:t>la saveur du</w:t>
      </w:r>
      <w:r w:rsidR="0045161F" w:rsidRPr="00BC3ABE">
        <w:t xml:space="preserve"> </w:t>
      </w:r>
      <w:r w:rsidRPr="00BC3ABE">
        <w:t xml:space="preserve">loisir </w:t>
      </w:r>
      <w:r w:rsidR="0045161F">
        <w:t>provient souvent du</w:t>
      </w:r>
      <w:r w:rsidRPr="00BC3ABE">
        <w:t xml:space="preserve"> repos d’un trav</w:t>
      </w:r>
      <w:bookmarkStart w:id="2352" w:name="_bookmark167"/>
      <w:bookmarkEnd w:id="2352"/>
      <w:r w:rsidRPr="00BC3ABE">
        <w:t>ail</w:t>
      </w:r>
      <w:r w:rsidRPr="00BC3ABE">
        <w:rPr>
          <w:rStyle w:val="FootnoteReference"/>
          <w:rFonts w:ascii="Times New Roman" w:hAnsi="Times New Roman" w:cs="Times New Roman"/>
        </w:rPr>
        <w:footnoteReference w:id="84"/>
      </w:r>
      <w:r w:rsidRPr="00BC3ABE">
        <w:t xml:space="preserve">, et </w:t>
      </w:r>
      <w:r w:rsidR="0045161F">
        <w:t>le loisir bénéficie des</w:t>
      </w:r>
      <w:r w:rsidRPr="00BC3ABE">
        <w:rPr>
          <w:spacing w:val="43"/>
        </w:rPr>
        <w:t xml:space="preserve"> </w:t>
      </w:r>
      <w:r w:rsidRPr="00BC3ABE">
        <w:t>qualités</w:t>
      </w:r>
      <w:r w:rsidRPr="00BC3ABE">
        <w:rPr>
          <w:spacing w:val="44"/>
        </w:rPr>
        <w:t xml:space="preserve"> </w:t>
      </w:r>
      <w:r w:rsidRPr="00BC3ABE">
        <w:t>que forge le travail</w:t>
      </w:r>
      <w:r w:rsidR="0045161F">
        <w:t xml:space="preserve"> : </w:t>
      </w:r>
      <w:r w:rsidR="0045161F" w:rsidRPr="00BC3ABE">
        <w:t>goût</w:t>
      </w:r>
      <w:r w:rsidR="0045161F" w:rsidRPr="00BC3ABE">
        <w:rPr>
          <w:spacing w:val="43"/>
        </w:rPr>
        <w:t xml:space="preserve"> </w:t>
      </w:r>
      <w:r w:rsidR="0045161F" w:rsidRPr="00BC3ABE">
        <w:t>de</w:t>
      </w:r>
      <w:r w:rsidR="0045161F" w:rsidRPr="00BC3ABE">
        <w:rPr>
          <w:spacing w:val="44"/>
        </w:rPr>
        <w:t xml:space="preserve"> </w:t>
      </w:r>
      <w:r w:rsidR="0045161F" w:rsidRPr="00BC3ABE">
        <w:t>l’effort,</w:t>
      </w:r>
      <w:r w:rsidR="0045161F" w:rsidRPr="00BC3ABE">
        <w:rPr>
          <w:spacing w:val="44"/>
        </w:rPr>
        <w:t xml:space="preserve"> </w:t>
      </w:r>
      <w:r w:rsidR="0045161F" w:rsidRPr="00BC3ABE">
        <w:rPr>
          <w:spacing w:val="-2"/>
        </w:rPr>
        <w:t xml:space="preserve">tempérance, </w:t>
      </w:r>
      <w:r w:rsidR="0045161F" w:rsidRPr="00BC3ABE">
        <w:t>volonté, créativité développée en réaction à une contrainte</w:t>
      </w:r>
      <w:r w:rsidRPr="00BC3ABE">
        <w:t xml:space="preserve">. Le danger est donc que l’intelligence artificielle </w:t>
      </w:r>
      <w:r w:rsidR="00FD3094">
        <w:t xml:space="preserve">nous condamne à un loisir oisif, voire </w:t>
      </w:r>
      <w:r w:rsidRPr="00BC3ABE">
        <w:t xml:space="preserve">produise </w:t>
      </w:r>
      <w:r w:rsidR="00FD3094">
        <w:t xml:space="preserve">aussi </w:t>
      </w:r>
      <w:r w:rsidRPr="00BC3ABE">
        <w:t>des loisirs</w:t>
      </w:r>
      <w:r w:rsidRPr="00BC3ABE">
        <w:rPr>
          <w:spacing w:val="40"/>
        </w:rPr>
        <w:t xml:space="preserve"> </w:t>
      </w:r>
      <w:r w:rsidRPr="00BC3ABE">
        <w:t xml:space="preserve">qui auront une </w:t>
      </w:r>
      <w:r w:rsidRPr="0045161F">
        <w:t>saveur artificielle, et des âmes molles, velléitaires, privées de l’ossature que donne le rapport à la contrainte</w:t>
      </w:r>
      <w:r w:rsidRPr="0045161F">
        <w:rPr>
          <w:rStyle w:val="FootnoteReference"/>
          <w:rFonts w:ascii="Times New Roman" w:hAnsi="Times New Roman" w:cs="Times New Roman"/>
        </w:rPr>
        <w:footnoteReference w:id="85"/>
      </w:r>
      <w:r w:rsidRPr="0045161F">
        <w:t>.</w:t>
      </w:r>
    </w:p>
    <w:p w14:paraId="4420F3F4" w14:textId="20B8B742" w:rsidR="007E4B6B" w:rsidRDefault="00A152B9" w:rsidP="003175A3">
      <w:pPr>
        <w:rPr>
          <w:ins w:id="2357" w:author="Microsoft Office User" w:date="2025-07-28T04:01:00Z"/>
        </w:rPr>
      </w:pPr>
      <w:ins w:id="2358" w:author="Microsoft Office User" w:date="2025-07-25T06:48:00Z">
        <w:r w:rsidRPr="00A152B9">
          <w:rPr>
            <w:noProof/>
          </w:rPr>
          <w:lastRenderedPageBreak/>
          <w:drawing>
            <wp:inline distT="0" distB="0" distL="0" distR="0" wp14:anchorId="695B276E" wp14:editId="3A180210">
              <wp:extent cx="3593635" cy="3416061"/>
              <wp:effectExtent l="0" t="0" r="635" b="635"/>
              <wp:docPr id="203781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11893" name=""/>
                      <pic:cNvPicPr/>
                    </pic:nvPicPr>
                    <pic:blipFill>
                      <a:blip r:embed="rId54"/>
                      <a:stretch>
                        <a:fillRect/>
                      </a:stretch>
                    </pic:blipFill>
                    <pic:spPr>
                      <a:xfrm>
                        <a:off x="0" y="0"/>
                        <a:ext cx="3612207" cy="3433715"/>
                      </a:xfrm>
                      <a:prstGeom prst="rect">
                        <a:avLst/>
                      </a:prstGeom>
                    </pic:spPr>
                  </pic:pic>
                </a:graphicData>
              </a:graphic>
            </wp:inline>
          </w:drawing>
        </w:r>
      </w:ins>
    </w:p>
    <w:p w14:paraId="5F072B06" w14:textId="2662AF0C" w:rsidR="001867C4" w:rsidRPr="005F7733" w:rsidRDefault="001867C4" w:rsidP="005F7733">
      <w:pPr>
        <w:pStyle w:val="TEXTECITE"/>
        <w:rPr>
          <w:iCs w:val="0"/>
          <w:color w:val="000000" w:themeColor="text1"/>
          <w:rPrChange w:id="2359" w:author="Microsoft Office User" w:date="2025-07-28T04:02:00Z">
            <w:rPr/>
          </w:rPrChange>
        </w:rPr>
        <w:pPrChange w:id="2360" w:author="Microsoft Office User" w:date="2025-07-28T04:01:00Z">
          <w:pPr/>
        </w:pPrChange>
      </w:pPr>
      <w:ins w:id="2361" w:author="Microsoft Office User" w:date="2025-07-28T04:01:00Z">
        <w:r w:rsidRPr="005F7733">
          <w:rPr>
            <w:iCs w:val="0"/>
            <w:color w:val="000000" w:themeColor="text1"/>
            <w:highlight w:val="green"/>
            <w:rPrChange w:id="2362" w:author="Microsoft Office User" w:date="2025-07-28T04:02:00Z">
              <w:rPr/>
            </w:rPrChange>
          </w:rPr>
          <w:t>Figure 21</w:t>
        </w:r>
        <w:r w:rsidRPr="005F7733">
          <w:rPr>
            <w:iCs w:val="0"/>
            <w:color w:val="000000" w:themeColor="text1"/>
            <w:rPrChange w:id="2363" w:author="Microsoft Office User" w:date="2025-07-28T04:02:00Z">
              <w:rPr/>
            </w:rPrChange>
          </w:rPr>
          <w:t>. La pyramide des besoins, dite pyramide de Maslow.</w:t>
        </w:r>
      </w:ins>
    </w:p>
    <w:p w14:paraId="008A93D5" w14:textId="2DFF2EE8" w:rsidR="00E561EB" w:rsidRPr="009F7942" w:rsidRDefault="007111F3" w:rsidP="00952CD5">
      <w:r w:rsidRPr="003175A3">
        <w:t xml:space="preserve">Illustrons un peu mieux ce bouleversement de nos différentes activités par l’IA, via la </w:t>
      </w:r>
      <w:r w:rsidR="00E561EB" w:rsidRPr="003175A3">
        <w:rPr>
          <w:color w:val="000000" w:themeColor="text1"/>
        </w:rPr>
        <w:t xml:space="preserve">pyramide des besoins humains proposée par Abraham Maslow en </w:t>
      </w:r>
      <w:bookmarkStart w:id="2364" w:name="_bookmark169"/>
      <w:bookmarkEnd w:id="2364"/>
      <w:r w:rsidR="00E561EB" w:rsidRPr="003175A3">
        <w:rPr>
          <w:color w:val="000000" w:themeColor="text1"/>
        </w:rPr>
        <w:t>1943</w:t>
      </w:r>
      <w:r w:rsidR="00FD3094" w:rsidRPr="003175A3">
        <w:rPr>
          <w:rStyle w:val="EndnoteReference"/>
          <w:rFonts w:ascii="Times New Roman" w:hAnsi="Times New Roman" w:cs="Times New Roman"/>
          <w:sz w:val="26"/>
          <w:szCs w:val="26"/>
        </w:rPr>
        <w:endnoteReference w:id="78"/>
      </w:r>
      <w:r w:rsidR="00FD3094" w:rsidRPr="003175A3">
        <w:rPr>
          <w:color w:val="000000" w:themeColor="text1"/>
        </w:rPr>
        <w:t>.</w:t>
      </w:r>
      <w:r w:rsidRPr="003175A3">
        <w:rPr>
          <w:color w:val="000000" w:themeColor="text1"/>
        </w:rPr>
        <w:t xml:space="preserve"> Celle-ci </w:t>
      </w:r>
      <w:r w:rsidR="00E561EB" w:rsidRPr="003175A3">
        <w:rPr>
          <w:color w:val="000000" w:themeColor="text1"/>
        </w:rPr>
        <w:t>comporte à</w:t>
      </w:r>
      <w:r w:rsidR="00E561EB" w:rsidRPr="003175A3">
        <w:t xml:space="preserve"> la base</w:t>
      </w:r>
      <w:r w:rsidR="00E561EB" w:rsidRPr="0045161F">
        <w:t xml:space="preserve"> les besoins physiologiques et besoins de sécurité. Ceux-là peuvent être comblés par l’automatisation.</w:t>
      </w:r>
      <w:r w:rsidR="00952CD5">
        <w:t xml:space="preserve"> </w:t>
      </w:r>
      <w:r w:rsidR="003E6DEB">
        <w:t>Ensuite vient</w:t>
      </w:r>
      <w:r w:rsidR="003E6DEB" w:rsidRPr="00BB29C3">
        <w:t xml:space="preserve"> </w:t>
      </w:r>
      <w:r w:rsidR="00E561EB" w:rsidRPr="00BB29C3">
        <w:t>le besoin d</w:t>
      </w:r>
      <w:r w:rsidR="00E561EB" w:rsidRPr="00384122">
        <w:t>’a</w:t>
      </w:r>
      <w:r w:rsidR="00E561EB" w:rsidRPr="00846F07">
        <w:t>ppartenance</w:t>
      </w:r>
      <w:r w:rsidR="00952CD5">
        <w:t>.</w:t>
      </w:r>
      <w:r w:rsidR="003E6DEB">
        <w:t xml:space="preserve"> </w:t>
      </w:r>
      <w:r w:rsidR="00952CD5">
        <w:t>I</w:t>
      </w:r>
      <w:r w:rsidR="003E6DEB">
        <w:t>ci,</w:t>
      </w:r>
      <w:r w:rsidR="00E561EB" w:rsidRPr="00846F07">
        <w:t xml:space="preserve"> la disparition des environnements professionnels peut</w:t>
      </w:r>
      <w:r w:rsidR="00FD3094">
        <w:t xml:space="preserve"> </w:t>
      </w:r>
      <w:r w:rsidR="00E561EB" w:rsidRPr="00846F07">
        <w:t xml:space="preserve">être palliée par d’autres foyers de vie : une </w:t>
      </w:r>
      <w:r w:rsidR="00E561EB" w:rsidRPr="009F7942">
        <w:t>communauté locale, une association, un club de supporters, de course ou de lecture.</w:t>
      </w:r>
    </w:p>
    <w:p w14:paraId="5F55F764" w14:textId="31B7528C" w:rsidR="00E561EB" w:rsidRPr="00BC3ABE" w:rsidRDefault="00E561EB" w:rsidP="003175A3">
      <w:r w:rsidRPr="0045161F">
        <w:t>Mais aux niveaux supérieurs</w:t>
      </w:r>
      <w:r w:rsidR="003E6DEB">
        <w:t xml:space="preserve"> de la pyramide, </w:t>
      </w:r>
      <w:r w:rsidRPr="0045161F">
        <w:t>les besoins d’estime et d’accomplissement de soi seront peut-être plus difficiles à assouvir dans une civilisation du loisir. Car à écouter le témoignage de ceux qui trouvent leur accomplissement dans leur travail,</w:t>
      </w:r>
      <w:r w:rsidRPr="0045161F">
        <w:rPr>
          <w:spacing w:val="-4"/>
        </w:rPr>
        <w:t xml:space="preserve"> </w:t>
      </w:r>
      <w:r w:rsidRPr="0045161F">
        <w:t>on</w:t>
      </w:r>
      <w:r w:rsidRPr="0045161F">
        <w:rPr>
          <w:spacing w:val="-4"/>
        </w:rPr>
        <w:t xml:space="preserve"> </w:t>
      </w:r>
      <w:r w:rsidRPr="0045161F">
        <w:t>retrouve</w:t>
      </w:r>
      <w:r w:rsidRPr="0045161F">
        <w:rPr>
          <w:spacing w:val="-4"/>
        </w:rPr>
        <w:t xml:space="preserve"> </w:t>
      </w:r>
      <w:r w:rsidRPr="0045161F">
        <w:t>souvent</w:t>
      </w:r>
      <w:r w:rsidRPr="0045161F">
        <w:rPr>
          <w:spacing w:val="-4"/>
        </w:rPr>
        <w:t xml:space="preserve"> </w:t>
      </w:r>
      <w:r w:rsidRPr="0045161F">
        <w:t>l’impression</w:t>
      </w:r>
      <w:r w:rsidRPr="0045161F">
        <w:rPr>
          <w:spacing w:val="-4"/>
        </w:rPr>
        <w:t xml:space="preserve"> </w:t>
      </w:r>
      <w:r w:rsidRPr="0045161F">
        <w:t>d’une</w:t>
      </w:r>
      <w:r w:rsidRPr="0045161F">
        <w:rPr>
          <w:spacing w:val="-4"/>
        </w:rPr>
        <w:t xml:space="preserve"> </w:t>
      </w:r>
      <w:r w:rsidRPr="0045161F">
        <w:t>utilité</w:t>
      </w:r>
      <w:r w:rsidRPr="0045161F">
        <w:rPr>
          <w:spacing w:val="-4"/>
        </w:rPr>
        <w:t xml:space="preserve"> </w:t>
      </w:r>
      <w:r w:rsidRPr="0045161F">
        <w:t>de</w:t>
      </w:r>
      <w:r w:rsidRPr="0045161F">
        <w:rPr>
          <w:spacing w:val="-4"/>
        </w:rPr>
        <w:t xml:space="preserve"> </w:t>
      </w:r>
      <w:r w:rsidRPr="0045161F">
        <w:t>leur</w:t>
      </w:r>
      <w:r w:rsidRPr="0045161F">
        <w:rPr>
          <w:spacing w:val="-4"/>
        </w:rPr>
        <w:t xml:space="preserve"> </w:t>
      </w:r>
      <w:r w:rsidRPr="0045161F">
        <w:t>rôle,</w:t>
      </w:r>
      <w:r w:rsidRPr="0045161F">
        <w:rPr>
          <w:spacing w:val="-4"/>
        </w:rPr>
        <w:t xml:space="preserve"> </w:t>
      </w:r>
      <w:r w:rsidRPr="0045161F">
        <w:t>pris</w:t>
      </w:r>
      <w:r w:rsidRPr="0045161F">
        <w:rPr>
          <w:spacing w:val="-4"/>
        </w:rPr>
        <w:t xml:space="preserve"> </w:t>
      </w:r>
      <w:r w:rsidRPr="0045161F">
        <w:t>comme une mission : l’idée que sa tâche a une plus-value propre, que son</w:t>
      </w:r>
      <w:r w:rsidRPr="00BC3ABE">
        <w:t xml:space="preserve"> travail apporte quelque chose au monde, et même, souvent, que personne d’autre</w:t>
      </w:r>
      <w:r w:rsidRPr="00BC3ABE">
        <w:rPr>
          <w:spacing w:val="40"/>
        </w:rPr>
        <w:t xml:space="preserve"> </w:t>
      </w:r>
      <w:r w:rsidRPr="00BC3ABE">
        <w:t>que le monde, à ce moment-là, à cet endroit-là, ne peut le faire de la même manière que lui.</w:t>
      </w:r>
      <w:r w:rsidRPr="00BC3ABE">
        <w:rPr>
          <w:spacing w:val="40"/>
        </w:rPr>
        <w:t xml:space="preserve"> </w:t>
      </w:r>
      <w:r w:rsidRPr="00BC3ABE">
        <w:t>L’arrivée de machines qui remplissent la partie efficace de notre travail mieux que nous sapera ce sentiment d’utilité.</w:t>
      </w:r>
      <w:r w:rsidRPr="00BC3ABE">
        <w:rPr>
          <w:spacing w:val="40"/>
        </w:rPr>
        <w:t xml:space="preserve"> </w:t>
      </w:r>
      <w:r w:rsidRPr="00BC3ABE">
        <w:t>Qui passerait des années à sculpter des visages monumentaux dans le mont Rushmore, dans un monde où des robots peuvent faire un meilleur travail ? Ainsi je risque de tomber dans l’impression que mon activité quotidienne n’apporte désormais plus rien au fonctionnement du monde. Que j’existe ou que je n’existe pas ne changera pas sa configuration.</w:t>
      </w:r>
    </w:p>
    <w:p w14:paraId="0000AD32" w14:textId="77777777" w:rsidR="00E561EB" w:rsidRPr="00BC3ABE" w:rsidRDefault="00E561EB" w:rsidP="003175A3">
      <w:pPr>
        <w:rPr>
          <w:color w:val="000000" w:themeColor="text1"/>
        </w:rPr>
      </w:pPr>
      <w:r w:rsidRPr="00BC3ABE">
        <w:t>Comment contrer ce sentiment délétère, qui risque de nous mener à la désespérance ?</w:t>
      </w:r>
    </w:p>
    <w:p w14:paraId="35010B64" w14:textId="60E69DA6" w:rsidR="00E561EB" w:rsidRPr="00BC3ABE" w:rsidRDefault="00E561EB" w:rsidP="003175A3">
      <w:pPr>
        <w:rPr>
          <w:lang w:eastAsia="fr-FR"/>
        </w:rPr>
      </w:pPr>
      <w:r w:rsidRPr="00BC3ABE">
        <w:t>Sans doute en retrouvant, dans nos activités quotidiennes, une utilité qui ne soit pas marchande, mais humaine</w:t>
      </w:r>
      <w:r w:rsidRPr="00BC3ABE">
        <w:rPr>
          <w:spacing w:val="-4"/>
        </w:rPr>
        <w:t> </w:t>
      </w:r>
      <w:r w:rsidRPr="00BC3ABE">
        <w:t>: d’une utilité sonnante et trébuchante, chronométrée et cadrée, on passera à une utilité humaine, impossible à quantifier, celle de la chaleur, de la bienveillance, du contact humain, développée dans des liens amicaux et familiaux.</w:t>
      </w:r>
      <w:r w:rsidR="0045161F">
        <w:t xml:space="preserve"> Nous aurons également plus </w:t>
      </w:r>
      <w:r w:rsidR="0045161F">
        <w:lastRenderedPageBreak/>
        <w:t>de temps pour nous consacrer à la vie de la cité</w:t>
      </w:r>
      <w:r w:rsidR="00FD3094">
        <w:t>.</w:t>
      </w:r>
      <w:r w:rsidR="0045161F">
        <w:t xml:space="preserve"> </w:t>
      </w:r>
      <w:r w:rsidR="0045161F" w:rsidRPr="00BC3ABE">
        <w:t xml:space="preserve">Bertrand Russell, envisageant la possibilité d’une réduction drastique du temps de travail, voyait d’un très bon œil </w:t>
      </w:r>
      <w:r w:rsidR="0045161F" w:rsidRPr="00BC3ABE">
        <w:rPr>
          <w:color w:val="000000" w:themeColor="text1"/>
        </w:rPr>
        <w:t>la possibilité</w:t>
      </w:r>
      <w:r w:rsidR="0045161F" w:rsidRPr="00BC3ABE">
        <w:t xml:space="preserve"> de se consacrer davantage à la vie politique : «</w:t>
      </w:r>
      <w:r w:rsidR="00F41CD1">
        <w:rPr>
          <w:color w:val="000000" w:themeColor="text1"/>
        </w:rPr>
        <w:t> </w:t>
      </w:r>
      <w:r w:rsidR="0045161F" w:rsidRPr="00BC3ABE">
        <w:t>Au moins un pour cent [de la population] consacrera probablement le temps auparavant dédié au monde professionnel à des affaires publiques de quelque importance, et, puisqu’ils ne dépendent pas de ces affaires pour se soutenir financièrement, leur originalité sera sans frein, et ils n’auront nul besoin de se conformer aux standards créés par de vieux experts</w:t>
      </w:r>
      <w:r w:rsidR="00FD3094" w:rsidRPr="00BC3ABE">
        <w:rPr>
          <w:rStyle w:val="EndnoteReference"/>
          <w:rFonts w:ascii="Times New Roman" w:hAnsi="Times New Roman" w:cs="Times New Roman"/>
        </w:rPr>
        <w:endnoteReference w:id="79"/>
      </w:r>
      <w:r w:rsidR="00FD3094">
        <w:rPr>
          <w:color w:val="000000" w:themeColor="text1"/>
        </w:rPr>
        <w:t>. »</w:t>
      </w:r>
      <w:r w:rsidR="0045161F" w:rsidRPr="00BC3ABE">
        <w:rPr>
          <w:color w:val="000000" w:themeColor="text1"/>
        </w:rPr>
        <w:t xml:space="preserve"> </w:t>
      </w:r>
      <w:r w:rsidR="0045161F" w:rsidRPr="00BC3ABE">
        <w:t>Notre vie politique pourrait y gagner beaucoup : les Grecs en avaient fait un art, au point que les échos de leurs assemblées nous parviennent encore deux millénaires plus tard.</w:t>
      </w:r>
    </w:p>
    <w:p w14:paraId="041EC5F6" w14:textId="7F37B9BA" w:rsidR="00E561EB" w:rsidRPr="00BC3ABE" w:rsidDel="007E4B6B" w:rsidRDefault="00E561EB">
      <w:pPr>
        <w:rPr>
          <w:del w:id="2366" w:author="Microsoft Office User" w:date="2025-07-25T06:00:00Z"/>
        </w:rPr>
      </w:pPr>
      <w:r w:rsidRPr="00BC3ABE">
        <w:t>Quant à la conservation des qualités de l’esprit, nées du travail, dans un monde</w:t>
      </w:r>
      <w:r w:rsidRPr="00BC3ABE">
        <w:rPr>
          <w:spacing w:val="1"/>
        </w:rPr>
        <w:t xml:space="preserve"> </w:t>
      </w:r>
      <w:r w:rsidRPr="00BC3ABE">
        <w:t>sans</w:t>
      </w:r>
      <w:r w:rsidRPr="00BC3ABE">
        <w:rPr>
          <w:spacing w:val="3"/>
        </w:rPr>
        <w:t xml:space="preserve"> </w:t>
      </w:r>
      <w:r w:rsidRPr="00BC3ABE">
        <w:t>travail,</w:t>
      </w:r>
      <w:r w:rsidRPr="00BC3ABE">
        <w:rPr>
          <w:spacing w:val="3"/>
        </w:rPr>
        <w:t xml:space="preserve"> </w:t>
      </w:r>
      <w:r w:rsidRPr="00BC3ABE">
        <w:t>sans</w:t>
      </w:r>
      <w:r w:rsidRPr="00BC3ABE">
        <w:rPr>
          <w:spacing w:val="3"/>
        </w:rPr>
        <w:t xml:space="preserve"> </w:t>
      </w:r>
      <w:r w:rsidRPr="00BC3ABE">
        <w:t>doute</w:t>
      </w:r>
      <w:r w:rsidRPr="00BC3ABE">
        <w:rPr>
          <w:spacing w:val="3"/>
        </w:rPr>
        <w:t xml:space="preserve"> </w:t>
      </w:r>
      <w:r w:rsidRPr="00BC3ABE">
        <w:t>faut-il</w:t>
      </w:r>
      <w:r w:rsidRPr="00BC3ABE">
        <w:rPr>
          <w:spacing w:val="4"/>
        </w:rPr>
        <w:t xml:space="preserve"> </w:t>
      </w:r>
      <w:r w:rsidRPr="00BC3ABE">
        <w:t>chercher</w:t>
      </w:r>
      <w:r w:rsidRPr="00BC3ABE">
        <w:rPr>
          <w:spacing w:val="3"/>
        </w:rPr>
        <w:t xml:space="preserve"> </w:t>
      </w:r>
      <w:r w:rsidRPr="00BC3ABE">
        <w:t>un</w:t>
      </w:r>
      <w:r w:rsidRPr="00BC3ABE">
        <w:rPr>
          <w:spacing w:val="3"/>
        </w:rPr>
        <w:t xml:space="preserve"> </w:t>
      </w:r>
      <w:r w:rsidRPr="00BC3ABE">
        <w:t>palliatif</w:t>
      </w:r>
      <w:r w:rsidRPr="00BC3ABE">
        <w:rPr>
          <w:spacing w:val="3"/>
        </w:rPr>
        <w:t xml:space="preserve"> </w:t>
      </w:r>
      <w:r w:rsidRPr="00BC3ABE">
        <w:t>dans</w:t>
      </w:r>
      <w:r w:rsidRPr="00BC3ABE">
        <w:rPr>
          <w:spacing w:val="3"/>
        </w:rPr>
        <w:t xml:space="preserve"> </w:t>
      </w:r>
      <w:r w:rsidRPr="00BC3ABE">
        <w:t>une</w:t>
      </w:r>
      <w:r w:rsidRPr="00BC3ABE">
        <w:rPr>
          <w:spacing w:val="4"/>
        </w:rPr>
        <w:t xml:space="preserve"> </w:t>
      </w:r>
      <w:r w:rsidRPr="00BC3ABE">
        <w:rPr>
          <w:spacing w:val="-2"/>
        </w:rPr>
        <w:t xml:space="preserve">exigeante </w:t>
      </w:r>
      <w:r w:rsidRPr="00BC3ABE">
        <w:t>autodiscipline</w:t>
      </w:r>
      <w:r w:rsidRPr="00BC3ABE">
        <w:rPr>
          <w:spacing w:val="29"/>
        </w:rPr>
        <w:t xml:space="preserve"> </w:t>
      </w:r>
      <w:r w:rsidRPr="00BC3ABE">
        <w:t>éducative,</w:t>
      </w:r>
      <w:r w:rsidRPr="00BC3ABE">
        <w:rPr>
          <w:spacing w:val="29"/>
        </w:rPr>
        <w:t xml:space="preserve"> </w:t>
      </w:r>
      <w:r w:rsidRPr="00BC3ABE">
        <w:t>en</w:t>
      </w:r>
      <w:r w:rsidRPr="00BC3ABE">
        <w:rPr>
          <w:spacing w:val="29"/>
        </w:rPr>
        <w:t xml:space="preserve"> </w:t>
      </w:r>
      <w:r w:rsidRPr="00BC3ABE">
        <w:t>élevant</w:t>
      </w:r>
      <w:r w:rsidRPr="00BC3ABE">
        <w:rPr>
          <w:spacing w:val="29"/>
        </w:rPr>
        <w:t xml:space="preserve"> </w:t>
      </w:r>
      <w:r w:rsidRPr="00BC3ABE">
        <w:t>la</w:t>
      </w:r>
      <w:r w:rsidRPr="00BC3ABE">
        <w:rPr>
          <w:spacing w:val="29"/>
        </w:rPr>
        <w:t xml:space="preserve"> </w:t>
      </w:r>
      <w:r w:rsidRPr="00BC3ABE">
        <w:t>recherche</w:t>
      </w:r>
      <w:r w:rsidRPr="00BC3ABE">
        <w:rPr>
          <w:spacing w:val="29"/>
        </w:rPr>
        <w:t xml:space="preserve"> </w:t>
      </w:r>
      <w:r w:rsidRPr="00BC3ABE">
        <w:t>de</w:t>
      </w:r>
      <w:r w:rsidRPr="00BC3ABE">
        <w:rPr>
          <w:spacing w:val="29"/>
        </w:rPr>
        <w:t xml:space="preserve"> </w:t>
      </w:r>
      <w:r w:rsidRPr="00BC3ABE">
        <w:t>qualité</w:t>
      </w:r>
      <w:r w:rsidRPr="00BC3ABE">
        <w:rPr>
          <w:spacing w:val="29"/>
        </w:rPr>
        <w:t xml:space="preserve"> </w:t>
      </w:r>
      <w:r w:rsidRPr="00BC3ABE">
        <w:t>dans</w:t>
      </w:r>
      <w:r w:rsidRPr="00BC3ABE">
        <w:rPr>
          <w:spacing w:val="29"/>
        </w:rPr>
        <w:t xml:space="preserve"> </w:t>
      </w:r>
      <w:r w:rsidRPr="00BC3ABE">
        <w:t>le</w:t>
      </w:r>
      <w:r w:rsidRPr="00BC3ABE">
        <w:rPr>
          <w:spacing w:val="29"/>
        </w:rPr>
        <w:t xml:space="preserve"> </w:t>
      </w:r>
      <w:r w:rsidRPr="00BC3ABE">
        <w:t>loisir</w:t>
      </w:r>
      <w:r w:rsidRPr="00BC3ABE">
        <w:rPr>
          <w:spacing w:val="29"/>
        </w:rPr>
        <w:t xml:space="preserve"> </w:t>
      </w:r>
      <w:r w:rsidRPr="00BC3ABE">
        <w:t>au rang d’éthique.</w:t>
      </w:r>
      <w:ins w:id="2367" w:author="Microsoft Office User" w:date="2025-07-25T06:00:00Z">
        <w:r w:rsidR="007E4B6B" w:rsidRPr="00BC3ABE" w:rsidDel="007E4B6B">
          <w:t xml:space="preserve"> </w:t>
        </w:r>
      </w:ins>
    </w:p>
    <w:p w14:paraId="47BA9B09" w14:textId="51706763" w:rsidR="00E561EB" w:rsidRPr="00BC3ABE" w:rsidRDefault="00E561EB" w:rsidP="007E4B6B">
      <w:pPr>
        <w:rPr>
          <w:rFonts w:ascii="Times New Roman" w:hAnsi="Times New Roman" w:cs="Times New Roman"/>
          <w:color w:val="000000" w:themeColor="text1"/>
          <w:sz w:val="26"/>
          <w:szCs w:val="26"/>
        </w:rPr>
      </w:pPr>
      <w:del w:id="2368" w:author="Microsoft Office User" w:date="2025-07-25T06:00:00Z">
        <w:r w:rsidRPr="00BC3ABE" w:rsidDel="007E4B6B">
          <w:rPr>
            <w:rFonts w:ascii="Times New Roman" w:hAnsi="Times New Roman" w:cs="Times New Roman"/>
            <w:noProof/>
            <w:color w:val="000000" w:themeColor="text1"/>
            <w:sz w:val="26"/>
            <w:szCs w:val="26"/>
            <w:lang w:eastAsia="fr-FR"/>
          </w:rPr>
          <w:drawing>
            <wp:inline distT="0" distB="0" distL="0" distR="0" wp14:anchorId="6684D3BD" wp14:editId="603B1927">
              <wp:extent cx="5793447" cy="4919642"/>
              <wp:effectExtent l="0" t="0" r="0" b="0"/>
              <wp:docPr id="1045" name="image10.png"/>
              <wp:cNvGraphicFramePr/>
              <a:graphic xmlns:a="http://schemas.openxmlformats.org/drawingml/2006/main">
                <a:graphicData uri="http://schemas.openxmlformats.org/drawingml/2006/picture">
                  <pic:pic xmlns:pic="http://schemas.openxmlformats.org/drawingml/2006/picture">
                    <pic:nvPicPr>
                      <pic:cNvPr id="1045" name="image10.png"/>
                      <pic:cNvPicPr/>
                    </pic:nvPicPr>
                    <pic:blipFill>
                      <a:blip r:embed="rId55"/>
                      <a:stretch>
                        <a:fillRect/>
                      </a:stretch>
                    </pic:blipFill>
                    <pic:spPr>
                      <a:xfrm>
                        <a:off x="0" y="0"/>
                        <a:ext cx="5803740" cy="4928383"/>
                      </a:xfrm>
                      <a:prstGeom prst="rect">
                        <a:avLst/>
                      </a:prstGeom>
                    </pic:spPr>
                  </pic:pic>
                </a:graphicData>
              </a:graphic>
            </wp:inline>
          </w:drawing>
        </w:r>
      </w:del>
    </w:p>
    <w:p w14:paraId="45738135" w14:textId="0CAB5DE4" w:rsidR="00E561EB" w:rsidRPr="00BC3ABE" w:rsidRDefault="00E561EB" w:rsidP="003175A3">
      <w:r w:rsidRPr="00BC3ABE">
        <w:t xml:space="preserve">Les Grecs et les Romains s’adonnaient à la </w:t>
      </w:r>
      <w:r w:rsidRPr="00BC3ABE">
        <w:rPr>
          <w:i/>
        </w:rPr>
        <w:t>skholê</w:t>
      </w:r>
      <w:r w:rsidRPr="00BC3ABE">
        <w:t>, l’étude : à leur exemple</w:t>
      </w:r>
      <w:r w:rsidRPr="00BC3ABE">
        <w:rPr>
          <w:spacing w:val="40"/>
        </w:rPr>
        <w:t xml:space="preserve"> </w:t>
      </w:r>
      <w:r w:rsidRPr="00BC3ABE">
        <w:t>il nous reste bien des domaines dans lesquels l’amélioration perpétuelle peut devenir un idéal dont la poursuite sera plus fructueuse que bien des emplois de subsistance aujourd’hui</w:t>
      </w:r>
      <w:r>
        <w:rPr>
          <w:color w:val="000000" w:themeColor="text1"/>
        </w:rPr>
        <w:t> :</w:t>
      </w:r>
      <w:r w:rsidRPr="00BC3ABE">
        <w:t xml:space="preserve"> </w:t>
      </w:r>
      <w:r>
        <w:t xml:space="preserve">le </w:t>
      </w:r>
      <w:r w:rsidRPr="00BC3ABE">
        <w:t xml:space="preserve">sport, </w:t>
      </w:r>
      <w:r>
        <w:t xml:space="preserve">la </w:t>
      </w:r>
      <w:r w:rsidRPr="00BC3ABE">
        <w:t xml:space="preserve">connaissance, </w:t>
      </w:r>
      <w:r>
        <w:t>l’</w:t>
      </w:r>
      <w:r w:rsidRPr="00BC3ABE">
        <w:t>amélioration de nos compétences intellectuelles et artistiques.</w:t>
      </w:r>
      <w:r>
        <w:t xml:space="preserve"> </w:t>
      </w:r>
      <w:r w:rsidRPr="00BC3ABE">
        <w:t xml:space="preserve">Aux échecs, l’ordinateur bat sans peine les humains depuis longtemps, mais cela n’empêche ni les amateurs ni les professionnels de continuer leur </w:t>
      </w:r>
      <w:r w:rsidRPr="00BC3ABE">
        <w:rPr>
          <w:spacing w:val="-2"/>
        </w:rPr>
        <w:t>pratique.</w:t>
      </w:r>
    </w:p>
    <w:p w14:paraId="2B1F17D0" w14:textId="0A3ACC83" w:rsidR="0045161F" w:rsidRPr="00BC3ABE" w:rsidRDefault="00E561EB" w:rsidP="003175A3">
      <w:r w:rsidRPr="00BC3ABE">
        <w:t xml:space="preserve">Ainsi, à défaut de besoin de travailler sur son environnement, nous garderions notre qualité d’homme par une éthique </w:t>
      </w:r>
      <w:r w:rsidRPr="0045161F">
        <w:t>du travail sur soi-même. La formation du désir si chère à Hegel, l’acquisition d’une discipline personnelle,</w:t>
      </w:r>
      <w:r w:rsidRPr="0045161F">
        <w:rPr>
          <w:spacing w:val="3"/>
        </w:rPr>
        <w:t xml:space="preserve"> </w:t>
      </w:r>
      <w:r w:rsidRPr="0045161F">
        <w:t>la</w:t>
      </w:r>
      <w:r w:rsidRPr="00680949">
        <w:rPr>
          <w:spacing w:val="4"/>
        </w:rPr>
        <w:t xml:space="preserve"> </w:t>
      </w:r>
      <w:r w:rsidRPr="009A71E0">
        <w:t>préservation</w:t>
      </w:r>
      <w:r w:rsidRPr="001F594F">
        <w:rPr>
          <w:spacing w:val="4"/>
        </w:rPr>
        <w:t xml:space="preserve"> </w:t>
      </w:r>
      <w:r w:rsidRPr="00BB29C3">
        <w:t>de</w:t>
      </w:r>
      <w:r w:rsidRPr="00384122">
        <w:rPr>
          <w:spacing w:val="4"/>
        </w:rPr>
        <w:t xml:space="preserve"> </w:t>
      </w:r>
      <w:r w:rsidRPr="00846F07">
        <w:t>la</w:t>
      </w:r>
      <w:r w:rsidRPr="009F7942">
        <w:rPr>
          <w:spacing w:val="4"/>
        </w:rPr>
        <w:t xml:space="preserve"> </w:t>
      </w:r>
      <w:r w:rsidRPr="007C39AD">
        <w:t>volonté,</w:t>
      </w:r>
      <w:r w:rsidRPr="007C39AD">
        <w:rPr>
          <w:spacing w:val="3"/>
        </w:rPr>
        <w:t xml:space="preserve"> </w:t>
      </w:r>
      <w:r w:rsidRPr="0045161F">
        <w:t>est</w:t>
      </w:r>
      <w:r w:rsidRPr="0045161F">
        <w:rPr>
          <w:spacing w:val="4"/>
        </w:rPr>
        <w:t xml:space="preserve"> </w:t>
      </w:r>
      <w:r w:rsidRPr="0045161F">
        <w:t>à</w:t>
      </w:r>
      <w:r w:rsidRPr="0045161F">
        <w:rPr>
          <w:spacing w:val="4"/>
        </w:rPr>
        <w:t xml:space="preserve"> </w:t>
      </w:r>
      <w:r w:rsidRPr="0045161F">
        <w:t>ce</w:t>
      </w:r>
      <w:r w:rsidRPr="0045161F">
        <w:rPr>
          <w:spacing w:val="4"/>
        </w:rPr>
        <w:t xml:space="preserve"> </w:t>
      </w:r>
      <w:r w:rsidRPr="0045161F">
        <w:t>prix.</w:t>
      </w:r>
      <w:r w:rsidRPr="0045161F">
        <w:rPr>
          <w:spacing w:val="48"/>
          <w:w w:val="150"/>
        </w:rPr>
        <w:t xml:space="preserve"> </w:t>
      </w:r>
      <w:r w:rsidRPr="0045161F">
        <w:t>L’esprit</w:t>
      </w:r>
      <w:r w:rsidRPr="0045161F">
        <w:rPr>
          <w:spacing w:val="3"/>
        </w:rPr>
        <w:t xml:space="preserve"> </w:t>
      </w:r>
      <w:r w:rsidRPr="0045161F">
        <w:t>et</w:t>
      </w:r>
      <w:r w:rsidRPr="0045161F">
        <w:rPr>
          <w:spacing w:val="4"/>
        </w:rPr>
        <w:t xml:space="preserve"> </w:t>
      </w:r>
      <w:r w:rsidRPr="0045161F">
        <w:t>le</w:t>
      </w:r>
      <w:r w:rsidRPr="0045161F">
        <w:rPr>
          <w:spacing w:val="4"/>
        </w:rPr>
        <w:t xml:space="preserve"> </w:t>
      </w:r>
      <w:r w:rsidRPr="0045161F">
        <w:rPr>
          <w:spacing w:val="-2"/>
        </w:rPr>
        <w:t xml:space="preserve">caractère </w:t>
      </w:r>
      <w:r w:rsidRPr="0045161F">
        <w:t>se</w:t>
      </w:r>
      <w:r w:rsidRPr="0045161F">
        <w:rPr>
          <w:spacing w:val="-3"/>
        </w:rPr>
        <w:t xml:space="preserve"> </w:t>
      </w:r>
      <w:r w:rsidRPr="0045161F">
        <w:t>travaillent</w:t>
      </w:r>
      <w:r w:rsidRPr="0045161F">
        <w:rPr>
          <w:spacing w:val="-2"/>
        </w:rPr>
        <w:t xml:space="preserve"> </w:t>
      </w:r>
      <w:r w:rsidRPr="0045161F">
        <w:t>comme</w:t>
      </w:r>
      <w:r w:rsidRPr="0045161F">
        <w:rPr>
          <w:spacing w:val="-2"/>
        </w:rPr>
        <w:t xml:space="preserve"> </w:t>
      </w:r>
      <w:r w:rsidRPr="0045161F">
        <w:t>des</w:t>
      </w:r>
      <w:r w:rsidRPr="0045161F">
        <w:rPr>
          <w:spacing w:val="-2"/>
        </w:rPr>
        <w:t xml:space="preserve"> muscles. </w:t>
      </w:r>
      <w:r w:rsidRPr="00AD6520">
        <w:t>Sommes-nous prêts à nous lancer dans ce nouveau travail ?</w:t>
      </w:r>
    </w:p>
    <w:p w14:paraId="555DB655" w14:textId="2459CB0A" w:rsidR="001D2912" w:rsidRPr="00BC3ABE" w:rsidRDefault="001D2912" w:rsidP="00E44AC1">
      <w:pPr>
        <w:pStyle w:val="Heading2"/>
        <w:spacing w:line="276" w:lineRule="auto"/>
      </w:pPr>
      <w:bookmarkStart w:id="2369" w:name="_bookmark166"/>
      <w:bookmarkStart w:id="2370" w:name="_bookmark168"/>
      <w:bookmarkStart w:id="2371" w:name="_Toc201829593"/>
      <w:bookmarkEnd w:id="2369"/>
      <w:bookmarkEnd w:id="2370"/>
      <w:r>
        <w:lastRenderedPageBreak/>
        <w:t xml:space="preserve">Chapitre 11. </w:t>
      </w:r>
      <w:r w:rsidRPr="00BC3ABE">
        <w:t>Les paradis artificiels</w:t>
      </w:r>
      <w:bookmarkEnd w:id="2371"/>
    </w:p>
    <w:p w14:paraId="0728BE76" w14:textId="7C43E7A8" w:rsidR="001D2912" w:rsidRPr="00BC3ABE" w:rsidRDefault="001D2912" w:rsidP="003175A3">
      <w:pPr>
        <w:pStyle w:val="exergue"/>
      </w:pPr>
      <w:r w:rsidRPr="00BF320E">
        <w:t>« Eh bien, je préférerais être malheureux plutôt que de vivre dans cette joie fausse et factice qui était la vôtre</w:t>
      </w:r>
      <w:r w:rsidRPr="00BF320E">
        <w:rPr>
          <w:rStyle w:val="EndnoteReference"/>
          <w:rFonts w:ascii="Times New Roman" w:hAnsi="Times New Roman" w:cs="Times New Roman"/>
          <w:color w:val="000000" w:themeColor="text1"/>
          <w:sz w:val="26"/>
          <w:szCs w:val="26"/>
        </w:rPr>
        <w:endnoteReference w:id="80"/>
      </w:r>
      <w:r w:rsidRPr="00BF320E">
        <w:t> »</w:t>
      </w:r>
    </w:p>
    <w:p w14:paraId="411F77B4" w14:textId="66EE90FA" w:rsidR="001D2912" w:rsidRPr="003E66DC" w:rsidRDefault="001D2912" w:rsidP="003175A3">
      <w:pPr>
        <w:pStyle w:val="exergue"/>
      </w:pPr>
      <w:r w:rsidRPr="003E66DC" w:rsidDel="00755431">
        <w:t xml:space="preserve">- John le Sauvage, </w:t>
      </w:r>
      <w:r w:rsidRPr="003E66DC">
        <w:t>Aldous Huxley, Le Meilleur des mondes</w:t>
      </w:r>
    </w:p>
    <w:p w14:paraId="6F400F20" w14:textId="14C4F8AD" w:rsidR="001D2912" w:rsidRPr="00BC3ABE" w:rsidRDefault="001D2912" w:rsidP="003175A3">
      <w:r w:rsidRPr="00BC3ABE">
        <w:t xml:space="preserve">Dans </w:t>
      </w:r>
      <w:r w:rsidRPr="00BC3ABE">
        <w:rPr>
          <w:i/>
        </w:rPr>
        <w:t>Le Meilleur des mondes</w:t>
      </w:r>
      <w:r w:rsidRPr="00BC3ABE">
        <w:t xml:space="preserve">, Aldous Huxley imaginait une société où </w:t>
      </w:r>
      <w:r w:rsidRPr="00BC3ABE">
        <w:rPr>
          <w:color w:val="000000" w:themeColor="text1"/>
        </w:rPr>
        <w:t>le Soma,</w:t>
      </w:r>
      <w:r w:rsidRPr="00BC3ABE">
        <w:t xml:space="preserve"> drogue inoffensive est </w:t>
      </w:r>
      <w:r w:rsidRPr="00BC3ABE">
        <w:rPr>
          <w:color w:val="000000" w:themeColor="text1"/>
        </w:rPr>
        <w:t>utilisé systématiquement</w:t>
      </w:r>
      <w:r w:rsidRPr="00BC3ABE">
        <w:t xml:space="preserve"> pour échapper </w:t>
      </w:r>
      <w:r w:rsidRPr="00BC3ABE">
        <w:rPr>
          <w:color w:val="000000" w:themeColor="text1"/>
        </w:rPr>
        <w:t>aux difficultés de l’existence.</w:t>
      </w:r>
      <w:r w:rsidRPr="00BC3ABE">
        <w:t xml:space="preserve"> La montée en puissance des IA nous fait entrevoir un monde où l’évasion </w:t>
      </w:r>
      <w:r w:rsidRPr="00BC3ABE">
        <w:rPr>
          <w:color w:val="000000" w:themeColor="text1"/>
        </w:rPr>
        <w:t>s</w:t>
      </w:r>
      <w:r>
        <w:rPr>
          <w:color w:val="000000" w:themeColor="text1"/>
        </w:rPr>
        <w:t>era</w:t>
      </w:r>
      <w:r w:rsidR="007B67AA">
        <w:rPr>
          <w:color w:val="000000" w:themeColor="text1"/>
        </w:rPr>
        <w:t xml:space="preserve"> </w:t>
      </w:r>
      <w:r w:rsidRPr="00BC3ABE">
        <w:t xml:space="preserve">bien plus radicale : </w:t>
      </w:r>
      <w:r w:rsidRPr="00BC3ABE">
        <w:rPr>
          <w:color w:val="000000" w:themeColor="text1"/>
        </w:rPr>
        <w:t>chacun pourrait se</w:t>
      </w:r>
      <w:r w:rsidRPr="00BC3ABE">
        <w:t xml:space="preserve"> construire </w:t>
      </w:r>
      <w:r w:rsidRPr="00BC3ABE">
        <w:rPr>
          <w:color w:val="000000" w:themeColor="text1"/>
        </w:rPr>
        <w:t>un</w:t>
      </w:r>
      <w:r w:rsidRPr="00BC3ABE">
        <w:t xml:space="preserve"> paradis </w:t>
      </w:r>
      <w:r w:rsidRPr="00BC3ABE">
        <w:rPr>
          <w:color w:val="000000" w:themeColor="text1"/>
        </w:rPr>
        <w:t>artificiel</w:t>
      </w:r>
      <w:r w:rsidRPr="00BC3ABE">
        <w:rPr>
          <w:spacing w:val="-2"/>
        </w:rPr>
        <w:t xml:space="preserve"> </w:t>
      </w:r>
      <w:r w:rsidRPr="00BC3ABE">
        <w:t>où</w:t>
      </w:r>
      <w:r w:rsidRPr="00BC3ABE">
        <w:rPr>
          <w:spacing w:val="-2"/>
        </w:rPr>
        <w:t xml:space="preserve"> </w:t>
      </w:r>
      <w:r w:rsidRPr="00BC3ABE">
        <w:rPr>
          <w:color w:val="000000" w:themeColor="text1"/>
        </w:rPr>
        <w:t>il vivrait</w:t>
      </w:r>
      <w:r w:rsidRPr="00BC3ABE">
        <w:rPr>
          <w:spacing w:val="-2"/>
        </w:rPr>
        <w:t xml:space="preserve"> </w:t>
      </w:r>
      <w:r w:rsidRPr="00BC3ABE">
        <w:t>en</w:t>
      </w:r>
      <w:r w:rsidRPr="00BC3ABE">
        <w:rPr>
          <w:spacing w:val="-2"/>
        </w:rPr>
        <w:t xml:space="preserve"> </w:t>
      </w:r>
      <w:r w:rsidRPr="00BC3ABE">
        <w:t>immersion</w:t>
      </w:r>
      <w:r w:rsidRPr="00BC3ABE">
        <w:rPr>
          <w:spacing w:val="-2"/>
        </w:rPr>
        <w:t xml:space="preserve"> </w:t>
      </w:r>
      <w:r w:rsidRPr="00BC3ABE">
        <w:rPr>
          <w:color w:val="000000" w:themeColor="text1"/>
        </w:rPr>
        <w:t>permanente, abrité</w:t>
      </w:r>
      <w:r w:rsidRPr="00BC3ABE">
        <w:rPr>
          <w:spacing w:val="-2"/>
        </w:rPr>
        <w:t xml:space="preserve"> </w:t>
      </w:r>
      <w:r w:rsidRPr="00BC3ABE">
        <w:t>des</w:t>
      </w:r>
      <w:r w:rsidRPr="00BC3ABE">
        <w:rPr>
          <w:spacing w:val="-2"/>
        </w:rPr>
        <w:t xml:space="preserve"> </w:t>
      </w:r>
      <w:r w:rsidRPr="00BC3ABE">
        <w:t>soucis</w:t>
      </w:r>
      <w:r w:rsidRPr="00BC3ABE">
        <w:rPr>
          <w:spacing w:val="-2"/>
        </w:rPr>
        <w:t xml:space="preserve"> </w:t>
      </w:r>
      <w:r w:rsidRPr="00BC3ABE">
        <w:t>du</w:t>
      </w:r>
      <w:r w:rsidRPr="00BC3ABE">
        <w:rPr>
          <w:spacing w:val="-2"/>
        </w:rPr>
        <w:t xml:space="preserve"> </w:t>
      </w:r>
      <w:r w:rsidRPr="00BC3ABE">
        <w:t>monde réel</w:t>
      </w:r>
      <w:del w:id="2372" w:author="Microsoft Office User" w:date="2025-07-25T06:51:00Z">
        <w:r w:rsidRPr="00BC3ABE" w:rsidDel="00A152B9">
          <w:delText xml:space="preserve">, plus </w:delText>
        </w:r>
        <w:r w:rsidRPr="00BC3ABE" w:rsidDel="00A152B9">
          <w:rPr>
            <w:color w:val="000000" w:themeColor="text1"/>
          </w:rPr>
          <w:delText>fort</w:delText>
        </w:r>
        <w:r w:rsidRPr="00BC3ABE" w:rsidDel="00A152B9">
          <w:delText xml:space="preserve">, plus </w:delText>
        </w:r>
        <w:r w:rsidRPr="00BC3ABE" w:rsidDel="00A152B9">
          <w:rPr>
            <w:color w:val="000000" w:themeColor="text1"/>
          </w:rPr>
          <w:delText>beau</w:delText>
        </w:r>
        <w:r w:rsidRPr="00BC3ABE" w:rsidDel="00A152B9">
          <w:delText xml:space="preserve">, et mieux </w:delText>
        </w:r>
        <w:r w:rsidRPr="00BC3ABE" w:rsidDel="00A152B9">
          <w:rPr>
            <w:color w:val="000000" w:themeColor="text1"/>
          </w:rPr>
          <w:delText>aimé</w:delText>
        </w:r>
      </w:del>
      <w:r w:rsidRPr="00BC3ABE">
        <w:t>.</w:t>
      </w:r>
    </w:p>
    <w:p w14:paraId="07913D8F" w14:textId="77777777" w:rsidR="001D2912" w:rsidRPr="00BC3ABE" w:rsidRDefault="001D2912" w:rsidP="00E44AC1">
      <w:pPr>
        <w:pStyle w:val="Heading3"/>
        <w:spacing w:line="276" w:lineRule="auto"/>
        <w:jc w:val="both"/>
        <w:rPr>
          <w:rFonts w:ascii="Times New Roman" w:hAnsi="Times New Roman" w:cs="Times New Roman"/>
        </w:rPr>
      </w:pPr>
      <w:bookmarkStart w:id="2373" w:name="_Toc66"/>
      <w:bookmarkStart w:id="2374" w:name="_Toc193205458"/>
      <w:bookmarkStart w:id="2375" w:name="_Toc201829594"/>
      <w:r w:rsidRPr="00BC3ABE">
        <w:rPr>
          <w:rFonts w:ascii="Times New Roman" w:hAnsi="Times New Roman" w:cs="Times New Roman"/>
        </w:rPr>
        <w:t>Une</w:t>
      </w:r>
      <w:r w:rsidRPr="00BC3ABE">
        <w:rPr>
          <w:rFonts w:ascii="Times New Roman" w:hAnsi="Times New Roman" w:cs="Times New Roman"/>
          <w:spacing w:val="-2"/>
        </w:rPr>
        <w:t xml:space="preserve"> </w:t>
      </w:r>
      <w:r w:rsidRPr="00BC3ABE">
        <w:rPr>
          <w:rFonts w:ascii="Times New Roman" w:hAnsi="Times New Roman" w:cs="Times New Roman"/>
        </w:rPr>
        <w:t>destinée</w:t>
      </w:r>
      <w:r w:rsidRPr="00BC3ABE">
        <w:rPr>
          <w:rFonts w:ascii="Times New Roman" w:hAnsi="Times New Roman" w:cs="Times New Roman"/>
          <w:spacing w:val="-2"/>
        </w:rPr>
        <w:t xml:space="preserve"> </w:t>
      </w:r>
      <w:r w:rsidRPr="00BC3ABE">
        <w:rPr>
          <w:rFonts w:ascii="Times New Roman" w:hAnsi="Times New Roman" w:cs="Times New Roman"/>
        </w:rPr>
        <w:t>virtuelle</w:t>
      </w:r>
      <w:r w:rsidRPr="00BC3ABE">
        <w:rPr>
          <w:rFonts w:ascii="Times New Roman" w:hAnsi="Times New Roman" w:cs="Times New Roman"/>
          <w:spacing w:val="-2"/>
        </w:rPr>
        <w:t xml:space="preserve"> fabuleuse</w:t>
      </w:r>
      <w:bookmarkEnd w:id="2373"/>
      <w:bookmarkEnd w:id="2374"/>
      <w:bookmarkEnd w:id="2375"/>
    </w:p>
    <w:p w14:paraId="69F33EE2" w14:textId="77777777" w:rsidR="001D2912" w:rsidRPr="003175A3" w:rsidRDefault="001D2912" w:rsidP="003175A3">
      <w:r w:rsidRPr="00BC3ABE">
        <w:rPr>
          <w:color w:val="000000" w:themeColor="text1"/>
        </w:rPr>
        <w:t xml:space="preserve">De nos jours, </w:t>
      </w:r>
      <w:r>
        <w:rPr>
          <w:color w:val="000000" w:themeColor="text1"/>
        </w:rPr>
        <w:t>certains</w:t>
      </w:r>
      <w:r w:rsidRPr="00BC3ABE">
        <w:rPr>
          <w:color w:val="000000" w:themeColor="text1"/>
        </w:rPr>
        <w:t xml:space="preserve"> </w:t>
      </w:r>
      <w:r w:rsidRPr="00BC3ABE">
        <w:t xml:space="preserve">jeux vidéo proposent </w:t>
      </w:r>
      <w:r w:rsidRPr="00BC3ABE">
        <w:rPr>
          <w:color w:val="000000" w:themeColor="text1"/>
        </w:rPr>
        <w:t>déjà</w:t>
      </w:r>
      <w:r w:rsidRPr="00BC3ABE">
        <w:t xml:space="preserve"> de s’immerger dans </w:t>
      </w:r>
      <w:r w:rsidRPr="00BC3ABE">
        <w:rPr>
          <w:color w:val="000000" w:themeColor="text1"/>
        </w:rPr>
        <w:t>de</w:t>
      </w:r>
      <w:r>
        <w:t xml:space="preserve"> vastes univers virtuels à explorer</w:t>
      </w:r>
      <w:r w:rsidRPr="00BC3ABE">
        <w:rPr>
          <w:color w:val="000000" w:themeColor="text1"/>
        </w:rPr>
        <w:t xml:space="preserve">. </w:t>
      </w:r>
      <w:r w:rsidRPr="003175A3">
        <w:t>Mais souvent, ces « mondes ouverts » se révèlent rapidement lassants, car</w:t>
      </w:r>
      <w:r w:rsidRPr="00BC3ABE">
        <w:t xml:space="preserve"> limités par les technologies disponibles. En effet, </w:t>
      </w:r>
      <w:r w:rsidRPr="00BC3ABE">
        <w:rPr>
          <w:color w:val="000000" w:themeColor="text1"/>
        </w:rPr>
        <w:t>toute</w:t>
      </w:r>
      <w:r w:rsidRPr="00BC3ABE">
        <w:t xml:space="preserve"> interaction </w:t>
      </w:r>
      <w:r w:rsidRPr="00BC3ABE">
        <w:rPr>
          <w:color w:val="000000" w:themeColor="text1"/>
        </w:rPr>
        <w:t>du</w:t>
      </w:r>
      <w:r w:rsidRPr="00BC3ABE">
        <w:t xml:space="preserve"> joueur avec son environnement doit suivre</w:t>
      </w:r>
      <w:r w:rsidRPr="00BC3ABE">
        <w:rPr>
          <w:spacing w:val="-2"/>
        </w:rPr>
        <w:t xml:space="preserve"> </w:t>
      </w:r>
      <w:r w:rsidRPr="00BC3ABE">
        <w:t>des</w:t>
      </w:r>
      <w:r w:rsidRPr="00BC3ABE">
        <w:rPr>
          <w:spacing w:val="-2"/>
        </w:rPr>
        <w:t xml:space="preserve"> </w:t>
      </w:r>
      <w:r w:rsidRPr="00BC3ABE">
        <w:t>règles</w:t>
      </w:r>
      <w:r w:rsidRPr="00BC3ABE">
        <w:rPr>
          <w:spacing w:val="-2"/>
        </w:rPr>
        <w:t xml:space="preserve"> </w:t>
      </w:r>
      <w:r w:rsidRPr="00BC3ABE">
        <w:rPr>
          <w:color w:val="000000" w:themeColor="text1"/>
        </w:rPr>
        <w:t>prédéfinies</w:t>
      </w:r>
      <w:r w:rsidRPr="00BC3ABE">
        <w:rPr>
          <w:rStyle w:val="Hyperlink2"/>
          <w:rFonts w:cs="Times New Roman"/>
          <w:color w:val="000000" w:themeColor="text1"/>
        </w:rPr>
        <w:t xml:space="preserve"> : </w:t>
      </w:r>
      <w:r w:rsidRPr="003175A3">
        <w:t>du mouvement des branches au vent du soir à la réaction de surprise d’un passant, rien ne peut exister qui n’ait été, non seulement pensé à l’avance, mais estimé assez utile pour qu’un programmeur y consacre des heures de travail. Même les mondes virtuels les plus riches comptent tout au plus quelques milliers d’objets différents, clonés en des centaines d’exemplaires et parsemés à travers la carte pour créer une</w:t>
      </w:r>
      <w:r w:rsidRPr="00BC3ABE">
        <w:t xml:space="preserve"> illusion de peuplement</w:t>
      </w:r>
      <w:r w:rsidRPr="003175A3">
        <w:t>. Ainsi, au bout de quelques dizaines d’heures, les surprises s’y font déjà plus rares que lors d’une promenade en forêt.</w:t>
      </w:r>
    </w:p>
    <w:p w14:paraId="33C05D30" w14:textId="77777777" w:rsidR="001D2912" w:rsidRPr="00BC3ABE" w:rsidRDefault="001D2912" w:rsidP="003175A3">
      <w:r w:rsidRPr="00BC3ABE">
        <w:t xml:space="preserve">Pourtant, il est maintenant possible de construire des modèles d’IA </w:t>
      </w:r>
      <w:r w:rsidRPr="003175A3">
        <w:t>qui génèrent le jeu</w:t>
      </w:r>
      <w:r w:rsidRPr="00BC3ABE">
        <w:t xml:space="preserve"> en direct, image par image, selon les actions du jo</w:t>
      </w:r>
      <w:bookmarkStart w:id="2376" w:name="_bookmark174"/>
      <w:bookmarkEnd w:id="2376"/>
      <w:r w:rsidRPr="00BC3ABE">
        <w:t>ueur</w:t>
      </w:r>
      <w:r w:rsidRPr="00BC3ABE">
        <w:rPr>
          <w:rStyle w:val="FootnoteReference"/>
          <w:rFonts w:ascii="Times New Roman" w:hAnsi="Times New Roman" w:cs="Times New Roman"/>
        </w:rPr>
        <w:footnoteReference w:id="86"/>
      </w:r>
      <w:r w:rsidRPr="00BC3ABE">
        <w:t>.</w:t>
      </w:r>
      <w:r w:rsidRPr="00BC3ABE">
        <w:rPr>
          <w:spacing w:val="40"/>
        </w:rPr>
        <w:t xml:space="preserve"> </w:t>
      </w:r>
      <w:r w:rsidRPr="00BC3ABE">
        <w:t xml:space="preserve">Ainsi, </w:t>
      </w:r>
      <w:r w:rsidRPr="00BC3ABE">
        <w:rPr>
          <w:color w:val="000000" w:themeColor="text1"/>
        </w:rPr>
        <w:t>ce</w:t>
      </w:r>
      <w:r w:rsidRPr="00BC3ABE">
        <w:t xml:space="preserve"> monde </w:t>
      </w:r>
      <w:r>
        <w:rPr>
          <w:color w:val="000000" w:themeColor="text1"/>
        </w:rPr>
        <w:t>créé</w:t>
      </w:r>
      <w:r w:rsidRPr="00BC3ABE">
        <w:t xml:space="preserve"> au fil </w:t>
      </w:r>
      <w:r w:rsidRPr="00BC3ABE">
        <w:rPr>
          <w:color w:val="000000" w:themeColor="text1"/>
        </w:rPr>
        <w:t>des</w:t>
      </w:r>
      <w:r w:rsidRPr="00BC3ABE">
        <w:t xml:space="preserve"> actions</w:t>
      </w:r>
      <w:r w:rsidRPr="00BC3ABE">
        <w:rPr>
          <w:color w:val="000000" w:themeColor="text1"/>
        </w:rPr>
        <w:t xml:space="preserve"> du joueur</w:t>
      </w:r>
      <w:r>
        <w:t xml:space="preserve"> </w:t>
      </w:r>
      <w:r w:rsidRPr="00BC3ABE">
        <w:t>devient réellement vivant. Chaque pierre du ruisseau est unique et peut dériver au fil de l’eau jusqu’à la mer. Chaque interaction avec un habitant du village devient libre et peut changer le cours de l’histoire du jeu.</w:t>
      </w:r>
    </w:p>
    <w:p w14:paraId="75C3C24A" w14:textId="5C43D876" w:rsidR="001D2912" w:rsidRPr="00BC3ABE" w:rsidRDefault="001D2912" w:rsidP="003175A3">
      <w:r w:rsidRPr="00BC3ABE">
        <w:t xml:space="preserve">Les personnages qui peupleraient ce monde pourraient être les avatars d’autres personnes réelles, comme dans les jeux vidéo </w:t>
      </w:r>
      <w:del w:id="2378" w:author="Microsoft Office User" w:date="2025-07-25T06:51:00Z">
        <w:r w:rsidRPr="00BC3ABE" w:rsidDel="00A152B9">
          <w:rPr>
            <w:color w:val="000000" w:themeColor="text1"/>
          </w:rPr>
          <w:delText>multijoueur</w:delText>
        </w:r>
        <w:r w:rsidDel="00A152B9">
          <w:rPr>
            <w:color w:val="000000" w:themeColor="text1"/>
          </w:rPr>
          <w:delText>s</w:delText>
        </w:r>
      </w:del>
      <w:ins w:id="2379" w:author="Microsoft Office User" w:date="2025-07-25T06:51:00Z">
        <w:r w:rsidR="00A152B9" w:rsidRPr="00BC3ABE">
          <w:rPr>
            <w:color w:val="000000" w:themeColor="text1"/>
          </w:rPr>
          <w:t>multi-joueu</w:t>
        </w:r>
        <w:r w:rsidR="00A152B9">
          <w:rPr>
            <w:color w:val="000000" w:themeColor="text1"/>
          </w:rPr>
          <w:t>rs</w:t>
        </w:r>
      </w:ins>
      <w:r w:rsidRPr="00BC3ABE">
        <w:t xml:space="preserve"> d’aujourd’hui </w:t>
      </w:r>
      <w:r>
        <w:t>–</w:t>
      </w:r>
      <w:r w:rsidRPr="00BC3ABE" w:rsidDel="00755431">
        <w:t xml:space="preserve"> </w:t>
      </w:r>
      <w:r w:rsidRPr="00BC3ABE">
        <w:t>mais ils pourraient aussi être virtuels. Les relations avec ces derniers peuvent nous sembler sans attrait en principe</w:t>
      </w:r>
      <w:r w:rsidRPr="00BC3ABE">
        <w:rPr>
          <w:color w:val="000000" w:themeColor="text1"/>
        </w:rPr>
        <w:t>,</w:t>
      </w:r>
      <w:r>
        <w:rPr>
          <w:color w:val="000000" w:themeColor="text1"/>
        </w:rPr>
        <w:t xml:space="preserve"> mais</w:t>
      </w:r>
      <w:r w:rsidRPr="00BC3ABE">
        <w:rPr>
          <w:color w:val="000000" w:themeColor="text1"/>
        </w:rPr>
        <w:t xml:space="preserve"> beaucoup</w:t>
      </w:r>
      <w:r w:rsidRPr="00BC3ABE">
        <w:t xml:space="preserve"> y trouvent </w:t>
      </w:r>
      <w:r w:rsidRPr="00BC3ABE">
        <w:rPr>
          <w:color w:val="000000" w:themeColor="text1"/>
        </w:rPr>
        <w:t>un intérêt : certaines</w:t>
      </w:r>
      <w:r w:rsidRPr="00BC3ABE">
        <w:t xml:space="preserve"> plateformes proposent déjà des conversations avec des personnages virtuels, et connaissent un succès impressionnant</w:t>
      </w:r>
      <w:r w:rsidRPr="00BC3ABE">
        <w:rPr>
          <w:color w:val="000000" w:themeColor="text1"/>
        </w:rPr>
        <w:t>,</w:t>
      </w:r>
      <w:r w:rsidRPr="00BC3ABE">
        <w:t xml:space="preserve"> nous avons parlé de Character.AI, qui reçoit déjà un volume de requêtes équivalent à 20</w:t>
      </w:r>
      <w:r>
        <w:t> %</w:t>
      </w:r>
      <w:r w:rsidRPr="00BC3ABE">
        <w:t xml:space="preserve"> du trafic de Goog</w:t>
      </w:r>
      <w:bookmarkStart w:id="2380" w:name="_bookmark175"/>
      <w:bookmarkEnd w:id="2380"/>
      <w:r w:rsidRPr="00BC3ABE">
        <w:t>le</w:t>
      </w:r>
      <w:r w:rsidRPr="00BC3ABE">
        <w:rPr>
          <w:rStyle w:val="EndnoteReference"/>
          <w:rFonts w:ascii="Times New Roman" w:hAnsi="Times New Roman" w:cs="Times New Roman"/>
        </w:rPr>
        <w:endnoteReference w:id="81"/>
      </w:r>
      <w:r w:rsidRPr="00BC3ABE">
        <w:t>. Le succédané de vie sociale qu’offre un</w:t>
      </w:r>
      <w:r w:rsidRPr="00BC3ABE">
        <w:rPr>
          <w:spacing w:val="40"/>
        </w:rPr>
        <w:t xml:space="preserve"> </w:t>
      </w:r>
      <w:r w:rsidRPr="00BC3ABE">
        <w:t xml:space="preserve">monde virtuel peut devenir un palliatif </w:t>
      </w:r>
      <w:r w:rsidRPr="00BC3ABE" w:rsidDel="00755431">
        <w:t xml:space="preserve">à </w:t>
      </w:r>
      <w:r>
        <w:t>de</w:t>
      </w:r>
      <w:r w:rsidRPr="00BC3ABE">
        <w:t xml:space="preserve"> la solitude</w:t>
      </w:r>
      <w:bookmarkStart w:id="2381" w:name="_bookmark176"/>
      <w:bookmarkEnd w:id="2381"/>
      <w:r w:rsidRPr="00BC3ABE">
        <w:rPr>
          <w:rStyle w:val="EndnoteReference"/>
          <w:rFonts w:ascii="Times New Roman" w:hAnsi="Times New Roman" w:cs="Times New Roman"/>
        </w:rPr>
        <w:endnoteReference w:id="82"/>
      </w:r>
      <w:r w:rsidRPr="00BC3ABE">
        <w:t>.</w:t>
      </w:r>
    </w:p>
    <w:p w14:paraId="42445DDC" w14:textId="43F194BB" w:rsidR="001D2912" w:rsidRPr="003E66DC" w:rsidRDefault="001D2912" w:rsidP="00952CD5">
      <w:r w:rsidRPr="00BC3ABE">
        <w:lastRenderedPageBreak/>
        <w:t>Bien sûr, les actions et réactions du joueur sont collectées précisément, car elles deviennent une source de données précieuse pour tracer son profil psychologique. Il devient alors possible, en détectant ses désirs profonds, peut</w:t>
      </w:r>
      <w:r>
        <w:t>-</w:t>
      </w:r>
      <w:r w:rsidRPr="00BC3ABE">
        <w:t>être inconscients, de créer des actions de jeu qui subliment ses émotions, ou qui flattent ses bas instincts.</w:t>
      </w:r>
    </w:p>
    <w:p w14:paraId="53D1A866" w14:textId="77777777" w:rsidR="001D2912" w:rsidRPr="00BC3ABE" w:rsidRDefault="001D2912" w:rsidP="00E44AC1">
      <w:pPr>
        <w:pStyle w:val="Heading3"/>
        <w:spacing w:line="276" w:lineRule="auto"/>
        <w:rPr>
          <w:color w:val="000000" w:themeColor="text1"/>
        </w:rPr>
      </w:pPr>
      <w:bookmarkStart w:id="2382" w:name="_Toc201829595"/>
      <w:r w:rsidRPr="00BC3ABE">
        <w:t>Valérien</w:t>
      </w:r>
      <w:r>
        <w:t xml:space="preserve"> ou la noyade virtuelle</w:t>
      </w:r>
      <w:bookmarkEnd w:id="2382"/>
    </w:p>
    <w:p w14:paraId="2D3624FA" w14:textId="77777777" w:rsidR="001D2912" w:rsidRPr="00BC3ABE" w:rsidRDefault="001D2912" w:rsidP="003175A3">
      <w:r w:rsidRPr="00BC3ABE">
        <w:rPr>
          <w:color w:val="000000" w:themeColor="text1"/>
        </w:rPr>
        <w:t>Il</w:t>
      </w:r>
      <w:r w:rsidRPr="00BC3ABE">
        <w:t xml:space="preserve"> cria : «</w:t>
      </w:r>
      <w:r w:rsidRPr="00BC3ABE">
        <w:rPr>
          <w:spacing w:val="-2"/>
        </w:rPr>
        <w:t> </w:t>
      </w:r>
      <w:r w:rsidRPr="00BC3ABE">
        <w:t>Garde à vous</w:t>
      </w:r>
      <w:r w:rsidRPr="00BC3ABE">
        <w:rPr>
          <w:spacing w:val="-3"/>
        </w:rPr>
        <w:t> </w:t>
      </w:r>
      <w:r w:rsidRPr="00BC3ABE">
        <w:t>!</w:t>
      </w:r>
      <w:r w:rsidRPr="00BC3ABE">
        <w:rPr>
          <w:spacing w:val="-2"/>
        </w:rPr>
        <w:t> </w:t>
      </w:r>
      <w:r w:rsidRPr="00BC3ABE">
        <w:t xml:space="preserve">» Face à lui, deux </w:t>
      </w:r>
      <w:r w:rsidRPr="00BC3ABE">
        <w:rPr>
          <w:color w:val="000000" w:themeColor="text1"/>
        </w:rPr>
        <w:t>cent</w:t>
      </w:r>
      <w:r>
        <w:rPr>
          <w:color w:val="000000" w:themeColor="text1"/>
        </w:rPr>
        <w:t>s</w:t>
      </w:r>
      <w:r w:rsidRPr="00BC3ABE">
        <w:t xml:space="preserve"> hommes claquèrent des talons. Ils s’alignaient, immobiles, dans la pénombre d’un petit chemin boueux bordé de pins. Dans les ornières, </w:t>
      </w:r>
      <w:r w:rsidRPr="00BC3ABE">
        <w:rPr>
          <w:color w:val="000000" w:themeColor="text1"/>
        </w:rPr>
        <w:t>la nuit froide</w:t>
      </w:r>
      <w:r w:rsidRPr="00BC3ABE">
        <w:t xml:space="preserve"> avait dessiné des entrelacs de givre. L’hiver </w:t>
      </w:r>
      <w:r w:rsidRPr="00BC3ABE">
        <w:rPr>
          <w:color w:val="000000" w:themeColor="text1"/>
        </w:rPr>
        <w:t>n’en finissait pas de s’achever. Mais</w:t>
      </w:r>
      <w:r w:rsidRPr="00BC3ABE">
        <w:t xml:space="preserve"> l’aube niellait déjà les armures de reflets argentés : le ciel </w:t>
      </w:r>
      <w:r w:rsidRPr="00BC3ABE">
        <w:rPr>
          <w:color w:val="000000" w:themeColor="text1"/>
        </w:rPr>
        <w:t xml:space="preserve">était </w:t>
      </w:r>
      <w:r w:rsidRPr="00BC3ABE">
        <w:t>clair, la journée serait belle.</w:t>
      </w:r>
    </w:p>
    <w:p w14:paraId="11354F15" w14:textId="406FE126" w:rsidR="001D2912" w:rsidRPr="00BC3ABE" w:rsidRDefault="001D2912" w:rsidP="003175A3">
      <w:r w:rsidRPr="00BC3ABE">
        <w:t xml:space="preserve">Au Nord, </w:t>
      </w:r>
      <w:r w:rsidR="00952CD5">
        <w:t>la</w:t>
      </w:r>
      <w:r w:rsidRPr="00BC3ABE">
        <w:t xml:space="preserve"> </w:t>
      </w:r>
      <w:r w:rsidRPr="003175A3">
        <w:t xml:space="preserve">citadelle s’élevait par-dessus les pins, </w:t>
      </w:r>
      <w:r w:rsidR="00952CD5">
        <w:t xml:space="preserve">immense, immobile </w:t>
      </w:r>
      <w:r w:rsidRPr="003175A3">
        <w:t xml:space="preserve">comme une bête assoupie. Valérien avait choisi ce début de printemps pour attaquer, avant même le dégel et la reprise des bourgeons, </w:t>
      </w:r>
      <w:r w:rsidR="00952CD5">
        <w:t>dans l’espoir de</w:t>
      </w:r>
      <w:r w:rsidRPr="003175A3">
        <w:t xml:space="preserve"> surprendre les défenseurs avant leurs préparatifs. Il </w:t>
      </w:r>
      <w:r w:rsidR="00952CD5">
        <w:t>voulait</w:t>
      </w:r>
      <w:r w:rsidRPr="00BC3ABE">
        <w:t xml:space="preserve"> soumettre</w:t>
      </w:r>
      <w:r w:rsidRPr="00BC3ABE">
        <w:rPr>
          <w:spacing w:val="23"/>
        </w:rPr>
        <w:t xml:space="preserve"> </w:t>
      </w:r>
      <w:r w:rsidRPr="00BC3ABE">
        <w:t>les</w:t>
      </w:r>
      <w:r w:rsidRPr="00BC3ABE">
        <w:rPr>
          <w:spacing w:val="22"/>
        </w:rPr>
        <w:t xml:space="preserve"> </w:t>
      </w:r>
      <w:r w:rsidRPr="00BC3ABE">
        <w:t>rebelles</w:t>
      </w:r>
      <w:r w:rsidRPr="00BC3ABE">
        <w:rPr>
          <w:spacing w:val="23"/>
        </w:rPr>
        <w:t xml:space="preserve"> </w:t>
      </w:r>
      <w:r w:rsidRPr="00BC3ABE">
        <w:t>avant</w:t>
      </w:r>
      <w:r w:rsidRPr="00BC3ABE">
        <w:rPr>
          <w:spacing w:val="22"/>
        </w:rPr>
        <w:t xml:space="preserve"> </w:t>
      </w:r>
      <w:r w:rsidRPr="00BC3ABE">
        <w:t>les</w:t>
      </w:r>
      <w:r w:rsidRPr="00BC3ABE">
        <w:rPr>
          <w:spacing w:val="23"/>
        </w:rPr>
        <w:t xml:space="preserve"> </w:t>
      </w:r>
      <w:r w:rsidRPr="00BC3ABE">
        <w:t>moissons,</w:t>
      </w:r>
      <w:r w:rsidRPr="00BC3ABE">
        <w:rPr>
          <w:spacing w:val="22"/>
        </w:rPr>
        <w:t xml:space="preserve"> </w:t>
      </w:r>
      <w:r w:rsidRPr="00BC3ABE">
        <w:t>pour</w:t>
      </w:r>
      <w:r w:rsidRPr="00BC3ABE">
        <w:rPr>
          <w:spacing w:val="23"/>
        </w:rPr>
        <w:t xml:space="preserve"> </w:t>
      </w:r>
      <w:r w:rsidRPr="00BC3ABE">
        <w:t>satisfaire</w:t>
      </w:r>
      <w:r w:rsidRPr="00BC3ABE">
        <w:rPr>
          <w:spacing w:val="23"/>
        </w:rPr>
        <w:t xml:space="preserve"> </w:t>
      </w:r>
      <w:r w:rsidRPr="00BC3ABE">
        <w:rPr>
          <w:spacing w:val="-2"/>
        </w:rPr>
        <w:t xml:space="preserve">l’empereur </w:t>
      </w:r>
      <w:r>
        <w:t>–</w:t>
      </w:r>
      <w:r w:rsidRPr="00BC3ABE" w:rsidDel="00755431">
        <w:t xml:space="preserve"> </w:t>
      </w:r>
      <w:r w:rsidRPr="00BC3ABE">
        <w:t>et obtenir un peu de répit</w:t>
      </w:r>
      <w:r w:rsidRPr="00BC3ABE">
        <w:rPr>
          <w:color w:val="000000" w:themeColor="text1"/>
        </w:rPr>
        <w:t>. Valérien avait passé si longtemps en campagnes, à combattre pour son souverain, qu’il avait à peine connu son jeune fils dont approchait le premier anniversaire</w:t>
      </w:r>
      <w:r w:rsidRPr="00BC3ABE">
        <w:t>.</w:t>
      </w:r>
    </w:p>
    <w:p w14:paraId="45279E50" w14:textId="5EE5DFC7" w:rsidR="001D2912" w:rsidRPr="00BC3ABE" w:rsidRDefault="001D2912" w:rsidP="003175A3">
      <w:pPr>
        <w:rPr>
          <w:color w:val="000000" w:themeColor="text1"/>
        </w:rPr>
      </w:pPr>
      <w:r w:rsidRPr="00BC3ABE">
        <w:rPr>
          <w:color w:val="000000" w:themeColor="text1"/>
        </w:rPr>
        <w:t>Le général</w:t>
      </w:r>
      <w:r w:rsidRPr="00BC3ABE">
        <w:rPr>
          <w:spacing w:val="-5"/>
        </w:rPr>
        <w:t xml:space="preserve"> </w:t>
      </w:r>
      <w:r w:rsidRPr="00BC3ABE">
        <w:t>marchait</w:t>
      </w:r>
      <w:r w:rsidRPr="00BC3ABE">
        <w:rPr>
          <w:spacing w:val="-5"/>
        </w:rPr>
        <w:t xml:space="preserve"> </w:t>
      </w:r>
      <w:r w:rsidRPr="00BC3ABE">
        <w:t>à</w:t>
      </w:r>
      <w:r w:rsidRPr="00BC3ABE">
        <w:rPr>
          <w:spacing w:val="-5"/>
        </w:rPr>
        <w:t xml:space="preserve"> </w:t>
      </w:r>
      <w:r w:rsidRPr="00BC3ABE">
        <w:t>pas</w:t>
      </w:r>
      <w:r w:rsidRPr="00BC3ABE">
        <w:rPr>
          <w:spacing w:val="-5"/>
        </w:rPr>
        <w:t xml:space="preserve"> </w:t>
      </w:r>
      <w:r w:rsidRPr="00BC3ABE">
        <w:t>lent</w:t>
      </w:r>
      <w:r>
        <w:t>s,</w:t>
      </w:r>
      <w:r w:rsidRPr="00BC3ABE">
        <w:rPr>
          <w:spacing w:val="-5"/>
        </w:rPr>
        <w:t xml:space="preserve"> </w:t>
      </w:r>
      <w:r w:rsidRPr="00BC3ABE">
        <w:t>inspectant</w:t>
      </w:r>
      <w:r w:rsidRPr="00BC3ABE">
        <w:rPr>
          <w:spacing w:val="-5"/>
        </w:rPr>
        <w:t xml:space="preserve"> </w:t>
      </w:r>
      <w:r w:rsidRPr="00BC3ABE">
        <w:t>un</w:t>
      </w:r>
      <w:r w:rsidRPr="00BC3ABE">
        <w:rPr>
          <w:spacing w:val="-5"/>
        </w:rPr>
        <w:t xml:space="preserve"> </w:t>
      </w:r>
      <w:r w:rsidRPr="00BC3ABE">
        <w:t>à</w:t>
      </w:r>
      <w:r w:rsidRPr="00BC3ABE">
        <w:rPr>
          <w:spacing w:val="-5"/>
        </w:rPr>
        <w:t xml:space="preserve"> </w:t>
      </w:r>
      <w:r w:rsidRPr="00BC3ABE">
        <w:t>un</w:t>
      </w:r>
      <w:r w:rsidRPr="00BC3ABE">
        <w:rPr>
          <w:spacing w:val="-5"/>
        </w:rPr>
        <w:t xml:space="preserve"> </w:t>
      </w:r>
      <w:r w:rsidRPr="00BC3ABE">
        <w:t>les</w:t>
      </w:r>
      <w:r w:rsidRPr="00BC3ABE">
        <w:rPr>
          <w:spacing w:val="-5"/>
        </w:rPr>
        <w:t xml:space="preserve"> </w:t>
      </w:r>
      <w:r w:rsidRPr="00BC3ABE">
        <w:t>visages</w:t>
      </w:r>
      <w:r w:rsidRPr="00BC3ABE">
        <w:rPr>
          <w:spacing w:val="-5"/>
        </w:rPr>
        <w:t xml:space="preserve"> </w:t>
      </w:r>
      <w:r w:rsidRPr="00BC3ABE">
        <w:t>de</w:t>
      </w:r>
      <w:r w:rsidRPr="00BC3ABE">
        <w:rPr>
          <w:spacing w:val="-5"/>
        </w:rPr>
        <w:t xml:space="preserve"> </w:t>
      </w:r>
      <w:r w:rsidRPr="00BC3ABE">
        <w:t>ses</w:t>
      </w:r>
      <w:r w:rsidRPr="00BC3ABE">
        <w:rPr>
          <w:spacing w:val="-5"/>
        </w:rPr>
        <w:t xml:space="preserve"> </w:t>
      </w:r>
      <w:r w:rsidRPr="00BC3ABE">
        <w:t>soldats.</w:t>
      </w:r>
      <w:r w:rsidRPr="00BC3ABE">
        <w:rPr>
          <w:spacing w:val="-5"/>
        </w:rPr>
        <w:t xml:space="preserve"> </w:t>
      </w:r>
      <w:r w:rsidRPr="00BC3ABE">
        <w:t>Valérien</w:t>
      </w:r>
      <w:r w:rsidR="00952CD5">
        <w:t xml:space="preserve"> avait pleine confiance en ses vétérans,</w:t>
      </w:r>
      <w:r w:rsidRPr="00BC3ABE">
        <w:t xml:space="preserve"> </w:t>
      </w:r>
      <w:r w:rsidRPr="00BC3ABE">
        <w:rPr>
          <w:color w:val="000000" w:themeColor="text1"/>
        </w:rPr>
        <w:t xml:space="preserve">il aurait su nommer </w:t>
      </w:r>
      <w:r w:rsidR="00952CD5">
        <w:rPr>
          <w:color w:val="000000" w:themeColor="text1"/>
        </w:rPr>
        <w:t>les faits d’armes de chacun d’entre eux</w:t>
      </w:r>
      <w:r w:rsidRPr="00BC3ABE">
        <w:rPr>
          <w:color w:val="000000" w:themeColor="text1"/>
        </w:rPr>
        <w:t>.</w:t>
      </w:r>
      <w:r w:rsidRPr="00BC3ABE">
        <w:t xml:space="preserve"> Mais </w:t>
      </w:r>
      <w:r w:rsidRPr="00BC3ABE">
        <w:rPr>
          <w:color w:val="000000" w:themeColor="text1"/>
        </w:rPr>
        <w:t xml:space="preserve">certains visages étaient </w:t>
      </w:r>
      <w:r w:rsidRPr="00BC3ABE">
        <w:t xml:space="preserve">plus jeunes, </w:t>
      </w:r>
      <w:r w:rsidR="00952CD5">
        <w:rPr>
          <w:color w:val="000000" w:themeColor="text1"/>
        </w:rPr>
        <w:t>presque enfantins</w:t>
      </w:r>
      <w:r w:rsidRPr="00BC3ABE">
        <w:rPr>
          <w:color w:val="000000" w:themeColor="text1"/>
        </w:rPr>
        <w:t xml:space="preserve">. </w:t>
      </w:r>
      <w:r w:rsidR="00952CD5">
        <w:rPr>
          <w:color w:val="000000" w:themeColor="text1"/>
        </w:rPr>
        <w:t>Ces</w:t>
      </w:r>
      <w:r w:rsidRPr="00BC3ABE">
        <w:rPr>
          <w:color w:val="000000" w:themeColor="text1"/>
        </w:rPr>
        <w:t xml:space="preserve"> </w:t>
      </w:r>
      <w:r w:rsidRPr="00BC3ABE">
        <w:t>conscrits de la dernière levée</w:t>
      </w:r>
      <w:r w:rsidRPr="00BC3ABE">
        <w:rPr>
          <w:color w:val="000000" w:themeColor="text1"/>
        </w:rPr>
        <w:t>, arrachés</w:t>
      </w:r>
      <w:r w:rsidRPr="00BC3ABE">
        <w:t xml:space="preserve"> à des </w:t>
      </w:r>
      <w:r w:rsidRPr="00BC3ABE">
        <w:rPr>
          <w:color w:val="000000" w:themeColor="text1"/>
        </w:rPr>
        <w:t>familles</w:t>
      </w:r>
      <w:r w:rsidRPr="00BC3ABE">
        <w:t xml:space="preserve"> déjà </w:t>
      </w:r>
      <w:r w:rsidRPr="00BC3ABE">
        <w:rPr>
          <w:color w:val="000000" w:themeColor="text1"/>
        </w:rPr>
        <w:t xml:space="preserve">décimées par les campagnes précédentes, </w:t>
      </w:r>
      <w:r w:rsidR="00952CD5">
        <w:rPr>
          <w:color w:val="000000" w:themeColor="text1"/>
        </w:rPr>
        <w:t xml:space="preserve">ce seraient eux </w:t>
      </w:r>
      <w:r w:rsidRPr="00BC3ABE">
        <w:rPr>
          <w:color w:val="000000" w:themeColor="text1"/>
        </w:rPr>
        <w:t xml:space="preserve">qui décideraient de la victoire par leur </w:t>
      </w:r>
      <w:r w:rsidRPr="00BC3ABE">
        <w:t xml:space="preserve">bravoure ou </w:t>
      </w:r>
      <w:r w:rsidRPr="00BC3ABE">
        <w:rPr>
          <w:color w:val="000000" w:themeColor="text1"/>
        </w:rPr>
        <w:t>leur</w:t>
      </w:r>
      <w:r w:rsidRPr="00BC3ABE">
        <w:t xml:space="preserve"> couardise</w:t>
      </w:r>
      <w:r w:rsidRPr="00BC3ABE">
        <w:rPr>
          <w:color w:val="000000" w:themeColor="text1"/>
        </w:rPr>
        <w:t>.</w:t>
      </w:r>
      <w:r w:rsidRPr="00BC3ABE">
        <w:t xml:space="preserve"> Certains réprimaient un grelottement. </w:t>
      </w:r>
      <w:r w:rsidRPr="00BC3ABE">
        <w:rPr>
          <w:color w:val="000000" w:themeColor="text1"/>
        </w:rPr>
        <w:t>Plus qu’une</w:t>
      </w:r>
      <w:r w:rsidRPr="00BC3ABE">
        <w:t xml:space="preserve"> dernière heure d’attente avant que la </w:t>
      </w:r>
      <w:r w:rsidR="00952CD5">
        <w:t>corne</w:t>
      </w:r>
      <w:r w:rsidRPr="00BC3ABE">
        <w:t xml:space="preserve"> des archers</w:t>
      </w:r>
      <w:r w:rsidRPr="00BC3ABE">
        <w:rPr>
          <w:spacing w:val="39"/>
        </w:rPr>
        <w:t xml:space="preserve"> </w:t>
      </w:r>
      <w:r w:rsidRPr="00BC3ABE">
        <w:t>de</w:t>
      </w:r>
      <w:r w:rsidRPr="00BC3ABE">
        <w:rPr>
          <w:spacing w:val="41"/>
        </w:rPr>
        <w:t xml:space="preserve"> </w:t>
      </w:r>
      <w:r w:rsidRPr="00BC3ABE">
        <w:t>l’Orient</w:t>
      </w:r>
      <w:r w:rsidRPr="00BC3ABE">
        <w:rPr>
          <w:spacing w:val="41"/>
        </w:rPr>
        <w:t xml:space="preserve"> </w:t>
      </w:r>
      <w:r w:rsidRPr="00BC3ABE">
        <w:t>ne</w:t>
      </w:r>
      <w:r w:rsidRPr="00BC3ABE">
        <w:rPr>
          <w:spacing w:val="41"/>
        </w:rPr>
        <w:t xml:space="preserve"> </w:t>
      </w:r>
      <w:r w:rsidRPr="00BC3ABE">
        <w:t>sonne</w:t>
      </w:r>
      <w:r w:rsidRPr="00BC3ABE">
        <w:rPr>
          <w:spacing w:val="41"/>
        </w:rPr>
        <w:t xml:space="preserve"> </w:t>
      </w:r>
      <w:r w:rsidRPr="00BC3ABE">
        <w:t>l’assaut</w:t>
      </w:r>
      <w:r w:rsidRPr="00BC3ABE">
        <w:rPr>
          <w:spacing w:val="42"/>
        </w:rPr>
        <w:t xml:space="preserve"> </w:t>
      </w:r>
      <w:r w:rsidRPr="00BC3ABE">
        <w:t>pour</w:t>
      </w:r>
      <w:r w:rsidRPr="00BC3ABE">
        <w:rPr>
          <w:spacing w:val="41"/>
        </w:rPr>
        <w:t xml:space="preserve"> </w:t>
      </w:r>
      <w:r w:rsidRPr="00BC3ABE">
        <w:t>les</w:t>
      </w:r>
      <w:r w:rsidRPr="00BC3ABE">
        <w:rPr>
          <w:spacing w:val="41"/>
        </w:rPr>
        <w:t xml:space="preserve"> </w:t>
      </w:r>
      <w:r w:rsidR="00952CD5">
        <w:t>légions</w:t>
      </w:r>
      <w:r w:rsidRPr="00BC3ABE">
        <w:rPr>
          <w:spacing w:val="41"/>
        </w:rPr>
        <w:t xml:space="preserve"> </w:t>
      </w:r>
      <w:r w:rsidR="00952CD5">
        <w:t>massées</w:t>
      </w:r>
      <w:r w:rsidRPr="00BC3ABE">
        <w:rPr>
          <w:spacing w:val="41"/>
        </w:rPr>
        <w:t xml:space="preserve"> </w:t>
      </w:r>
      <w:r w:rsidRPr="00BC3ABE">
        <w:t>dans</w:t>
      </w:r>
      <w:r w:rsidRPr="00BC3ABE">
        <w:rPr>
          <w:spacing w:val="42"/>
        </w:rPr>
        <w:t xml:space="preserve"> </w:t>
      </w:r>
      <w:r w:rsidRPr="00BC3ABE">
        <w:rPr>
          <w:spacing w:val="-5"/>
        </w:rPr>
        <w:t xml:space="preserve">la </w:t>
      </w:r>
      <w:r w:rsidRPr="00BC3ABE">
        <w:t>forêt</w:t>
      </w:r>
      <w:r w:rsidRPr="00BC3ABE">
        <w:rPr>
          <w:color w:val="000000" w:themeColor="text1"/>
        </w:rPr>
        <w:t>. Une heure</w:t>
      </w:r>
      <w:r w:rsidR="00952CD5">
        <w:rPr>
          <w:color w:val="000000" w:themeColor="text1"/>
        </w:rPr>
        <w:t>,</w:t>
      </w:r>
      <w:r w:rsidRPr="00BC3ABE">
        <w:rPr>
          <w:color w:val="000000" w:themeColor="text1"/>
        </w:rPr>
        <w:t xml:space="preserve"> </w:t>
      </w:r>
      <w:r w:rsidR="00952CD5">
        <w:rPr>
          <w:color w:val="000000" w:themeColor="text1"/>
        </w:rPr>
        <w:t>puis</w:t>
      </w:r>
      <w:r w:rsidRPr="00BC3ABE">
        <w:rPr>
          <w:color w:val="000000" w:themeColor="text1"/>
        </w:rPr>
        <w:t xml:space="preserve"> l</w:t>
      </w:r>
      <w:r w:rsidR="00952CD5">
        <w:rPr>
          <w:color w:val="000000" w:themeColor="text1"/>
        </w:rPr>
        <w:t xml:space="preserve">a clameur, la charge, et la mêlée </w:t>
      </w:r>
      <w:r w:rsidRPr="00BC3ABE">
        <w:t xml:space="preserve">où leur courage </w:t>
      </w:r>
      <w:r w:rsidR="00952CD5">
        <w:rPr>
          <w:color w:val="000000" w:themeColor="text1"/>
        </w:rPr>
        <w:t>pourrait vaciller</w:t>
      </w:r>
      <w:r w:rsidRPr="00BC3ABE">
        <w:rPr>
          <w:rStyle w:val="Hyperlink2"/>
          <w:rFonts w:cs="Times New Roman"/>
          <w:color w:val="000000" w:themeColor="text1"/>
          <w:sz w:val="26"/>
          <w:szCs w:val="26"/>
        </w:rPr>
        <w:t>.</w:t>
      </w:r>
      <w:r w:rsidRPr="00BC3ABE">
        <w:rPr>
          <w:spacing w:val="-6"/>
        </w:rPr>
        <w:t xml:space="preserve"> </w:t>
      </w:r>
      <w:r w:rsidRPr="00BC3ABE">
        <w:t xml:space="preserve">Alors Valérien parla, d’une voix forte. </w:t>
      </w:r>
      <w:r w:rsidRPr="00BC3ABE">
        <w:rPr>
          <w:color w:val="000000" w:themeColor="text1"/>
        </w:rPr>
        <w:t xml:space="preserve">Il leur parla de la valeur de leur adversaire, </w:t>
      </w:r>
      <w:r w:rsidR="00952CD5">
        <w:rPr>
          <w:color w:val="000000" w:themeColor="text1"/>
        </w:rPr>
        <w:t>de choc et de terreur</w:t>
      </w:r>
      <w:r w:rsidRPr="00BC3ABE">
        <w:rPr>
          <w:color w:val="000000" w:themeColor="text1"/>
        </w:rPr>
        <w:t>, de lutte et de victoire, de gloire éternelle.</w:t>
      </w:r>
      <w:r>
        <w:rPr>
          <w:color w:val="000000" w:themeColor="text1"/>
        </w:rPr>
        <w:t xml:space="preserve"> </w:t>
      </w:r>
      <w:r w:rsidRPr="00BC3ABE">
        <w:t xml:space="preserve">Il ne leur </w:t>
      </w:r>
      <w:r>
        <w:t>cacher</w:t>
      </w:r>
      <w:r w:rsidR="00952CD5">
        <w:t>ait pas</w:t>
      </w:r>
      <w:r w:rsidRPr="00BC3ABE">
        <w:t xml:space="preserve"> le danger, mais </w:t>
      </w:r>
      <w:r w:rsidR="00952CD5">
        <w:t>leur insufflerait</w:t>
      </w:r>
      <w:r w:rsidRPr="00BC3ABE">
        <w:t xml:space="preserve"> la </w:t>
      </w:r>
      <w:r w:rsidR="00952CD5">
        <w:t>rage</w:t>
      </w:r>
      <w:r w:rsidRPr="00BC3ABE">
        <w:t xml:space="preserve"> de</w:t>
      </w:r>
      <w:r w:rsidR="00952CD5">
        <w:t xml:space="preserve"> le vaincre</w:t>
      </w:r>
      <w:r w:rsidRPr="00BC3ABE">
        <w:t>.</w:t>
      </w:r>
    </w:p>
    <w:p w14:paraId="1BF13A0F" w14:textId="6BA76C52" w:rsidR="001D2912" w:rsidRPr="00BC3ABE" w:rsidRDefault="00952CD5" w:rsidP="003175A3">
      <w:r>
        <w:t>En haranguant ses hommes,</w:t>
      </w:r>
      <w:r w:rsidR="001D2912" w:rsidRPr="00BC3ABE">
        <w:t xml:space="preserve"> </w:t>
      </w:r>
      <w:r>
        <w:t xml:space="preserve">le général </w:t>
      </w:r>
      <w:r w:rsidR="001D2912" w:rsidRPr="00BC3ABE">
        <w:t xml:space="preserve">sentait </w:t>
      </w:r>
      <w:r w:rsidR="00867C11">
        <w:t>re</w:t>
      </w:r>
      <w:r w:rsidR="001D2912" w:rsidRPr="00BC3ABE">
        <w:t xml:space="preserve">naître en </w:t>
      </w:r>
      <w:r>
        <w:t xml:space="preserve">son </w:t>
      </w:r>
      <w:r w:rsidR="00867C11" w:rsidRPr="00867C11">
        <w:t>cœur</w:t>
      </w:r>
      <w:r w:rsidR="001D2912" w:rsidRPr="00BC3ABE">
        <w:t xml:space="preserve"> des forces neuves, et la </w:t>
      </w:r>
      <w:r>
        <w:t xml:space="preserve">juste </w:t>
      </w:r>
      <w:r w:rsidR="001D2912" w:rsidRPr="00BC3ABE">
        <w:t>colère qui lui avait donné, tant d’années auparavant, la volonté de se mettre au service d’un souverain</w:t>
      </w:r>
      <w:r w:rsidR="001D2912">
        <w:t xml:space="preserve"> encore jeune</w:t>
      </w:r>
      <w:r w:rsidR="001D2912" w:rsidRPr="00BC3ABE">
        <w:t xml:space="preserve"> pour réformer l’Empire.</w:t>
      </w:r>
    </w:p>
    <w:p w14:paraId="104D0082" w14:textId="77777777" w:rsidR="001D2912" w:rsidRPr="00BC3ABE" w:rsidRDefault="001D2912" w:rsidP="003175A3">
      <w:pPr>
        <w:jc w:val="center"/>
        <w:rPr>
          <w:color w:val="000000" w:themeColor="text1"/>
          <w:sz w:val="26"/>
          <w:szCs w:val="26"/>
        </w:rPr>
      </w:pPr>
      <w:r>
        <w:rPr>
          <w:color w:val="000000" w:themeColor="text1"/>
          <w:sz w:val="26"/>
          <w:szCs w:val="26"/>
        </w:rPr>
        <w:t>***</w:t>
      </w:r>
    </w:p>
    <w:p w14:paraId="75193166" w14:textId="77777777" w:rsidR="001D2912" w:rsidRPr="00BC3ABE" w:rsidRDefault="001D2912" w:rsidP="003175A3">
      <w:r>
        <w:t xml:space="preserve">– </w:t>
      </w:r>
      <w:r w:rsidRPr="00BC3ABE">
        <w:t>C’est celle-là</w:t>
      </w:r>
      <w:r>
        <w:rPr>
          <w:color w:val="000000" w:themeColor="text1"/>
        </w:rPr>
        <w:t> </w:t>
      </w:r>
      <w:r w:rsidRPr="00BC3ABE">
        <w:t>!</w:t>
      </w:r>
    </w:p>
    <w:p w14:paraId="6288FC68" w14:textId="77777777" w:rsidR="001D2912" w:rsidRPr="00BC3ABE" w:rsidRDefault="001D2912" w:rsidP="003175A3">
      <w:r>
        <w:t>– </w:t>
      </w:r>
      <w:r w:rsidRPr="00BC3ABE">
        <w:t>Tu crois</w:t>
      </w:r>
      <w:r w:rsidRPr="00BC3ABE">
        <w:rPr>
          <w:spacing w:val="-8"/>
        </w:rPr>
        <w:t> </w:t>
      </w:r>
      <w:r w:rsidRPr="00BC3ABE">
        <w:t>? Toutes les maisons se ressemblent ici.</w:t>
      </w:r>
    </w:p>
    <w:p w14:paraId="3C480044" w14:textId="610C8EEB" w:rsidR="001D2912" w:rsidRPr="00BC3ABE" w:rsidRDefault="001D2912" w:rsidP="003175A3">
      <w:r>
        <w:t>– </w:t>
      </w:r>
      <w:r w:rsidRPr="00BC3ABE">
        <w:t>Oui, je suis venue assez souvent</w:t>
      </w:r>
      <w:r>
        <w:rPr>
          <w:color w:val="000000" w:themeColor="text1"/>
        </w:rPr>
        <w:t> </w:t>
      </w:r>
      <w:r w:rsidRPr="00BC3ABE">
        <w:t>!</w:t>
      </w:r>
    </w:p>
    <w:p w14:paraId="313F0C6B" w14:textId="33C9BE51" w:rsidR="001D2912" w:rsidRPr="00BC3ABE" w:rsidRDefault="001D2912" w:rsidP="003175A3">
      <w:r w:rsidRPr="00BC3ABE">
        <w:t>Laure monta les marches du perron, sa sœur Ève lui emboîtant le pas. Laure</w:t>
      </w:r>
      <w:r w:rsidRPr="00BC3ABE">
        <w:rPr>
          <w:spacing w:val="-4"/>
        </w:rPr>
        <w:t xml:space="preserve"> </w:t>
      </w:r>
      <w:r w:rsidRPr="00BC3ABE">
        <w:t>avait</w:t>
      </w:r>
      <w:r w:rsidRPr="00BC3ABE">
        <w:rPr>
          <w:spacing w:val="-4"/>
        </w:rPr>
        <w:t xml:space="preserve"> </w:t>
      </w:r>
      <w:r w:rsidRPr="00BC3ABE">
        <w:t>prévu</w:t>
      </w:r>
      <w:r w:rsidRPr="00BC3ABE">
        <w:rPr>
          <w:spacing w:val="-4"/>
        </w:rPr>
        <w:t xml:space="preserve"> </w:t>
      </w:r>
      <w:r w:rsidRPr="00BC3ABE">
        <w:t>son</w:t>
      </w:r>
      <w:r w:rsidRPr="00BC3ABE">
        <w:rPr>
          <w:spacing w:val="-4"/>
        </w:rPr>
        <w:t xml:space="preserve"> </w:t>
      </w:r>
      <w:r w:rsidRPr="00BC3ABE">
        <w:t>double</w:t>
      </w:r>
      <w:r w:rsidRPr="00BC3ABE">
        <w:rPr>
          <w:spacing w:val="-4"/>
        </w:rPr>
        <w:t xml:space="preserve"> </w:t>
      </w:r>
      <w:r w:rsidRPr="00BC3ABE">
        <w:t>des</w:t>
      </w:r>
      <w:r w:rsidRPr="00BC3ABE">
        <w:rPr>
          <w:spacing w:val="-4"/>
        </w:rPr>
        <w:t xml:space="preserve"> </w:t>
      </w:r>
      <w:r w:rsidRPr="00BC3ABE">
        <w:t>clefs,</w:t>
      </w:r>
      <w:r w:rsidRPr="00BC3ABE">
        <w:rPr>
          <w:spacing w:val="-4"/>
        </w:rPr>
        <w:t xml:space="preserve"> </w:t>
      </w:r>
      <w:r w:rsidRPr="00BC3ABE">
        <w:t>car</w:t>
      </w:r>
      <w:r w:rsidRPr="00BC3ABE">
        <w:rPr>
          <w:spacing w:val="-4"/>
        </w:rPr>
        <w:t xml:space="preserve"> </w:t>
      </w:r>
      <w:r w:rsidRPr="00BC3ABE">
        <w:t>elle</w:t>
      </w:r>
      <w:r w:rsidRPr="00BC3ABE">
        <w:rPr>
          <w:spacing w:val="-4"/>
        </w:rPr>
        <w:t xml:space="preserve"> </w:t>
      </w:r>
      <w:r w:rsidRPr="00BC3ABE">
        <w:t>savait</w:t>
      </w:r>
      <w:r w:rsidRPr="00BC3ABE">
        <w:rPr>
          <w:spacing w:val="-4"/>
        </w:rPr>
        <w:t xml:space="preserve"> </w:t>
      </w:r>
      <w:r w:rsidRPr="00BC3ABE">
        <w:t>que</w:t>
      </w:r>
      <w:r w:rsidRPr="00BC3ABE">
        <w:rPr>
          <w:spacing w:val="-4"/>
        </w:rPr>
        <w:t xml:space="preserve"> </w:t>
      </w:r>
      <w:r w:rsidRPr="00BC3ABE">
        <w:t>Valérien</w:t>
      </w:r>
      <w:r w:rsidRPr="00BC3ABE">
        <w:rPr>
          <w:spacing w:val="-4"/>
        </w:rPr>
        <w:t xml:space="preserve"> </w:t>
      </w:r>
      <w:r w:rsidRPr="00BC3ABE">
        <w:t>n’entendait jamais la sonnette : elle ouvrit</w:t>
      </w:r>
      <w:r w:rsidRPr="00BC3ABE">
        <w:rPr>
          <w:color w:val="000000" w:themeColor="text1"/>
        </w:rPr>
        <w:t>.</w:t>
      </w:r>
      <w:r w:rsidRPr="00BC3ABE">
        <w:t xml:space="preserve"> </w:t>
      </w:r>
      <w:r w:rsidR="00867C11">
        <w:t>L</w:t>
      </w:r>
      <w:r w:rsidRPr="00BC3ABE">
        <w:rPr>
          <w:color w:val="000000" w:themeColor="text1"/>
        </w:rPr>
        <w:t>a porte entrebâillée</w:t>
      </w:r>
      <w:r w:rsidR="00867C11">
        <w:rPr>
          <w:color w:val="000000" w:themeColor="text1"/>
        </w:rPr>
        <w:t xml:space="preserve"> exhala une odeur putride</w:t>
      </w:r>
      <w:r w:rsidR="00867C11">
        <w:t>, L</w:t>
      </w:r>
      <w:r w:rsidRPr="00BC3ABE">
        <w:rPr>
          <w:color w:val="000000" w:themeColor="text1"/>
        </w:rPr>
        <w:t>aure</w:t>
      </w:r>
      <w:r w:rsidRPr="00BC3ABE">
        <w:rPr>
          <w:spacing w:val="-5"/>
        </w:rPr>
        <w:t xml:space="preserve"> </w:t>
      </w:r>
      <w:r w:rsidR="00867C11">
        <w:rPr>
          <w:spacing w:val="-5"/>
        </w:rPr>
        <w:t xml:space="preserve">en </w:t>
      </w:r>
      <w:r w:rsidRPr="00BC3ABE">
        <w:t>eut</w:t>
      </w:r>
      <w:r w:rsidRPr="00BC3ABE">
        <w:rPr>
          <w:spacing w:val="-5"/>
        </w:rPr>
        <w:t xml:space="preserve"> </w:t>
      </w:r>
      <w:r w:rsidRPr="00BC3ABE">
        <w:t>un</w:t>
      </w:r>
      <w:r w:rsidRPr="00BC3ABE">
        <w:rPr>
          <w:spacing w:val="-5"/>
        </w:rPr>
        <w:t xml:space="preserve"> </w:t>
      </w:r>
      <w:r w:rsidRPr="00BC3ABE">
        <w:t>haut-le-cœur.</w:t>
      </w:r>
      <w:r w:rsidRPr="00BC3ABE">
        <w:rPr>
          <w:spacing w:val="-5"/>
        </w:rPr>
        <w:t xml:space="preserve"> </w:t>
      </w:r>
      <w:r w:rsidRPr="00BC3ABE">
        <w:t>Elle</w:t>
      </w:r>
      <w:r w:rsidRPr="00BC3ABE">
        <w:rPr>
          <w:spacing w:val="-5"/>
        </w:rPr>
        <w:t xml:space="preserve"> </w:t>
      </w:r>
      <w:r w:rsidRPr="00BC3ABE">
        <w:t>s’avança</w:t>
      </w:r>
      <w:r w:rsidRPr="00BC3ABE">
        <w:rPr>
          <w:spacing w:val="-5"/>
        </w:rPr>
        <w:t xml:space="preserve"> </w:t>
      </w:r>
      <w:r w:rsidRPr="00BC3ABE">
        <w:t xml:space="preserve">néanmoins dans la </w:t>
      </w:r>
      <w:r w:rsidRPr="00BC3ABE">
        <w:rPr>
          <w:color w:val="000000" w:themeColor="text1"/>
        </w:rPr>
        <w:t>pénombre</w:t>
      </w:r>
      <w:r w:rsidRPr="00BC3ABE">
        <w:t xml:space="preserve"> du couloir</w:t>
      </w:r>
      <w:r w:rsidR="00867C11">
        <w:t>, actionna l’interrupteur</w:t>
      </w:r>
      <w:r w:rsidRPr="00BC3ABE">
        <w:t xml:space="preserve"> </w:t>
      </w:r>
      <w:r>
        <w:t>–</w:t>
      </w:r>
      <w:r w:rsidRPr="00BC3ABE" w:rsidDel="00755431">
        <w:t xml:space="preserve"> </w:t>
      </w:r>
      <w:r w:rsidRPr="00BC3ABE">
        <w:t>la lampe ne s’allumait pas.</w:t>
      </w:r>
    </w:p>
    <w:p w14:paraId="5ACC24EF" w14:textId="77777777" w:rsidR="001D2912" w:rsidRPr="00BC3ABE" w:rsidRDefault="001D2912" w:rsidP="003175A3">
      <w:r>
        <w:lastRenderedPageBreak/>
        <w:t>– </w:t>
      </w:r>
      <w:r w:rsidRPr="00BC3ABE">
        <w:t>Eh bien</w:t>
      </w:r>
      <w:r>
        <w:rPr>
          <w:color w:val="000000" w:themeColor="text1"/>
        </w:rPr>
        <w:t> </w:t>
      </w:r>
      <w:r w:rsidRPr="00BC3ABE">
        <w:t>! C’était déjà dans cet état la dernière fois que tu es venue ?</w:t>
      </w:r>
    </w:p>
    <w:p w14:paraId="64B1CA46" w14:textId="77777777" w:rsidR="001D2912" w:rsidRPr="00BC3ABE" w:rsidRDefault="001D2912" w:rsidP="003175A3">
      <w:r>
        <w:t>– </w:t>
      </w:r>
      <w:r w:rsidRPr="00BC3ABE">
        <w:t>Je pense qu’il est dans sa chambre à l’étage, j’entends sa voix.</w:t>
      </w:r>
    </w:p>
    <w:p w14:paraId="13A9DD63" w14:textId="77777777" w:rsidR="001D2912" w:rsidRPr="00BC3ABE" w:rsidRDefault="001D2912" w:rsidP="003175A3">
      <w:r w:rsidRPr="00BC3ABE">
        <w:t xml:space="preserve">Le couloir était jonché de paquets de nourriture. Une étagère avait cédé et répandu ses livres sur le carrelage : Laure se baissa pour les empiler au pied du mur. Puis elles montèrent l’escalier. Une voix </w:t>
      </w:r>
      <w:r w:rsidRPr="00BC3ABE">
        <w:rPr>
          <w:color w:val="000000" w:themeColor="text1"/>
        </w:rPr>
        <w:t>leur parvenait d’en haut</w:t>
      </w:r>
      <w:r w:rsidRPr="00BC3ABE">
        <w:t xml:space="preserve"> par </w:t>
      </w:r>
      <w:r w:rsidRPr="00BC3ABE">
        <w:rPr>
          <w:color w:val="000000" w:themeColor="text1"/>
        </w:rPr>
        <w:t>bourrasques</w:t>
      </w:r>
      <w:r w:rsidRPr="00BC3ABE">
        <w:t>, d’une intonation étrange, presque inaudible par moments et hurlée par d’autres.</w:t>
      </w:r>
    </w:p>
    <w:p w14:paraId="769EDF66" w14:textId="77777777" w:rsidR="001D2912" w:rsidRPr="00BC3ABE" w:rsidRDefault="001D2912" w:rsidP="003175A3">
      <w:r w:rsidRPr="00BC3ABE">
        <w:t>Laure ouvrit tout doucement la porte. D’abord elle ne vit rien dans l’obscurité. Soudain, la voix éclata à nouveau dans le coin de la chambre</w:t>
      </w:r>
      <w:r w:rsidRPr="00BC3ABE">
        <w:rPr>
          <w:color w:val="000000" w:themeColor="text1"/>
        </w:rPr>
        <w:t>, où s’agitait une</w:t>
      </w:r>
      <w:r w:rsidRPr="00BC3ABE">
        <w:t xml:space="preserve"> forme blanchâtre. Elle </w:t>
      </w:r>
      <w:r w:rsidRPr="00BC3ABE">
        <w:rPr>
          <w:color w:val="000000" w:themeColor="text1"/>
        </w:rPr>
        <w:t>alluma</w:t>
      </w:r>
      <w:r w:rsidRPr="00BC3ABE">
        <w:t xml:space="preserve"> la lumière. Là, au milieu d’un désordre indescriptible, assis sur le fauteuil dans le coin, cela semblait bien être son fils, le visage couvert par son masque de réalité virtuelle, torse nu, qui gesticulait sans les entendre</w:t>
      </w:r>
      <w:r w:rsidRPr="00BC3ABE">
        <w:rPr>
          <w:color w:val="000000" w:themeColor="text1"/>
        </w:rPr>
        <w:t>,</w:t>
      </w:r>
      <w:r w:rsidRPr="00BC3ABE">
        <w:t xml:space="preserve"> dans un long discours à demi articulé</w:t>
      </w:r>
      <w:r w:rsidRPr="00BC3ABE">
        <w:rPr>
          <w:spacing w:val="40"/>
        </w:rPr>
        <w:t xml:space="preserve"> </w:t>
      </w:r>
      <w:r w:rsidRPr="00BC3ABE">
        <w:t>où il était question</w:t>
      </w:r>
      <w:r w:rsidRPr="00BC3ABE">
        <w:rPr>
          <w:color w:val="000000" w:themeColor="text1"/>
        </w:rPr>
        <w:t xml:space="preserve"> de bataille</w:t>
      </w:r>
      <w:r>
        <w:rPr>
          <w:color w:val="000000" w:themeColor="text1"/>
        </w:rPr>
        <w:t>s</w:t>
      </w:r>
      <w:r w:rsidRPr="00BC3ABE">
        <w:rPr>
          <w:color w:val="000000" w:themeColor="text1"/>
        </w:rPr>
        <w:t xml:space="preserve"> et</w:t>
      </w:r>
      <w:r w:rsidRPr="00BC3ABE">
        <w:t xml:space="preserve"> de murailles à franchir.</w:t>
      </w:r>
    </w:p>
    <w:p w14:paraId="47ED5459" w14:textId="22B9DA5A" w:rsidR="001D2912" w:rsidRPr="00BC3ABE" w:rsidRDefault="001D2912" w:rsidP="003175A3">
      <w:r w:rsidRPr="00BC3ABE">
        <w:t>Les</w:t>
      </w:r>
      <w:r w:rsidRPr="00BC3ABE">
        <w:rPr>
          <w:spacing w:val="-4"/>
        </w:rPr>
        <w:t xml:space="preserve"> </w:t>
      </w:r>
      <w:r w:rsidRPr="00BC3ABE">
        <w:t>deux</w:t>
      </w:r>
      <w:r w:rsidRPr="00BC3ABE">
        <w:rPr>
          <w:spacing w:val="-4"/>
        </w:rPr>
        <w:t xml:space="preserve"> </w:t>
      </w:r>
      <w:r w:rsidRPr="00BC3ABE">
        <w:t>femmes</w:t>
      </w:r>
      <w:r w:rsidRPr="00BC3ABE">
        <w:rPr>
          <w:rStyle w:val="Hyperlink5"/>
          <w:rFonts w:cs="Times New Roman"/>
          <w:color w:val="000000" w:themeColor="text1"/>
        </w:rPr>
        <w:t xml:space="preserve"> </w:t>
      </w:r>
      <w:r w:rsidRPr="00BC3ABE">
        <w:rPr>
          <w:color w:val="000000" w:themeColor="text1"/>
        </w:rPr>
        <w:t>posèrent leurs sacs. Laure, terriblement gênée</w:t>
      </w:r>
      <w:r w:rsidRPr="00BC3ABE">
        <w:t>,</w:t>
      </w:r>
      <w:r w:rsidRPr="00BC3ABE">
        <w:rPr>
          <w:spacing w:val="-4"/>
        </w:rPr>
        <w:t xml:space="preserve"> </w:t>
      </w:r>
      <w:r w:rsidRPr="00BC3ABE">
        <w:t>ne</w:t>
      </w:r>
      <w:r w:rsidRPr="00BC3ABE">
        <w:rPr>
          <w:spacing w:val="-4"/>
        </w:rPr>
        <w:t xml:space="preserve"> </w:t>
      </w:r>
      <w:r w:rsidRPr="00BC3ABE">
        <w:rPr>
          <w:color w:val="000000" w:themeColor="text1"/>
        </w:rPr>
        <w:t>savait</w:t>
      </w:r>
      <w:r w:rsidRPr="00BC3ABE">
        <w:rPr>
          <w:spacing w:val="-4"/>
        </w:rPr>
        <w:t xml:space="preserve"> </w:t>
      </w:r>
      <w:r w:rsidRPr="00BC3ABE">
        <w:t>pas</w:t>
      </w:r>
      <w:r w:rsidRPr="00BC3ABE">
        <w:rPr>
          <w:spacing w:val="-4"/>
        </w:rPr>
        <w:t xml:space="preserve"> </w:t>
      </w:r>
      <w:r w:rsidRPr="00BC3ABE">
        <w:t>comment</w:t>
      </w:r>
      <w:r w:rsidRPr="00BC3ABE">
        <w:rPr>
          <w:spacing w:val="-4"/>
        </w:rPr>
        <w:t xml:space="preserve"> </w:t>
      </w:r>
      <w:r w:rsidRPr="00BC3ABE">
        <w:t>se</w:t>
      </w:r>
      <w:r w:rsidRPr="00BC3ABE">
        <w:rPr>
          <w:spacing w:val="-4"/>
        </w:rPr>
        <w:t xml:space="preserve"> </w:t>
      </w:r>
      <w:r w:rsidRPr="00BC3ABE">
        <w:t>signaler</w:t>
      </w:r>
      <w:r w:rsidRPr="00BC3ABE">
        <w:rPr>
          <w:spacing w:val="-4"/>
        </w:rPr>
        <w:t xml:space="preserve"> </w:t>
      </w:r>
      <w:r w:rsidRPr="00BC3ABE">
        <w:t>à</w:t>
      </w:r>
      <w:r w:rsidRPr="00BC3ABE">
        <w:rPr>
          <w:spacing w:val="-4"/>
        </w:rPr>
        <w:t xml:space="preserve"> </w:t>
      </w:r>
      <w:r w:rsidRPr="00BC3ABE">
        <w:t xml:space="preserve">l’attention de </w:t>
      </w:r>
      <w:r w:rsidRPr="00BC3ABE">
        <w:rPr>
          <w:color w:val="000000" w:themeColor="text1"/>
        </w:rPr>
        <w:t>son fils. Elle</w:t>
      </w:r>
      <w:r w:rsidRPr="00BC3ABE">
        <w:t xml:space="preserve"> appela, d’abord dans un murmure, puis plus fort : Valérien</w:t>
      </w:r>
      <w:r>
        <w:rPr>
          <w:color w:val="000000" w:themeColor="text1"/>
        </w:rPr>
        <w:t> </w:t>
      </w:r>
      <w:r w:rsidRPr="00BC3ABE">
        <w:t>! Mais il ne réagissait pas. Elle s’avança, pour lui toucher l’épaule. Valérien hurla soudain, lançant son bras devant lui. Laure s’écarta d’un bond ; mais l’ignorant toujours, il reprit ses gesticulations et</w:t>
      </w:r>
      <w:r w:rsidRPr="00BC3ABE">
        <w:rPr>
          <w:spacing w:val="49"/>
        </w:rPr>
        <w:t xml:space="preserve"> </w:t>
      </w:r>
      <w:r w:rsidRPr="00BC3ABE">
        <w:t>ses</w:t>
      </w:r>
      <w:r w:rsidRPr="00BC3ABE">
        <w:rPr>
          <w:spacing w:val="49"/>
        </w:rPr>
        <w:t xml:space="preserve"> </w:t>
      </w:r>
      <w:r w:rsidRPr="00BC3ABE">
        <w:t>grommellements.</w:t>
      </w:r>
      <w:r w:rsidRPr="00BC3ABE">
        <w:rPr>
          <w:color w:val="000000" w:themeColor="text1"/>
        </w:rPr>
        <w:t xml:space="preserve"> </w:t>
      </w:r>
      <w:r w:rsidRPr="00BC3ABE">
        <w:t>Laure appela encore sans succès, puis prit son courage</w:t>
      </w:r>
      <w:r w:rsidRPr="00BC3ABE">
        <w:rPr>
          <w:spacing w:val="-3"/>
        </w:rPr>
        <w:t xml:space="preserve"> </w:t>
      </w:r>
      <w:r w:rsidRPr="00BC3ABE">
        <w:t>à</w:t>
      </w:r>
      <w:r w:rsidRPr="00BC3ABE">
        <w:rPr>
          <w:spacing w:val="-3"/>
        </w:rPr>
        <w:t xml:space="preserve"> </w:t>
      </w:r>
      <w:r w:rsidRPr="003175A3">
        <w:t>deux mains</w:t>
      </w:r>
      <w:r w:rsidRPr="00BC3ABE">
        <w:rPr>
          <w:spacing w:val="-3"/>
        </w:rPr>
        <w:t xml:space="preserve"> </w:t>
      </w:r>
      <w:r w:rsidRPr="00BC3ABE">
        <w:t>et</w:t>
      </w:r>
      <w:r w:rsidRPr="00BC3ABE">
        <w:rPr>
          <w:spacing w:val="-3"/>
        </w:rPr>
        <w:t xml:space="preserve"> </w:t>
      </w:r>
      <w:r w:rsidRPr="00BC3ABE">
        <w:t>agrippa</w:t>
      </w:r>
      <w:r w:rsidRPr="00BC3ABE">
        <w:rPr>
          <w:spacing w:val="-3"/>
        </w:rPr>
        <w:t xml:space="preserve"> </w:t>
      </w:r>
      <w:r w:rsidRPr="00BC3ABE">
        <w:t>l’épaule</w:t>
      </w:r>
      <w:r w:rsidRPr="00BC3ABE">
        <w:rPr>
          <w:spacing w:val="-3"/>
        </w:rPr>
        <w:t xml:space="preserve"> </w:t>
      </w:r>
      <w:r w:rsidRPr="00BC3ABE">
        <w:t>de</w:t>
      </w:r>
      <w:r w:rsidRPr="00BC3ABE">
        <w:rPr>
          <w:spacing w:val="-3"/>
        </w:rPr>
        <w:t xml:space="preserve"> </w:t>
      </w:r>
      <w:r w:rsidRPr="00BC3ABE">
        <w:t>son</w:t>
      </w:r>
      <w:r w:rsidRPr="00BC3ABE">
        <w:rPr>
          <w:spacing w:val="-3"/>
        </w:rPr>
        <w:t xml:space="preserve"> </w:t>
      </w:r>
      <w:r w:rsidRPr="00BC3ABE">
        <w:t>fils</w:t>
      </w:r>
      <w:r w:rsidRPr="00BC3ABE">
        <w:rPr>
          <w:spacing w:val="-3"/>
        </w:rPr>
        <w:t> </w:t>
      </w:r>
      <w:r w:rsidRPr="00BC3ABE">
        <w:t>:</w:t>
      </w:r>
      <w:r w:rsidRPr="00BC3ABE">
        <w:rPr>
          <w:spacing w:val="-3"/>
        </w:rPr>
        <w:t xml:space="preserve"> </w:t>
      </w:r>
      <w:r w:rsidRPr="00BC3ABE">
        <w:t>«</w:t>
      </w:r>
      <w:r w:rsidRPr="00BC3ABE">
        <w:rPr>
          <w:spacing w:val="-4"/>
        </w:rPr>
        <w:t> </w:t>
      </w:r>
      <w:r w:rsidRPr="00BC3ABE">
        <w:t>Valérien,</w:t>
      </w:r>
      <w:r w:rsidRPr="00BC3ABE">
        <w:rPr>
          <w:spacing w:val="-3"/>
        </w:rPr>
        <w:t xml:space="preserve"> </w:t>
      </w:r>
      <w:r w:rsidRPr="00BC3ABE">
        <w:t>c’est</w:t>
      </w:r>
      <w:r w:rsidRPr="00BC3ABE">
        <w:rPr>
          <w:spacing w:val="-3"/>
        </w:rPr>
        <w:t xml:space="preserve"> </w:t>
      </w:r>
      <w:r w:rsidRPr="00BC3ABE">
        <w:t>nous</w:t>
      </w:r>
      <w:r>
        <w:rPr>
          <w:color w:val="000000" w:themeColor="text1"/>
        </w:rPr>
        <w:t> </w:t>
      </w:r>
      <w:r w:rsidRPr="00BC3ABE">
        <w:t>!</w:t>
      </w:r>
      <w:r w:rsidRPr="00BC3ABE">
        <w:rPr>
          <w:spacing w:val="-3"/>
        </w:rPr>
        <w:t xml:space="preserve"> </w:t>
      </w:r>
      <w:r w:rsidRPr="00BC3ABE">
        <w:t>On vient pour ton anniversaire</w:t>
      </w:r>
      <w:r>
        <w:rPr>
          <w:color w:val="000000" w:themeColor="text1"/>
        </w:rPr>
        <w:t> </w:t>
      </w:r>
      <w:r w:rsidRPr="00BC3ABE">
        <w:t>! »</w:t>
      </w:r>
    </w:p>
    <w:p w14:paraId="76C9C3C1" w14:textId="77777777" w:rsidR="001D2912" w:rsidRPr="00BC3ABE" w:rsidRDefault="001D2912" w:rsidP="003175A3">
      <w:r w:rsidRPr="00BC3ABE">
        <w:t>Valérien sembla se débattre un peu, comme dans un demi-sommeil, puis s’arrêta. Il porta la main à son casque, défit fébrilement quelques attaches</w:t>
      </w:r>
      <w:r w:rsidRPr="00BC3ABE">
        <w:rPr>
          <w:spacing w:val="40"/>
        </w:rPr>
        <w:t xml:space="preserve"> </w:t>
      </w:r>
      <w:r w:rsidRPr="00BC3ABE">
        <w:t>pour l’ôter de son visage. Qu’il semblait fatigué</w:t>
      </w:r>
      <w:r>
        <w:rPr>
          <w:color w:val="000000" w:themeColor="text1"/>
        </w:rPr>
        <w:t> </w:t>
      </w:r>
      <w:r w:rsidRPr="00BC3ABE">
        <w:t>! Ses yeux fuyants étaient soulignés de grands cernes noirâtres.</w:t>
      </w:r>
    </w:p>
    <w:p w14:paraId="3567B2C2" w14:textId="63D4974A" w:rsidR="001D2912" w:rsidRPr="00BC3ABE" w:rsidRDefault="001D2912" w:rsidP="003175A3">
      <w:r w:rsidRPr="00BC3ABE" w:rsidDel="00755431">
        <w:t>«</w:t>
      </w:r>
      <w:r w:rsidRPr="00BC3ABE" w:rsidDel="00755431">
        <w:rPr>
          <w:spacing w:val="-3"/>
        </w:rPr>
        <w:t> </w:t>
      </w:r>
      <w:r>
        <w:t>– </w:t>
      </w:r>
      <w:r w:rsidRPr="00BC3ABE">
        <w:t>Oui, bonjour</w:t>
      </w:r>
      <w:r>
        <w:rPr>
          <w:color w:val="000000" w:themeColor="text1"/>
        </w:rPr>
        <w:t> </w:t>
      </w:r>
      <w:r w:rsidRPr="00BC3ABE">
        <w:t>! Qu’est-ce qu’il y a ? Je t’avais bien entendu</w:t>
      </w:r>
      <w:r w:rsidR="007B67AA">
        <w:t>e</w:t>
      </w:r>
      <w:r w:rsidRPr="00BC3ABE">
        <w:t xml:space="preserve"> monter, mais je suis </w:t>
      </w:r>
      <w:r w:rsidR="00867C11">
        <w:t>trop</w:t>
      </w:r>
      <w:r w:rsidRPr="00BC3ABE">
        <w:t xml:space="preserve"> occupé. Je te préviens, je n’ai que quelques minutes.</w:t>
      </w:r>
      <w:r w:rsidRPr="00BC3ABE" w:rsidDel="00755431">
        <w:t> »</w:t>
      </w:r>
    </w:p>
    <w:p w14:paraId="664188AD" w14:textId="77777777" w:rsidR="001D2912" w:rsidRPr="00BC3ABE" w:rsidRDefault="001D2912" w:rsidP="003175A3">
      <w:r w:rsidRPr="00BC3ABE">
        <w:rPr>
          <w:color w:val="000000" w:themeColor="text1"/>
        </w:rPr>
        <w:t>Ève</w:t>
      </w:r>
      <w:r w:rsidRPr="00BC3ABE">
        <w:t xml:space="preserve"> était sidérée. Deux heures de trajet pour n’obtenir qu’une audience de quelques minutes ?</w:t>
      </w:r>
    </w:p>
    <w:p w14:paraId="7B254AA2" w14:textId="7F7FFEE4" w:rsidR="001D2912" w:rsidRDefault="001D2912" w:rsidP="003175A3">
      <w:r w:rsidRPr="00BC3ABE">
        <w:t xml:space="preserve">Mais Laure </w:t>
      </w:r>
      <w:r w:rsidR="00867C11">
        <w:t>implorait déjà son fils</w:t>
      </w:r>
      <w:r w:rsidRPr="00BC3ABE" w:rsidDel="00755431">
        <w:t xml:space="preserve"> </w:t>
      </w:r>
      <w:r>
        <w:t>:</w:t>
      </w:r>
    </w:p>
    <w:p w14:paraId="60AD175E" w14:textId="77777777" w:rsidR="001D2912" w:rsidRPr="00BC3ABE" w:rsidRDefault="001D2912" w:rsidP="003175A3">
      <w:r>
        <w:t>– </w:t>
      </w:r>
      <w:r w:rsidRPr="00BC3ABE" w:rsidDel="00755431">
        <w:t>«</w:t>
      </w:r>
      <w:r w:rsidRPr="00BC3ABE" w:rsidDel="00755431">
        <w:rPr>
          <w:spacing w:val="-3"/>
        </w:rPr>
        <w:t> </w:t>
      </w:r>
      <w:r w:rsidRPr="00BC3ABE">
        <w:t>Mais c’est que nous venions pour fêter ton anniversaire…</w:t>
      </w:r>
      <w:r w:rsidRPr="00BC3ABE" w:rsidDel="00755431">
        <w:t> »</w:t>
      </w:r>
    </w:p>
    <w:p w14:paraId="6B666E5A" w14:textId="401C6FEF" w:rsidR="001D2912" w:rsidRPr="00BC3ABE" w:rsidRDefault="001D2912" w:rsidP="003175A3">
      <w:r w:rsidRPr="00BC3ABE" w:rsidDel="00755431">
        <w:t>«</w:t>
      </w:r>
      <w:r w:rsidRPr="00BC3ABE" w:rsidDel="00755431">
        <w:rPr>
          <w:spacing w:val="40"/>
        </w:rPr>
        <w:t> </w:t>
      </w:r>
      <w:r>
        <w:t>– </w:t>
      </w:r>
      <w:r w:rsidRPr="00BC3ABE">
        <w:t>Je suis désolé, mais je suis vraiment pressé</w:t>
      </w:r>
      <w:r w:rsidR="00867C11">
        <w:t>,</w:t>
      </w:r>
      <w:r w:rsidRPr="00BC3ABE">
        <w:t xml:space="preserve"> là, je n’ai pas le temps </w:t>
      </w:r>
      <w:r>
        <w:t>aujourd’hui</w:t>
      </w:r>
      <w:r w:rsidRPr="00BC3ABE">
        <w:t>. Je dois lancer l’attaque que je prépare depuis des mois.</w:t>
      </w:r>
      <w:r w:rsidRPr="00BC3ABE" w:rsidDel="00755431">
        <w:t> »</w:t>
      </w:r>
    </w:p>
    <w:p w14:paraId="53A4608A" w14:textId="77777777" w:rsidR="001D2912" w:rsidRDefault="001D2912" w:rsidP="003175A3">
      <w:r w:rsidRPr="00BC3ABE">
        <w:t xml:space="preserve">Laure eut un sourire crispé : </w:t>
      </w:r>
    </w:p>
    <w:p w14:paraId="641872E9" w14:textId="77777777" w:rsidR="001D2912" w:rsidRPr="00BC3ABE" w:rsidRDefault="001D2912" w:rsidP="003175A3">
      <w:r>
        <w:t xml:space="preserve">– </w:t>
      </w:r>
      <w:r w:rsidRPr="00BC3ABE" w:rsidDel="00755431">
        <w:rPr>
          <w:color w:val="000000" w:themeColor="text1"/>
        </w:rPr>
        <w:t>"</w:t>
      </w:r>
      <w:r w:rsidRPr="00BC3ABE">
        <w:t>Ah, dans ton jeu ? Mais tu ne peux pas leur dire d'attendre ? Ce sont des vraies personnes </w:t>
      </w:r>
      <w:r w:rsidRPr="00BC3ABE">
        <w:rPr>
          <w:color w:val="000000" w:themeColor="text1"/>
        </w:rPr>
        <w:t>?</w:t>
      </w:r>
      <w:r w:rsidRPr="00BC3ABE" w:rsidDel="00755431">
        <w:rPr>
          <w:color w:val="000000" w:themeColor="text1"/>
        </w:rPr>
        <w:t>"</w:t>
      </w:r>
    </w:p>
    <w:p w14:paraId="18FD3A40" w14:textId="77777777" w:rsidR="001D2912" w:rsidRDefault="001D2912" w:rsidP="003175A3">
      <w:pPr>
        <w:rPr>
          <w:color w:val="000000" w:themeColor="text1"/>
        </w:rPr>
      </w:pPr>
      <w:r w:rsidRPr="00BC3ABE">
        <w:t xml:space="preserve">Valérien eut une moue d'impatience : </w:t>
      </w:r>
    </w:p>
    <w:p w14:paraId="45B0686A" w14:textId="515299AE" w:rsidR="001D2912" w:rsidRDefault="001D2912" w:rsidP="003175A3">
      <w:pPr>
        <w:rPr>
          <w:color w:val="000000" w:themeColor="text1"/>
        </w:rPr>
      </w:pPr>
      <w:r>
        <w:rPr>
          <w:color w:val="000000" w:themeColor="text1"/>
        </w:rPr>
        <w:t>– </w:t>
      </w:r>
      <w:r w:rsidRPr="00BC3ABE" w:rsidDel="00755431">
        <w:rPr>
          <w:color w:val="000000" w:themeColor="text1"/>
        </w:rPr>
        <w:t>"</w:t>
      </w:r>
      <w:r w:rsidRPr="00BC3ABE">
        <w:t>Oui</w:t>
      </w:r>
      <w:r w:rsidRPr="00BC3ABE">
        <w:rPr>
          <w:rStyle w:val="Hyperlink2"/>
          <w:rFonts w:cs="Times New Roman"/>
          <w:color w:val="000000" w:themeColor="text1"/>
        </w:rPr>
        <w:t>.</w:t>
      </w:r>
      <w:r w:rsidRPr="00BC3ABE">
        <w:t xml:space="preserve"> Certains, je crois. Enfin, ça ne fait pas de différence</w:t>
      </w:r>
      <w:r>
        <w:rPr>
          <w:color w:val="000000" w:themeColor="text1"/>
        </w:rPr>
        <w:t> </w:t>
      </w:r>
      <w:r w:rsidRPr="00BC3ABE">
        <w:t>! Et puis, mon anniversaire est passé maintenant, plus besoin de le fêter</w:t>
      </w:r>
      <w:r>
        <w:rPr>
          <w:color w:val="000000" w:themeColor="text1"/>
        </w:rPr>
        <w:t> </w:t>
      </w:r>
      <w:r w:rsidRPr="00BC3ABE">
        <w:t>! Je vais devoir y retourner</w:t>
      </w:r>
      <w:r w:rsidRPr="00BC3ABE">
        <w:rPr>
          <w:color w:val="000000" w:themeColor="text1"/>
        </w:rPr>
        <w:t>.</w:t>
      </w:r>
    </w:p>
    <w:p w14:paraId="1BA28912" w14:textId="3C8177B8" w:rsidR="001D2912" w:rsidRPr="00BC3ABE" w:rsidRDefault="001D2912" w:rsidP="003175A3">
      <w:r w:rsidRPr="00BC3ABE" w:rsidDel="00755431">
        <w:rPr>
          <w:color w:val="000000" w:themeColor="text1"/>
        </w:rPr>
        <w:t>"</w:t>
      </w:r>
      <w:r>
        <w:t>E</w:t>
      </w:r>
      <w:r w:rsidRPr="00BC3ABE">
        <w:t xml:space="preserve">t il leva les mains </w:t>
      </w:r>
      <w:r w:rsidR="00867C11">
        <w:t xml:space="preserve">vers son casque </w:t>
      </w:r>
      <w:r w:rsidRPr="00BC3ABE">
        <w:t xml:space="preserve">pour </w:t>
      </w:r>
      <w:r w:rsidR="00867C11">
        <w:t>le rabattre</w:t>
      </w:r>
      <w:r w:rsidRPr="00BC3ABE">
        <w:t>.</w:t>
      </w:r>
    </w:p>
    <w:p w14:paraId="457133DB" w14:textId="06005400" w:rsidR="001D2912" w:rsidRDefault="001D2912" w:rsidP="003175A3">
      <w:pPr>
        <w:rPr>
          <w:color w:val="000000" w:themeColor="text1"/>
        </w:rPr>
      </w:pPr>
      <w:r w:rsidRPr="00BC3ABE">
        <w:lastRenderedPageBreak/>
        <w:t>Ève n'y tint plus</w:t>
      </w:r>
      <w:r w:rsidR="00867C11">
        <w:t xml:space="preserve"> </w:t>
      </w:r>
      <w:r w:rsidRPr="00BC3ABE">
        <w:t xml:space="preserve">: </w:t>
      </w:r>
    </w:p>
    <w:p w14:paraId="22DF3ADE" w14:textId="77777777" w:rsidR="001D2912" w:rsidRPr="00BC3ABE" w:rsidRDefault="001D2912" w:rsidP="003175A3">
      <w:r>
        <w:rPr>
          <w:color w:val="000000" w:themeColor="text1"/>
        </w:rPr>
        <w:t>– </w:t>
      </w:r>
      <w:r w:rsidRPr="00BC3ABE" w:rsidDel="00755431">
        <w:rPr>
          <w:color w:val="000000" w:themeColor="text1"/>
        </w:rPr>
        <w:t>"</w:t>
      </w:r>
      <w:r w:rsidRPr="00BC3ABE">
        <w:t>Enfin, on a fait des heures de trajet pour venir, et c'est la troisième fois que ta mère vient</w:t>
      </w:r>
      <w:r>
        <w:rPr>
          <w:color w:val="000000" w:themeColor="text1"/>
        </w:rPr>
        <w:t> </w:t>
      </w:r>
      <w:r w:rsidRPr="00BC3ABE">
        <w:t>! Ce serait trop demander, dix minutes de ton temps </w:t>
      </w:r>
      <w:r w:rsidRPr="00BC3ABE">
        <w:rPr>
          <w:color w:val="000000" w:themeColor="text1"/>
        </w:rPr>
        <w:t>?"</w:t>
      </w:r>
    </w:p>
    <w:p w14:paraId="68E2161C" w14:textId="163F90C7" w:rsidR="001D2912" w:rsidRDefault="001D2912" w:rsidP="003175A3">
      <w:pPr>
        <w:rPr>
          <w:color w:val="000000" w:themeColor="text1"/>
        </w:rPr>
      </w:pPr>
      <w:r w:rsidRPr="00BC3ABE">
        <w:t>Au regard hagard qu'il lui lança, Ève a eu la nette impression qu'il ne la reconnaissait pas. Elle ajouta plus doucement</w:t>
      </w:r>
      <w:r>
        <w:t> </w:t>
      </w:r>
      <w:r>
        <w:rPr>
          <w:color w:val="000000" w:themeColor="text1"/>
        </w:rPr>
        <w:t xml:space="preserve">: </w:t>
      </w:r>
    </w:p>
    <w:p w14:paraId="44772A9B" w14:textId="77777777" w:rsidR="001D2912" w:rsidRPr="00BC3ABE" w:rsidRDefault="001D2912" w:rsidP="003175A3">
      <w:r>
        <w:rPr>
          <w:color w:val="000000" w:themeColor="text1"/>
        </w:rPr>
        <w:t>– </w:t>
      </w:r>
      <w:r w:rsidRPr="00BC3ABE" w:rsidDel="00755431">
        <w:rPr>
          <w:color w:val="000000" w:themeColor="text1"/>
        </w:rPr>
        <w:t>"</w:t>
      </w:r>
      <w:r w:rsidRPr="00BC3ABE">
        <w:t>On est venues pour toi, quand même, pour te faire une surprise</w:t>
      </w:r>
      <w:r w:rsidRPr="00BC3ABE">
        <w:rPr>
          <w:color w:val="000000" w:themeColor="text1"/>
        </w:rPr>
        <w:t>.</w:t>
      </w:r>
      <w:r w:rsidRPr="00BC3ABE" w:rsidDel="00755431">
        <w:rPr>
          <w:color w:val="000000" w:themeColor="text1"/>
        </w:rPr>
        <w:t>"</w:t>
      </w:r>
    </w:p>
    <w:p w14:paraId="2AAA4E82" w14:textId="25C360E8" w:rsidR="001D2912" w:rsidRDefault="001D2912" w:rsidP="003175A3">
      <w:pPr>
        <w:rPr>
          <w:color w:val="000000" w:themeColor="text1"/>
        </w:rPr>
      </w:pPr>
      <w:r w:rsidRPr="00BC3ABE">
        <w:t>Il</w:t>
      </w:r>
      <w:r w:rsidRPr="00BC3ABE">
        <w:rPr>
          <w:spacing w:val="-3"/>
        </w:rPr>
        <w:t xml:space="preserve"> </w:t>
      </w:r>
      <w:r w:rsidRPr="00BC3ABE">
        <w:t>soupira</w:t>
      </w:r>
      <w:r w:rsidRPr="00BC3ABE" w:rsidDel="00755431">
        <w:rPr>
          <w:color w:val="000000" w:themeColor="text1"/>
        </w:rPr>
        <w:t xml:space="preserve"> </w:t>
      </w:r>
      <w:r>
        <w:rPr>
          <w:color w:val="000000" w:themeColor="text1"/>
        </w:rPr>
        <w:t xml:space="preserve">: </w:t>
      </w:r>
    </w:p>
    <w:p w14:paraId="62928EAA" w14:textId="77777777" w:rsidR="001D2912" w:rsidRPr="00BC3ABE" w:rsidRDefault="001D2912" w:rsidP="003175A3">
      <w:r>
        <w:rPr>
          <w:color w:val="000000" w:themeColor="text1"/>
        </w:rPr>
        <w:t>– </w:t>
      </w:r>
      <w:r w:rsidRPr="00BC3ABE" w:rsidDel="00755431">
        <w:rPr>
          <w:color w:val="000000" w:themeColor="text1"/>
        </w:rPr>
        <w:t>"</w:t>
      </w:r>
      <w:r w:rsidRPr="00BC3ABE">
        <w:t>D'accord,</w:t>
      </w:r>
      <w:r w:rsidRPr="00BC3ABE">
        <w:rPr>
          <w:spacing w:val="-3"/>
        </w:rPr>
        <w:t xml:space="preserve"> </w:t>
      </w:r>
      <w:r w:rsidRPr="00BC3ABE">
        <w:t>mais</w:t>
      </w:r>
      <w:r w:rsidRPr="00BC3ABE">
        <w:rPr>
          <w:spacing w:val="-3"/>
        </w:rPr>
        <w:t xml:space="preserve"> </w:t>
      </w:r>
      <w:r w:rsidRPr="003175A3">
        <w:t xml:space="preserve">seulement </w:t>
      </w:r>
      <w:r w:rsidRPr="00BC3ABE">
        <w:t>dix</w:t>
      </w:r>
      <w:r w:rsidRPr="00BC3ABE">
        <w:rPr>
          <w:spacing w:val="-3"/>
        </w:rPr>
        <w:t xml:space="preserve"> </w:t>
      </w:r>
      <w:r w:rsidRPr="00BC3ABE">
        <w:t>minutes,</w:t>
      </w:r>
      <w:r w:rsidRPr="00BC3ABE">
        <w:rPr>
          <w:spacing w:val="-3"/>
        </w:rPr>
        <w:t xml:space="preserve"> </w:t>
      </w:r>
      <w:r w:rsidRPr="00BC3ABE">
        <w:t>au-delà</w:t>
      </w:r>
      <w:r w:rsidRPr="00BC3ABE">
        <w:rPr>
          <w:spacing w:val="-3"/>
        </w:rPr>
        <w:t xml:space="preserve"> </w:t>
      </w:r>
      <w:r w:rsidRPr="00BC3ABE">
        <w:t>je</w:t>
      </w:r>
      <w:r w:rsidRPr="00BC3ABE">
        <w:rPr>
          <w:spacing w:val="-3"/>
        </w:rPr>
        <w:t xml:space="preserve"> </w:t>
      </w:r>
      <w:r w:rsidRPr="00BC3ABE">
        <w:t>prends</w:t>
      </w:r>
      <w:r w:rsidRPr="00BC3ABE">
        <w:rPr>
          <w:spacing w:val="-3"/>
        </w:rPr>
        <w:t xml:space="preserve"> </w:t>
      </w:r>
      <w:r w:rsidRPr="00BC3ABE">
        <w:t>trop</w:t>
      </w:r>
      <w:r w:rsidRPr="00BC3ABE">
        <w:rPr>
          <w:spacing w:val="-3"/>
        </w:rPr>
        <w:t xml:space="preserve"> </w:t>
      </w:r>
      <w:r w:rsidRPr="00BC3ABE">
        <w:t xml:space="preserve">de </w:t>
      </w:r>
      <w:r w:rsidRPr="00BC3ABE">
        <w:rPr>
          <w:spacing w:val="-2"/>
        </w:rPr>
        <w:t>risque</w:t>
      </w:r>
      <w:r w:rsidRPr="00BC3ABE">
        <w:rPr>
          <w:color w:val="000000" w:themeColor="text1"/>
        </w:rPr>
        <w:t>.</w:t>
      </w:r>
      <w:r w:rsidRPr="00BC3ABE" w:rsidDel="00755431">
        <w:rPr>
          <w:color w:val="000000" w:themeColor="text1"/>
        </w:rPr>
        <w:t>"</w:t>
      </w:r>
    </w:p>
    <w:p w14:paraId="2B780DDD" w14:textId="77777777" w:rsidR="001D2912" w:rsidRPr="00BC3ABE" w:rsidRDefault="001D2912" w:rsidP="003175A3">
      <w:pPr>
        <w:rPr>
          <w:color w:val="000000" w:themeColor="text1"/>
          <w:sz w:val="26"/>
          <w:szCs w:val="26"/>
        </w:rPr>
      </w:pPr>
      <w:r>
        <w:rPr>
          <w:color w:val="000000" w:themeColor="text1"/>
          <w:sz w:val="26"/>
          <w:szCs w:val="26"/>
        </w:rPr>
        <w:t>…</w:t>
      </w:r>
      <w:r w:rsidRPr="00BC3ABE" w:rsidDel="00755431">
        <w:rPr>
          <w:color w:val="000000" w:themeColor="text1"/>
          <w:sz w:val="26"/>
          <w:szCs w:val="26"/>
        </w:rPr>
        <w:t>---</w:t>
      </w:r>
    </w:p>
    <w:p w14:paraId="37B8A5A9" w14:textId="521A0175" w:rsidR="001D2912" w:rsidRPr="00BC3ABE" w:rsidRDefault="001D2912" w:rsidP="003175A3">
      <w:r w:rsidRPr="00BC3ABE">
        <w:rPr>
          <w:color w:val="000000" w:themeColor="text1"/>
        </w:rPr>
        <w:t>Quand elles ressortirent</w:t>
      </w:r>
      <w:r w:rsidRPr="00BC3ABE">
        <w:t>, allégées d</w:t>
      </w:r>
      <w:r>
        <w:t>’</w:t>
      </w:r>
      <w:r w:rsidRPr="00BC3ABE">
        <w:t xml:space="preserve">un gâteau et de quelques cadeaux, Laure demanda </w:t>
      </w:r>
      <w:r w:rsidRPr="00BC3ABE">
        <w:rPr>
          <w:color w:val="000000" w:themeColor="text1"/>
        </w:rPr>
        <w:t>avant de refermer la porte derrière elle</w:t>
      </w:r>
      <w:r>
        <w:rPr>
          <w:color w:val="000000" w:themeColor="text1"/>
        </w:rPr>
        <w:t> : « </w:t>
      </w:r>
      <w:r w:rsidRPr="00BC3ABE" w:rsidDel="00755431">
        <w:rPr>
          <w:color w:val="000000" w:themeColor="text1"/>
        </w:rPr>
        <w:t>"</w:t>
      </w:r>
      <w:r w:rsidRPr="00BC3ABE">
        <w:t>Tu veux qu</w:t>
      </w:r>
      <w:r>
        <w:t>’</w:t>
      </w:r>
      <w:r w:rsidRPr="00BC3ABE">
        <w:t>on ouvre une fenêtre pour aérer </w:t>
      </w:r>
      <w:r w:rsidRPr="00BC3ABE" w:rsidDel="00755431">
        <w:rPr>
          <w:color w:val="000000" w:themeColor="text1"/>
        </w:rPr>
        <w:t>?"</w:t>
      </w:r>
      <w:r w:rsidRPr="00BC3ABE" w:rsidDel="00755431">
        <w:t> </w:t>
      </w:r>
      <w:r w:rsidRPr="00BC3ABE">
        <w:rPr>
          <w:color w:val="000000" w:themeColor="text1"/>
        </w:rPr>
        <w:t>?</w:t>
      </w:r>
      <w:r>
        <w:rPr>
          <w:color w:val="000000" w:themeColor="text1"/>
        </w:rPr>
        <w:t> » </w:t>
      </w:r>
      <w:r w:rsidRPr="00BC3ABE">
        <w:t xml:space="preserve">; mais </w:t>
      </w:r>
      <w:r w:rsidRPr="00BC3ABE">
        <w:rPr>
          <w:color w:val="000000" w:themeColor="text1"/>
        </w:rPr>
        <w:t>il</w:t>
      </w:r>
      <w:r w:rsidRPr="00BC3ABE">
        <w:t xml:space="preserve"> </w:t>
      </w:r>
      <w:r w:rsidRPr="003175A3">
        <w:t>avait remis son casque, et ne l</w:t>
      </w:r>
      <w:r>
        <w:t>’</w:t>
      </w:r>
      <w:r w:rsidRPr="003175A3">
        <w:t>entendait</w:t>
      </w:r>
      <w:r w:rsidRPr="00BC3ABE">
        <w:t xml:space="preserve"> déjà plus.</w:t>
      </w:r>
    </w:p>
    <w:p w14:paraId="41B81E15" w14:textId="554C9B98" w:rsidR="001D2912" w:rsidRPr="00BC3ABE" w:rsidRDefault="001D2912" w:rsidP="003175A3">
      <w:r w:rsidRPr="00BC3ABE">
        <w:t>Plus</w:t>
      </w:r>
      <w:r w:rsidRPr="00BC3ABE">
        <w:rPr>
          <w:spacing w:val="9"/>
        </w:rPr>
        <w:t xml:space="preserve"> </w:t>
      </w:r>
      <w:r w:rsidRPr="00BC3ABE">
        <w:t>loin,</w:t>
      </w:r>
      <w:r w:rsidRPr="00BC3ABE">
        <w:rPr>
          <w:spacing w:val="12"/>
        </w:rPr>
        <w:t xml:space="preserve"> </w:t>
      </w:r>
      <w:r w:rsidRPr="00BC3ABE">
        <w:t>dans</w:t>
      </w:r>
      <w:r w:rsidRPr="00BC3ABE">
        <w:rPr>
          <w:spacing w:val="11"/>
        </w:rPr>
        <w:t xml:space="preserve"> </w:t>
      </w:r>
      <w:r w:rsidRPr="00BC3ABE">
        <w:t>la</w:t>
      </w:r>
      <w:r w:rsidRPr="00BC3ABE">
        <w:rPr>
          <w:spacing w:val="12"/>
        </w:rPr>
        <w:t xml:space="preserve"> </w:t>
      </w:r>
      <w:r w:rsidRPr="00BC3ABE">
        <w:t>rue,</w:t>
      </w:r>
      <w:r w:rsidRPr="00BC3ABE">
        <w:rPr>
          <w:spacing w:val="11"/>
        </w:rPr>
        <w:t xml:space="preserve"> </w:t>
      </w:r>
      <w:r w:rsidRPr="00BC3ABE">
        <w:t>Ève</w:t>
      </w:r>
      <w:r w:rsidRPr="00BC3ABE">
        <w:rPr>
          <w:spacing w:val="12"/>
        </w:rPr>
        <w:t xml:space="preserve"> </w:t>
      </w:r>
      <w:r w:rsidRPr="00BC3ABE">
        <w:t>se</w:t>
      </w:r>
      <w:r w:rsidRPr="00BC3ABE">
        <w:rPr>
          <w:spacing w:val="11"/>
        </w:rPr>
        <w:t xml:space="preserve"> </w:t>
      </w:r>
      <w:r w:rsidRPr="00BC3ABE">
        <w:t>tourna</w:t>
      </w:r>
      <w:r w:rsidRPr="00BC3ABE">
        <w:rPr>
          <w:spacing w:val="12"/>
        </w:rPr>
        <w:t xml:space="preserve"> </w:t>
      </w:r>
      <w:r w:rsidRPr="00BC3ABE">
        <w:t>vers</w:t>
      </w:r>
      <w:r w:rsidRPr="00BC3ABE">
        <w:rPr>
          <w:spacing w:val="11"/>
        </w:rPr>
        <w:t xml:space="preserve"> </w:t>
      </w:r>
      <w:r w:rsidRPr="00BC3ABE">
        <w:t>sa</w:t>
      </w:r>
      <w:r w:rsidRPr="00BC3ABE">
        <w:rPr>
          <w:spacing w:val="12"/>
        </w:rPr>
        <w:t xml:space="preserve"> </w:t>
      </w:r>
      <w:r w:rsidRPr="00BC3ABE">
        <w:t>sœur,</w:t>
      </w:r>
      <w:r w:rsidRPr="00BC3ABE">
        <w:rPr>
          <w:spacing w:val="11"/>
        </w:rPr>
        <w:t xml:space="preserve"> </w:t>
      </w:r>
      <w:r w:rsidRPr="00BC3ABE">
        <w:t>et</w:t>
      </w:r>
      <w:r w:rsidRPr="00BC3ABE">
        <w:rPr>
          <w:spacing w:val="12"/>
        </w:rPr>
        <w:t xml:space="preserve"> </w:t>
      </w:r>
      <w:r w:rsidRPr="00BC3ABE">
        <w:t>la</w:t>
      </w:r>
      <w:r w:rsidRPr="00BC3ABE">
        <w:rPr>
          <w:spacing w:val="11"/>
        </w:rPr>
        <w:t xml:space="preserve"> </w:t>
      </w:r>
      <w:r w:rsidRPr="00BC3ABE">
        <w:t>vit</w:t>
      </w:r>
      <w:r w:rsidRPr="00BC3ABE">
        <w:rPr>
          <w:spacing w:val="12"/>
        </w:rPr>
        <w:t xml:space="preserve"> </w:t>
      </w:r>
      <w:r w:rsidRPr="00BC3ABE">
        <w:t>pleurer.</w:t>
      </w:r>
      <w:r w:rsidRPr="00BC3ABE">
        <w:rPr>
          <w:spacing w:val="11"/>
        </w:rPr>
        <w:t xml:space="preserve"> </w:t>
      </w:r>
      <w:del w:id="2383" w:author="Microsoft Office User" w:date="2025-07-25T06:47:00Z">
        <w:r w:rsidRPr="00BC3ABE" w:rsidDel="005C31EF">
          <w:delText>Pour</w:delText>
        </w:r>
        <w:r w:rsidRPr="00BC3ABE" w:rsidDel="005C31EF">
          <w:rPr>
            <w:spacing w:val="12"/>
          </w:rPr>
          <w:delText xml:space="preserve"> </w:delText>
        </w:r>
        <w:r w:rsidRPr="00BC3ABE" w:rsidDel="005C31EF">
          <w:rPr>
            <w:spacing w:val="-5"/>
          </w:rPr>
          <w:delText xml:space="preserve">la </w:delText>
        </w:r>
        <w:r w:rsidRPr="00BC3ABE" w:rsidDel="005C31EF">
          <w:delText>réconforter,</w:delText>
        </w:r>
        <w:r w:rsidRPr="00BC3ABE" w:rsidDel="005C31EF">
          <w:rPr>
            <w:spacing w:val="-1"/>
          </w:rPr>
          <w:delText xml:space="preserve"> </w:delText>
        </w:r>
        <w:r w:rsidRPr="00BC3ABE" w:rsidDel="005C31EF">
          <w:delText>elle</w:delText>
        </w:r>
        <w:r w:rsidRPr="00BC3ABE" w:rsidDel="005C31EF">
          <w:rPr>
            <w:spacing w:val="-1"/>
          </w:rPr>
          <w:delText xml:space="preserve"> </w:delText>
        </w:r>
        <w:r w:rsidRPr="00BC3ABE" w:rsidDel="005C31EF">
          <w:delText>lui</w:delText>
        </w:r>
        <w:r w:rsidRPr="00BC3ABE" w:rsidDel="005C31EF">
          <w:rPr>
            <w:spacing w:val="-1"/>
          </w:rPr>
          <w:delText xml:space="preserve"> </w:delText>
        </w:r>
        <w:r w:rsidRPr="00BC3ABE" w:rsidDel="005C31EF">
          <w:delText>dit</w:delText>
        </w:r>
        <w:r w:rsidRPr="00BC3ABE" w:rsidDel="005C31EF">
          <w:rPr>
            <w:spacing w:val="-1"/>
          </w:rPr>
          <w:delText xml:space="preserve"> </w:delText>
        </w:r>
        <w:r w:rsidDel="005C31EF">
          <w:rPr>
            <w:spacing w:val="-1"/>
          </w:rPr>
          <w:delText xml:space="preserve"> : </w:delText>
        </w:r>
      </w:del>
      <w:r w:rsidRPr="00BC3ABE">
        <w:t>«</w:t>
      </w:r>
      <w:r w:rsidRPr="00BC3ABE">
        <w:rPr>
          <w:spacing w:val="-5"/>
        </w:rPr>
        <w:t> </w:t>
      </w:r>
      <w:r w:rsidRPr="00BC3ABE">
        <w:t>Ne</w:t>
      </w:r>
      <w:r w:rsidRPr="00BC3ABE">
        <w:rPr>
          <w:spacing w:val="-1"/>
        </w:rPr>
        <w:t xml:space="preserve"> </w:t>
      </w:r>
      <w:r w:rsidRPr="00BC3ABE">
        <w:t>t'inquiète</w:t>
      </w:r>
      <w:r w:rsidRPr="00BC3ABE">
        <w:rPr>
          <w:spacing w:val="-1"/>
        </w:rPr>
        <w:t xml:space="preserve"> </w:t>
      </w:r>
      <w:r w:rsidRPr="00BC3ABE">
        <w:t>pas,</w:t>
      </w:r>
      <w:r w:rsidRPr="00BC3ABE">
        <w:rPr>
          <w:spacing w:val="-1"/>
        </w:rPr>
        <w:t xml:space="preserve"> </w:t>
      </w:r>
      <w:r w:rsidRPr="00BC3ABE">
        <w:t>c'était</w:t>
      </w:r>
      <w:r w:rsidRPr="00BC3ABE">
        <w:rPr>
          <w:spacing w:val="-1"/>
        </w:rPr>
        <w:t xml:space="preserve"> </w:t>
      </w:r>
      <w:r w:rsidRPr="00BC3ABE">
        <w:t>un</w:t>
      </w:r>
      <w:r w:rsidRPr="00BC3ABE">
        <w:rPr>
          <w:spacing w:val="-1"/>
        </w:rPr>
        <w:t xml:space="preserve"> </w:t>
      </w:r>
      <w:r w:rsidRPr="00BC3ABE">
        <w:t>mauvais</w:t>
      </w:r>
      <w:r w:rsidRPr="00BC3ABE">
        <w:rPr>
          <w:spacing w:val="-1"/>
        </w:rPr>
        <w:t xml:space="preserve"> </w:t>
      </w:r>
      <w:r w:rsidRPr="00BC3ABE">
        <w:t>moment,</w:t>
      </w:r>
      <w:r w:rsidRPr="00BC3ABE">
        <w:rPr>
          <w:spacing w:val="-1"/>
        </w:rPr>
        <w:t xml:space="preserve"> </w:t>
      </w:r>
      <w:r w:rsidRPr="00BC3ABE">
        <w:t>mais</w:t>
      </w:r>
      <w:r w:rsidRPr="00BC3ABE">
        <w:rPr>
          <w:spacing w:val="-1"/>
        </w:rPr>
        <w:t xml:space="preserve"> </w:t>
      </w:r>
      <w:r w:rsidRPr="00BC3ABE">
        <w:t>tu le retrouveras plus tard</w:t>
      </w:r>
      <w:del w:id="2384" w:author="Microsoft Office User" w:date="2025-07-25T06:47:00Z">
        <w:r w:rsidRPr="00BC3ABE" w:rsidDel="005C31EF">
          <w:rPr>
            <w:color w:val="000000" w:themeColor="text1"/>
          </w:rPr>
          <w:delText>."</w:delText>
        </w:r>
      </w:del>
      <w:r w:rsidRPr="00BC3ABE" w:rsidDel="00755431">
        <w:rPr>
          <w:color w:val="000000" w:themeColor="text1"/>
        </w:rPr>
        <w:t xml:space="preserve"> </w:t>
      </w:r>
      <w:del w:id="2385" w:author="Microsoft Office User" w:date="2025-07-25T06:47:00Z">
        <w:r w:rsidDel="005C31EF">
          <w:rPr>
            <w:color w:val="000000" w:themeColor="text1"/>
          </w:rPr>
          <w:delText>. </w:delText>
        </w:r>
      </w:del>
      <w:r>
        <w:rPr>
          <w:color w:val="000000" w:themeColor="text1"/>
        </w:rPr>
        <w:t>»</w:t>
      </w:r>
      <w:ins w:id="2386" w:author="Héloïse Mahé" w:date="2025-07-25T17:54:00Z">
        <w:r w:rsidR="00E418E3">
          <w:rPr>
            <w:color w:val="000000" w:themeColor="text1"/>
          </w:rPr>
          <w:t>,</w:t>
        </w:r>
      </w:ins>
      <w:ins w:id="2387" w:author="Microsoft Office User" w:date="2025-07-25T06:47:00Z">
        <w:r w:rsidR="005C31EF">
          <w:rPr>
            <w:color w:val="000000" w:themeColor="text1"/>
          </w:rPr>
          <w:t xml:space="preserve"> lui dit-elle p</w:t>
        </w:r>
      </w:ins>
      <w:ins w:id="2388" w:author="Microsoft Office User" w:date="2025-07-25T06:48:00Z">
        <w:r w:rsidR="005C31EF">
          <w:rPr>
            <w:color w:val="000000" w:themeColor="text1"/>
          </w:rPr>
          <w:t>our la réconforter</w:t>
        </w:r>
      </w:ins>
      <w:r w:rsidRPr="00BC3ABE">
        <w:rPr>
          <w:color w:val="000000" w:themeColor="text1"/>
        </w:rPr>
        <w:t xml:space="preserve"> </w:t>
      </w:r>
      <w:r w:rsidDel="00755431">
        <w:rPr>
          <w:color w:val="000000" w:themeColor="text1"/>
        </w:rPr>
        <w:t>–</w:t>
      </w:r>
      <w:ins w:id="2389" w:author="Héloïse Mahé" w:date="2025-07-25T17:54:00Z">
        <w:r w:rsidR="00E418E3">
          <w:rPr>
            <w:color w:val="000000" w:themeColor="text1"/>
          </w:rPr>
          <w:t> </w:t>
        </w:r>
      </w:ins>
      <w:del w:id="2390" w:author="Héloïse Mahé" w:date="2025-07-25T17:54:00Z">
        <w:r w:rsidRPr="00BC3ABE" w:rsidDel="00E418E3">
          <w:rPr>
            <w:color w:val="000000" w:themeColor="text1"/>
          </w:rPr>
          <w:delText xml:space="preserve"> </w:delText>
        </w:r>
      </w:del>
      <w:r w:rsidR="00867C11">
        <w:rPr>
          <w:color w:val="000000" w:themeColor="text1"/>
        </w:rPr>
        <w:t>m</w:t>
      </w:r>
      <w:r w:rsidRPr="00BC3ABE">
        <w:rPr>
          <w:color w:val="000000" w:themeColor="text1"/>
        </w:rPr>
        <w:t>ais</w:t>
      </w:r>
      <w:r w:rsidRPr="00BC3ABE">
        <w:t xml:space="preserve"> </w:t>
      </w:r>
      <w:r>
        <w:t xml:space="preserve">elle </w:t>
      </w:r>
      <w:r w:rsidRPr="00BC3ABE">
        <w:t xml:space="preserve">n’y </w:t>
      </w:r>
      <w:r w:rsidRPr="00BC3ABE">
        <w:rPr>
          <w:color w:val="000000" w:themeColor="text1"/>
        </w:rPr>
        <w:t>croyait</w:t>
      </w:r>
      <w:r w:rsidRPr="00BC3ABE">
        <w:t xml:space="preserve"> pas vraiment.</w:t>
      </w:r>
    </w:p>
    <w:p w14:paraId="3BEDC234" w14:textId="6455A601" w:rsidR="001D2912" w:rsidRPr="00BC3ABE" w:rsidRDefault="001D2912" w:rsidP="00867C11">
      <w:r w:rsidRPr="00BC3ABE">
        <w:t>Laure, essuyant une larme, s</w:t>
      </w:r>
      <w:r>
        <w:t>’</w:t>
      </w:r>
      <w:r w:rsidRPr="00BC3ABE">
        <w:t>efforça de sourire, et répondit : « Merci, c'est gentil. Mais c'est égoïste, de ma part, de pleurer comme ça. Tu sais, je pense qu</w:t>
      </w:r>
      <w:r>
        <w:t>’</w:t>
      </w:r>
      <w:r w:rsidRPr="00BC3ABE">
        <w:t>il est plus heureux,</w:t>
      </w:r>
      <w:r w:rsidR="00867C11">
        <w:t xml:space="preserve"> </w:t>
      </w:r>
      <w:r w:rsidRPr="00BC3ABE">
        <w:t>quand son travail ne lui plaisait pas, qu’il ne voyait personne. J</w:t>
      </w:r>
      <w:r>
        <w:t>’</w:t>
      </w:r>
      <w:r w:rsidRPr="00BC3ABE">
        <w:t>ai l</w:t>
      </w:r>
      <w:r>
        <w:t>’</w:t>
      </w:r>
      <w:r w:rsidRPr="00BC3ABE">
        <w:t>impression qu</w:t>
      </w:r>
      <w:r>
        <w:t>’</w:t>
      </w:r>
      <w:r w:rsidRPr="00BC3ABE">
        <w:t>il y trouve du sens, tu vois, il a des responsabilités.</w:t>
      </w:r>
      <w:r w:rsidRPr="00BC3ABE">
        <w:rPr>
          <w:color w:val="000000" w:themeColor="text1"/>
        </w:rPr>
        <w:t> </w:t>
      </w:r>
      <w:r w:rsidRPr="00BC3ABE">
        <w:t>Peut-être que sa nouvelle vie lui plaît mieux que la nôtre</w:t>
      </w:r>
      <w:r>
        <w:rPr>
          <w:color w:val="000000" w:themeColor="text1"/>
        </w:rPr>
        <w:t> </w:t>
      </w:r>
      <w:r w:rsidRPr="00BC3ABE">
        <w:rPr>
          <w:color w:val="000000" w:themeColor="text1"/>
        </w:rPr>
        <w:t>!</w:t>
      </w:r>
      <w:r w:rsidRPr="00BC3ABE" w:rsidDel="00755431">
        <w:rPr>
          <w:color w:val="000000" w:themeColor="text1"/>
        </w:rPr>
        <w:t xml:space="preserve"> </w:t>
      </w:r>
      <w:r w:rsidRPr="00BC3ABE">
        <w:t>»</w:t>
      </w:r>
    </w:p>
    <w:p w14:paraId="2B40125E" w14:textId="77777777" w:rsidR="001D2912" w:rsidRPr="00BC3ABE" w:rsidRDefault="001D2912" w:rsidP="00E44AC1">
      <w:pPr>
        <w:pStyle w:val="Heading3"/>
        <w:spacing w:line="276" w:lineRule="auto"/>
        <w:jc w:val="both"/>
        <w:rPr>
          <w:rFonts w:ascii="Times New Roman" w:hAnsi="Times New Roman" w:cs="Times New Roman"/>
        </w:rPr>
      </w:pPr>
      <w:bookmarkStart w:id="2391" w:name="_Toc68"/>
      <w:bookmarkStart w:id="2392" w:name="_Toc193205460"/>
      <w:bookmarkStart w:id="2393" w:name="_Toc201829596"/>
      <w:r w:rsidRPr="00BC3ABE">
        <w:rPr>
          <w:rFonts w:ascii="Times New Roman" w:hAnsi="Times New Roman" w:cs="Times New Roman"/>
        </w:rPr>
        <w:t>L’économie</w:t>
      </w:r>
      <w:r w:rsidRPr="00BC3ABE">
        <w:rPr>
          <w:rFonts w:ascii="Times New Roman" w:hAnsi="Times New Roman" w:cs="Times New Roman"/>
          <w:spacing w:val="-6"/>
        </w:rPr>
        <w:t xml:space="preserve"> </w:t>
      </w:r>
      <w:r w:rsidRPr="00BC3ABE">
        <w:rPr>
          <w:rFonts w:ascii="Times New Roman" w:hAnsi="Times New Roman" w:cs="Times New Roman"/>
        </w:rPr>
        <w:t>de</w:t>
      </w:r>
      <w:r w:rsidRPr="00BC3ABE">
        <w:rPr>
          <w:rFonts w:ascii="Times New Roman" w:hAnsi="Times New Roman" w:cs="Times New Roman"/>
          <w:spacing w:val="-6"/>
        </w:rPr>
        <w:t xml:space="preserve"> </w:t>
      </w:r>
      <w:r w:rsidRPr="00BC3ABE">
        <w:rPr>
          <w:rFonts w:ascii="Times New Roman" w:hAnsi="Times New Roman" w:cs="Times New Roman"/>
        </w:rPr>
        <w:t>l’attention</w:t>
      </w:r>
      <w:r w:rsidRPr="00BC3ABE">
        <w:rPr>
          <w:rFonts w:ascii="Times New Roman" w:hAnsi="Times New Roman" w:cs="Times New Roman"/>
          <w:spacing w:val="-7"/>
        </w:rPr>
        <w:t> </w:t>
      </w:r>
      <w:r w:rsidRPr="00BC3ABE">
        <w:rPr>
          <w:rFonts w:ascii="Times New Roman" w:hAnsi="Times New Roman" w:cs="Times New Roman"/>
        </w:rPr>
        <w:t>:</w:t>
      </w:r>
      <w:r w:rsidRPr="00BC3ABE">
        <w:rPr>
          <w:rFonts w:ascii="Times New Roman" w:hAnsi="Times New Roman" w:cs="Times New Roman"/>
          <w:spacing w:val="-6"/>
        </w:rPr>
        <w:t xml:space="preserve"> </w:t>
      </w:r>
      <w:r w:rsidRPr="00BC3ABE">
        <w:rPr>
          <w:rFonts w:ascii="Times New Roman" w:hAnsi="Times New Roman" w:cs="Times New Roman"/>
        </w:rPr>
        <w:t>«</w:t>
      </w:r>
      <w:r w:rsidRPr="00BC3ABE">
        <w:rPr>
          <w:rFonts w:ascii="Times New Roman" w:hAnsi="Times New Roman" w:cs="Times New Roman"/>
          <w:spacing w:val="-7"/>
        </w:rPr>
        <w:t> </w:t>
      </w:r>
      <w:r w:rsidRPr="00BC3ABE">
        <w:rPr>
          <w:rFonts w:ascii="Times New Roman" w:hAnsi="Times New Roman" w:cs="Times New Roman"/>
        </w:rPr>
        <w:t>maximiser</w:t>
      </w:r>
      <w:r w:rsidRPr="00BC3ABE">
        <w:rPr>
          <w:rFonts w:ascii="Times New Roman" w:hAnsi="Times New Roman" w:cs="Times New Roman"/>
          <w:spacing w:val="-6"/>
        </w:rPr>
        <w:t xml:space="preserve"> </w:t>
      </w:r>
      <w:r w:rsidRPr="00BC3ABE">
        <w:rPr>
          <w:rFonts w:ascii="Times New Roman" w:hAnsi="Times New Roman" w:cs="Times New Roman"/>
        </w:rPr>
        <w:t>le</w:t>
      </w:r>
      <w:r w:rsidRPr="00BC3ABE">
        <w:rPr>
          <w:rFonts w:ascii="Times New Roman" w:hAnsi="Times New Roman" w:cs="Times New Roman"/>
          <w:spacing w:val="-6"/>
        </w:rPr>
        <w:t xml:space="preserve"> </w:t>
      </w:r>
      <w:r w:rsidRPr="00BC3ABE">
        <w:rPr>
          <w:rFonts w:ascii="Times New Roman" w:hAnsi="Times New Roman" w:cs="Times New Roman"/>
        </w:rPr>
        <w:t>temps</w:t>
      </w:r>
      <w:r w:rsidRPr="00BC3ABE">
        <w:rPr>
          <w:rFonts w:ascii="Times New Roman" w:hAnsi="Times New Roman" w:cs="Times New Roman"/>
          <w:spacing w:val="-7"/>
        </w:rPr>
        <w:t xml:space="preserve"> </w:t>
      </w:r>
      <w:r w:rsidRPr="00BC3ABE">
        <w:rPr>
          <w:rFonts w:ascii="Times New Roman" w:hAnsi="Times New Roman" w:cs="Times New Roman"/>
        </w:rPr>
        <w:t>de</w:t>
      </w:r>
      <w:r w:rsidRPr="00BC3ABE">
        <w:rPr>
          <w:rFonts w:ascii="Times New Roman" w:hAnsi="Times New Roman" w:cs="Times New Roman"/>
          <w:spacing w:val="-6"/>
        </w:rPr>
        <w:t xml:space="preserve"> </w:t>
      </w:r>
      <w:r w:rsidRPr="00BC3ABE">
        <w:rPr>
          <w:rFonts w:ascii="Times New Roman" w:hAnsi="Times New Roman" w:cs="Times New Roman"/>
        </w:rPr>
        <w:t>cerveau disponible »</w:t>
      </w:r>
      <w:bookmarkEnd w:id="2391"/>
      <w:bookmarkEnd w:id="2392"/>
      <w:bookmarkEnd w:id="2393"/>
    </w:p>
    <w:p w14:paraId="540D72F1" w14:textId="77777777" w:rsidR="001D2912" w:rsidRPr="00BC3ABE" w:rsidRDefault="001D2912" w:rsidP="003175A3">
      <w:pPr>
        <w:rPr>
          <w:spacing w:val="-2"/>
        </w:rPr>
      </w:pPr>
      <w:r w:rsidRPr="00BC3ABE">
        <w:t>Est-ce que Valérien est malheureux ? Peut-être pas. Mais il est vulnérable : il</w:t>
      </w:r>
      <w:r w:rsidRPr="00BC3ABE">
        <w:rPr>
          <w:spacing w:val="40"/>
        </w:rPr>
        <w:t xml:space="preserve"> </w:t>
      </w:r>
      <w:r w:rsidRPr="00BC3ABE">
        <w:t>n’est</w:t>
      </w:r>
      <w:r w:rsidRPr="00BC3ABE">
        <w:rPr>
          <w:spacing w:val="40"/>
        </w:rPr>
        <w:t xml:space="preserve"> </w:t>
      </w:r>
      <w:r w:rsidRPr="00BC3ABE">
        <w:t>plus</w:t>
      </w:r>
      <w:r w:rsidRPr="00BC3ABE">
        <w:rPr>
          <w:spacing w:val="40"/>
        </w:rPr>
        <w:t xml:space="preserve"> </w:t>
      </w:r>
      <w:r w:rsidRPr="00BC3ABE">
        <w:t>maître</w:t>
      </w:r>
      <w:r w:rsidRPr="00BC3ABE">
        <w:rPr>
          <w:spacing w:val="40"/>
        </w:rPr>
        <w:t xml:space="preserve"> </w:t>
      </w:r>
      <w:r w:rsidRPr="00BC3ABE">
        <w:t>de</w:t>
      </w:r>
      <w:r w:rsidRPr="00BC3ABE">
        <w:rPr>
          <w:spacing w:val="40"/>
        </w:rPr>
        <w:t xml:space="preserve"> </w:t>
      </w:r>
      <w:r w:rsidRPr="00BC3ABE">
        <w:t>son</w:t>
      </w:r>
      <w:r w:rsidRPr="00BC3ABE">
        <w:rPr>
          <w:spacing w:val="40"/>
        </w:rPr>
        <w:t xml:space="preserve"> </w:t>
      </w:r>
      <w:r w:rsidRPr="00BC3ABE">
        <w:t>temps.</w:t>
      </w:r>
      <w:r w:rsidRPr="00BC3ABE">
        <w:rPr>
          <w:spacing w:val="40"/>
        </w:rPr>
        <w:t xml:space="preserve"> </w:t>
      </w:r>
      <w:r w:rsidRPr="00BC3ABE">
        <w:t>Qui</w:t>
      </w:r>
      <w:r w:rsidRPr="00BC3ABE">
        <w:rPr>
          <w:spacing w:val="40"/>
        </w:rPr>
        <w:t xml:space="preserve"> </w:t>
      </w:r>
      <w:r w:rsidRPr="00BC3ABE">
        <w:t>pourrait</w:t>
      </w:r>
      <w:r w:rsidRPr="00BC3ABE">
        <w:rPr>
          <w:spacing w:val="40"/>
        </w:rPr>
        <w:t xml:space="preserve"> </w:t>
      </w:r>
      <w:r w:rsidRPr="00BC3ABE">
        <w:t>tirer</w:t>
      </w:r>
      <w:r w:rsidRPr="00BC3ABE">
        <w:rPr>
          <w:spacing w:val="40"/>
        </w:rPr>
        <w:t xml:space="preserve"> </w:t>
      </w:r>
      <w:r w:rsidRPr="00BC3ABE">
        <w:t>parti</w:t>
      </w:r>
      <w:r w:rsidRPr="00BC3ABE">
        <w:rPr>
          <w:spacing w:val="40"/>
        </w:rPr>
        <w:t xml:space="preserve"> </w:t>
      </w:r>
      <w:r w:rsidRPr="00BC3ABE">
        <w:t>de</w:t>
      </w:r>
      <w:r w:rsidRPr="00BC3ABE">
        <w:rPr>
          <w:spacing w:val="40"/>
        </w:rPr>
        <w:t xml:space="preserve"> </w:t>
      </w:r>
      <w:r w:rsidRPr="00BC3ABE">
        <w:t>cette vulnérabilité ?</w:t>
      </w:r>
    </w:p>
    <w:p w14:paraId="22FF7CBE" w14:textId="77777777" w:rsidR="001D2912" w:rsidRPr="00BC3ABE" w:rsidRDefault="001D2912" w:rsidP="003175A3">
      <w:r w:rsidRPr="00BC3ABE">
        <w:t>À</w:t>
      </w:r>
      <w:r w:rsidRPr="00BC3ABE">
        <w:rPr>
          <w:spacing w:val="-6"/>
        </w:rPr>
        <w:t xml:space="preserve"> </w:t>
      </w:r>
      <w:r w:rsidRPr="00BC3ABE">
        <w:t>partir du moment où des entreprises trouvent un intérêt à la maîtrise du temps de l’utilisateur, des excès sont à craindre. Pour le comprendre, intéressons-nous à l’imbrication actuelle entre les grandes plateformes de contenu (Meta, TikTok, Instagram) et la publicité.</w:t>
      </w:r>
    </w:p>
    <w:p w14:paraId="3E613BCC" w14:textId="493F6B72" w:rsidR="001D2912" w:rsidRPr="00BC3ABE" w:rsidRDefault="001D2912" w:rsidP="003175A3">
      <w:r w:rsidRPr="00BC3ABE">
        <w:t xml:space="preserve">L’annonce de l’iPhone lors de la </w:t>
      </w:r>
      <w:r w:rsidR="00867C11">
        <w:t>conférence</w:t>
      </w:r>
      <w:r w:rsidRPr="00BC3ABE">
        <w:t xml:space="preserve"> légendaire d’Apple en 2007 est peut-être l’évènement le plus important de sa décennie. Il a marqué le </w:t>
      </w:r>
      <w:r w:rsidRPr="00BC3ABE">
        <w:rPr>
          <w:color w:val="000000" w:themeColor="text1"/>
        </w:rPr>
        <w:t>coup d’envoi</w:t>
      </w:r>
      <w:r w:rsidRPr="00BC3ABE">
        <w:rPr>
          <w:spacing w:val="-2"/>
        </w:rPr>
        <w:t xml:space="preserve"> </w:t>
      </w:r>
      <w:r w:rsidRPr="00BC3ABE">
        <w:t>d’une</w:t>
      </w:r>
      <w:r w:rsidRPr="00BC3ABE">
        <w:rPr>
          <w:spacing w:val="-2"/>
        </w:rPr>
        <w:t xml:space="preserve"> </w:t>
      </w:r>
      <w:r w:rsidRPr="00BC3ABE">
        <w:t>véritable</w:t>
      </w:r>
      <w:r w:rsidRPr="00BC3ABE">
        <w:rPr>
          <w:spacing w:val="-2"/>
        </w:rPr>
        <w:t xml:space="preserve"> </w:t>
      </w:r>
      <w:r w:rsidRPr="00BC3ABE">
        <w:t>lame</w:t>
      </w:r>
      <w:r w:rsidRPr="00BC3ABE">
        <w:rPr>
          <w:spacing w:val="-2"/>
        </w:rPr>
        <w:t xml:space="preserve"> </w:t>
      </w:r>
      <w:r w:rsidRPr="00BC3ABE">
        <w:t>de</w:t>
      </w:r>
      <w:r w:rsidRPr="00BC3ABE">
        <w:rPr>
          <w:spacing w:val="-2"/>
        </w:rPr>
        <w:t xml:space="preserve"> </w:t>
      </w:r>
      <w:r w:rsidRPr="00BC3ABE">
        <w:t>fond</w:t>
      </w:r>
      <w:r w:rsidRPr="00BC3ABE">
        <w:rPr>
          <w:spacing w:val="-2"/>
        </w:rPr>
        <w:t xml:space="preserve"> </w:t>
      </w:r>
      <w:r w:rsidRPr="00BC3ABE">
        <w:t>qui</w:t>
      </w:r>
      <w:r w:rsidRPr="00BC3ABE">
        <w:rPr>
          <w:spacing w:val="-2"/>
        </w:rPr>
        <w:t xml:space="preserve"> </w:t>
      </w:r>
      <w:r w:rsidRPr="00BC3ABE">
        <w:t>a</w:t>
      </w:r>
      <w:r w:rsidRPr="00BC3ABE">
        <w:rPr>
          <w:spacing w:val="-2"/>
        </w:rPr>
        <w:t xml:space="preserve"> </w:t>
      </w:r>
      <w:r w:rsidRPr="00BC3ABE">
        <w:t>transformé</w:t>
      </w:r>
      <w:r w:rsidRPr="00BC3ABE">
        <w:rPr>
          <w:spacing w:val="-2"/>
        </w:rPr>
        <w:t xml:space="preserve"> </w:t>
      </w:r>
      <w:r w:rsidRPr="00BC3ABE">
        <w:t>nos</w:t>
      </w:r>
      <w:r w:rsidRPr="00BC3ABE">
        <w:rPr>
          <w:spacing w:val="-2"/>
        </w:rPr>
        <w:t xml:space="preserve"> </w:t>
      </w:r>
      <w:r w:rsidRPr="00BC3ABE">
        <w:t>usages</w:t>
      </w:r>
      <w:r w:rsidRPr="00BC3ABE">
        <w:rPr>
          <w:spacing w:val="-2"/>
        </w:rPr>
        <w:t xml:space="preserve"> </w:t>
      </w:r>
      <w:r w:rsidRPr="00BC3ABE">
        <w:t>digitaux</w:t>
      </w:r>
      <w:r w:rsidRPr="00BC3ABE">
        <w:rPr>
          <w:spacing w:val="-2"/>
        </w:rPr>
        <w:t> </w:t>
      </w:r>
      <w:r w:rsidRPr="00BC3ABE">
        <w:t xml:space="preserve">: désormais, nous ne quitterions plus jamais nos écrans. Depuis ce jour, c’est l’usage du smartphone à lui seul qui a nourri l’explosion de notre temps d’écran quotidien. À la sortie de l’iPhone, les gens passaient environ trois heures par jour devant un écran : aujourd’hui, </w:t>
      </w:r>
      <w:r>
        <w:t>ce sont</w:t>
      </w:r>
      <w:r w:rsidRPr="00BC3ABE">
        <w:t xml:space="preserve"> sept heures par jour, dont quatre devant un écran de smartphone</w:t>
      </w:r>
      <w:bookmarkStart w:id="2394" w:name="_bookmark177"/>
      <w:bookmarkEnd w:id="2394"/>
      <w:r w:rsidRPr="00BC3ABE">
        <w:rPr>
          <w:rStyle w:val="EndnoteReference"/>
          <w:rFonts w:ascii="Times New Roman" w:hAnsi="Times New Roman" w:cs="Times New Roman"/>
        </w:rPr>
        <w:endnoteReference w:id="83"/>
      </w:r>
      <w:r w:rsidRPr="00BC3ABE">
        <w:t>.</w:t>
      </w:r>
    </w:p>
    <w:p w14:paraId="333FD27C" w14:textId="77777777" w:rsidR="001D2912" w:rsidRPr="00BC3ABE" w:rsidRDefault="001D2912" w:rsidP="003175A3">
      <w:r w:rsidRPr="00BC3ABE">
        <w:t xml:space="preserve">Les applications les plus utilisées sur les smartphones sont les réseaux sociaux, largement répandus mondialement </w:t>
      </w:r>
      <w:r>
        <w:t xml:space="preserve">puisque </w:t>
      </w:r>
      <w:r w:rsidRPr="00BC3ABE">
        <w:t>60</w:t>
      </w:r>
      <w:r>
        <w:t> %</w:t>
      </w:r>
      <w:r w:rsidRPr="00BC3ABE">
        <w:t xml:space="preserve"> de la population mondiale </w:t>
      </w:r>
      <w:r>
        <w:t xml:space="preserve">en </w:t>
      </w:r>
      <w:r w:rsidRPr="00BC3ABE">
        <w:t>est utilisatrice active</w:t>
      </w:r>
      <w:r w:rsidRPr="00BC3ABE">
        <w:rPr>
          <w:rStyle w:val="EndnoteReference"/>
          <w:rFonts w:ascii="Times New Roman" w:hAnsi="Times New Roman" w:cs="Times New Roman"/>
        </w:rPr>
        <w:endnoteReference w:id="84"/>
      </w:r>
      <w:r w:rsidRPr="00BC3ABE">
        <w:t xml:space="preserve">, </w:t>
      </w:r>
      <w:r w:rsidRPr="00BC3ABE">
        <w:lastRenderedPageBreak/>
        <w:t xml:space="preserve">qui prennent </w:t>
      </w:r>
      <w:r w:rsidRPr="00BC3ABE">
        <w:rPr>
          <w:color w:val="000000" w:themeColor="text1"/>
        </w:rPr>
        <w:t>en moyenne</w:t>
      </w:r>
      <w:r w:rsidRPr="00BC3ABE">
        <w:t xml:space="preserve"> deux heures par</w:t>
      </w:r>
      <w:r w:rsidRPr="00BC3ABE">
        <w:rPr>
          <w:spacing w:val="52"/>
          <w:w w:val="150"/>
        </w:rPr>
        <w:t xml:space="preserve"> </w:t>
      </w:r>
      <w:r w:rsidRPr="00BC3ABE">
        <w:t>jour</w:t>
      </w:r>
      <w:r w:rsidRPr="00BC3ABE">
        <w:rPr>
          <w:spacing w:val="53"/>
          <w:w w:val="150"/>
        </w:rPr>
        <w:t xml:space="preserve"> </w:t>
      </w:r>
      <w:r w:rsidRPr="00BC3ABE">
        <w:rPr>
          <w:color w:val="000000" w:themeColor="text1"/>
        </w:rPr>
        <w:t>aux Français. Leur</w:t>
      </w:r>
      <w:r w:rsidRPr="00BC3ABE">
        <w:t xml:space="preserve"> promesse </w:t>
      </w:r>
      <w:r w:rsidRPr="00BC3ABE">
        <w:rPr>
          <w:color w:val="000000" w:themeColor="text1"/>
        </w:rPr>
        <w:t xml:space="preserve">est </w:t>
      </w:r>
      <w:r w:rsidRPr="00BC3ABE">
        <w:t>de permettre à leurs utilisateurs de partager avec leurs amis</w:t>
      </w:r>
      <w:r w:rsidRPr="00BC3ABE">
        <w:rPr>
          <w:spacing w:val="40"/>
        </w:rPr>
        <w:t xml:space="preserve"> </w:t>
      </w:r>
      <w:r w:rsidRPr="00BC3ABE">
        <w:t xml:space="preserve">des moments de leur vie. Pourtant, leur fonctionnement réel </w:t>
      </w:r>
      <w:r w:rsidRPr="00BC3ABE">
        <w:rPr>
          <w:color w:val="000000" w:themeColor="text1"/>
        </w:rPr>
        <w:t>diffère considérablement</w:t>
      </w:r>
      <w:r w:rsidRPr="00BC3ABE">
        <w:t xml:space="preserve"> de ces objectifs</w:t>
      </w:r>
      <w:r w:rsidRPr="00BC3ABE">
        <w:rPr>
          <w:color w:val="000000" w:themeColor="text1"/>
        </w:rPr>
        <w:t xml:space="preserve"> affichés</w:t>
      </w:r>
      <w:r>
        <w:t>, car</w:t>
      </w:r>
      <w:r w:rsidRPr="00BC3ABE">
        <w:t xml:space="preserve"> l’immense majorité des utilisateurs </w:t>
      </w:r>
      <w:r w:rsidRPr="00BC3ABE">
        <w:rPr>
          <w:color w:val="000000" w:themeColor="text1"/>
        </w:rPr>
        <w:t>se contente de consommer passivement</w:t>
      </w:r>
      <w:r w:rsidRPr="00BC3ABE">
        <w:rPr>
          <w:spacing w:val="45"/>
        </w:rPr>
        <w:t xml:space="preserve"> </w:t>
      </w:r>
      <w:r w:rsidRPr="00BC3ABE">
        <w:t>des</w:t>
      </w:r>
      <w:r w:rsidRPr="00BC3ABE">
        <w:rPr>
          <w:spacing w:val="46"/>
        </w:rPr>
        <w:t xml:space="preserve"> </w:t>
      </w:r>
      <w:r w:rsidRPr="00BC3ABE">
        <w:t>contenus</w:t>
      </w:r>
      <w:r w:rsidRPr="00BC3ABE">
        <w:rPr>
          <w:spacing w:val="45"/>
        </w:rPr>
        <w:t xml:space="preserve"> </w:t>
      </w:r>
      <w:r w:rsidRPr="00BC3ABE">
        <w:t>créés</w:t>
      </w:r>
      <w:r w:rsidRPr="00BC3ABE">
        <w:rPr>
          <w:spacing w:val="46"/>
        </w:rPr>
        <w:t xml:space="preserve"> </w:t>
      </w:r>
      <w:r w:rsidRPr="00BC3ABE">
        <w:t>par</w:t>
      </w:r>
      <w:r w:rsidRPr="00BC3ABE">
        <w:rPr>
          <w:spacing w:val="45"/>
        </w:rPr>
        <w:t xml:space="preserve"> </w:t>
      </w:r>
      <w:r w:rsidRPr="00BC3ABE">
        <w:rPr>
          <w:spacing w:val="-2"/>
        </w:rPr>
        <w:t xml:space="preserve">quelques </w:t>
      </w:r>
      <w:r w:rsidRPr="00BC3ABE">
        <w:t>«</w:t>
      </w:r>
      <w:r w:rsidRPr="00BC3ABE">
        <w:rPr>
          <w:spacing w:val="-3"/>
        </w:rPr>
        <w:t> </w:t>
      </w:r>
      <w:r w:rsidRPr="00BC3ABE">
        <w:t>influenceurs</w:t>
      </w:r>
      <w:r w:rsidRPr="00BC3ABE">
        <w:rPr>
          <w:spacing w:val="-4"/>
        </w:rPr>
        <w:t> </w:t>
      </w:r>
      <w:r w:rsidRPr="00BC3ABE">
        <w:t>».</w:t>
      </w:r>
    </w:p>
    <w:p w14:paraId="327A9C90" w14:textId="77777777" w:rsidR="001D2912" w:rsidRPr="00BC3ABE" w:rsidRDefault="001D2912" w:rsidP="003175A3">
      <w:r w:rsidRPr="00BC3ABE">
        <w:t>Alors, si les utilisateurs partagent peu sur ces plateformes, pourquoi y passent-ils tant d’heures ? C’est que ces plateformes ont mis en place des mécanismes</w:t>
      </w:r>
      <w:r w:rsidRPr="00BC3ABE">
        <w:rPr>
          <w:spacing w:val="51"/>
        </w:rPr>
        <w:t xml:space="preserve"> </w:t>
      </w:r>
      <w:r w:rsidRPr="00BC3ABE">
        <w:t>pour</w:t>
      </w:r>
      <w:r w:rsidRPr="00BC3ABE">
        <w:rPr>
          <w:spacing w:val="54"/>
        </w:rPr>
        <w:t xml:space="preserve"> </w:t>
      </w:r>
      <w:r w:rsidRPr="00BC3ABE">
        <w:t>capter</w:t>
      </w:r>
      <w:r w:rsidRPr="00BC3ABE">
        <w:rPr>
          <w:spacing w:val="54"/>
        </w:rPr>
        <w:t xml:space="preserve"> </w:t>
      </w:r>
      <w:r w:rsidRPr="00BC3ABE">
        <w:t>l’attention</w:t>
      </w:r>
      <w:r w:rsidRPr="00BC3ABE">
        <w:rPr>
          <w:spacing w:val="53"/>
        </w:rPr>
        <w:t xml:space="preserve"> </w:t>
      </w:r>
      <w:r w:rsidRPr="00BC3ABE">
        <w:t>des</w:t>
      </w:r>
      <w:r w:rsidRPr="00BC3ABE">
        <w:rPr>
          <w:spacing w:val="54"/>
        </w:rPr>
        <w:t xml:space="preserve"> </w:t>
      </w:r>
      <w:r w:rsidRPr="00BC3ABE">
        <w:t>utilisateurs</w:t>
      </w:r>
      <w:r w:rsidRPr="00BC3ABE">
        <w:rPr>
          <w:color w:val="000000" w:themeColor="text1"/>
        </w:rPr>
        <w:t>, afin de commercialiser le temps qui leur est pris dans un commerce appelé</w:t>
      </w:r>
      <w:r w:rsidRPr="00BC3ABE">
        <w:rPr>
          <w:spacing w:val="-2"/>
        </w:rPr>
        <w:t xml:space="preserve"> </w:t>
      </w:r>
      <w:r w:rsidRPr="00BC3ABE">
        <w:t>«</w:t>
      </w:r>
      <w:r w:rsidRPr="00BC3ABE">
        <w:rPr>
          <w:spacing w:val="-4"/>
        </w:rPr>
        <w:t> </w:t>
      </w:r>
      <w:r w:rsidRPr="00BC3ABE">
        <w:t>l’économie</w:t>
      </w:r>
      <w:r w:rsidRPr="00BC3ABE">
        <w:rPr>
          <w:spacing w:val="-1"/>
        </w:rPr>
        <w:t xml:space="preserve"> </w:t>
      </w:r>
      <w:r w:rsidRPr="00BC3ABE">
        <w:t>de</w:t>
      </w:r>
      <w:r w:rsidRPr="00BC3ABE">
        <w:rPr>
          <w:spacing w:val="-1"/>
        </w:rPr>
        <w:t xml:space="preserve"> </w:t>
      </w:r>
      <w:r w:rsidRPr="00BC3ABE">
        <w:t>l’attention</w:t>
      </w:r>
      <w:r w:rsidRPr="00BC3ABE">
        <w:rPr>
          <w:spacing w:val="-2"/>
        </w:rPr>
        <w:t> </w:t>
      </w:r>
      <w:r w:rsidRPr="00BC3ABE">
        <w:rPr>
          <w:spacing w:val="-5"/>
        </w:rPr>
        <w:t>».</w:t>
      </w:r>
    </w:p>
    <w:p w14:paraId="24D51F06" w14:textId="77777777" w:rsidR="001D2912" w:rsidRPr="00BC3ABE" w:rsidRDefault="001D2912" w:rsidP="003175A3">
      <w:r w:rsidRPr="00BC3ABE">
        <w:t>Pour mieux comprendre</w:t>
      </w:r>
      <w:r w:rsidRPr="00BC3ABE">
        <w:rPr>
          <w:color w:val="000000" w:themeColor="text1"/>
        </w:rPr>
        <w:t xml:space="preserve"> la mise en place de ces mécanismes pervers</w:t>
      </w:r>
      <w:r w:rsidRPr="00BC3ABE">
        <w:t>, plaçons-nous du côté d’une de ces plateformes. Vous êtes Meta : tout votre revenu vient des publicités que vous montrez sur vos plateformes (Facebook, Instagram). Comment maximiser votre objectif, qui est le nombre de clics sur des publicités ?</w:t>
      </w:r>
    </w:p>
    <w:p w14:paraId="1F13F370" w14:textId="77777777" w:rsidR="001D2912" w:rsidRPr="00BC3ABE" w:rsidRDefault="001D2912" w:rsidP="003175A3">
      <w:r w:rsidRPr="00BC3ABE">
        <w:t>Le premier levier</w:t>
      </w:r>
      <w:r w:rsidRPr="00BC3ABE">
        <w:rPr>
          <w:color w:val="000000" w:themeColor="text1"/>
        </w:rPr>
        <w:t xml:space="preserve"> disponible est</w:t>
      </w:r>
      <w:r w:rsidRPr="00BC3ABE">
        <w:t xml:space="preserve"> la pertinence de ces publicités. En prédisant très finement quelle publicité peut intéresser l’utilisateur, vous maximisez les chances qu’il clique sur la publicité que vous lui montrerez. Ce levier de croissance </w:t>
      </w:r>
      <w:r>
        <w:rPr>
          <w:color w:val="000000" w:themeColor="text1"/>
        </w:rPr>
        <w:t xml:space="preserve">est </w:t>
      </w:r>
      <w:r w:rsidRPr="00BC3ABE">
        <w:t>plutôt dans l’intérêt de l’utilisateur</w:t>
      </w:r>
      <w:r w:rsidRPr="00BC3ABE">
        <w:rPr>
          <w:color w:val="000000" w:themeColor="text1"/>
        </w:rPr>
        <w:t> : quitte à voir des publicités, autant qu’elles soient intéressantes.</w:t>
      </w:r>
    </w:p>
    <w:p w14:paraId="5B6EC363" w14:textId="77777777" w:rsidR="001D2912" w:rsidRPr="00BC3ABE" w:rsidRDefault="001D2912" w:rsidP="003175A3">
      <w:r w:rsidRPr="00BC3ABE">
        <w:t xml:space="preserve">Le </w:t>
      </w:r>
      <w:r w:rsidRPr="00BC3ABE">
        <w:rPr>
          <w:color w:val="000000" w:themeColor="text1"/>
        </w:rPr>
        <w:t>second</w:t>
      </w:r>
      <w:r w:rsidRPr="00BC3ABE">
        <w:t xml:space="preserve"> levier </w:t>
      </w:r>
      <w:r w:rsidRPr="00BC3ABE">
        <w:rPr>
          <w:color w:val="000000" w:themeColor="text1"/>
        </w:rPr>
        <w:t>consiste à</w:t>
      </w:r>
      <w:r w:rsidRPr="00BC3ABE">
        <w:t xml:space="preserve"> maximiser la quantité de publicités </w:t>
      </w:r>
      <w:r w:rsidRPr="00BC3ABE">
        <w:rPr>
          <w:color w:val="000000" w:themeColor="text1"/>
        </w:rPr>
        <w:t>affichées</w:t>
      </w:r>
      <w:r w:rsidRPr="00BC3ABE">
        <w:t>,</w:t>
      </w:r>
      <w:r w:rsidRPr="00BC3ABE">
        <w:rPr>
          <w:spacing w:val="40"/>
        </w:rPr>
        <w:t xml:space="preserve"> </w:t>
      </w:r>
      <w:r w:rsidRPr="00BC3ABE">
        <w:t xml:space="preserve">qui est égale au produit de la fréquence de publicités, multipliée par le temps passé sur l’application. </w:t>
      </w:r>
      <w:r w:rsidRPr="00BC3ABE">
        <w:rPr>
          <w:color w:val="000000" w:themeColor="text1"/>
        </w:rPr>
        <w:t>Augmenter significativement la</w:t>
      </w:r>
      <w:r w:rsidRPr="00BC3ABE">
        <w:rPr>
          <w:rStyle w:val="Hyperlink2"/>
          <w:rFonts w:cs="Times New Roman"/>
          <w:color w:val="000000" w:themeColor="text1"/>
        </w:rPr>
        <w:t xml:space="preserve"> </w:t>
      </w:r>
      <w:r w:rsidRPr="00BC3ABE">
        <w:t xml:space="preserve">fréquence </w:t>
      </w:r>
      <w:r w:rsidRPr="00BC3ABE">
        <w:rPr>
          <w:color w:val="000000" w:themeColor="text1"/>
        </w:rPr>
        <w:t>des publicités présente le risque d’irriter</w:t>
      </w:r>
      <w:r w:rsidRPr="00BC3ABE">
        <w:t xml:space="preserve"> les utilisateurs </w:t>
      </w:r>
      <w:r w:rsidRPr="00BC3ABE">
        <w:rPr>
          <w:color w:val="000000" w:themeColor="text1"/>
        </w:rPr>
        <w:t xml:space="preserve">et </w:t>
      </w:r>
      <w:r w:rsidRPr="00BC3ABE">
        <w:t xml:space="preserve">de </w:t>
      </w:r>
      <w:r w:rsidRPr="00BC3ABE">
        <w:rPr>
          <w:color w:val="000000" w:themeColor="text1"/>
        </w:rPr>
        <w:t>les détourner au profit de plateformes concurrentes.</w:t>
      </w:r>
      <w:r w:rsidRPr="00BC3ABE">
        <w:t xml:space="preserve"> En revanche, le temps passé </w:t>
      </w:r>
      <w:r w:rsidRPr="00BC3ABE">
        <w:rPr>
          <w:color w:val="000000" w:themeColor="text1"/>
        </w:rPr>
        <w:t xml:space="preserve">sur l’application </w:t>
      </w:r>
      <w:r w:rsidRPr="00BC3ABE">
        <w:t>est un levier que vous pouvez pousser</w:t>
      </w:r>
      <w:r w:rsidRPr="00BC3ABE">
        <w:rPr>
          <w:spacing w:val="-2"/>
        </w:rPr>
        <w:t xml:space="preserve"> </w:t>
      </w:r>
      <w:r w:rsidRPr="00BC3ABE">
        <w:t>bien</w:t>
      </w:r>
      <w:r w:rsidRPr="00BC3ABE">
        <w:rPr>
          <w:spacing w:val="-2"/>
        </w:rPr>
        <w:t xml:space="preserve"> </w:t>
      </w:r>
      <w:r w:rsidRPr="00BC3ABE">
        <w:t>plus</w:t>
      </w:r>
      <w:r w:rsidRPr="00BC3ABE">
        <w:rPr>
          <w:spacing w:val="-2"/>
        </w:rPr>
        <w:t xml:space="preserve"> </w:t>
      </w:r>
      <w:r w:rsidRPr="00BC3ABE">
        <w:t>loin.</w:t>
      </w:r>
      <w:r w:rsidRPr="00BC3ABE">
        <w:rPr>
          <w:spacing w:val="-2"/>
        </w:rPr>
        <w:t xml:space="preserve"> </w:t>
      </w:r>
      <w:r w:rsidRPr="00BC3ABE">
        <w:rPr>
          <w:color w:val="000000" w:themeColor="text1"/>
        </w:rPr>
        <w:t>Est</w:t>
      </w:r>
      <w:r w:rsidRPr="00BC3ABE">
        <w:t>-il</w:t>
      </w:r>
      <w:r w:rsidRPr="00BC3ABE">
        <w:rPr>
          <w:spacing w:val="-2"/>
        </w:rPr>
        <w:t xml:space="preserve"> </w:t>
      </w:r>
      <w:r w:rsidRPr="00BC3ABE">
        <w:t>souhaitable</w:t>
      </w:r>
      <w:r w:rsidRPr="00BC3ABE">
        <w:rPr>
          <w:spacing w:val="-2"/>
        </w:rPr>
        <w:t xml:space="preserve"> </w:t>
      </w:r>
      <w:r w:rsidRPr="00BC3ABE">
        <w:rPr>
          <w:color w:val="000000" w:themeColor="text1"/>
        </w:rPr>
        <w:t>pour</w:t>
      </w:r>
      <w:r w:rsidRPr="00BC3ABE">
        <w:rPr>
          <w:spacing w:val="-2"/>
        </w:rPr>
        <w:t xml:space="preserve"> </w:t>
      </w:r>
      <w:r w:rsidRPr="00BC3ABE">
        <w:t>les</w:t>
      </w:r>
      <w:r w:rsidRPr="00BC3ABE">
        <w:rPr>
          <w:spacing w:val="-2"/>
        </w:rPr>
        <w:t xml:space="preserve"> </w:t>
      </w:r>
      <w:r w:rsidRPr="00BC3ABE">
        <w:t>utilisateurs</w:t>
      </w:r>
      <w:r w:rsidRPr="00BC3ABE">
        <w:rPr>
          <w:rStyle w:val="Hyperlink5"/>
          <w:rFonts w:cs="Times New Roman"/>
          <w:color w:val="000000" w:themeColor="text1"/>
        </w:rPr>
        <w:t xml:space="preserve"> </w:t>
      </w:r>
      <w:r w:rsidRPr="00BC3ABE">
        <w:rPr>
          <w:color w:val="000000" w:themeColor="text1"/>
        </w:rPr>
        <w:t>qui</w:t>
      </w:r>
      <w:r w:rsidRPr="00BC3ABE">
        <w:rPr>
          <w:spacing w:val="-2"/>
        </w:rPr>
        <w:t xml:space="preserve"> </w:t>
      </w:r>
      <w:r w:rsidRPr="00BC3ABE">
        <w:t>passent</w:t>
      </w:r>
      <w:r w:rsidRPr="00BC3ABE">
        <w:rPr>
          <w:spacing w:val="-2"/>
        </w:rPr>
        <w:t xml:space="preserve"> </w:t>
      </w:r>
      <w:r w:rsidRPr="00BC3ABE">
        <w:t xml:space="preserve">des heures sur la plateforme ? Peut-être pas, mais </w:t>
      </w:r>
      <w:r w:rsidRPr="00BC3ABE">
        <w:rPr>
          <w:color w:val="000000" w:themeColor="text1"/>
        </w:rPr>
        <w:t xml:space="preserve">profitable </w:t>
      </w:r>
      <w:r w:rsidRPr="00BC3ABE">
        <w:t xml:space="preserve">pour </w:t>
      </w:r>
      <w:r w:rsidRPr="00BC3ABE">
        <w:rPr>
          <w:color w:val="000000" w:themeColor="text1"/>
        </w:rPr>
        <w:t>l’entreprise,</w:t>
      </w:r>
      <w:r w:rsidRPr="00BC3ABE">
        <w:t xml:space="preserve"> assurément. Et vos investisseurs exigent une amélioration de vos résultats : </w:t>
      </w:r>
      <w:r w:rsidRPr="00BC3ABE">
        <w:rPr>
          <w:color w:val="000000" w:themeColor="text1"/>
        </w:rPr>
        <w:t>qu’à cela ne tienne</w:t>
      </w:r>
      <w:r w:rsidRPr="00BC3ABE">
        <w:t>, vous devez maximiser le temps d’écran. Patrick Le Fay, directeur général de TF1, écrivait ainsi dès 2004 : «</w:t>
      </w:r>
      <w:r w:rsidRPr="00BC3ABE">
        <w:rPr>
          <w:spacing w:val="-2"/>
        </w:rPr>
        <w:t> </w:t>
      </w:r>
      <w:r w:rsidRPr="00BC3ABE">
        <w:t>Ce que nous vendons à Coca-Cola, c’est du temps de cerveau</w:t>
      </w:r>
      <w:r w:rsidRPr="00BC3ABE">
        <w:rPr>
          <w:spacing w:val="-1"/>
        </w:rPr>
        <w:t xml:space="preserve"> </w:t>
      </w:r>
      <w:r w:rsidRPr="00BC3ABE">
        <w:t>humain</w:t>
      </w:r>
      <w:r w:rsidRPr="00BC3ABE">
        <w:rPr>
          <w:spacing w:val="-1"/>
        </w:rPr>
        <w:t xml:space="preserve"> </w:t>
      </w:r>
      <w:r w:rsidRPr="00BC3ABE">
        <w:t>disponible</w:t>
      </w:r>
      <w:r w:rsidRPr="00BC3ABE">
        <w:rPr>
          <w:rStyle w:val="EndnoteReference"/>
          <w:rFonts w:ascii="Times New Roman" w:hAnsi="Times New Roman" w:cs="Times New Roman"/>
        </w:rPr>
        <w:endnoteReference w:id="85"/>
      </w:r>
      <w:r w:rsidRPr="00BC3ABE">
        <w:t>.</w:t>
      </w:r>
      <w:bookmarkStart w:id="2400" w:name="_bookmark179"/>
      <w:bookmarkEnd w:id="2400"/>
      <w:r>
        <w:t> »</w:t>
      </w:r>
      <w:r w:rsidRPr="00BC3ABE">
        <w:rPr>
          <w:spacing w:val="-1"/>
        </w:rPr>
        <w:t xml:space="preserve"> </w:t>
      </w:r>
      <w:r w:rsidRPr="00BC3ABE">
        <w:t>Il</w:t>
      </w:r>
      <w:r w:rsidRPr="00BC3ABE">
        <w:rPr>
          <w:spacing w:val="-1"/>
        </w:rPr>
        <w:t xml:space="preserve"> </w:t>
      </w:r>
      <w:r w:rsidRPr="00BC3ABE">
        <w:t>a</w:t>
      </w:r>
      <w:r w:rsidRPr="00BC3ABE">
        <w:rPr>
          <w:spacing w:val="-1"/>
        </w:rPr>
        <w:t xml:space="preserve"> </w:t>
      </w:r>
      <w:r w:rsidRPr="00BC3ABE">
        <w:t>regretté</w:t>
      </w:r>
      <w:r w:rsidRPr="00BC3ABE">
        <w:rPr>
          <w:spacing w:val="-1"/>
        </w:rPr>
        <w:t xml:space="preserve"> </w:t>
      </w:r>
      <w:r w:rsidRPr="00BC3ABE">
        <w:t>plus</w:t>
      </w:r>
      <w:r w:rsidRPr="00BC3ABE">
        <w:rPr>
          <w:spacing w:val="-1"/>
        </w:rPr>
        <w:t xml:space="preserve"> </w:t>
      </w:r>
      <w:r w:rsidRPr="00BC3ABE">
        <w:t>tard</w:t>
      </w:r>
      <w:r w:rsidRPr="00BC3ABE">
        <w:rPr>
          <w:spacing w:val="-1"/>
        </w:rPr>
        <w:t xml:space="preserve"> </w:t>
      </w:r>
      <w:r w:rsidRPr="00BC3ABE">
        <w:t>cette</w:t>
      </w:r>
      <w:r w:rsidRPr="00BC3ABE">
        <w:rPr>
          <w:spacing w:val="-1"/>
        </w:rPr>
        <w:t xml:space="preserve"> </w:t>
      </w:r>
      <w:r w:rsidRPr="00BC3ABE">
        <w:rPr>
          <w:color w:val="000000" w:themeColor="text1"/>
        </w:rPr>
        <w:t>formulation</w:t>
      </w:r>
      <w:r w:rsidRPr="00BC3ABE">
        <w:rPr>
          <w:spacing w:val="-1"/>
        </w:rPr>
        <w:t xml:space="preserve"> </w:t>
      </w:r>
      <w:r w:rsidRPr="00BC3ABE">
        <w:t>un</w:t>
      </w:r>
      <w:r w:rsidRPr="00BC3ABE">
        <w:rPr>
          <w:spacing w:val="-1"/>
        </w:rPr>
        <w:t xml:space="preserve"> </w:t>
      </w:r>
      <w:r w:rsidRPr="00BC3ABE">
        <w:t>peu</w:t>
      </w:r>
      <w:r w:rsidRPr="00BC3ABE">
        <w:rPr>
          <w:spacing w:val="-1"/>
        </w:rPr>
        <w:t xml:space="preserve"> </w:t>
      </w:r>
      <w:r w:rsidRPr="00BC3ABE">
        <w:t>trop franche, mais l’objectif était annoncé.</w:t>
      </w:r>
    </w:p>
    <w:p w14:paraId="434A938B" w14:textId="77777777" w:rsidR="001D2912" w:rsidRPr="00BC3ABE" w:rsidRDefault="001D2912" w:rsidP="003175A3">
      <w:r w:rsidRPr="00BF320E">
        <w:t>Comment maximiser ce temps de cerveau humain disponible ? Les plateformes mettent</w:t>
      </w:r>
      <w:r w:rsidRPr="00BC3ABE">
        <w:t xml:space="preserve"> souvent à l’essai des améliorations, </w:t>
      </w:r>
      <w:r w:rsidRPr="00BC3ABE">
        <w:rPr>
          <w:color w:val="000000" w:themeColor="text1"/>
        </w:rPr>
        <w:t>comme</w:t>
      </w:r>
      <w:r w:rsidRPr="00BC3ABE">
        <w:t xml:space="preserve"> un système de notifications qui trouve toujours des évènements à signaler même s’il ne s’est rien passé d’important, ou des rappels par mail pour rattraper les utilisateurs qui s’éloigneraient. Surtout, un </w:t>
      </w:r>
      <w:r w:rsidRPr="00BC3ABE">
        <w:rPr>
          <w:color w:val="000000" w:themeColor="text1"/>
        </w:rPr>
        <w:t>élément essentiel</w:t>
      </w:r>
      <w:r w:rsidRPr="00BC3ABE">
        <w:t xml:space="preserve"> de ces plateformes de contenu est l’algorithme de recommandation qui choisit en permanence le prochain contenu (texte, vidéo ou image) à montrer à l’utilisateur.</w:t>
      </w:r>
      <w:r w:rsidRPr="00BC3ABE">
        <w:rPr>
          <w:spacing w:val="39"/>
        </w:rPr>
        <w:t xml:space="preserve"> </w:t>
      </w:r>
      <w:r w:rsidRPr="00BC3ABE">
        <w:t>Les</w:t>
      </w:r>
      <w:r w:rsidRPr="00BC3ABE">
        <w:rPr>
          <w:spacing w:val="39"/>
        </w:rPr>
        <w:t xml:space="preserve"> </w:t>
      </w:r>
      <w:r w:rsidRPr="00BC3ABE">
        <w:t>plateformes</w:t>
      </w:r>
      <w:r w:rsidRPr="00BC3ABE">
        <w:rPr>
          <w:spacing w:val="40"/>
        </w:rPr>
        <w:t xml:space="preserve"> </w:t>
      </w:r>
      <w:r w:rsidRPr="00BC3ABE">
        <w:t>introduisent</w:t>
      </w:r>
      <w:r w:rsidRPr="00BC3ABE">
        <w:rPr>
          <w:spacing w:val="39"/>
        </w:rPr>
        <w:t xml:space="preserve"> </w:t>
      </w:r>
      <w:r w:rsidRPr="00BC3ABE">
        <w:t>leurs</w:t>
      </w:r>
      <w:r w:rsidRPr="00BC3ABE">
        <w:rPr>
          <w:spacing w:val="39"/>
        </w:rPr>
        <w:t xml:space="preserve"> </w:t>
      </w:r>
      <w:r w:rsidRPr="00BC3ABE">
        <w:t>améliorations</w:t>
      </w:r>
      <w:r w:rsidRPr="00BC3ABE">
        <w:rPr>
          <w:spacing w:val="40"/>
        </w:rPr>
        <w:t xml:space="preserve"> </w:t>
      </w:r>
      <w:r w:rsidRPr="00BC3ABE">
        <w:t>selon</w:t>
      </w:r>
      <w:r w:rsidRPr="00BC3ABE">
        <w:rPr>
          <w:spacing w:val="39"/>
        </w:rPr>
        <w:t xml:space="preserve"> </w:t>
      </w:r>
      <w:r w:rsidRPr="00BC3ABE">
        <w:rPr>
          <w:spacing w:val="-5"/>
        </w:rPr>
        <w:t xml:space="preserve">la </w:t>
      </w:r>
      <w:r w:rsidRPr="00BC3ABE">
        <w:t>technique</w:t>
      </w:r>
      <w:r w:rsidRPr="00BC3ABE">
        <w:rPr>
          <w:spacing w:val="39"/>
        </w:rPr>
        <w:t xml:space="preserve"> </w:t>
      </w:r>
      <w:r w:rsidRPr="00BC3ABE">
        <w:t>appelée</w:t>
      </w:r>
      <w:r w:rsidRPr="00BC3ABE">
        <w:rPr>
          <w:spacing w:val="39"/>
        </w:rPr>
        <w:t xml:space="preserve"> </w:t>
      </w:r>
      <w:r w:rsidRPr="00BC3ABE">
        <w:t>« A/B</w:t>
      </w:r>
      <w:r w:rsidRPr="00BC3ABE">
        <w:rPr>
          <w:spacing w:val="39"/>
        </w:rPr>
        <w:t xml:space="preserve"> </w:t>
      </w:r>
      <w:r w:rsidRPr="00BC3ABE">
        <w:t>testing »,</w:t>
      </w:r>
      <w:r w:rsidRPr="00BC3ABE">
        <w:rPr>
          <w:spacing w:val="39"/>
        </w:rPr>
        <w:t xml:space="preserve"> </w:t>
      </w:r>
      <w:r w:rsidRPr="00BC3ABE">
        <w:t>qui</w:t>
      </w:r>
      <w:r w:rsidRPr="00BC3ABE">
        <w:rPr>
          <w:spacing w:val="39"/>
        </w:rPr>
        <w:t xml:space="preserve"> </w:t>
      </w:r>
      <w:r w:rsidRPr="00BC3ABE">
        <w:t>consiste</w:t>
      </w:r>
      <w:r w:rsidRPr="00BC3ABE">
        <w:rPr>
          <w:spacing w:val="39"/>
        </w:rPr>
        <w:t xml:space="preserve"> </w:t>
      </w:r>
      <w:r w:rsidRPr="00BC3ABE">
        <w:t>à</w:t>
      </w:r>
      <w:r w:rsidRPr="00BC3ABE">
        <w:rPr>
          <w:spacing w:val="39"/>
        </w:rPr>
        <w:t xml:space="preserve"> </w:t>
      </w:r>
      <w:r w:rsidRPr="00BC3ABE">
        <w:t>tester</w:t>
      </w:r>
      <w:r w:rsidRPr="00BC3ABE">
        <w:rPr>
          <w:spacing w:val="39"/>
        </w:rPr>
        <w:t xml:space="preserve"> </w:t>
      </w:r>
      <w:r w:rsidRPr="00BC3ABE">
        <w:t>une</w:t>
      </w:r>
      <w:r w:rsidRPr="00BC3ABE">
        <w:rPr>
          <w:spacing w:val="39"/>
        </w:rPr>
        <w:t xml:space="preserve"> </w:t>
      </w:r>
      <w:r w:rsidRPr="00BC3ABE">
        <w:t>modification</w:t>
      </w:r>
      <w:r w:rsidRPr="00BC3ABE">
        <w:rPr>
          <w:spacing w:val="39"/>
        </w:rPr>
        <w:t xml:space="preserve"> </w:t>
      </w:r>
      <w:r w:rsidRPr="00BC3ABE">
        <w:t>de ces composants en la déployant sur la version de l’application d’un petit nombre d’utilisateurs cobayes. Si la nouvelle version fait augmenter le temps d’écran, elle est conservée, et étendue à l’ensemble des utilisateurs.</w:t>
      </w:r>
    </w:p>
    <w:p w14:paraId="1F0B0886" w14:textId="77777777" w:rsidR="001D2912" w:rsidRPr="00BC3ABE" w:rsidRDefault="001D2912" w:rsidP="003175A3">
      <w:pPr>
        <w:rPr>
          <w:spacing w:val="-2"/>
        </w:rPr>
      </w:pPr>
      <w:r w:rsidRPr="00BC3ABE">
        <w:t xml:space="preserve">Cette </w:t>
      </w:r>
      <w:r w:rsidRPr="00BC3ABE">
        <w:rPr>
          <w:color w:val="000000" w:themeColor="text1"/>
        </w:rPr>
        <w:t>sélection</w:t>
      </w:r>
      <w:r w:rsidRPr="00BC3ABE">
        <w:t xml:space="preserve"> perpétuelle </w:t>
      </w:r>
      <w:r w:rsidRPr="00BC3ABE">
        <w:rPr>
          <w:color w:val="000000" w:themeColor="text1"/>
        </w:rPr>
        <w:t>des modifications</w:t>
      </w:r>
      <w:r w:rsidRPr="00BC3ABE">
        <w:t xml:space="preserve"> qui maximisent le temps d’écran rend l’application de plus en plus addictive, comme une</w:t>
      </w:r>
      <w:r w:rsidRPr="00BC3ABE">
        <w:rPr>
          <w:spacing w:val="40"/>
        </w:rPr>
        <w:t xml:space="preserve"> </w:t>
      </w:r>
      <w:r w:rsidRPr="00BC3ABE">
        <w:t xml:space="preserve">drogue de synthèse raffinée par des </w:t>
      </w:r>
      <w:r w:rsidRPr="00BC3ABE">
        <w:lastRenderedPageBreak/>
        <w:t>expériences successives. Les systèmes de notifications et de recommandation de contenu qui en résultent finissent par détourner des circuits de récompense de nos cerveaux, construits au fil de milliers de générations d’évolution pour nous aider à mener des vies</w:t>
      </w:r>
      <w:r w:rsidRPr="00BC3ABE">
        <w:rPr>
          <w:spacing w:val="40"/>
        </w:rPr>
        <w:t xml:space="preserve"> </w:t>
      </w:r>
      <w:r w:rsidRPr="00BC3ABE">
        <w:t>meilleures dans l’environnement où se passait cette évolutio</w:t>
      </w:r>
      <w:bookmarkStart w:id="2401" w:name="_bookmark180"/>
      <w:bookmarkEnd w:id="2401"/>
      <w:r w:rsidRPr="00BC3ABE">
        <w:t>n</w:t>
      </w:r>
      <w:r w:rsidRPr="00BC3ABE">
        <w:rPr>
          <w:rStyle w:val="EndnoteReference"/>
          <w:rFonts w:ascii="Times New Roman" w:hAnsi="Times New Roman" w:cs="Times New Roman"/>
        </w:rPr>
        <w:endnoteReference w:id="86"/>
      </w:r>
      <w:r w:rsidRPr="00BC3ABE">
        <w:rPr>
          <w:color w:val="000000" w:themeColor="text1"/>
        </w:rPr>
        <w:t>, pour</w:t>
      </w:r>
      <w:r w:rsidRPr="00BC3ABE">
        <w:t xml:space="preserve"> en </w:t>
      </w:r>
      <w:r w:rsidRPr="00BC3ABE">
        <w:rPr>
          <w:color w:val="000000" w:themeColor="text1"/>
        </w:rPr>
        <w:t>faire</w:t>
      </w:r>
      <w:r w:rsidRPr="00BC3ABE">
        <w:t xml:space="preserve"> des pièges qui capturent notre attention comme un pot de miel attire les </w:t>
      </w:r>
      <w:r w:rsidRPr="00BC3ABE">
        <w:rPr>
          <w:spacing w:val="-2"/>
        </w:rPr>
        <w:t>guêpes.</w:t>
      </w:r>
    </w:p>
    <w:p w14:paraId="0552CC08" w14:textId="77777777" w:rsidR="001D2912" w:rsidRPr="00BC3ABE" w:rsidRDefault="001D2912" w:rsidP="003175A3">
      <w:r w:rsidRPr="00BC3ABE">
        <w:t>Les conséquences de cette addictivité sont désastreuses. D’abord, la plupart de ce temps passé sur les plateformes dites sociales est considéré par les utilisateurs eux-mêmes comme du temps perdu. La moitié des adultes américains, et 70</w:t>
      </w:r>
      <w:r>
        <w:t> %</w:t>
      </w:r>
      <w:r w:rsidRPr="00BC3ABE">
        <w:t xml:space="preserve"> des jeunes, affirment passer systématiquement plus de temps qu’ils avaient prévu à regarder ces cont</w:t>
      </w:r>
      <w:bookmarkStart w:id="2402" w:name="_bookmark182"/>
      <w:bookmarkEnd w:id="2402"/>
      <w:r w:rsidRPr="00BC3ABE">
        <w:t>enus</w:t>
      </w:r>
      <w:r w:rsidRPr="00BC3ABE">
        <w:rPr>
          <w:rStyle w:val="EndnoteReference"/>
          <w:rFonts w:ascii="Times New Roman" w:hAnsi="Times New Roman" w:cs="Times New Roman"/>
        </w:rPr>
        <w:endnoteReference w:id="87"/>
      </w:r>
      <w:r w:rsidRPr="00BC3ABE">
        <w:t xml:space="preserve">. Il s’agit de plusieurs heures chaque jour pour des milliards d’utilisateurs, soit un gaspillage de temps de vie humaine à </w:t>
      </w:r>
      <w:r>
        <w:t xml:space="preserve">une </w:t>
      </w:r>
      <w:r w:rsidRPr="00BC3ABE" w:rsidDel="00487627">
        <w:t>l’</w:t>
      </w:r>
      <w:r w:rsidRPr="00BC3ABE">
        <w:t>échelle industrielle.</w:t>
      </w:r>
    </w:p>
    <w:p w14:paraId="546A1018" w14:textId="77777777" w:rsidR="001D2912" w:rsidRDefault="001D2912" w:rsidP="003175A3">
      <w:pPr>
        <w:rPr>
          <w:color w:val="000000" w:themeColor="text1"/>
        </w:rPr>
      </w:pPr>
      <w:r w:rsidRPr="00BC3ABE">
        <w:t xml:space="preserve">Ensuite, les études scientifiques notent régulièrement que ces réseaux </w:t>
      </w:r>
      <w:r w:rsidRPr="00632F55" w:rsidDel="00487627">
        <w:t xml:space="preserve">induisent </w:t>
      </w:r>
      <w:r w:rsidRPr="00632F55">
        <w:t>poussent</w:t>
      </w:r>
      <w:r w:rsidRPr="00BC3ABE">
        <w:t xml:space="preserve"> les utilisateurs à se comparer en permanence avec des gens dont les corps semblent plus beaux, et les vies plus heureuses, ce qui a des effets psychologiques destructeurs dans le domaine de la perception de son corps, de la santé mentale, de l’estime de soi</w:t>
      </w:r>
      <w:bookmarkStart w:id="2403" w:name="_bookmark183"/>
      <w:bookmarkEnd w:id="2403"/>
      <w:r w:rsidRPr="00BC3ABE">
        <w:rPr>
          <w:rStyle w:val="EndnoteReference"/>
          <w:rFonts w:ascii="Times New Roman" w:hAnsi="Times New Roman" w:cs="Times New Roman"/>
        </w:rPr>
        <w:endnoteReference w:id="88"/>
      </w:r>
      <w:r w:rsidRPr="00BC3ABE">
        <w:t>. Sur ce point précis, l’arrivée de systèmes d’IA</w:t>
      </w:r>
      <w:r w:rsidRPr="00BC3ABE">
        <w:rPr>
          <w:spacing w:val="-2"/>
        </w:rPr>
        <w:t xml:space="preserve"> </w:t>
      </w:r>
      <w:r w:rsidRPr="00BC3ABE">
        <w:t xml:space="preserve">pour générer des images ne peut qu’inquiéter, car ces systèmes ont une tendance marquée à montrer des femmes hypersexualisées, tendance due directement à </w:t>
      </w:r>
      <w:r>
        <w:t xml:space="preserve">des </w:t>
      </w:r>
      <w:r w:rsidRPr="00BC3ABE">
        <w:t>données et méthodes d’entraînement douteuses</w:t>
      </w:r>
      <w:bookmarkStart w:id="2404" w:name="_bookmark181"/>
      <w:bookmarkEnd w:id="2404"/>
      <w:r w:rsidRPr="00BC3ABE">
        <w:rPr>
          <w:rStyle w:val="EndnoteReference"/>
          <w:rFonts w:ascii="Times New Roman" w:hAnsi="Times New Roman" w:cs="Times New Roman"/>
        </w:rPr>
        <w:endnoteReference w:id="89"/>
      </w:r>
      <w:r w:rsidRPr="00BC3ABE">
        <w:t>.</w:t>
      </w:r>
    </w:p>
    <w:p w14:paraId="03F8439C" w14:textId="77777777" w:rsidR="001D2912" w:rsidRPr="00BC3ABE" w:rsidRDefault="001D2912" w:rsidP="003175A3">
      <w:r w:rsidRPr="00BC3ABE">
        <w:t>Enfin, les conséquences pour le développement des enfants sont désastreuses. Quand un enfant crie, il est tentant pour ses parents de lui donner l’écran qui le calme. En effet, l’enfant se tait, il est fasciné par l’écran. Être réduit à cette passivité</w:t>
      </w:r>
      <w:r w:rsidRPr="00BC3ABE">
        <w:rPr>
          <w:color w:val="000000" w:themeColor="text1"/>
        </w:rPr>
        <w:t>,</w:t>
      </w:r>
      <w:r w:rsidRPr="00BC3ABE">
        <w:t xml:space="preserve"> à la période de sa vie la plus importante pour l’apprentissage, c’est l’assurance d’un développement cognitif gravement perturbé, en particulier dans le domaine du langage</w:t>
      </w:r>
      <w:bookmarkStart w:id="2405" w:name="_bookmark184"/>
      <w:bookmarkEnd w:id="2405"/>
      <w:r w:rsidRPr="00BC3ABE">
        <w:rPr>
          <w:rStyle w:val="EndnoteReference"/>
          <w:rFonts w:ascii="Times New Roman" w:hAnsi="Times New Roman" w:cs="Times New Roman"/>
        </w:rPr>
        <w:endnoteReference w:id="90"/>
      </w:r>
      <w:r w:rsidRPr="00BC3ABE">
        <w:t>.</w:t>
      </w:r>
    </w:p>
    <w:p w14:paraId="664677CF" w14:textId="77777777" w:rsidR="001D2912" w:rsidRPr="00BC3ABE" w:rsidRDefault="001D2912" w:rsidP="003175A3">
      <w:pPr>
        <w:rPr>
          <w:rFonts w:eastAsia="Times New Roman"/>
          <w:color w:val="000000" w:themeColor="text1"/>
          <w:lang w:eastAsia="fr-FR"/>
        </w:rPr>
      </w:pPr>
      <w:r w:rsidRPr="00BC3ABE">
        <w:t>Les</w:t>
      </w:r>
      <w:r w:rsidRPr="00BC3ABE">
        <w:rPr>
          <w:spacing w:val="23"/>
        </w:rPr>
        <w:t xml:space="preserve"> </w:t>
      </w:r>
      <w:r w:rsidRPr="00BC3ABE">
        <w:t>entreprises</w:t>
      </w:r>
      <w:r w:rsidRPr="00BC3ABE">
        <w:rPr>
          <w:spacing w:val="23"/>
        </w:rPr>
        <w:t xml:space="preserve"> </w:t>
      </w:r>
      <w:r w:rsidRPr="00BC3ABE">
        <w:t>sont</w:t>
      </w:r>
      <w:r w:rsidRPr="00BC3ABE">
        <w:rPr>
          <w:spacing w:val="23"/>
        </w:rPr>
        <w:t xml:space="preserve"> </w:t>
      </w:r>
      <w:r w:rsidRPr="00BC3ABE">
        <w:t>bien</w:t>
      </w:r>
      <w:r w:rsidRPr="00BC3ABE">
        <w:rPr>
          <w:spacing w:val="24"/>
        </w:rPr>
        <w:t xml:space="preserve"> </w:t>
      </w:r>
      <w:r w:rsidRPr="00BC3ABE">
        <w:t>informées</w:t>
      </w:r>
      <w:r w:rsidRPr="00BC3ABE">
        <w:rPr>
          <w:spacing w:val="23"/>
        </w:rPr>
        <w:t xml:space="preserve"> </w:t>
      </w:r>
      <w:r w:rsidRPr="00BC3ABE">
        <w:t>de</w:t>
      </w:r>
      <w:r w:rsidRPr="00BC3ABE">
        <w:rPr>
          <w:spacing w:val="23"/>
        </w:rPr>
        <w:t xml:space="preserve"> </w:t>
      </w:r>
      <w:r w:rsidRPr="00BC3ABE">
        <w:t>l’effet</w:t>
      </w:r>
      <w:r w:rsidRPr="00BC3ABE">
        <w:rPr>
          <w:spacing w:val="23"/>
        </w:rPr>
        <w:t xml:space="preserve"> </w:t>
      </w:r>
      <w:r w:rsidRPr="00BC3ABE">
        <w:t>addictif</w:t>
      </w:r>
      <w:r w:rsidRPr="00BC3ABE">
        <w:rPr>
          <w:spacing w:val="24"/>
        </w:rPr>
        <w:t xml:space="preserve"> </w:t>
      </w:r>
      <w:r w:rsidRPr="00BC3ABE">
        <w:t>de</w:t>
      </w:r>
      <w:r w:rsidRPr="00BC3ABE">
        <w:rPr>
          <w:spacing w:val="23"/>
        </w:rPr>
        <w:t xml:space="preserve"> </w:t>
      </w:r>
      <w:r w:rsidRPr="00BC3ABE">
        <w:t>leurs</w:t>
      </w:r>
      <w:r w:rsidRPr="00BC3ABE">
        <w:rPr>
          <w:spacing w:val="23"/>
        </w:rPr>
        <w:t xml:space="preserve"> </w:t>
      </w:r>
      <w:r w:rsidRPr="00BC3ABE">
        <w:t>produits</w:t>
      </w:r>
      <w:r w:rsidRPr="00BC3ABE">
        <w:rPr>
          <w:spacing w:val="24"/>
        </w:rPr>
        <w:t xml:space="preserve"> </w:t>
      </w:r>
      <w:r w:rsidRPr="00BC3ABE">
        <w:rPr>
          <w:spacing w:val="-5"/>
        </w:rPr>
        <w:t xml:space="preserve">et </w:t>
      </w:r>
      <w:r w:rsidRPr="00BC3ABE">
        <w:t>de ses conséquences négativ</w:t>
      </w:r>
      <w:bookmarkStart w:id="2406" w:name="_bookmark186"/>
      <w:bookmarkEnd w:id="2406"/>
      <w:r w:rsidRPr="00BC3ABE">
        <w:t>es</w:t>
      </w:r>
      <w:r w:rsidRPr="00BC3ABE">
        <w:rPr>
          <w:rStyle w:val="EndnoteReference"/>
          <w:rFonts w:ascii="Times New Roman" w:hAnsi="Times New Roman" w:cs="Times New Roman"/>
          <w:sz w:val="26"/>
          <w:szCs w:val="26"/>
        </w:rPr>
        <w:endnoteReference w:id="91"/>
      </w:r>
      <w:r w:rsidRPr="00BC3ABE">
        <w:t>. Mais</w:t>
      </w:r>
      <w:r w:rsidRPr="00BC3ABE">
        <w:rPr>
          <w:color w:val="000000" w:themeColor="text1"/>
        </w:rPr>
        <w:t xml:space="preserve"> plutôt que de se brider,</w:t>
      </w:r>
      <w:r w:rsidRPr="00BC3ABE">
        <w:t xml:space="preserve"> elles préfèrent demander à leur poule aux œufs d’or de pondre toujours plus</w:t>
      </w:r>
      <w:r w:rsidRPr="00BC3ABE">
        <w:rPr>
          <w:color w:val="000000" w:themeColor="text1"/>
        </w:rPr>
        <w:t>, au point de forcer les limites physiques des utilisateurs : le</w:t>
      </w:r>
      <w:r w:rsidRPr="00BC3ABE">
        <w:t xml:space="preserve"> CEO de Netflix, Reed Hastings, a déclaré que le principal compétiteur de Netflix était le sommeil</w:t>
      </w:r>
      <w:r w:rsidRPr="00BC3ABE">
        <w:rPr>
          <w:rStyle w:val="EndnoteReference"/>
          <w:rFonts w:ascii="Times New Roman" w:hAnsi="Times New Roman" w:cs="Times New Roman"/>
          <w:sz w:val="26"/>
          <w:szCs w:val="26"/>
        </w:rPr>
        <w:endnoteReference w:id="92"/>
      </w:r>
      <w:r w:rsidRPr="00BC3ABE">
        <w:t>.</w:t>
      </w:r>
    </w:p>
    <w:p w14:paraId="386F2C9F" w14:textId="77777777" w:rsidR="001D2912" w:rsidDel="00E418E3" w:rsidRDefault="001D2912" w:rsidP="003175A3">
      <w:pPr>
        <w:rPr>
          <w:del w:id="2414" w:author="Héloïse Mahé" w:date="2025-07-25T17:54:00Z"/>
        </w:rPr>
      </w:pPr>
      <w:bookmarkStart w:id="2415" w:name="_bookmark185"/>
      <w:bookmarkStart w:id="2416" w:name="_bookmark187"/>
      <w:bookmarkEnd w:id="2415"/>
      <w:bookmarkEnd w:id="2416"/>
      <w:r w:rsidRPr="00BC3ABE">
        <w:t>Voilà donc une industrie qui a</w:t>
      </w:r>
      <w:r w:rsidRPr="00054E51">
        <w:t xml:space="preserve"> </w:t>
      </w:r>
      <w:r w:rsidRPr="00872D79">
        <w:t>trouvé</w:t>
      </w:r>
      <w:r w:rsidRPr="00BC3ABE">
        <w:t xml:space="preserve"> le moyen de </w:t>
      </w:r>
      <w:r w:rsidRPr="00BC3ABE">
        <w:rPr>
          <w:color w:val="000000" w:themeColor="text1"/>
        </w:rPr>
        <w:t>détourner pour son profit</w:t>
      </w:r>
      <w:r w:rsidRPr="00BC3ABE">
        <w:t xml:space="preserve"> l’attention de la majeure partie de l’humanité. Au niveau actuel de perfectionnement de ces applications, restreindre le temps que nous passons devant nos écrans n’est plus un simple combat </w:t>
      </w:r>
      <w:r w:rsidRPr="007C39AD">
        <w:t>de notre volonté contre</w:t>
      </w:r>
      <w:r w:rsidRPr="007C39AD">
        <w:rPr>
          <w:spacing w:val="-1"/>
        </w:rPr>
        <w:t xml:space="preserve"> </w:t>
      </w:r>
      <w:r w:rsidRPr="007C39AD">
        <w:t>notre</w:t>
      </w:r>
      <w:r w:rsidRPr="007C39AD">
        <w:rPr>
          <w:spacing w:val="-1"/>
        </w:rPr>
        <w:t xml:space="preserve"> </w:t>
      </w:r>
      <w:r w:rsidRPr="007C39AD">
        <w:t>écran</w:t>
      </w:r>
      <w:r w:rsidRPr="007C39AD">
        <w:rPr>
          <w:spacing w:val="-1"/>
        </w:rPr>
        <w:t> </w:t>
      </w:r>
      <w:r w:rsidRPr="007C39AD">
        <w:t xml:space="preserve">: c’est </w:t>
      </w:r>
      <w:r w:rsidRPr="007C39AD">
        <w:rPr>
          <w:color w:val="000000" w:themeColor="text1"/>
        </w:rPr>
        <w:t>la capture</w:t>
      </w:r>
      <w:r w:rsidRPr="007C39AD">
        <w:t xml:space="preserve"> de </w:t>
      </w:r>
      <w:r w:rsidRPr="007C39AD">
        <w:rPr>
          <w:color w:val="000000" w:themeColor="text1"/>
        </w:rPr>
        <w:t>notre cerveau</w:t>
      </w:r>
      <w:r w:rsidRPr="007C39AD">
        <w:t xml:space="preserve"> dans</w:t>
      </w:r>
      <w:r w:rsidRPr="007C39AD">
        <w:rPr>
          <w:spacing w:val="-1"/>
        </w:rPr>
        <w:t xml:space="preserve"> </w:t>
      </w:r>
      <w:r w:rsidRPr="007C39AD">
        <w:t>un</w:t>
      </w:r>
      <w:r w:rsidRPr="007C39AD">
        <w:rPr>
          <w:spacing w:val="-1"/>
        </w:rPr>
        <w:t xml:space="preserve"> </w:t>
      </w:r>
      <w:r w:rsidRPr="007C39AD">
        <w:t>piège</w:t>
      </w:r>
      <w:r w:rsidRPr="007C39AD">
        <w:rPr>
          <w:spacing w:val="-1"/>
        </w:rPr>
        <w:t xml:space="preserve"> </w:t>
      </w:r>
      <w:r w:rsidRPr="007C39AD">
        <w:t xml:space="preserve">numérique ciselé par des milliers d’ingénieurs pour devenir toujours plus redoutable. </w:t>
      </w:r>
      <w:r>
        <w:t>Et pourtant,</w:t>
      </w:r>
      <w:r w:rsidRPr="00AD6520">
        <w:t xml:space="preserve"> </w:t>
      </w:r>
      <w:r>
        <w:t xml:space="preserve">la version actuelle de </w:t>
      </w:r>
      <w:r w:rsidRPr="00AD6520">
        <w:t xml:space="preserve">ce piège numérique </w:t>
      </w:r>
      <w:r>
        <w:t>n’est qu’un essai</w:t>
      </w:r>
      <w:r w:rsidRPr="00AD6520">
        <w:t xml:space="preserve"> rudimentaire devant ce que l’IA</w:t>
      </w:r>
      <w:r w:rsidRPr="00AD6520">
        <w:rPr>
          <w:spacing w:val="-13"/>
        </w:rPr>
        <w:t xml:space="preserve"> </w:t>
      </w:r>
      <w:r w:rsidRPr="00AD6520">
        <w:t>peut en faire.</w:t>
      </w:r>
    </w:p>
    <w:p w14:paraId="1C0FA33C" w14:textId="77777777" w:rsidR="001D2912" w:rsidRPr="00AD6520" w:rsidRDefault="001D2912" w:rsidP="00E418E3">
      <w:pPr>
        <w:rPr>
          <w:rFonts w:ascii="Times New Roman" w:hAnsi="Times New Roman" w:cs="Times New Roman"/>
          <w:sz w:val="26"/>
          <w:szCs w:val="26"/>
        </w:rPr>
      </w:pPr>
    </w:p>
    <w:p w14:paraId="1EF5F59D" w14:textId="77777777" w:rsidR="001D2912" w:rsidRPr="00BC3ABE" w:rsidRDefault="001D2912" w:rsidP="00E44AC1">
      <w:pPr>
        <w:pStyle w:val="Heading3"/>
        <w:spacing w:line="276" w:lineRule="auto"/>
        <w:jc w:val="both"/>
        <w:rPr>
          <w:rFonts w:ascii="Times New Roman" w:hAnsi="Times New Roman" w:cs="Times New Roman"/>
        </w:rPr>
      </w:pPr>
      <w:bookmarkStart w:id="2417" w:name="_Toc69"/>
      <w:bookmarkStart w:id="2418" w:name="_Toc193205461"/>
      <w:bookmarkStart w:id="2419" w:name="_Toc201829597"/>
      <w:r w:rsidRPr="00BC3ABE">
        <w:rPr>
          <w:rFonts w:ascii="Times New Roman" w:hAnsi="Times New Roman" w:cs="Times New Roman"/>
        </w:rPr>
        <w:t>Le</w:t>
      </w:r>
      <w:r w:rsidRPr="00BC3ABE">
        <w:rPr>
          <w:rFonts w:ascii="Times New Roman" w:hAnsi="Times New Roman" w:cs="Times New Roman"/>
          <w:spacing w:val="-4"/>
        </w:rPr>
        <w:t xml:space="preserve"> </w:t>
      </w:r>
      <w:r w:rsidRPr="00BC3ABE">
        <w:rPr>
          <w:rFonts w:ascii="Times New Roman" w:hAnsi="Times New Roman" w:cs="Times New Roman"/>
        </w:rPr>
        <w:t>pouvoir</w:t>
      </w:r>
      <w:r w:rsidRPr="00BC3ABE">
        <w:rPr>
          <w:rFonts w:ascii="Times New Roman" w:hAnsi="Times New Roman" w:cs="Times New Roman"/>
          <w:spacing w:val="-3"/>
        </w:rPr>
        <w:t xml:space="preserve"> </w:t>
      </w:r>
      <w:r w:rsidRPr="00BC3ABE">
        <w:rPr>
          <w:rFonts w:ascii="Times New Roman" w:hAnsi="Times New Roman" w:cs="Times New Roman"/>
        </w:rPr>
        <w:t>de</w:t>
      </w:r>
      <w:r w:rsidRPr="00BC3ABE">
        <w:rPr>
          <w:rFonts w:ascii="Times New Roman" w:hAnsi="Times New Roman" w:cs="Times New Roman"/>
          <w:spacing w:val="-2"/>
        </w:rPr>
        <w:t xml:space="preserve"> </w:t>
      </w:r>
      <w:r w:rsidRPr="00BC3ABE">
        <w:rPr>
          <w:rFonts w:ascii="Times New Roman" w:hAnsi="Times New Roman" w:cs="Times New Roman"/>
        </w:rPr>
        <w:t>la</w:t>
      </w:r>
      <w:r w:rsidRPr="00BC3ABE">
        <w:rPr>
          <w:rFonts w:ascii="Times New Roman" w:hAnsi="Times New Roman" w:cs="Times New Roman"/>
          <w:spacing w:val="-2"/>
        </w:rPr>
        <w:t xml:space="preserve"> </w:t>
      </w:r>
      <w:r w:rsidRPr="00BC3ABE">
        <w:rPr>
          <w:rFonts w:ascii="Times New Roman" w:hAnsi="Times New Roman" w:cs="Times New Roman"/>
        </w:rPr>
        <w:t>génération</w:t>
      </w:r>
      <w:r w:rsidRPr="00BC3ABE">
        <w:rPr>
          <w:rFonts w:ascii="Times New Roman" w:hAnsi="Times New Roman" w:cs="Times New Roman"/>
          <w:spacing w:val="-2"/>
        </w:rPr>
        <w:t xml:space="preserve"> </w:t>
      </w:r>
      <w:r w:rsidRPr="00BC3ABE">
        <w:rPr>
          <w:rFonts w:ascii="Times New Roman" w:hAnsi="Times New Roman" w:cs="Times New Roman"/>
        </w:rPr>
        <w:t>de</w:t>
      </w:r>
      <w:r w:rsidRPr="00BC3ABE">
        <w:rPr>
          <w:rFonts w:ascii="Times New Roman" w:hAnsi="Times New Roman" w:cs="Times New Roman"/>
          <w:spacing w:val="-3"/>
        </w:rPr>
        <w:t xml:space="preserve"> </w:t>
      </w:r>
      <w:r w:rsidRPr="00BC3ABE">
        <w:rPr>
          <w:rFonts w:ascii="Times New Roman" w:hAnsi="Times New Roman" w:cs="Times New Roman"/>
        </w:rPr>
        <w:t>contenu</w:t>
      </w:r>
      <w:r>
        <w:rPr>
          <w:rFonts w:ascii="Times New Roman" w:hAnsi="Times New Roman" w:cs="Times New Roman"/>
        </w:rPr>
        <w:t>s</w:t>
      </w:r>
      <w:r w:rsidRPr="00BC3ABE">
        <w:rPr>
          <w:rFonts w:ascii="Times New Roman" w:hAnsi="Times New Roman" w:cs="Times New Roman"/>
          <w:spacing w:val="-2"/>
        </w:rPr>
        <w:t xml:space="preserve"> </w:t>
      </w:r>
      <w:r w:rsidRPr="00BC3ABE">
        <w:rPr>
          <w:rFonts w:ascii="Times New Roman" w:hAnsi="Times New Roman" w:cs="Times New Roman"/>
        </w:rPr>
        <w:t>par</w:t>
      </w:r>
      <w:r w:rsidRPr="00BC3ABE">
        <w:rPr>
          <w:rFonts w:ascii="Times New Roman" w:hAnsi="Times New Roman" w:cs="Times New Roman"/>
          <w:spacing w:val="-2"/>
        </w:rPr>
        <w:t xml:space="preserve"> </w:t>
      </w:r>
      <w:r w:rsidRPr="00BC3ABE">
        <w:rPr>
          <w:rFonts w:ascii="Times New Roman" w:hAnsi="Times New Roman" w:cs="Times New Roman"/>
          <w:spacing w:val="-5"/>
        </w:rPr>
        <w:t>IA</w:t>
      </w:r>
      <w:bookmarkEnd w:id="2417"/>
      <w:bookmarkEnd w:id="2418"/>
      <w:bookmarkEnd w:id="2419"/>
    </w:p>
    <w:p w14:paraId="5CDC4015" w14:textId="77777777" w:rsidR="001D2912" w:rsidRPr="009F7942" w:rsidRDefault="001D2912" w:rsidP="003175A3">
      <w:r w:rsidRPr="00AD6520">
        <w:t>Afin d’apprécier les effets</w:t>
      </w:r>
      <w:r w:rsidRPr="00AD6520">
        <w:rPr>
          <w:rStyle w:val="Hyperlink2"/>
          <w:rFonts w:cs="Times New Roman"/>
          <w:color w:val="000000" w:themeColor="text1"/>
          <w:sz w:val="26"/>
          <w:szCs w:val="26"/>
        </w:rPr>
        <w:t xml:space="preserve"> </w:t>
      </w:r>
      <w:r w:rsidRPr="00872D79">
        <w:t xml:space="preserve">de </w:t>
      </w:r>
      <w:r w:rsidRPr="00AD6520">
        <w:t xml:space="preserve">l’utilisation de l’IA dans </w:t>
      </w:r>
      <w:r w:rsidRPr="00872D79">
        <w:t>la création de contenu, replaçons</w:t>
      </w:r>
      <w:r w:rsidRPr="00054E51">
        <w:t>-</w:t>
      </w:r>
      <w:r w:rsidRPr="00872D79">
        <w:t xml:space="preserve">nous du côté du créateur de la plateforme. Son objectif est de trouver la vidéo qui </w:t>
      </w:r>
      <w:r w:rsidRPr="00054E51">
        <w:t>retiendra</w:t>
      </w:r>
      <w:r w:rsidRPr="00872D79">
        <w:t xml:space="preserve"> l’utilisateur quelques minutes de plus</w:t>
      </w:r>
      <w:r w:rsidRPr="00054E51">
        <w:t>,</w:t>
      </w:r>
      <w:r w:rsidRPr="0045161F">
        <w:t xml:space="preserve"> </w:t>
      </w:r>
      <w:r w:rsidRPr="00680949">
        <w:t xml:space="preserve">celle </w:t>
      </w:r>
      <w:r w:rsidRPr="009A71E0">
        <w:t xml:space="preserve">qui </w:t>
      </w:r>
      <w:r w:rsidRPr="001F594F">
        <w:t>stimulerait le mieux</w:t>
      </w:r>
      <w:r w:rsidRPr="00BB29C3">
        <w:t xml:space="preserve"> son </w:t>
      </w:r>
      <w:r w:rsidRPr="00384122">
        <w:t>penchant</w:t>
      </w:r>
      <w:r w:rsidRPr="00846F07">
        <w:rPr>
          <w:spacing w:val="40"/>
        </w:rPr>
        <w:t xml:space="preserve"> </w:t>
      </w:r>
      <w:r w:rsidRPr="00846F07">
        <w:t>à l’addiction.</w:t>
      </w:r>
    </w:p>
    <w:p w14:paraId="08933A60" w14:textId="77777777" w:rsidR="001D2912" w:rsidRPr="0045161F" w:rsidRDefault="001D2912" w:rsidP="003175A3">
      <w:r w:rsidRPr="0045161F">
        <w:lastRenderedPageBreak/>
        <w:t>À quoi ressemblerait cette vidéo ? Il doit exister une combinaison précise de composants dans une vidéo qui pourrait tenir l’attention de notre utilisateur, et il s’agit de lui montrer une vidéo aussi proche que possible de cette combinaison.</w:t>
      </w:r>
    </w:p>
    <w:p w14:paraId="13333910" w14:textId="77777777" w:rsidR="001D2912" w:rsidRPr="0045161F" w:rsidRDefault="001D2912" w:rsidP="003175A3">
      <w:r w:rsidRPr="0045161F">
        <w:t>Combien la plateforme devrait-elle avoir de vidéos pour pouvoir cibler précisément chez chaque utilisateur le point de la psyché le plus sensible à l’addiction ? Les goûts d’un utilisateur se déploient selon des dizaines de dimensions aussi variées que le sport, l’élocution, l</w:t>
      </w:r>
      <w:r>
        <w:t>es émotions</w:t>
      </w:r>
      <w:r w:rsidRPr="007C39AD">
        <w:t>, la nature, la sexualité. Cet espace à explorer est immense : par exemple, si l’on veut pouvoir satisfaire chaque combinaison possible d’une cinquantaine de dimensions, il nous faudrait au moins 2⁵⁰, soit un million de milliards de vidéos. Les principales plateformes de contenu actuelles</w:t>
      </w:r>
      <w:r>
        <w:t xml:space="preserve"> </w:t>
      </w:r>
      <w:r w:rsidRPr="007C39AD">
        <w:t>ne proposent que des contenus réels filmés par des utilisateur</w:t>
      </w:r>
      <w:r>
        <w:t>s : elles</w:t>
      </w:r>
      <w:r w:rsidRPr="007C39AD">
        <w:t xml:space="preserve"> sont </w:t>
      </w:r>
      <w:r>
        <w:t xml:space="preserve">donc </w:t>
      </w:r>
      <w:r w:rsidRPr="007C39AD">
        <w:t xml:space="preserve">limitées </w:t>
      </w:r>
      <w:r w:rsidRPr="00A67FC5">
        <w:t>tout au plus à quelques milliards de vidéos différentes. Vue sous l’angle de l’infinie variété des préférences à cibler, une plateforme comme Tiktok n’a donc qu’un maigre contenu, ce n’est qu’un magasin de prêt-à-porter avec trop peu de choix.</w:t>
      </w:r>
    </w:p>
    <w:p w14:paraId="2F20D987" w14:textId="77777777" w:rsidR="001D2912" w:rsidRPr="00BC3ABE" w:rsidRDefault="001D2912" w:rsidP="003175A3">
      <w:r w:rsidRPr="0045161F">
        <w:t>Il serait bien plus efficace de proposer du sur-mesure : cibler chaque utilisateur avec des vidéos</w:t>
      </w:r>
      <w:r w:rsidRPr="0045161F">
        <w:rPr>
          <w:spacing w:val="80"/>
          <w:w w:val="150"/>
        </w:rPr>
        <w:t xml:space="preserve"> </w:t>
      </w:r>
      <w:r w:rsidRPr="0045161F">
        <w:t>générées par IA pour viser exactement le cocktail de préférences qui le fera rester dix minutes de plus ! D’ailleurs, ce contenu n’a</w:t>
      </w:r>
      <w:r w:rsidRPr="00BC3ABE">
        <w:t xml:space="preserve"> même pas besoin de représenter la réalité : peut-être que des vidéos abstraites et oniriques fonctionneraient encore mieux.</w:t>
      </w:r>
    </w:p>
    <w:p w14:paraId="1A45EB29" w14:textId="68A32159" w:rsidR="001D2912" w:rsidRPr="00BC3ABE" w:rsidRDefault="001D2912" w:rsidP="003175A3">
      <w:r w:rsidRPr="00BC3ABE">
        <w:t xml:space="preserve">Meta semble se lance déjà dans la génération de contenu personnalisé dans les fils d’actualité de ses utilisateurs </w:t>
      </w:r>
      <w:r>
        <w:t>– </w:t>
      </w:r>
      <w:r w:rsidRPr="00BC3ABE">
        <w:t>pour l’instant, des imag</w:t>
      </w:r>
      <w:bookmarkStart w:id="2420" w:name="_bookmark188"/>
      <w:bookmarkEnd w:id="2420"/>
      <w:r w:rsidRPr="00BC3ABE">
        <w:t>es</w:t>
      </w:r>
      <w:r w:rsidRPr="00BC3ABE">
        <w:rPr>
          <w:rStyle w:val="EndnoteReference"/>
          <w:rFonts w:ascii="Times New Roman" w:hAnsi="Times New Roman" w:cs="Times New Roman"/>
        </w:rPr>
        <w:endnoteReference w:id="93"/>
      </w:r>
      <w:r w:rsidRPr="00BC3ABE">
        <w:t xml:space="preserve">. </w:t>
      </w:r>
      <w:bookmarkStart w:id="2421" w:name="Les_paradis_artificiels"/>
      <w:r w:rsidRPr="00BC3ABE">
        <w:t>En</w:t>
      </w:r>
      <w:bookmarkEnd w:id="2421"/>
      <w:r w:rsidRPr="00BC3ABE">
        <w:t xml:space="preserve"> parallèle, ils développent des modèles de génération de vidéo qui serviront certainement à lancer des contenus vidéos personnalisés.</w:t>
      </w:r>
    </w:p>
    <w:p w14:paraId="075B3294" w14:textId="77777777" w:rsidR="001D2912" w:rsidRPr="00BC3ABE" w:rsidRDefault="001D2912" w:rsidP="003175A3">
      <w:r w:rsidRPr="00BC3ABE">
        <w:t>Se pourrait-il que les utilisateurs finissent par se lasser de leur passivité devant</w:t>
      </w:r>
      <w:r w:rsidRPr="00BC3ABE">
        <w:rPr>
          <w:spacing w:val="-2"/>
        </w:rPr>
        <w:t xml:space="preserve"> </w:t>
      </w:r>
      <w:r w:rsidRPr="00BC3ABE">
        <w:t>le</w:t>
      </w:r>
      <w:r w:rsidRPr="00BC3ABE">
        <w:rPr>
          <w:spacing w:val="-2"/>
        </w:rPr>
        <w:t xml:space="preserve"> </w:t>
      </w:r>
      <w:r w:rsidRPr="00BC3ABE">
        <w:t>flot</w:t>
      </w:r>
      <w:r w:rsidRPr="00BC3ABE">
        <w:rPr>
          <w:spacing w:val="-2"/>
        </w:rPr>
        <w:t xml:space="preserve"> </w:t>
      </w:r>
      <w:r w:rsidRPr="00BC3ABE">
        <w:t>de</w:t>
      </w:r>
      <w:r w:rsidRPr="00BC3ABE">
        <w:rPr>
          <w:spacing w:val="-2"/>
        </w:rPr>
        <w:t xml:space="preserve"> </w:t>
      </w:r>
      <w:r w:rsidRPr="00BC3ABE">
        <w:t>contenu</w:t>
      </w:r>
      <w:r w:rsidRPr="00BC3ABE">
        <w:rPr>
          <w:spacing w:val="-2"/>
        </w:rPr>
        <w:t xml:space="preserve"> </w:t>
      </w:r>
      <w:r w:rsidRPr="00BC3ABE">
        <w:t>déversé</w:t>
      </w:r>
      <w:r w:rsidRPr="00BC3ABE">
        <w:rPr>
          <w:spacing w:val="-2"/>
        </w:rPr>
        <w:t xml:space="preserve"> </w:t>
      </w:r>
      <w:r w:rsidRPr="00BC3ABE">
        <w:t>sur</w:t>
      </w:r>
      <w:r w:rsidRPr="00BC3ABE">
        <w:rPr>
          <w:spacing w:val="-2"/>
        </w:rPr>
        <w:t xml:space="preserve"> </w:t>
      </w:r>
      <w:r w:rsidRPr="00BC3ABE">
        <w:t>eux</w:t>
      </w:r>
      <w:r w:rsidRPr="00BC3ABE">
        <w:rPr>
          <w:spacing w:val="-2"/>
        </w:rPr>
        <w:t> </w:t>
      </w:r>
      <w:r w:rsidRPr="00BC3ABE">
        <w:t>?</w:t>
      </w:r>
      <w:r w:rsidRPr="00BC3ABE">
        <w:rPr>
          <w:spacing w:val="-2"/>
        </w:rPr>
        <w:t xml:space="preserve"> </w:t>
      </w:r>
      <w:r w:rsidRPr="00BC3ABE">
        <w:t>C’est</w:t>
      </w:r>
      <w:r w:rsidRPr="00BC3ABE">
        <w:rPr>
          <w:spacing w:val="-2"/>
        </w:rPr>
        <w:t xml:space="preserve"> </w:t>
      </w:r>
      <w:r w:rsidRPr="00BC3ABE">
        <w:t>ici</w:t>
      </w:r>
      <w:r w:rsidRPr="00BC3ABE">
        <w:rPr>
          <w:spacing w:val="-2"/>
        </w:rPr>
        <w:t xml:space="preserve"> </w:t>
      </w:r>
      <w:r w:rsidRPr="00BC3ABE">
        <w:t>que</w:t>
      </w:r>
      <w:r w:rsidRPr="00BC3ABE">
        <w:rPr>
          <w:spacing w:val="-2"/>
        </w:rPr>
        <w:t xml:space="preserve"> </w:t>
      </w:r>
      <w:r w:rsidRPr="00BC3ABE">
        <w:t>les</w:t>
      </w:r>
      <w:r w:rsidRPr="00BC3ABE">
        <w:rPr>
          <w:spacing w:val="-2"/>
        </w:rPr>
        <w:t xml:space="preserve"> </w:t>
      </w:r>
      <w:r w:rsidRPr="00BC3ABE">
        <w:t>jeux</w:t>
      </w:r>
      <w:r w:rsidRPr="00BC3ABE">
        <w:rPr>
          <w:spacing w:val="-2"/>
        </w:rPr>
        <w:t xml:space="preserve"> </w:t>
      </w:r>
      <w:r w:rsidRPr="00BC3ABE">
        <w:t>vidéo</w:t>
      </w:r>
      <w:r w:rsidRPr="00BC3ABE">
        <w:rPr>
          <w:spacing w:val="-2"/>
        </w:rPr>
        <w:t xml:space="preserve"> </w:t>
      </w:r>
      <w:r w:rsidRPr="00BC3ABE">
        <w:t>peuvent faire</w:t>
      </w:r>
      <w:r w:rsidRPr="00BC3ABE">
        <w:rPr>
          <w:spacing w:val="59"/>
        </w:rPr>
        <w:t xml:space="preserve"> </w:t>
      </w:r>
      <w:r w:rsidRPr="00BC3ABE">
        <w:t>leur</w:t>
      </w:r>
      <w:r w:rsidRPr="00BC3ABE">
        <w:rPr>
          <w:spacing w:val="60"/>
        </w:rPr>
        <w:t xml:space="preserve"> </w:t>
      </w:r>
      <w:r w:rsidRPr="00BC3ABE">
        <w:t>jonction</w:t>
      </w:r>
      <w:r w:rsidRPr="00BC3ABE">
        <w:rPr>
          <w:spacing w:val="60"/>
        </w:rPr>
        <w:t xml:space="preserve"> </w:t>
      </w:r>
      <w:r w:rsidRPr="00BC3ABE">
        <w:t>avec</w:t>
      </w:r>
      <w:r w:rsidRPr="00BC3ABE">
        <w:rPr>
          <w:spacing w:val="60"/>
        </w:rPr>
        <w:t xml:space="preserve"> </w:t>
      </w:r>
      <w:r w:rsidRPr="00BC3ABE">
        <w:t>les</w:t>
      </w:r>
      <w:r w:rsidRPr="00BC3ABE">
        <w:rPr>
          <w:spacing w:val="59"/>
        </w:rPr>
        <w:t xml:space="preserve"> </w:t>
      </w:r>
      <w:r w:rsidRPr="00BC3ABE">
        <w:t>plateformes</w:t>
      </w:r>
      <w:r w:rsidRPr="00BC3ABE">
        <w:rPr>
          <w:spacing w:val="60"/>
        </w:rPr>
        <w:t xml:space="preserve"> </w:t>
      </w:r>
      <w:r w:rsidRPr="00BC3ABE">
        <w:t>de</w:t>
      </w:r>
      <w:r w:rsidRPr="00BC3ABE">
        <w:rPr>
          <w:spacing w:val="60"/>
        </w:rPr>
        <w:t xml:space="preserve"> </w:t>
      </w:r>
      <w:r w:rsidRPr="00BC3ABE">
        <w:t>contenu, ouvrant la voie à</w:t>
      </w:r>
      <w:r w:rsidRPr="00BC3ABE">
        <w:rPr>
          <w:spacing w:val="60"/>
        </w:rPr>
        <w:t xml:space="preserve"> </w:t>
      </w:r>
      <w:r w:rsidRPr="00BC3ABE">
        <w:rPr>
          <w:spacing w:val="-5"/>
        </w:rPr>
        <w:t xml:space="preserve">des </w:t>
      </w:r>
      <w:r w:rsidRPr="00BC3ABE">
        <w:t>«</w:t>
      </w:r>
      <w:r w:rsidRPr="00BC3ABE">
        <w:rPr>
          <w:spacing w:val="-4"/>
        </w:rPr>
        <w:t> </w:t>
      </w:r>
      <w:r w:rsidRPr="00BC3ABE">
        <w:t>films dont vous êtes le héros</w:t>
      </w:r>
      <w:r w:rsidRPr="00BC3ABE">
        <w:rPr>
          <w:spacing w:val="-5"/>
        </w:rPr>
        <w:t> </w:t>
      </w:r>
      <w:r w:rsidRPr="00BC3ABE">
        <w:t>» où l’utilisateur puisse prendre des décisions, pas uniquement en quelques occasions mais tout au long de l’histoire.</w:t>
      </w:r>
    </w:p>
    <w:p w14:paraId="50B01176" w14:textId="735F4F3A" w:rsidR="001D2912" w:rsidRPr="00BC3ABE" w:rsidRDefault="001D2912" w:rsidP="003175A3">
      <w:r w:rsidRPr="00BC3ABE">
        <w:t>Ainsi, le paradis artificiel dans lequel Valérien passait son existence pourrait devenir le quotidien de beaucoup</w:t>
      </w:r>
      <w:r>
        <w:t xml:space="preserve"> d’en</w:t>
      </w:r>
      <w:r w:rsidR="00867C11">
        <w:t>t</w:t>
      </w:r>
      <w:r>
        <w:t>re nous</w:t>
      </w:r>
      <w:r w:rsidRPr="00BC3ABE">
        <w:t>. Une telle application, qui fait tout pour retenir ses utilisateurs, saurait exploiter des leviers psychologiques comme le besoin d’estime ou d’amour, les pulsions sexuelles aussi. Dans l’exemple de Valérien, les émotions</w:t>
      </w:r>
      <w:r w:rsidRPr="00BC3ABE">
        <w:rPr>
          <w:spacing w:val="-8"/>
        </w:rPr>
        <w:t xml:space="preserve"> </w:t>
      </w:r>
      <w:r w:rsidRPr="00BC3ABE">
        <w:t>par</w:t>
      </w:r>
      <w:r w:rsidRPr="00BC3ABE">
        <w:rPr>
          <w:spacing w:val="-6"/>
        </w:rPr>
        <w:t xml:space="preserve"> </w:t>
      </w:r>
      <w:r w:rsidRPr="00BC3ABE">
        <w:t>le</w:t>
      </w:r>
      <w:r>
        <w:t>s</w:t>
      </w:r>
      <w:r w:rsidRPr="00BC3ABE">
        <w:t>quel</w:t>
      </w:r>
      <w:r>
        <w:t>les</w:t>
      </w:r>
      <w:r w:rsidRPr="00BC3ABE">
        <w:rPr>
          <w:spacing w:val="-6"/>
        </w:rPr>
        <w:t xml:space="preserve"> </w:t>
      </w:r>
      <w:r w:rsidRPr="00BC3ABE">
        <w:t>le retient l’IA</w:t>
      </w:r>
      <w:r w:rsidRPr="00BC3ABE">
        <w:rPr>
          <w:spacing w:val="-17"/>
        </w:rPr>
        <w:t xml:space="preserve"> </w:t>
      </w:r>
      <w:r w:rsidRPr="00BC3ABE">
        <w:t>qui</w:t>
      </w:r>
      <w:r w:rsidRPr="00BC3ABE">
        <w:rPr>
          <w:spacing w:val="-5"/>
        </w:rPr>
        <w:t xml:space="preserve"> </w:t>
      </w:r>
      <w:r w:rsidRPr="00BC3ABE">
        <w:t>génère</w:t>
      </w:r>
      <w:r w:rsidRPr="00BC3ABE">
        <w:rPr>
          <w:spacing w:val="-6"/>
        </w:rPr>
        <w:t xml:space="preserve"> </w:t>
      </w:r>
      <w:r w:rsidRPr="00BC3ABE">
        <w:t>le</w:t>
      </w:r>
      <w:r w:rsidRPr="00BC3ABE">
        <w:rPr>
          <w:spacing w:val="-6"/>
        </w:rPr>
        <w:t xml:space="preserve"> </w:t>
      </w:r>
      <w:r w:rsidRPr="00BC3ABE">
        <w:t>jeu</w:t>
      </w:r>
      <w:r w:rsidRPr="00BC3ABE">
        <w:rPr>
          <w:spacing w:val="-6"/>
        </w:rPr>
        <w:t xml:space="preserve"> </w:t>
      </w:r>
      <w:r w:rsidRPr="00BC3ABE">
        <w:t>correspondent à des vertus</w:t>
      </w:r>
      <w:r w:rsidRPr="00BC3ABE">
        <w:rPr>
          <w:spacing w:val="-6"/>
        </w:rPr>
        <w:t xml:space="preserve"> </w:t>
      </w:r>
      <w:r w:rsidRPr="00BC3ABE">
        <w:t>dans la vie réelle : ce sont la loyauté envers un Empereur virtuel, l’amour de ses enfants</w:t>
      </w:r>
      <w:r w:rsidRPr="00BC3ABE">
        <w:rPr>
          <w:spacing w:val="30"/>
        </w:rPr>
        <w:t xml:space="preserve"> </w:t>
      </w:r>
      <w:r w:rsidRPr="00BC3ABE">
        <w:t>virtuels,</w:t>
      </w:r>
      <w:r w:rsidRPr="00BC3ABE">
        <w:rPr>
          <w:spacing w:val="31"/>
        </w:rPr>
        <w:t xml:space="preserve"> </w:t>
      </w:r>
      <w:r w:rsidRPr="00BC3ABE">
        <w:t>l’amour</w:t>
      </w:r>
      <w:r w:rsidRPr="00BC3ABE">
        <w:rPr>
          <w:spacing w:val="31"/>
        </w:rPr>
        <w:t xml:space="preserve"> </w:t>
      </w:r>
      <w:r w:rsidRPr="00BC3ABE">
        <w:t>de</w:t>
      </w:r>
      <w:r w:rsidRPr="00BC3ABE">
        <w:rPr>
          <w:spacing w:val="30"/>
        </w:rPr>
        <w:t xml:space="preserve"> </w:t>
      </w:r>
      <w:r w:rsidRPr="00BC3ABE">
        <w:t>la</w:t>
      </w:r>
      <w:r w:rsidRPr="00BC3ABE">
        <w:rPr>
          <w:spacing w:val="31"/>
        </w:rPr>
        <w:t xml:space="preserve"> </w:t>
      </w:r>
      <w:r w:rsidRPr="00BC3ABE">
        <w:t>liberté.</w:t>
      </w:r>
      <w:r w:rsidRPr="00BC3ABE">
        <w:rPr>
          <w:spacing w:val="31"/>
        </w:rPr>
        <w:t xml:space="preserve"> </w:t>
      </w:r>
      <w:r w:rsidRPr="00BC3ABE">
        <w:t>Mais</w:t>
      </w:r>
      <w:r w:rsidRPr="00BC3ABE">
        <w:rPr>
          <w:spacing w:val="31"/>
        </w:rPr>
        <w:t xml:space="preserve"> </w:t>
      </w:r>
      <w:r w:rsidRPr="00BC3ABE">
        <w:t>une</w:t>
      </w:r>
      <w:r w:rsidRPr="00BC3ABE">
        <w:rPr>
          <w:spacing w:val="30"/>
        </w:rPr>
        <w:t xml:space="preserve"> </w:t>
      </w:r>
      <w:r w:rsidRPr="00BC3ABE">
        <w:t>fois</w:t>
      </w:r>
      <w:r w:rsidRPr="00BC3ABE">
        <w:rPr>
          <w:spacing w:val="31"/>
        </w:rPr>
        <w:t xml:space="preserve"> </w:t>
      </w:r>
      <w:r w:rsidRPr="00BC3ABE">
        <w:t>détournées</w:t>
      </w:r>
      <w:r w:rsidRPr="00BC3ABE">
        <w:rPr>
          <w:spacing w:val="31"/>
        </w:rPr>
        <w:t xml:space="preserve"> </w:t>
      </w:r>
      <w:r w:rsidRPr="00BC3ABE">
        <w:t>par</w:t>
      </w:r>
      <w:r w:rsidRPr="00BC3ABE">
        <w:rPr>
          <w:spacing w:val="31"/>
        </w:rPr>
        <w:t xml:space="preserve"> </w:t>
      </w:r>
      <w:r w:rsidRPr="00BC3ABE">
        <w:t>l’IA</w:t>
      </w:r>
      <w:r w:rsidRPr="00BC3ABE">
        <w:rPr>
          <w:spacing w:val="16"/>
        </w:rPr>
        <w:t xml:space="preserve"> </w:t>
      </w:r>
      <w:r w:rsidRPr="00BC3ABE">
        <w:rPr>
          <w:spacing w:val="-5"/>
        </w:rPr>
        <w:t xml:space="preserve">qui </w:t>
      </w:r>
      <w:r w:rsidRPr="00BC3ABE">
        <w:t>contrôle</w:t>
      </w:r>
      <w:r w:rsidRPr="00BC3ABE">
        <w:rPr>
          <w:spacing w:val="-2"/>
        </w:rPr>
        <w:t xml:space="preserve"> </w:t>
      </w:r>
      <w:r w:rsidRPr="00BC3ABE">
        <w:t>le</w:t>
      </w:r>
      <w:r w:rsidRPr="00BC3ABE">
        <w:rPr>
          <w:spacing w:val="-2"/>
        </w:rPr>
        <w:t xml:space="preserve"> </w:t>
      </w:r>
      <w:r w:rsidRPr="00BC3ABE">
        <w:t>jeu,</w:t>
      </w:r>
      <w:r w:rsidRPr="00BC3ABE">
        <w:rPr>
          <w:spacing w:val="-1"/>
        </w:rPr>
        <w:t xml:space="preserve"> </w:t>
      </w:r>
      <w:r w:rsidRPr="00BC3ABE">
        <w:t>même ces vertus</w:t>
      </w:r>
      <w:r w:rsidRPr="00BC3ABE">
        <w:rPr>
          <w:spacing w:val="-2"/>
        </w:rPr>
        <w:t xml:space="preserve"> </w:t>
      </w:r>
      <w:r w:rsidRPr="00BC3ABE">
        <w:t>deviennent</w:t>
      </w:r>
      <w:r w:rsidRPr="00BC3ABE">
        <w:rPr>
          <w:spacing w:val="-2"/>
        </w:rPr>
        <w:t xml:space="preserve"> </w:t>
      </w:r>
      <w:r w:rsidRPr="00BC3ABE">
        <w:t>un</w:t>
      </w:r>
      <w:r w:rsidRPr="00BC3ABE">
        <w:rPr>
          <w:spacing w:val="-1"/>
        </w:rPr>
        <w:t xml:space="preserve"> </w:t>
      </w:r>
      <w:r w:rsidRPr="00BC3ABE">
        <w:rPr>
          <w:spacing w:val="-2"/>
        </w:rPr>
        <w:t>piège.</w:t>
      </w:r>
    </w:p>
    <w:p w14:paraId="0D9AB077" w14:textId="39EB94C8" w:rsidR="001D2912" w:rsidDel="00E418E3" w:rsidRDefault="00867C11" w:rsidP="003175A3">
      <w:pPr>
        <w:rPr>
          <w:del w:id="2422" w:author="Héloïse Mahé" w:date="2025-07-25T17:54:00Z"/>
        </w:rPr>
      </w:pPr>
      <w:r>
        <w:t>Nous</w:t>
      </w:r>
      <w:r w:rsidR="001D2912" w:rsidRPr="00BC3ABE">
        <w:t xml:space="preserve"> pourr</w:t>
      </w:r>
      <w:r>
        <w:t xml:space="preserve">ions </w:t>
      </w:r>
      <w:r w:rsidR="001D2912" w:rsidRPr="00BC3ABE">
        <w:t xml:space="preserve">continuer de suivre l’histoire de Valérien : si sa mère, confrontée à la décrépitude de plus en plus marquée de la vie réelle de son fils, insiste pour le sortir de son jeu, </w:t>
      </w:r>
      <w:r w:rsidR="001D2912">
        <w:t>le jeu lui-même</w:t>
      </w:r>
      <w:r w:rsidR="001D2912" w:rsidRPr="00BC3ABE">
        <w:t xml:space="preserve"> pourrait </w:t>
      </w:r>
      <w:r w:rsidR="001D2912">
        <w:t>s’en défendre</w:t>
      </w:r>
      <w:r w:rsidR="001D2912" w:rsidRPr="00BC3ABE">
        <w:t xml:space="preserve"> efficacement en faisant vivre à Valérien des interactions virtuelles avec une mauvaise mère à l’amour étouffant qui empêche son enfant de vivre ses rêves. Et cela se fera sans mauvaise intention, puisque cette IA n’a pas besoin de notion de bien ou de mal : seulement, elle suit très efficacement son objectif, qui est de maximiser l’investissement de Valérien dans le jeu.</w:t>
      </w:r>
    </w:p>
    <w:p w14:paraId="02707B7C" w14:textId="77777777" w:rsidR="001D2912" w:rsidRPr="00BC3ABE" w:rsidRDefault="001D2912" w:rsidP="00E418E3"/>
    <w:p w14:paraId="303DE4A4" w14:textId="7B455359" w:rsidR="001D2912" w:rsidRPr="00BC3ABE" w:rsidRDefault="001D2912" w:rsidP="00E44AC1">
      <w:pPr>
        <w:pStyle w:val="Heading3"/>
        <w:spacing w:line="276" w:lineRule="auto"/>
        <w:jc w:val="both"/>
        <w:rPr>
          <w:rFonts w:ascii="Times New Roman" w:hAnsi="Times New Roman" w:cs="Times New Roman"/>
        </w:rPr>
      </w:pPr>
      <w:bookmarkStart w:id="2423" w:name="_Toc70"/>
      <w:bookmarkStart w:id="2424" w:name="_Toc193205462"/>
      <w:r w:rsidRPr="00BC3ABE" w:rsidDel="00976E79">
        <w:rPr>
          <w:rFonts w:ascii="Times New Roman" w:hAnsi="Times New Roman" w:cs="Times New Roman"/>
        </w:rPr>
        <w:lastRenderedPageBreak/>
        <w:t>Conclusion</w:t>
      </w:r>
      <w:bookmarkStart w:id="2425" w:name="_Toc201829598"/>
      <w:bookmarkEnd w:id="2423"/>
      <w:bookmarkEnd w:id="2424"/>
      <w:r w:rsidR="00D622C0">
        <w:rPr>
          <w:rFonts w:ascii="Times New Roman" w:hAnsi="Times New Roman" w:cs="Times New Roman"/>
        </w:rPr>
        <w:t xml:space="preserve"> : </w:t>
      </w:r>
      <w:r>
        <w:rPr>
          <w:rFonts w:ascii="Times New Roman" w:hAnsi="Times New Roman" w:cs="Times New Roman"/>
        </w:rPr>
        <w:t>Un enjeu de santé publique</w:t>
      </w:r>
      <w:bookmarkEnd w:id="2425"/>
    </w:p>
    <w:p w14:paraId="517941F1" w14:textId="5AD47F8E" w:rsidR="001D2912" w:rsidRPr="00BC3ABE" w:rsidRDefault="001D2912" w:rsidP="003175A3">
      <w:r>
        <w:t xml:space="preserve">De </w:t>
      </w:r>
      <w:r w:rsidRPr="00BC3ABE" w:rsidDel="009C3C7B">
        <w:t>t</w:t>
      </w:r>
      <w:r w:rsidRPr="00BC3ABE">
        <w:t>outes les révolutions à prévoir avec l’arrivée de l’IA,</w:t>
      </w:r>
      <w:r>
        <w:t xml:space="preserve"> l</w:t>
      </w:r>
      <w:r w:rsidRPr="00BC3ABE">
        <w:t>a perspective de ces paradis artificiels est</w:t>
      </w:r>
      <w:r>
        <w:t xml:space="preserve"> peut-être la plus inquiétante</w:t>
      </w:r>
      <w:r w:rsidRPr="00BC3ABE">
        <w:t>.</w:t>
      </w:r>
    </w:p>
    <w:p w14:paraId="33E3ADA4" w14:textId="77777777" w:rsidR="001D2912" w:rsidRPr="00BC3ABE" w:rsidRDefault="001D2912" w:rsidP="003175A3">
      <w:r w:rsidRPr="005875CC">
        <w:t>Notre évolution physiologique a pris des centaines de milliers d’années.</w:t>
      </w:r>
      <w:r w:rsidRPr="005875CC">
        <w:rPr>
          <w:spacing w:val="40"/>
        </w:rPr>
        <w:t xml:space="preserve"> </w:t>
      </w:r>
      <w:r w:rsidRPr="005875CC">
        <w:t>Au fil de milliers de générations, l’évolution nous a permis d’avoir des appétits extrêmement bien optimisés pour notre survie : c’est ainsi que nous pouvons</w:t>
      </w:r>
      <w:r w:rsidRPr="005875CC">
        <w:rPr>
          <w:spacing w:val="-2"/>
        </w:rPr>
        <w:t xml:space="preserve"> </w:t>
      </w:r>
      <w:r w:rsidRPr="005875CC">
        <w:t>aimer</w:t>
      </w:r>
      <w:r w:rsidRPr="005875CC">
        <w:rPr>
          <w:spacing w:val="-2"/>
        </w:rPr>
        <w:t xml:space="preserve"> </w:t>
      </w:r>
      <w:r w:rsidRPr="005875CC">
        <w:t>particulièrement</w:t>
      </w:r>
      <w:r w:rsidRPr="005875CC">
        <w:rPr>
          <w:spacing w:val="-2"/>
        </w:rPr>
        <w:t xml:space="preserve"> </w:t>
      </w:r>
      <w:r w:rsidRPr="005875CC">
        <w:t>les</w:t>
      </w:r>
      <w:r w:rsidRPr="005875CC">
        <w:rPr>
          <w:spacing w:val="-2"/>
        </w:rPr>
        <w:t xml:space="preserve"> </w:t>
      </w:r>
      <w:r w:rsidRPr="005875CC">
        <w:t>nourritures</w:t>
      </w:r>
      <w:r w:rsidRPr="005875CC">
        <w:rPr>
          <w:spacing w:val="-2"/>
        </w:rPr>
        <w:t xml:space="preserve"> </w:t>
      </w:r>
      <w:r w:rsidRPr="005875CC">
        <w:t>sucrées</w:t>
      </w:r>
      <w:r w:rsidRPr="005875CC">
        <w:rPr>
          <w:spacing w:val="-2"/>
        </w:rPr>
        <w:t xml:space="preserve"> </w:t>
      </w:r>
      <w:r w:rsidRPr="005875CC">
        <w:t>car</w:t>
      </w:r>
      <w:r w:rsidRPr="005875CC">
        <w:rPr>
          <w:spacing w:val="-2"/>
        </w:rPr>
        <w:t xml:space="preserve"> </w:t>
      </w:r>
      <w:r w:rsidRPr="005875CC">
        <w:t>elles</w:t>
      </w:r>
      <w:r w:rsidRPr="005875CC">
        <w:rPr>
          <w:spacing w:val="-2"/>
        </w:rPr>
        <w:t xml:space="preserve"> </w:t>
      </w:r>
      <w:r w:rsidRPr="005875CC">
        <w:t>sont</w:t>
      </w:r>
      <w:r w:rsidRPr="005875CC">
        <w:rPr>
          <w:spacing w:val="-2"/>
        </w:rPr>
        <w:t xml:space="preserve"> </w:t>
      </w:r>
      <w:r w:rsidRPr="005875CC">
        <w:t>riches</w:t>
      </w:r>
      <w:r w:rsidRPr="005875CC">
        <w:rPr>
          <w:spacing w:val="-2"/>
        </w:rPr>
        <w:t xml:space="preserve"> </w:t>
      </w:r>
      <w:r w:rsidRPr="005875CC">
        <w:t xml:space="preserve">en </w:t>
      </w:r>
      <w:r w:rsidRPr="00EF275F">
        <w:t>énergie</w:t>
      </w:r>
      <w:r w:rsidRPr="00BC3ABE">
        <w:rPr>
          <w:rStyle w:val="Hyperlink2"/>
          <w:rFonts w:cs="Times New Roman"/>
          <w:color w:val="000000" w:themeColor="text1"/>
        </w:rPr>
        <w:t xml:space="preserve">. </w:t>
      </w:r>
      <w:r w:rsidRPr="00BC3ABE">
        <w:rPr>
          <w:color w:val="000000" w:themeColor="text1"/>
        </w:rPr>
        <w:t>Pourtant,</w:t>
      </w:r>
      <w:r w:rsidRPr="00BC3ABE">
        <w:t xml:space="preserve"> depuis un siècle, le progrès technologique nous a offert des environnements</w:t>
      </w:r>
      <w:r w:rsidRPr="00BC3ABE">
        <w:rPr>
          <w:spacing w:val="-1"/>
        </w:rPr>
        <w:t xml:space="preserve"> </w:t>
      </w:r>
      <w:r w:rsidRPr="00BC3ABE">
        <w:t>nouveaux</w:t>
      </w:r>
      <w:r w:rsidRPr="00BC3ABE">
        <w:rPr>
          <w:spacing w:val="-1"/>
        </w:rPr>
        <w:t xml:space="preserve"> </w:t>
      </w:r>
      <w:r w:rsidRPr="00BC3ABE">
        <w:t>pour</w:t>
      </w:r>
      <w:r w:rsidRPr="00BC3ABE">
        <w:rPr>
          <w:spacing w:val="-1"/>
        </w:rPr>
        <w:t xml:space="preserve"> </w:t>
      </w:r>
      <w:r w:rsidRPr="00BC3ABE">
        <w:t>lesquels</w:t>
      </w:r>
      <w:r w:rsidRPr="00BC3ABE">
        <w:rPr>
          <w:spacing w:val="-1"/>
        </w:rPr>
        <w:t xml:space="preserve"> </w:t>
      </w:r>
      <w:r w:rsidRPr="00BC3ABE">
        <w:t>nos</w:t>
      </w:r>
      <w:r w:rsidRPr="00BC3ABE">
        <w:rPr>
          <w:spacing w:val="-1"/>
        </w:rPr>
        <w:t xml:space="preserve"> </w:t>
      </w:r>
      <w:r w:rsidRPr="00BC3ABE">
        <w:t>appétits</w:t>
      </w:r>
      <w:r w:rsidRPr="00BC3ABE">
        <w:rPr>
          <w:spacing w:val="-1"/>
        </w:rPr>
        <w:t xml:space="preserve"> </w:t>
      </w:r>
      <w:r w:rsidRPr="00BC3ABE">
        <w:t>ne</w:t>
      </w:r>
      <w:r w:rsidRPr="00BC3ABE">
        <w:rPr>
          <w:spacing w:val="-1"/>
        </w:rPr>
        <w:t xml:space="preserve"> </w:t>
      </w:r>
      <w:r w:rsidRPr="00BC3ABE">
        <w:t>sont</w:t>
      </w:r>
      <w:r w:rsidRPr="00BC3ABE">
        <w:rPr>
          <w:spacing w:val="-1"/>
        </w:rPr>
        <w:t xml:space="preserve"> </w:t>
      </w:r>
      <w:r w:rsidRPr="00BC3ABE">
        <w:t>pas</w:t>
      </w:r>
      <w:r w:rsidRPr="00BC3ABE">
        <w:rPr>
          <w:spacing w:val="-1"/>
        </w:rPr>
        <w:t xml:space="preserve"> </w:t>
      </w:r>
      <w:r w:rsidRPr="00BC3ABE">
        <w:t>ajustés.</w:t>
      </w:r>
      <w:r w:rsidRPr="00BC3ABE">
        <w:rPr>
          <w:spacing w:val="-1"/>
        </w:rPr>
        <w:t xml:space="preserve"> </w:t>
      </w:r>
      <w:r w:rsidRPr="00BC3ABE">
        <w:t>Nous ne sommes pas habitués à devoir nous empêcher de trop manger quand la nourriture</w:t>
      </w:r>
      <w:r w:rsidRPr="00BC3ABE">
        <w:rPr>
          <w:spacing w:val="-1"/>
        </w:rPr>
        <w:t xml:space="preserve"> </w:t>
      </w:r>
      <w:r w:rsidRPr="00BC3ABE">
        <w:t>abonde,</w:t>
      </w:r>
      <w:r w:rsidRPr="00BC3ABE">
        <w:rPr>
          <w:spacing w:val="-1"/>
        </w:rPr>
        <w:t xml:space="preserve"> </w:t>
      </w:r>
      <w:r w:rsidRPr="00BC3ABE">
        <w:t>ni</w:t>
      </w:r>
      <w:r w:rsidRPr="00BC3ABE">
        <w:rPr>
          <w:spacing w:val="-1"/>
        </w:rPr>
        <w:t xml:space="preserve"> à </w:t>
      </w:r>
      <w:r w:rsidRPr="00BC3ABE">
        <w:t>nous</w:t>
      </w:r>
      <w:r w:rsidRPr="00BC3ABE">
        <w:rPr>
          <w:spacing w:val="-1"/>
        </w:rPr>
        <w:t xml:space="preserve"> </w:t>
      </w:r>
      <w:r w:rsidRPr="00BC3ABE">
        <w:t>forcer</w:t>
      </w:r>
      <w:r w:rsidRPr="00BC3ABE">
        <w:rPr>
          <w:spacing w:val="-1"/>
        </w:rPr>
        <w:t xml:space="preserve"> </w:t>
      </w:r>
      <w:r w:rsidRPr="00BC3ABE">
        <w:t>à</w:t>
      </w:r>
      <w:r w:rsidRPr="00BC3ABE">
        <w:rPr>
          <w:spacing w:val="-1"/>
        </w:rPr>
        <w:t xml:space="preserve"> </w:t>
      </w:r>
      <w:r w:rsidRPr="00BC3ABE">
        <w:t>faire</w:t>
      </w:r>
      <w:r w:rsidRPr="00BC3ABE">
        <w:rPr>
          <w:spacing w:val="-1"/>
        </w:rPr>
        <w:t xml:space="preserve"> </w:t>
      </w:r>
      <w:r w:rsidRPr="00BC3ABE">
        <w:t>de</w:t>
      </w:r>
      <w:r w:rsidRPr="00BC3ABE">
        <w:rPr>
          <w:spacing w:val="-1"/>
        </w:rPr>
        <w:t xml:space="preserve"> </w:t>
      </w:r>
      <w:r w:rsidRPr="00BC3ABE">
        <w:t>l’exercice</w:t>
      </w:r>
      <w:r w:rsidRPr="00BC3ABE">
        <w:rPr>
          <w:spacing w:val="-1"/>
        </w:rPr>
        <w:t xml:space="preserve"> </w:t>
      </w:r>
      <w:r w:rsidRPr="00BC3ABE">
        <w:t>quand</w:t>
      </w:r>
      <w:r w:rsidRPr="00BC3ABE">
        <w:rPr>
          <w:spacing w:val="-1"/>
        </w:rPr>
        <w:t xml:space="preserve"> </w:t>
      </w:r>
      <w:r w:rsidRPr="00BC3ABE">
        <w:t>cet</w:t>
      </w:r>
      <w:r w:rsidRPr="00BC3ABE">
        <w:rPr>
          <w:spacing w:val="-1"/>
        </w:rPr>
        <w:t xml:space="preserve"> </w:t>
      </w:r>
      <w:r w:rsidRPr="00BC3ABE">
        <w:t>effort</w:t>
      </w:r>
      <w:r w:rsidRPr="00BC3ABE">
        <w:rPr>
          <w:spacing w:val="-1"/>
        </w:rPr>
        <w:t xml:space="preserve"> </w:t>
      </w:r>
      <w:r w:rsidRPr="00BC3ABE">
        <w:t xml:space="preserve">est </w:t>
      </w:r>
      <w:r w:rsidRPr="00BC3ABE">
        <w:rPr>
          <w:spacing w:val="-2"/>
        </w:rPr>
        <w:t>inutile.</w:t>
      </w:r>
    </w:p>
    <w:p w14:paraId="4089466B" w14:textId="77777777" w:rsidR="001D2912" w:rsidRPr="00BC3ABE" w:rsidRDefault="001D2912" w:rsidP="00054E51">
      <w:r w:rsidRPr="00BC3ABE">
        <w:t xml:space="preserve">Les plateformes de contenu s’insèrent déjà dans ces failles pour capter </w:t>
      </w:r>
      <w:r w:rsidRPr="00BC3ABE">
        <w:rPr>
          <w:color w:val="000000" w:themeColor="text1"/>
        </w:rPr>
        <w:t xml:space="preserve">avec succès </w:t>
      </w:r>
      <w:r w:rsidRPr="00BC3ABE">
        <w:t>l’attention de leurs utilisateurs</w:t>
      </w:r>
      <w:r w:rsidRPr="00BC3ABE">
        <w:rPr>
          <w:color w:val="000000" w:themeColor="text1"/>
        </w:rPr>
        <w:t>. Leur</w:t>
      </w:r>
      <w:r w:rsidRPr="00BC3ABE">
        <w:t xml:space="preserve"> pouvoir addictif n’est encore rien à côté de celui des paradis artificiels que feront émerger les intelligences artificielles avancées. Sexe, amour, gloire pourront être </w:t>
      </w:r>
      <w:r w:rsidRPr="00BC3ABE">
        <w:rPr>
          <w:color w:val="000000" w:themeColor="text1"/>
        </w:rPr>
        <w:t>dispensés</w:t>
      </w:r>
      <w:r w:rsidRPr="00BC3ABE">
        <w:t xml:space="preserve"> sur demande à l’utilisateur par un monde factice taillé sur mesure pour jouer sur ses moindres leviers psychologiques. Dès lors, une fois qu’on a mis un pied dans ce monde, comment </w:t>
      </w:r>
      <w:r w:rsidRPr="00BC3ABE">
        <w:rPr>
          <w:color w:val="000000" w:themeColor="text1"/>
        </w:rPr>
        <w:t>s’en</w:t>
      </w:r>
      <w:r w:rsidRPr="00BC3ABE">
        <w:t xml:space="preserve"> échapper ? Que peut une volonté humaine seule face à un algorithme conçu par les meilleures intelligences, artificielles ou humaines, qui a appris au fil du temps les moindres recoins de son caractère, et contrôle même les règles du monde virtuel où se </w:t>
      </w:r>
      <w:r w:rsidRPr="00BC3ABE">
        <w:rPr>
          <w:color w:val="000000" w:themeColor="text1"/>
        </w:rPr>
        <w:t>mène ce combat</w:t>
      </w:r>
      <w:r w:rsidRPr="00BC3ABE">
        <w:t> ?</w:t>
      </w:r>
    </w:p>
    <w:p w14:paraId="6D5F488A" w14:textId="182BBF2B" w:rsidR="001D2912" w:rsidRPr="00BC3ABE" w:rsidRDefault="001D2912" w:rsidP="00065C26">
      <w:pPr>
        <w:rPr>
          <w:color w:val="000000" w:themeColor="text1"/>
          <w:sz w:val="26"/>
          <w:szCs w:val="26"/>
        </w:rPr>
      </w:pPr>
      <w:r w:rsidRPr="00872D79">
        <w:t xml:space="preserve">Là où la volonté des utilisateurs ne suffira sans doute pas, il est certain que l’action des régulateurs peut être salutaire. C’est ainsi que le gouvernement australien a introduit en novembre 2024 une proposition de loi visant à exclure les enfants de moins de 16 ans des réseaux </w:t>
      </w:r>
      <w:r w:rsidR="00867C11" w:rsidRPr="00872D79">
        <w:t>sociau</w:t>
      </w:r>
      <w:r w:rsidR="00867C11">
        <w:t>x</w:t>
      </w:r>
      <w:r w:rsidRPr="003E66DC">
        <w:rPr>
          <w:vertAlign w:val="superscript"/>
        </w:rPr>
        <w:endnoteReference w:id="94"/>
      </w:r>
      <w:r w:rsidRPr="003E66DC">
        <w:rPr>
          <w:vertAlign w:val="superscript"/>
        </w:rPr>
        <w:t>.</w:t>
      </w:r>
      <w:r w:rsidRPr="00872D79">
        <w:t xml:space="preserve"> À mesure que se développent les algorithmes de captation de l’attention, il nous faudra certainement de nouvelles réponses réglementaires.</w:t>
      </w:r>
    </w:p>
    <w:p w14:paraId="7B6ED5E2" w14:textId="77777777" w:rsidR="001D2912" w:rsidDel="00632F55" w:rsidRDefault="001D2912" w:rsidP="003E66DC">
      <w:pPr>
        <w:rPr>
          <w:b/>
          <w:bCs/>
          <w:sz w:val="40"/>
          <w:szCs w:val="28"/>
        </w:rPr>
      </w:pPr>
      <w:bookmarkStart w:id="2426" w:name="_bookmark189"/>
      <w:bookmarkStart w:id="2427" w:name="_Toc71"/>
      <w:bookmarkStart w:id="2428" w:name="_Toc193205463"/>
      <w:bookmarkEnd w:id="2426"/>
      <w:r w:rsidDel="00632F55">
        <w:br w:type="page"/>
      </w:r>
    </w:p>
    <w:p w14:paraId="661033C3" w14:textId="381A3689" w:rsidR="001D2912" w:rsidRPr="00BC3ABE" w:rsidRDefault="001D2912" w:rsidP="00E44AC1">
      <w:pPr>
        <w:pStyle w:val="Heading2"/>
        <w:spacing w:line="276" w:lineRule="auto"/>
      </w:pPr>
      <w:bookmarkStart w:id="2429" w:name="_Toc201829599"/>
      <w:r w:rsidRPr="00A91447">
        <w:lastRenderedPageBreak/>
        <w:t>C</w:t>
      </w:r>
      <w:r>
        <w:t xml:space="preserve">hapitre 12. L’accélération de la </w:t>
      </w:r>
      <w:bookmarkEnd w:id="2427"/>
      <w:bookmarkEnd w:id="2428"/>
      <w:bookmarkEnd w:id="2429"/>
      <w:r w:rsidR="00D622C0">
        <w:t>science</w:t>
      </w:r>
    </w:p>
    <w:p w14:paraId="169EB900" w14:textId="5F06824F" w:rsidR="001D2912" w:rsidDel="00D709B9" w:rsidRDefault="001D2912" w:rsidP="003175A3">
      <w:pPr>
        <w:rPr>
          <w:spacing w:val="-2"/>
        </w:rPr>
      </w:pPr>
      <w:del w:id="2430" w:author="Microsoft Office User" w:date="2025-07-25T06:01:00Z">
        <w:r w:rsidRPr="00BC3ABE" w:rsidDel="007E4B6B">
          <w:delText>L’entreprise d’Elon Musk</w:delText>
        </w:r>
        <w:r w:rsidRPr="00BC3ABE" w:rsidDel="007E4B6B">
          <w:rPr>
            <w:color w:val="000000" w:themeColor="text1"/>
          </w:rPr>
          <w:delText>,</w:delText>
        </w:r>
        <w:r w:rsidRPr="00BC3ABE" w:rsidDel="007E4B6B">
          <w:delText xml:space="preserve"> xAI, a </w:delText>
        </w:r>
        <w:r w:rsidRPr="00BC3ABE" w:rsidDel="007E4B6B">
          <w:rPr>
            <w:color w:val="000000" w:themeColor="text1"/>
          </w:rPr>
          <w:delText>défini</w:delText>
        </w:r>
      </w:del>
      <w:ins w:id="2431" w:author="Microsoft Office User" w:date="2025-07-25T06:01:00Z">
        <w:r w:rsidR="00042A84">
          <w:t>Dans une entreprise aussi</w:t>
        </w:r>
      </w:ins>
      <w:ins w:id="2432" w:author="Microsoft Office User" w:date="2025-07-25T06:02:00Z">
        <w:r w:rsidR="00042A84">
          <w:t xml:space="preserve"> vaste que les sciences, dont l’objet embrasse tout l’</w:t>
        </w:r>
      </w:ins>
      <w:ins w:id="2433" w:author="Héloïse Mahé" w:date="2025-07-25T17:54:00Z">
        <w:r w:rsidR="00E418E3">
          <w:t>u</w:t>
        </w:r>
      </w:ins>
      <w:ins w:id="2434" w:author="Microsoft Office User" w:date="2025-07-25T06:02:00Z">
        <w:del w:id="2435" w:author="Héloïse Mahé" w:date="2025-07-25T17:54:00Z">
          <w:r w:rsidR="00042A84" w:rsidDel="00E418E3">
            <w:delText>U</w:delText>
          </w:r>
        </w:del>
        <w:r w:rsidR="00042A84">
          <w:t>nivers</w:t>
        </w:r>
      </w:ins>
      <w:del w:id="2436" w:author="Microsoft Office User" w:date="2025-07-25T06:01:00Z">
        <w:r w:rsidRPr="00BC3ABE" w:rsidDel="00042A84">
          <w:rPr>
            <w:color w:val="000000" w:themeColor="text1"/>
          </w:rPr>
          <w:delText xml:space="preserve"> sa mission comme « Comprendre</w:delText>
        </w:r>
        <w:r w:rsidRPr="00BC3ABE" w:rsidDel="00042A84">
          <w:delText xml:space="preserve"> la vraie nature de l’Univers</w:delText>
        </w:r>
        <w:r w:rsidRPr="00BC3ABE" w:rsidDel="00042A84">
          <w:rPr>
            <w:spacing w:val="-3"/>
          </w:rPr>
          <w:delText> </w:delText>
        </w:r>
        <w:r w:rsidRPr="00BC3ABE" w:rsidDel="00042A84">
          <w:delText xml:space="preserve">». Cet objectif </w:delText>
        </w:r>
        <w:r w:rsidRPr="00BC3ABE" w:rsidDel="00042A84">
          <w:rPr>
            <w:color w:val="000000" w:themeColor="text1"/>
          </w:rPr>
          <w:delText>peut sembler</w:delText>
        </w:r>
        <w:r w:rsidRPr="00BC3ABE" w:rsidDel="00042A84">
          <w:delText xml:space="preserve"> utopique ; pourtant l’IA</w:delText>
        </w:r>
      </w:del>
      <w:ins w:id="2437" w:author="Microsoft Office User" w:date="2025-07-25T06:02:00Z">
        <w:r w:rsidR="00042A84">
          <w:t>, l’arrivée d</w:t>
        </w:r>
      </w:ins>
      <w:ins w:id="2438" w:author="Héloïse Mahé" w:date="2025-07-25T17:54:00Z">
        <w:r w:rsidR="00E418E3">
          <w:t>e l</w:t>
        </w:r>
      </w:ins>
      <w:ins w:id="2439" w:author="Microsoft Office User" w:date="2025-07-25T06:02:00Z">
        <w:r w:rsidR="00042A84">
          <w:t>’ultra-intelligence artificielle</w:t>
        </w:r>
        <w:del w:id="2440" w:author="Héloïse Mahé" w:date="2025-07-25T17:54:00Z">
          <w:r w:rsidR="00042A84" w:rsidDel="00E418E3">
            <w:delText>s</w:delText>
          </w:r>
        </w:del>
        <w:r w:rsidR="00042A84">
          <w:t xml:space="preserve"> </w:t>
        </w:r>
      </w:ins>
      <w:del w:id="2441" w:author="Microsoft Office User" w:date="2025-07-25T06:02:00Z">
        <w:r w:rsidRPr="00BC3ABE" w:rsidDel="00042A84">
          <w:delText xml:space="preserve"> </w:delText>
        </w:r>
      </w:del>
      <w:r w:rsidRPr="00BC3ABE">
        <w:t xml:space="preserve">sera certainement le vecteur de progrès scientifiques immenses dans toutes les </w:t>
      </w:r>
      <w:r w:rsidRPr="00BC3ABE">
        <w:rPr>
          <w:color w:val="000000" w:themeColor="text1"/>
        </w:rPr>
        <w:t>disciplines</w:t>
      </w:r>
      <w:r w:rsidRPr="00BC3ABE">
        <w:rPr>
          <w:rStyle w:val="Hyperlink2"/>
          <w:rFonts w:cs="Times New Roman"/>
          <w:color w:val="000000" w:themeColor="text1"/>
        </w:rPr>
        <w:t>,</w:t>
      </w:r>
      <w:r w:rsidRPr="00BC3ABE">
        <w:t xml:space="preserve"> de l’infiniment petit à l’infiniment grand</w:t>
      </w:r>
      <w:r>
        <w:t>,</w:t>
      </w:r>
      <w:r w:rsidRPr="00BC3ABE">
        <w:t xml:space="preserve"> en passant par les sciences </w:t>
      </w:r>
      <w:r w:rsidRPr="00BC3ABE">
        <w:rPr>
          <w:spacing w:val="-2"/>
        </w:rPr>
        <w:t>humaines.</w:t>
      </w:r>
    </w:p>
    <w:p w14:paraId="622C03D3" w14:textId="77777777" w:rsidR="001D2912" w:rsidRPr="00BC3ABE" w:rsidRDefault="001D2912" w:rsidP="003175A3"/>
    <w:p w14:paraId="4D9B92CA" w14:textId="6A96FA24" w:rsidR="001D2912" w:rsidRPr="00BC3ABE" w:rsidRDefault="001D2912" w:rsidP="00E44AC1">
      <w:pPr>
        <w:pStyle w:val="Heading3"/>
        <w:spacing w:line="276" w:lineRule="auto"/>
        <w:jc w:val="both"/>
        <w:rPr>
          <w:rFonts w:ascii="Times New Roman" w:hAnsi="Times New Roman" w:cs="Times New Roman"/>
        </w:rPr>
      </w:pPr>
      <w:bookmarkStart w:id="2442" w:name="_Toc72"/>
      <w:bookmarkStart w:id="2443" w:name="_Toc193205464"/>
      <w:bookmarkStart w:id="2444" w:name="_Toc201829600"/>
      <w:r w:rsidRPr="00BC3ABE">
        <w:rPr>
          <w:rFonts w:ascii="Times New Roman" w:hAnsi="Times New Roman" w:cs="Times New Roman"/>
        </w:rPr>
        <w:t>Assistants</w:t>
      </w:r>
      <w:r>
        <w:rPr>
          <w:rFonts w:ascii="Times New Roman" w:hAnsi="Times New Roman" w:cs="Times New Roman"/>
        </w:rPr>
        <w:t xml:space="preserve"> intelligents pour</w:t>
      </w:r>
      <w:r w:rsidRPr="00BC3ABE">
        <w:rPr>
          <w:rFonts w:ascii="Times New Roman" w:hAnsi="Times New Roman" w:cs="Times New Roman"/>
          <w:spacing w:val="-4"/>
        </w:rPr>
        <w:t xml:space="preserve"> </w:t>
      </w:r>
      <w:r>
        <w:rPr>
          <w:rFonts w:ascii="Times New Roman" w:hAnsi="Times New Roman" w:cs="Times New Roman"/>
        </w:rPr>
        <w:t>la</w:t>
      </w:r>
      <w:r w:rsidR="00D622C0">
        <w:rPr>
          <w:rFonts w:ascii="Times New Roman" w:hAnsi="Times New Roman" w:cs="Times New Roman"/>
        </w:rPr>
        <w:t xml:space="preserve"> </w:t>
      </w:r>
      <w:r w:rsidRPr="00BC3ABE">
        <w:rPr>
          <w:rFonts w:ascii="Times New Roman" w:hAnsi="Times New Roman" w:cs="Times New Roman"/>
          <w:spacing w:val="-2"/>
        </w:rPr>
        <w:t>recherche</w:t>
      </w:r>
      <w:bookmarkEnd w:id="2442"/>
      <w:bookmarkEnd w:id="2443"/>
      <w:bookmarkEnd w:id="2444"/>
    </w:p>
    <w:p w14:paraId="645B20C1" w14:textId="77777777" w:rsidR="001D2912" w:rsidRPr="00BC3ABE" w:rsidRDefault="001D2912" w:rsidP="003175A3">
      <w:r w:rsidRPr="00BC3ABE">
        <w:t>L’informatique est devenue une infrastructure indispensable pour la recherche scientifique</w:t>
      </w:r>
      <w:r w:rsidRPr="00BC3ABE">
        <w:rPr>
          <w:color w:val="000000" w:themeColor="text1"/>
        </w:rPr>
        <w:t>, car sa</w:t>
      </w:r>
      <w:r w:rsidRPr="00BC3ABE">
        <w:t xml:space="preserve"> puissance de calcul</w:t>
      </w:r>
      <w:r w:rsidRPr="00BC3ABE">
        <w:rPr>
          <w:color w:val="000000" w:themeColor="text1"/>
        </w:rPr>
        <w:t xml:space="preserve"> permet</w:t>
      </w:r>
      <w:r w:rsidRPr="00BC3ABE">
        <w:t xml:space="preserve"> de traiter des données massives, de </w:t>
      </w:r>
      <w:r w:rsidRPr="00BC3ABE">
        <w:rPr>
          <w:color w:val="000000" w:themeColor="text1"/>
        </w:rPr>
        <w:t xml:space="preserve">simuler numériquement des </w:t>
      </w:r>
      <w:r w:rsidRPr="00BC3ABE">
        <w:t>phénomènes</w:t>
      </w:r>
      <w:r w:rsidRPr="00BC3ABE">
        <w:rPr>
          <w:color w:val="000000" w:themeColor="text1"/>
        </w:rPr>
        <w:t xml:space="preserve"> complexes</w:t>
      </w:r>
      <w:r>
        <w:rPr>
          <w:color w:val="000000" w:themeColor="text1"/>
        </w:rPr>
        <w:t xml:space="preserve"> et</w:t>
      </w:r>
      <w:r w:rsidRPr="00BC3ABE">
        <w:t xml:space="preserve"> de </w:t>
      </w:r>
      <w:r w:rsidRPr="00BC3ABE">
        <w:rPr>
          <w:color w:val="000000" w:themeColor="text1"/>
        </w:rPr>
        <w:t xml:space="preserve">vérifier instantanément des </w:t>
      </w:r>
      <w:r w:rsidRPr="00BC3ABE">
        <w:t>résultats.</w:t>
      </w:r>
    </w:p>
    <w:p w14:paraId="17046FFF" w14:textId="0B73BD7E" w:rsidR="001D2912" w:rsidRPr="00BC3ABE" w:rsidRDefault="001D2912" w:rsidP="003175A3">
      <w:r w:rsidRPr="00BC3ABE">
        <w:t xml:space="preserve">Nous sommes habitués à ces bienfaits </w:t>
      </w:r>
      <w:r w:rsidRPr="00BC3ABE">
        <w:rPr>
          <w:color w:val="000000" w:themeColor="text1"/>
        </w:rPr>
        <w:t>au point de</w:t>
      </w:r>
      <w:r w:rsidRPr="00BC3ABE">
        <w:t xml:space="preserve"> les </w:t>
      </w:r>
      <w:r w:rsidRPr="00BC3ABE">
        <w:rPr>
          <w:color w:val="000000" w:themeColor="text1"/>
        </w:rPr>
        <w:t>oublier</w:t>
      </w:r>
      <w:r w:rsidRPr="00BC3ABE">
        <w:t xml:space="preserve">. </w:t>
      </w:r>
      <w:r>
        <w:t xml:space="preserve">L’exemple du travail que pouvait demander la recherche avant l’ère informatique l’illustre bien : ainsi de </w:t>
      </w:r>
      <w:r w:rsidRPr="00BC3ABE">
        <w:t>Réaumur</w:t>
      </w:r>
      <w:r>
        <w:t xml:space="preserve">, </w:t>
      </w:r>
      <w:r w:rsidRPr="00BC3ABE">
        <w:t xml:space="preserve">un physicien et naturaliste qui a connu l’installation des premiers thermomètres à travers la </w:t>
      </w:r>
      <w:r>
        <w:t>France.</w:t>
      </w:r>
      <w:r w:rsidRPr="00BC3ABE">
        <w:t xml:space="preserve"> À</w:t>
      </w:r>
      <w:r w:rsidRPr="00BC3ABE">
        <w:rPr>
          <w:spacing w:val="40"/>
        </w:rPr>
        <w:t xml:space="preserve"> </w:t>
      </w:r>
      <w:r w:rsidRPr="00BC3ABE">
        <w:t xml:space="preserve">partir de l’observation que </w:t>
      </w:r>
      <w:r w:rsidRPr="00BC3ABE">
        <w:rPr>
          <w:color w:val="000000" w:themeColor="text1"/>
        </w:rPr>
        <w:t xml:space="preserve">les jours chauds accéléraient </w:t>
      </w:r>
      <w:r w:rsidRPr="00BC3ABE">
        <w:t xml:space="preserve">le </w:t>
      </w:r>
      <w:r w:rsidRPr="00BC3ABE">
        <w:rPr>
          <w:color w:val="000000" w:themeColor="text1"/>
        </w:rPr>
        <w:t xml:space="preserve">développement du </w:t>
      </w:r>
      <w:r w:rsidRPr="00BC3ABE">
        <w:t xml:space="preserve">blé et </w:t>
      </w:r>
      <w:r w:rsidRPr="00BC3ABE">
        <w:rPr>
          <w:color w:val="000000" w:themeColor="text1"/>
        </w:rPr>
        <w:t>des</w:t>
      </w:r>
      <w:r w:rsidRPr="00BC3ABE">
        <w:t xml:space="preserve"> fruits, il en a aussitôt tiré une équation géniale pour estimer </w:t>
      </w:r>
      <w:r w:rsidRPr="00BC3ABE" w:rsidDel="00CB22BD">
        <w:t xml:space="preserve">les </w:t>
      </w:r>
      <w:r>
        <w:t>d</w:t>
      </w:r>
      <w:r w:rsidRPr="00BC3ABE">
        <w:t>es dates comme celles de la floraiso</w:t>
      </w:r>
      <w:bookmarkStart w:id="2445" w:name="_bookmark190"/>
      <w:bookmarkEnd w:id="2445"/>
      <w:r w:rsidRPr="00BC3ABE">
        <w:t>n</w:t>
      </w:r>
      <w:r w:rsidRPr="00BC3ABE">
        <w:rPr>
          <w:rStyle w:val="FootnoteReference"/>
          <w:rFonts w:ascii="Times New Roman" w:hAnsi="Times New Roman" w:cs="Times New Roman"/>
        </w:rPr>
        <w:footnoteReference w:id="87"/>
      </w:r>
      <w:r w:rsidRPr="00BC3ABE">
        <w:rPr>
          <w:color w:val="000000" w:themeColor="text1"/>
        </w:rPr>
        <w:t xml:space="preserve"> </w:t>
      </w:r>
      <w:r>
        <w:rPr>
          <w:color w:val="000000" w:themeColor="text1"/>
        </w:rPr>
        <w:t>–</w:t>
      </w:r>
      <w:r w:rsidRPr="00BC3ABE" w:rsidDel="00CB22BD">
        <w:rPr>
          <w:color w:val="000000" w:themeColor="text1"/>
        </w:rPr>
        <w:t xml:space="preserve"> </w:t>
      </w:r>
      <w:r w:rsidRPr="00BC3ABE">
        <w:rPr>
          <w:color w:val="000000" w:themeColor="text1"/>
        </w:rPr>
        <w:t>mais</w:t>
      </w:r>
      <w:r w:rsidRPr="00BC3ABE">
        <w:t xml:space="preserve"> dans le rapport</w:t>
      </w:r>
      <w:r>
        <w:rPr>
          <w:rStyle w:val="EndnoteReference"/>
        </w:rPr>
        <w:endnoteReference w:id="95"/>
      </w:r>
      <w:r w:rsidRPr="00BC3ABE">
        <w:t xml:space="preserve"> qu’il adresse à l’Académie royale des sciences, </w:t>
      </w:r>
      <w:r w:rsidRPr="00BC3ABE" w:rsidDel="00CB22BD">
        <w:t xml:space="preserve">il lui faut </w:t>
      </w:r>
      <w:r w:rsidRPr="00BC3ABE">
        <w:t>pour développer le moindre résultat</w:t>
      </w:r>
      <w:r>
        <w:t>,</w:t>
      </w:r>
      <w:r w:rsidRPr="00BC3ABE">
        <w:t xml:space="preserve"> il lui faut </w:t>
      </w:r>
      <w:r w:rsidRPr="00BC3ABE" w:rsidDel="00CB22BD">
        <w:rPr>
          <w:color w:val="000000" w:themeColor="text1"/>
        </w:rPr>
        <w:t xml:space="preserve">lui demande </w:t>
      </w:r>
      <w:r w:rsidRPr="00BC3ABE">
        <w:t xml:space="preserve">des pages de tables et de calculs laborieux. Aujourd’hui, </w:t>
      </w:r>
      <w:r w:rsidRPr="00BC3ABE">
        <w:rPr>
          <w:color w:val="000000" w:themeColor="text1"/>
        </w:rPr>
        <w:t xml:space="preserve">ces calculs </w:t>
      </w:r>
      <w:r w:rsidRPr="00BC3ABE">
        <w:t xml:space="preserve">ne </w:t>
      </w:r>
      <w:r w:rsidRPr="00BC3ABE">
        <w:rPr>
          <w:color w:val="000000" w:themeColor="text1"/>
        </w:rPr>
        <w:t>prendraient</w:t>
      </w:r>
      <w:r w:rsidRPr="00BC3ABE">
        <w:t xml:space="preserve"> que quelques secondes à programmer, et une fraction de seconde </w:t>
      </w:r>
      <w:r w:rsidRPr="00BC3ABE">
        <w:rPr>
          <w:color w:val="000000" w:themeColor="text1"/>
        </w:rPr>
        <w:t>pour être effectués sur des millions d’exemples avec une précision parfaite</w:t>
      </w:r>
      <w:r w:rsidRPr="00BC3ABE">
        <w:t>.</w:t>
      </w:r>
    </w:p>
    <w:p w14:paraId="204941FC" w14:textId="5742AE1E" w:rsidR="001D2912" w:rsidDel="00D709B9" w:rsidRDefault="001D2912">
      <w:r w:rsidRPr="00BC3ABE">
        <w:t>Les progrès que laisse présager l’IA seront encore plus radicaux</w:t>
      </w:r>
      <w:r w:rsidRPr="00BC3ABE">
        <w:rPr>
          <w:color w:val="000000" w:themeColor="text1"/>
        </w:rPr>
        <w:t>.</w:t>
      </w:r>
      <w:r w:rsidRPr="00BC3ABE">
        <w:t xml:space="preserve"> Avant </w:t>
      </w:r>
      <w:r>
        <w:t>celle-ci</w:t>
      </w:r>
      <w:r w:rsidRPr="00BC3ABE">
        <w:t xml:space="preserve">, l’aide de l’informatique en science restait strictement réservée à des calculs bien définis, pour une utilisation ponctuelle. À mesure que l’IA se développe, elle ouvre la possibilité </w:t>
      </w:r>
      <w:r w:rsidRPr="00BC3ABE">
        <w:rPr>
          <w:color w:val="000000" w:themeColor="text1"/>
        </w:rPr>
        <w:t>d’outils</w:t>
      </w:r>
      <w:r w:rsidRPr="00BC3ABE">
        <w:t xml:space="preserve"> aux </w:t>
      </w:r>
      <w:r w:rsidRPr="00BC3ABE">
        <w:rPr>
          <w:color w:val="000000" w:themeColor="text1"/>
        </w:rPr>
        <w:t>attributions</w:t>
      </w:r>
      <w:r w:rsidRPr="00BC3ABE">
        <w:t xml:space="preserve"> bien plus larges. Par exemple, </w:t>
      </w:r>
      <w:r w:rsidRPr="00BC3ABE">
        <w:rPr>
          <w:color w:val="000000" w:themeColor="text1"/>
        </w:rPr>
        <w:t>pour ranger des</w:t>
      </w:r>
      <w:r w:rsidRPr="00872D79">
        <w:t xml:space="preserve"> milliers </w:t>
      </w:r>
      <w:r w:rsidRPr="00BC3ABE">
        <w:rPr>
          <w:color w:val="000000" w:themeColor="text1"/>
        </w:rPr>
        <w:t xml:space="preserve">de réponses toutes différentes à </w:t>
      </w:r>
      <w:r w:rsidRPr="00BC3ABE">
        <w:t xml:space="preserve">une </w:t>
      </w:r>
      <w:r w:rsidRPr="00BC3ABE">
        <w:rPr>
          <w:color w:val="000000" w:themeColor="text1"/>
        </w:rPr>
        <w:t>enquête</w:t>
      </w:r>
      <w:r w:rsidRPr="00BC3ABE">
        <w:t xml:space="preserve"> dans </w:t>
      </w:r>
      <w:r w:rsidRPr="00BC3ABE">
        <w:rPr>
          <w:color w:val="000000" w:themeColor="text1"/>
        </w:rPr>
        <w:t>un certain nombre de catégories, plus besoin d’évaluation manuelle : nos</w:t>
      </w:r>
      <w:r w:rsidRPr="00BC3ABE">
        <w:rPr>
          <w:spacing w:val="68"/>
        </w:rPr>
        <w:t xml:space="preserve"> </w:t>
      </w:r>
      <w:r w:rsidRPr="00BC3ABE">
        <w:t>modèles</w:t>
      </w:r>
      <w:r w:rsidRPr="00BC3ABE">
        <w:rPr>
          <w:spacing w:val="68"/>
        </w:rPr>
        <w:t xml:space="preserve"> </w:t>
      </w:r>
      <w:r w:rsidRPr="00BC3ABE">
        <w:rPr>
          <w:color w:val="000000" w:themeColor="text1"/>
        </w:rPr>
        <w:t>sont capables de traiter</w:t>
      </w:r>
      <w:r w:rsidRPr="00BC3ABE">
        <w:rPr>
          <w:spacing w:val="-1"/>
        </w:rPr>
        <w:t xml:space="preserve"> </w:t>
      </w:r>
      <w:r w:rsidRPr="00BC3ABE">
        <w:t>rapidement</w:t>
      </w:r>
      <w:r w:rsidRPr="00BC3ABE">
        <w:rPr>
          <w:color w:val="000000" w:themeColor="text1"/>
        </w:rPr>
        <w:t xml:space="preserve"> l’ensemble des réponses. </w:t>
      </w:r>
      <w:r w:rsidRPr="00BC3ABE">
        <w:t>Dans</w:t>
      </w:r>
      <w:r w:rsidRPr="00BC3ABE">
        <w:rPr>
          <w:spacing w:val="-1"/>
        </w:rPr>
        <w:t xml:space="preserve"> </w:t>
      </w:r>
      <w:r w:rsidRPr="00BC3ABE">
        <w:t>l’ensemble</w:t>
      </w:r>
      <w:r w:rsidRPr="00BC3ABE">
        <w:rPr>
          <w:spacing w:val="-1"/>
        </w:rPr>
        <w:t xml:space="preserve"> </w:t>
      </w:r>
      <w:r w:rsidRPr="00BC3ABE">
        <w:t xml:space="preserve">des domaines scientifiques, l’adoption progressive des modèles et l’arrivée de nouveaux modèles plus performants </w:t>
      </w:r>
      <w:r w:rsidRPr="00BC3ABE">
        <w:rPr>
          <w:color w:val="000000" w:themeColor="text1"/>
        </w:rPr>
        <w:t>ouvre</w:t>
      </w:r>
      <w:r w:rsidRPr="00BC3ABE">
        <w:t xml:space="preserve"> la voie à des améliorations massives.</w:t>
      </w:r>
      <w:r w:rsidRPr="00BC3ABE">
        <w:rPr>
          <w:spacing w:val="-3"/>
        </w:rPr>
        <w:t xml:space="preserve"> </w:t>
      </w:r>
      <w:r w:rsidRPr="00BC3ABE">
        <w:t>De</w:t>
      </w:r>
      <w:r w:rsidRPr="00BC3ABE">
        <w:rPr>
          <w:spacing w:val="-3"/>
        </w:rPr>
        <w:t xml:space="preserve"> </w:t>
      </w:r>
      <w:r w:rsidRPr="00BC3ABE">
        <w:t>nombreuses</w:t>
      </w:r>
      <w:r w:rsidRPr="00BC3ABE">
        <w:rPr>
          <w:spacing w:val="-3"/>
        </w:rPr>
        <w:t xml:space="preserve"> </w:t>
      </w:r>
      <w:r w:rsidRPr="00BC3ABE">
        <w:t>tâches</w:t>
      </w:r>
      <w:r w:rsidRPr="00BC3ABE">
        <w:rPr>
          <w:spacing w:val="-3"/>
        </w:rPr>
        <w:t xml:space="preserve"> </w:t>
      </w:r>
      <w:r w:rsidRPr="00BC3ABE">
        <w:rPr>
          <w:color w:val="000000" w:themeColor="text1"/>
        </w:rPr>
        <w:t>seront</w:t>
      </w:r>
      <w:r w:rsidRPr="00BC3ABE">
        <w:rPr>
          <w:spacing w:val="-3"/>
        </w:rPr>
        <w:t xml:space="preserve"> </w:t>
      </w:r>
      <w:r w:rsidRPr="00BC3ABE">
        <w:t>sensiblement</w:t>
      </w:r>
      <w:r w:rsidRPr="00BC3ABE">
        <w:rPr>
          <w:spacing w:val="-3"/>
        </w:rPr>
        <w:t xml:space="preserve"> </w:t>
      </w:r>
      <w:r w:rsidRPr="00BC3ABE">
        <w:t>accélérées</w:t>
      </w:r>
      <w:r w:rsidRPr="00BC3ABE">
        <w:rPr>
          <w:spacing w:val="-3"/>
        </w:rPr>
        <w:t> </w:t>
      </w:r>
      <w:r w:rsidRPr="00BC3ABE">
        <w:t>:</w:t>
      </w:r>
      <w:r w:rsidRPr="00BC3ABE">
        <w:rPr>
          <w:spacing w:val="-3"/>
        </w:rPr>
        <w:t xml:space="preserve"> </w:t>
      </w:r>
      <w:r w:rsidRPr="00BC3ABE">
        <w:t>collecte</w:t>
      </w:r>
      <w:r w:rsidRPr="00BC3ABE">
        <w:rPr>
          <w:spacing w:val="-3"/>
        </w:rPr>
        <w:t xml:space="preserve"> </w:t>
      </w:r>
      <w:r w:rsidRPr="00BC3ABE">
        <w:t xml:space="preserve">de données, collecte de références, rédaction dans toutes les langues. En plus d’une amélioration de vitesse, ce sera aussi une amélioration de qualité, car il devient possible </w:t>
      </w:r>
      <w:r w:rsidRPr="00BC3ABE">
        <w:rPr>
          <w:color w:val="000000" w:themeColor="text1"/>
        </w:rPr>
        <w:t>en quelques secondes d’inspecter</w:t>
      </w:r>
      <w:r w:rsidRPr="00BC3ABE">
        <w:t xml:space="preserve"> les résultats sous vingt angles différents </w:t>
      </w:r>
      <w:r>
        <w:t>–</w:t>
      </w:r>
      <w:r w:rsidRPr="00BC3ABE" w:rsidDel="00CB22BD">
        <w:t xml:space="preserve"> </w:t>
      </w:r>
      <w:r w:rsidRPr="00BC3ABE">
        <w:t>orthographe</w:t>
      </w:r>
      <w:r w:rsidRPr="00BC3ABE">
        <w:rPr>
          <w:spacing w:val="-1"/>
        </w:rPr>
        <w:t xml:space="preserve"> </w:t>
      </w:r>
      <w:r w:rsidRPr="00BC3ABE">
        <w:t>et</w:t>
      </w:r>
      <w:r w:rsidRPr="00BC3ABE">
        <w:rPr>
          <w:spacing w:val="-1"/>
        </w:rPr>
        <w:t xml:space="preserve"> </w:t>
      </w:r>
      <w:r w:rsidRPr="00BC3ABE">
        <w:t>formulation</w:t>
      </w:r>
      <w:r w:rsidR="00867C11">
        <w:t>,</w:t>
      </w:r>
      <w:r w:rsidRPr="00BC3ABE">
        <w:rPr>
          <w:spacing w:val="-1"/>
        </w:rPr>
        <w:t xml:space="preserve"> </w:t>
      </w:r>
      <w:r w:rsidRPr="00BC3ABE">
        <w:t>mais</w:t>
      </w:r>
      <w:r w:rsidRPr="00BC3ABE">
        <w:rPr>
          <w:spacing w:val="-1"/>
        </w:rPr>
        <w:t xml:space="preserve"> </w:t>
      </w:r>
      <w:r w:rsidRPr="00BC3ABE">
        <w:t>aussi</w:t>
      </w:r>
      <w:r w:rsidRPr="00BC3ABE">
        <w:rPr>
          <w:spacing w:val="-1"/>
        </w:rPr>
        <w:t xml:space="preserve"> </w:t>
      </w:r>
      <w:r w:rsidRPr="00BC3ABE">
        <w:t>factualité,</w:t>
      </w:r>
      <w:r w:rsidRPr="00BC3ABE">
        <w:rPr>
          <w:spacing w:val="-1"/>
        </w:rPr>
        <w:t xml:space="preserve"> </w:t>
      </w:r>
      <w:r w:rsidRPr="00BC3ABE">
        <w:t>précision,</w:t>
      </w:r>
      <w:r w:rsidRPr="00BC3ABE">
        <w:rPr>
          <w:spacing w:val="-1"/>
        </w:rPr>
        <w:t xml:space="preserve"> </w:t>
      </w:r>
      <w:r w:rsidRPr="00BC3ABE">
        <w:t>utilisation</w:t>
      </w:r>
      <w:r w:rsidRPr="00BC3ABE">
        <w:rPr>
          <w:spacing w:val="-1"/>
        </w:rPr>
        <w:t xml:space="preserve"> </w:t>
      </w:r>
      <w:r w:rsidRPr="00BC3ABE">
        <w:t>correcte des références.</w:t>
      </w:r>
    </w:p>
    <w:p w14:paraId="35752ACD" w14:textId="77777777" w:rsidR="001D2912" w:rsidRPr="00BC3ABE" w:rsidRDefault="001D2912" w:rsidP="00054E51"/>
    <w:p w14:paraId="6AF7D489" w14:textId="77777777" w:rsidR="001D2912" w:rsidRPr="00BC3ABE" w:rsidRDefault="001D2912" w:rsidP="00E44AC1">
      <w:pPr>
        <w:pStyle w:val="Heading3"/>
        <w:spacing w:line="276" w:lineRule="auto"/>
        <w:jc w:val="both"/>
        <w:rPr>
          <w:rFonts w:ascii="Times New Roman" w:hAnsi="Times New Roman" w:cs="Times New Roman"/>
        </w:rPr>
      </w:pPr>
      <w:bookmarkStart w:id="2446" w:name="_Toc73"/>
      <w:bookmarkStart w:id="2447" w:name="_Toc193205465"/>
      <w:bookmarkStart w:id="2448" w:name="_Toc201829601"/>
      <w:r w:rsidRPr="00BC3ABE">
        <w:rPr>
          <w:rFonts w:ascii="Times New Roman" w:hAnsi="Times New Roman" w:cs="Times New Roman"/>
        </w:rPr>
        <w:t>L’intelligence</w:t>
      </w:r>
      <w:r w:rsidRPr="00BC3ABE">
        <w:rPr>
          <w:rFonts w:ascii="Times New Roman" w:hAnsi="Times New Roman" w:cs="Times New Roman"/>
          <w:spacing w:val="-6"/>
        </w:rPr>
        <w:t xml:space="preserve"> </w:t>
      </w:r>
      <w:r w:rsidRPr="00BC3ABE">
        <w:rPr>
          <w:rFonts w:ascii="Times New Roman" w:hAnsi="Times New Roman" w:cs="Times New Roman"/>
        </w:rPr>
        <w:t>artificielle</w:t>
      </w:r>
      <w:r w:rsidRPr="00BC3ABE">
        <w:rPr>
          <w:rFonts w:ascii="Times New Roman" w:hAnsi="Times New Roman" w:cs="Times New Roman"/>
          <w:spacing w:val="-6"/>
        </w:rPr>
        <w:t xml:space="preserve"> </w:t>
      </w:r>
      <w:r w:rsidRPr="00BC3ABE">
        <w:rPr>
          <w:rFonts w:ascii="Times New Roman" w:hAnsi="Times New Roman" w:cs="Times New Roman"/>
        </w:rPr>
        <w:t>comme</w:t>
      </w:r>
      <w:r w:rsidRPr="00BC3ABE">
        <w:rPr>
          <w:rFonts w:ascii="Times New Roman" w:hAnsi="Times New Roman" w:cs="Times New Roman"/>
          <w:spacing w:val="-6"/>
        </w:rPr>
        <w:t xml:space="preserve"> </w:t>
      </w:r>
      <w:r w:rsidRPr="00BC3ABE">
        <w:rPr>
          <w:rFonts w:ascii="Times New Roman" w:hAnsi="Times New Roman" w:cs="Times New Roman"/>
        </w:rPr>
        <w:t>scientifique</w:t>
      </w:r>
      <w:r w:rsidRPr="00BC3ABE">
        <w:rPr>
          <w:rFonts w:ascii="Times New Roman" w:hAnsi="Times New Roman" w:cs="Times New Roman"/>
          <w:spacing w:val="-5"/>
        </w:rPr>
        <w:t xml:space="preserve"> </w:t>
      </w:r>
      <w:r w:rsidRPr="00BC3ABE">
        <w:rPr>
          <w:rFonts w:ascii="Times New Roman" w:hAnsi="Times New Roman" w:cs="Times New Roman"/>
        </w:rPr>
        <w:t>autonome</w:t>
      </w:r>
      <w:bookmarkEnd w:id="2446"/>
      <w:bookmarkEnd w:id="2447"/>
      <w:bookmarkEnd w:id="2448"/>
    </w:p>
    <w:p w14:paraId="40A17259" w14:textId="26D08D36" w:rsidR="001D2912" w:rsidRPr="00BC3ABE" w:rsidRDefault="001D2912" w:rsidP="003175A3">
      <w:r w:rsidRPr="00BC3ABE">
        <w:t>En plus d’accélérer le processus de recherche sur des tâches spécifiques, on peut imaginer qu’une IA prenne en main l’intégralité du processus de recherche, de la création d’une thèse à la publication en passant par l’expérimentation et la rédaction. Une étude a essayé de coder une telle «</w:t>
      </w:r>
      <w:r w:rsidRPr="00BC3ABE">
        <w:rPr>
          <w:spacing w:val="-3"/>
        </w:rPr>
        <w:t> </w:t>
      </w:r>
      <w:r w:rsidRPr="00BC3ABE">
        <w:t>IA scientifique</w:t>
      </w:r>
      <w:r w:rsidRPr="00BC3ABE">
        <w:rPr>
          <w:spacing w:val="-2"/>
        </w:rPr>
        <w:t> </w:t>
      </w:r>
      <w:r w:rsidRPr="00BC3ABE">
        <w:t>», en lui laissant réaliser toutes les tâches de manière quasi-</w:t>
      </w:r>
      <w:r w:rsidRPr="00BC3ABE">
        <w:rPr>
          <w:spacing w:val="-2"/>
        </w:rPr>
        <w:t>autonome</w:t>
      </w:r>
      <w:bookmarkStart w:id="2449" w:name="_bookmark192"/>
      <w:bookmarkEnd w:id="2449"/>
      <w:ins w:id="2450" w:author="Microsoft Office User" w:date="2025-07-25T06:03:00Z">
        <w:r w:rsidR="00042A84">
          <w:rPr>
            <w:spacing w:val="-2"/>
          </w:rPr>
          <w:t>, de la génération d’idée à la rédaction d’un article de recherche en passant par l’expérimentation</w:t>
        </w:r>
      </w:ins>
      <w:r w:rsidRPr="00BC3ABE">
        <w:rPr>
          <w:rStyle w:val="EndnoteReference"/>
          <w:rFonts w:ascii="Times New Roman" w:hAnsi="Times New Roman" w:cs="Times New Roman"/>
          <w:spacing w:val="-2"/>
        </w:rPr>
        <w:endnoteReference w:id="96"/>
      </w:r>
      <w:r w:rsidRPr="00BC3ABE">
        <w:rPr>
          <w:spacing w:val="-2"/>
        </w:rPr>
        <w:t>.</w:t>
      </w:r>
    </w:p>
    <w:p w14:paraId="0CAC8D70" w14:textId="72C10E16" w:rsidR="001D2912" w:rsidRPr="00BC3ABE" w:rsidDel="00042A84" w:rsidRDefault="001D2912" w:rsidP="00E44AC1">
      <w:pPr>
        <w:pStyle w:val="BodyText"/>
        <w:spacing w:before="255"/>
        <w:ind w:left="0" w:right="0"/>
        <w:rPr>
          <w:del w:id="2451" w:author="Microsoft Office User" w:date="2025-07-25T06:03:00Z"/>
          <w:rFonts w:ascii="Times New Roman" w:hAnsi="Times New Roman" w:cs="Times New Roman"/>
          <w:i/>
        </w:rPr>
      </w:pPr>
      <w:del w:id="2452" w:author="Microsoft Office User" w:date="2025-07-25T06:03:00Z">
        <w:r w:rsidRPr="00BC3ABE" w:rsidDel="00042A84">
          <w:rPr>
            <w:rFonts w:ascii="Times New Roman" w:hAnsi="Times New Roman" w:cs="Times New Roman"/>
            <w:i/>
          </w:rPr>
          <w:delText xml:space="preserve">Figure </w:delText>
        </w:r>
        <w:r w:rsidRPr="00BC3ABE" w:rsidDel="00042A84">
          <w:rPr>
            <w:rStyle w:val="Hyperlink5"/>
            <w:rFonts w:cs="Times New Roman"/>
            <w:color w:val="000000" w:themeColor="text1"/>
            <w:highlight w:val="cyan"/>
          </w:rPr>
          <w:delText>X : A TRADUIRE</w:delText>
        </w:r>
      </w:del>
    </w:p>
    <w:p w14:paraId="52BAB1A4" w14:textId="734663FD" w:rsidR="001D2912" w:rsidRPr="00BC3ABE" w:rsidDel="00042A84" w:rsidRDefault="001D2912" w:rsidP="00E44AC1">
      <w:pPr>
        <w:rPr>
          <w:del w:id="2453" w:author="Microsoft Office User" w:date="2025-07-25T06:03:00Z"/>
          <w:rFonts w:ascii="Times New Roman" w:hAnsi="Times New Roman" w:cs="Times New Roman"/>
          <w:color w:val="000000" w:themeColor="text1"/>
          <w:sz w:val="26"/>
          <w:szCs w:val="26"/>
        </w:rPr>
      </w:pPr>
      <w:del w:id="2454" w:author="Microsoft Office User" w:date="2025-07-25T06:03:00Z">
        <w:r w:rsidRPr="00BC3ABE" w:rsidDel="00042A84">
          <w:rPr>
            <w:rFonts w:ascii="Times New Roman" w:hAnsi="Times New Roman" w:cs="Times New Roman"/>
            <w:noProof/>
            <w:color w:val="000000" w:themeColor="text1"/>
            <w:sz w:val="26"/>
            <w:szCs w:val="26"/>
            <w:lang w:eastAsia="fr-FR"/>
          </w:rPr>
          <w:drawing>
            <wp:inline distT="0" distB="0" distL="0" distR="0" wp14:anchorId="59D77F06" wp14:editId="6756A396">
              <wp:extent cx="5705207" cy="2744619"/>
              <wp:effectExtent l="0" t="0" r="0" b="0"/>
              <wp:docPr id="1046" name="GZenzPhemYVWefu3CUn.png"/>
              <wp:cNvGraphicFramePr/>
              <a:graphic xmlns:a="http://schemas.openxmlformats.org/drawingml/2006/main">
                <a:graphicData uri="http://schemas.openxmlformats.org/drawingml/2006/picture">
                  <pic:pic xmlns:pic="http://schemas.openxmlformats.org/drawingml/2006/picture">
                    <pic:nvPicPr>
                      <pic:cNvPr id="1046" name="GZenzPhemYVWefu3CUn.png"/>
                      <pic:cNvPicPr/>
                    </pic:nvPicPr>
                    <pic:blipFill>
                      <a:blip r:embed="rId56"/>
                      <a:stretch>
                        <a:fillRect/>
                      </a:stretch>
                    </pic:blipFill>
                    <pic:spPr>
                      <a:xfrm>
                        <a:off x="0" y="0"/>
                        <a:ext cx="5722850" cy="2753107"/>
                      </a:xfrm>
                      <a:prstGeom prst="rect">
                        <a:avLst/>
                      </a:prstGeom>
                    </pic:spPr>
                  </pic:pic>
                </a:graphicData>
              </a:graphic>
            </wp:inline>
          </w:drawing>
        </w:r>
      </w:del>
    </w:p>
    <w:p w14:paraId="5F3DC402" w14:textId="55BAAD50" w:rsidR="001D2912" w:rsidRPr="00BC3ABE" w:rsidDel="00042A84" w:rsidRDefault="001D2912" w:rsidP="00D709B9">
      <w:pPr>
        <w:pStyle w:val="BodyText"/>
        <w:spacing w:before="255"/>
        <w:ind w:left="0" w:right="0"/>
        <w:rPr>
          <w:del w:id="2455" w:author="Microsoft Office User" w:date="2025-07-25T06:03:00Z"/>
          <w:rFonts w:ascii="Times New Roman" w:hAnsi="Times New Roman" w:cs="Times New Roman"/>
          <w:i/>
        </w:rPr>
      </w:pPr>
      <w:del w:id="2456" w:author="Microsoft Office User" w:date="2025-07-25T06:03:00Z">
        <w:r w:rsidRPr="003175A3" w:rsidDel="00042A84">
          <w:rPr>
            <w:rFonts w:ascii="Times New Roman" w:hAnsi="Times New Roman" w:cs="Times New Roman"/>
            <w:highlight w:val="yellow"/>
          </w:rPr>
          <w:delText>Figure</w:delText>
        </w:r>
        <w:r w:rsidRPr="003175A3" w:rsidDel="00042A84">
          <w:rPr>
            <w:rFonts w:ascii="Times New Roman" w:hAnsi="Times New Roman" w:cs="Times New Roman"/>
            <w:i/>
            <w:highlight w:val="yellow"/>
          </w:rPr>
          <w:delText xml:space="preserve"> </w:delText>
        </w:r>
        <w:r w:rsidRPr="003175A3" w:rsidDel="00042A84">
          <w:rPr>
            <w:rStyle w:val="Hyperlink5"/>
            <w:rFonts w:cs="Times New Roman"/>
            <w:color w:val="000000" w:themeColor="text1"/>
            <w:highlight w:val="yellow"/>
          </w:rPr>
          <w:delText xml:space="preserve">X. A </w:delText>
        </w:r>
        <w:commentRangeStart w:id="2457"/>
        <w:r w:rsidRPr="003175A3" w:rsidDel="00042A84">
          <w:rPr>
            <w:rStyle w:val="Hyperlink5"/>
            <w:rFonts w:cs="Times New Roman"/>
            <w:color w:val="000000" w:themeColor="text1"/>
            <w:highlight w:val="yellow"/>
          </w:rPr>
          <w:delText>TRADUIRE</w:delText>
        </w:r>
        <w:commentRangeEnd w:id="2457"/>
        <w:r w:rsidDel="00042A84">
          <w:rPr>
            <w:rStyle w:val="CommentReference"/>
            <w:rFonts w:ascii="Calibri Light" w:hAnsi="Calibri Light"/>
          </w:rPr>
          <w:commentReference w:id="2457"/>
        </w:r>
      </w:del>
    </w:p>
    <w:p w14:paraId="5F955BFD" w14:textId="77777777" w:rsidR="001D2912" w:rsidRPr="00BC3ABE" w:rsidRDefault="001D2912" w:rsidP="003175A3">
      <w:r w:rsidRPr="00BC3ABE">
        <w:t>Ce système a produit des articles de très bonne qualité. L’un d’entre eux, soumis à une revue anonyme en concurrence avec des milliers d’autres articles écrits par des humains, a été sélectionné par un jury de chercheurs pour figurer dans une des conférences d’IA les plus prestigieus</w:t>
      </w:r>
      <w:r w:rsidRPr="00054E51">
        <w:t>es</w:t>
      </w:r>
      <w:r w:rsidRPr="00872D79">
        <w:t>, l’ICLR (</w:t>
      </w:r>
      <w:r w:rsidRPr="00054E51">
        <w:t>International Conference on Learning Representations)</w:t>
      </w:r>
      <w:r w:rsidRPr="00872D79">
        <w:rPr>
          <w:vertAlign w:val="superscript"/>
        </w:rPr>
        <w:endnoteReference w:id="97"/>
      </w:r>
      <w:r w:rsidRPr="00872D79">
        <w:t>.</w:t>
      </w:r>
    </w:p>
    <w:p w14:paraId="7FF6DBE3" w14:textId="77777777" w:rsidR="001D2912" w:rsidRDefault="001D2912" w:rsidP="003175A3">
      <w:pPr>
        <w:rPr>
          <w:spacing w:val="-10"/>
        </w:rPr>
      </w:pPr>
      <w:r w:rsidRPr="00BC3ABE">
        <w:t>Même si la perspective de travaux scientifiques réalisés par des IA peut effrayer, s’ils sont jugés aussi bons que les résultats humains, c’est qu’ils font avancer la science, donc le progrès technique. Le but de la science est d’enrichir la connaissance humaine en ajoutant de nouvelles contributions à la somme immense des</w:t>
      </w:r>
      <w:r w:rsidRPr="00BC3ABE">
        <w:rPr>
          <w:spacing w:val="40"/>
        </w:rPr>
        <w:t xml:space="preserve"> </w:t>
      </w:r>
      <w:r w:rsidRPr="00BC3ABE">
        <w:t>travaux du passé, selon la formule qui dit que nous sommes «</w:t>
      </w:r>
      <w:r w:rsidRPr="00BC3ABE">
        <w:rPr>
          <w:spacing w:val="-3"/>
        </w:rPr>
        <w:t> </w:t>
      </w:r>
      <w:r w:rsidRPr="00BC3ABE">
        <w:t>des nains</w:t>
      </w:r>
      <w:r w:rsidRPr="00BC3ABE">
        <w:rPr>
          <w:spacing w:val="80"/>
        </w:rPr>
        <w:t xml:space="preserve"> </w:t>
      </w:r>
      <w:r w:rsidRPr="00BC3ABE">
        <w:t>juchés sur les épaules de géants</w:t>
      </w:r>
      <w:r w:rsidRPr="00BC3ABE">
        <w:rPr>
          <w:spacing w:val="-4"/>
        </w:rPr>
        <w:t> </w:t>
      </w:r>
      <w:r w:rsidRPr="00BC3ABE">
        <w:t>». Si l’IA</w:t>
      </w:r>
      <w:r w:rsidRPr="00BC3ABE">
        <w:rPr>
          <w:spacing w:val="-14"/>
        </w:rPr>
        <w:t xml:space="preserve"> </w:t>
      </w:r>
      <w:r w:rsidRPr="00BC3ABE">
        <w:t>permet d’ajouter de nouveaux étages à</w:t>
      </w:r>
      <w:r w:rsidRPr="00BC3ABE">
        <w:rPr>
          <w:spacing w:val="-1"/>
        </w:rPr>
        <w:t xml:space="preserve"> </w:t>
      </w:r>
      <w:r w:rsidRPr="00BC3ABE">
        <w:t>cette</w:t>
      </w:r>
      <w:r w:rsidRPr="00BC3ABE">
        <w:rPr>
          <w:spacing w:val="-1"/>
        </w:rPr>
        <w:t xml:space="preserve"> </w:t>
      </w:r>
      <w:r w:rsidRPr="00BC3ABE">
        <w:t>construction,</w:t>
      </w:r>
      <w:r w:rsidRPr="00BC3ABE">
        <w:rPr>
          <w:spacing w:val="-1"/>
        </w:rPr>
        <w:t xml:space="preserve"> </w:t>
      </w:r>
      <w:r w:rsidRPr="00BC3ABE">
        <w:t>tant</w:t>
      </w:r>
      <w:r w:rsidRPr="00BC3ABE">
        <w:rPr>
          <w:spacing w:val="-1"/>
        </w:rPr>
        <w:t xml:space="preserve"> </w:t>
      </w:r>
      <w:r w:rsidRPr="00BC3ABE">
        <w:t>mieux</w:t>
      </w:r>
      <w:r>
        <w:t> </w:t>
      </w:r>
      <w:r w:rsidRPr="00BC3ABE">
        <w:t>!</w:t>
      </w:r>
    </w:p>
    <w:p w14:paraId="3C5E91A5" w14:textId="2CBB6C44" w:rsidR="001D2912" w:rsidRPr="00BC3ABE" w:rsidRDefault="001D2912" w:rsidP="003175A3">
      <w:r w:rsidRPr="00BC3ABE">
        <w:t>À</w:t>
      </w:r>
      <w:r w:rsidRPr="00BC3ABE">
        <w:rPr>
          <w:spacing w:val="-15"/>
        </w:rPr>
        <w:t xml:space="preserve"> </w:t>
      </w:r>
      <w:r w:rsidRPr="00BC3ABE">
        <w:t>condition, bien sûr,</w:t>
      </w:r>
      <w:r w:rsidRPr="00BC3ABE">
        <w:rPr>
          <w:spacing w:val="-1"/>
        </w:rPr>
        <w:t xml:space="preserve"> </w:t>
      </w:r>
      <w:r w:rsidRPr="00BC3ABE">
        <w:t>que</w:t>
      </w:r>
      <w:r w:rsidRPr="00BC3ABE">
        <w:rPr>
          <w:spacing w:val="-1"/>
        </w:rPr>
        <w:t xml:space="preserve"> </w:t>
      </w:r>
      <w:r w:rsidRPr="00BC3ABE">
        <w:t>les</w:t>
      </w:r>
      <w:r w:rsidRPr="00BC3ABE">
        <w:rPr>
          <w:spacing w:val="-1"/>
        </w:rPr>
        <w:t xml:space="preserve"> </w:t>
      </w:r>
      <w:r w:rsidRPr="00BC3ABE">
        <w:t>résultats</w:t>
      </w:r>
      <w:r w:rsidRPr="00BC3ABE">
        <w:rPr>
          <w:spacing w:val="-1"/>
        </w:rPr>
        <w:t xml:space="preserve"> </w:t>
      </w:r>
      <w:r w:rsidRPr="00BC3ABE">
        <w:t>soient</w:t>
      </w:r>
      <w:r w:rsidRPr="00BC3ABE">
        <w:rPr>
          <w:spacing w:val="-1"/>
        </w:rPr>
        <w:t xml:space="preserve"> </w:t>
      </w:r>
      <w:r w:rsidRPr="00BC3ABE">
        <w:t>fiables.</w:t>
      </w:r>
      <w:r w:rsidRPr="00BC3ABE">
        <w:rPr>
          <w:spacing w:val="-1"/>
        </w:rPr>
        <w:t xml:space="preserve"> </w:t>
      </w:r>
      <w:r w:rsidRPr="00CA1412">
        <w:rPr>
          <w:spacing w:val="-1"/>
        </w:rPr>
        <w:t xml:space="preserve">Certains redoutent que </w:t>
      </w:r>
      <w:r>
        <w:rPr>
          <w:spacing w:val="-1"/>
        </w:rPr>
        <w:t>l’invasion de travaux générés par IA n’ait déjà commencé</w:t>
      </w:r>
      <w:r w:rsidRPr="00BC3ABE">
        <w:rPr>
          <w:vertAlign w:val="superscript"/>
        </w:rPr>
        <w:endnoteReference w:id="98"/>
      </w:r>
      <w:r>
        <w:rPr>
          <w:spacing w:val="-1"/>
        </w:rPr>
        <w:t>, au vu de</w:t>
      </w:r>
      <w:r w:rsidRPr="00CA1412">
        <w:rPr>
          <w:spacing w:val="-1"/>
        </w:rPr>
        <w:t xml:space="preserve"> l’explosion actuelle de la quantité d’articles publiés</w:t>
      </w:r>
      <w:r>
        <w:rPr>
          <w:spacing w:val="-1"/>
        </w:rPr>
        <w:t>.</w:t>
      </w:r>
      <w:r w:rsidRPr="00CA1412">
        <w:rPr>
          <w:spacing w:val="-1"/>
        </w:rPr>
        <w:t xml:space="preserve"> </w:t>
      </w:r>
      <w:r w:rsidRPr="00BC3ABE">
        <w:t>Pour éviter une avalanche de papiers de qualité médiocre qui noierait les idées vraiment nouvelles</w:t>
      </w:r>
      <w:r w:rsidRPr="00BC3ABE" w:rsidDel="00CA1412">
        <w:rPr>
          <w:vertAlign w:val="superscript"/>
        </w:rPr>
        <w:footnoteReference w:id="88"/>
      </w:r>
      <w:r w:rsidRPr="00BC3ABE">
        <w:t xml:space="preserve">, il </w:t>
      </w:r>
      <w:r w:rsidRPr="00BC3ABE" w:rsidDel="00CA1412">
        <w:t xml:space="preserve">s’avérera </w:t>
      </w:r>
      <w:r>
        <w:t>se montrera</w:t>
      </w:r>
      <w:r w:rsidRPr="00BC3ABE">
        <w:t xml:space="preserve"> sans doute nécessaire de mettre en place des mesures de filtrage</w:t>
      </w:r>
      <w:r>
        <w:t> :</w:t>
      </w:r>
      <w:r w:rsidRPr="00BC3ABE">
        <w:t xml:space="preserve"> par exemple demander que chaque article soit présenté au nom d’un chercheur humain, et que</w:t>
      </w:r>
      <w:r w:rsidRPr="00BC3ABE">
        <w:rPr>
          <w:spacing w:val="40"/>
        </w:rPr>
        <w:t xml:space="preserve"> </w:t>
      </w:r>
      <w:r w:rsidRPr="00BC3ABE">
        <w:t>chaque</w:t>
      </w:r>
      <w:r w:rsidRPr="00BC3ABE">
        <w:rPr>
          <w:spacing w:val="-2"/>
        </w:rPr>
        <w:t xml:space="preserve"> </w:t>
      </w:r>
      <w:r w:rsidRPr="00BC3ABE">
        <w:t>chercheur</w:t>
      </w:r>
      <w:r w:rsidRPr="00BC3ABE">
        <w:rPr>
          <w:spacing w:val="-2"/>
        </w:rPr>
        <w:t xml:space="preserve"> </w:t>
      </w:r>
      <w:r w:rsidRPr="00BC3ABE">
        <w:t>soit</w:t>
      </w:r>
      <w:r w:rsidRPr="00BC3ABE">
        <w:rPr>
          <w:spacing w:val="-2"/>
        </w:rPr>
        <w:t xml:space="preserve"> </w:t>
      </w:r>
      <w:r w:rsidRPr="00BC3ABE">
        <w:t>limité</w:t>
      </w:r>
      <w:r w:rsidRPr="00BC3ABE">
        <w:rPr>
          <w:spacing w:val="-2"/>
        </w:rPr>
        <w:t xml:space="preserve"> </w:t>
      </w:r>
      <w:r w:rsidRPr="00BC3ABE">
        <w:t>en</w:t>
      </w:r>
      <w:r w:rsidRPr="00BC3ABE">
        <w:rPr>
          <w:spacing w:val="-2"/>
        </w:rPr>
        <w:t xml:space="preserve"> </w:t>
      </w:r>
      <w:r w:rsidRPr="00BC3ABE">
        <w:t>nombre</w:t>
      </w:r>
      <w:r w:rsidRPr="00BC3ABE">
        <w:rPr>
          <w:spacing w:val="-2"/>
        </w:rPr>
        <w:t xml:space="preserve"> </w:t>
      </w:r>
      <w:r w:rsidRPr="00BC3ABE">
        <w:t>de</w:t>
      </w:r>
      <w:r w:rsidRPr="00BC3ABE">
        <w:rPr>
          <w:spacing w:val="-2"/>
        </w:rPr>
        <w:t xml:space="preserve"> </w:t>
      </w:r>
      <w:r w:rsidRPr="00BC3ABE">
        <w:t>travaux</w:t>
      </w:r>
      <w:r w:rsidRPr="00BC3ABE">
        <w:rPr>
          <w:spacing w:val="-2"/>
        </w:rPr>
        <w:t xml:space="preserve"> </w:t>
      </w:r>
      <w:r w:rsidRPr="00BC3ABE">
        <w:t>présentés</w:t>
      </w:r>
      <w:r w:rsidRPr="00BC3ABE">
        <w:rPr>
          <w:spacing w:val="-2"/>
        </w:rPr>
        <w:t xml:space="preserve"> </w:t>
      </w:r>
      <w:r w:rsidRPr="00BC3ABE">
        <w:t>pour</w:t>
      </w:r>
      <w:r w:rsidRPr="00BC3ABE">
        <w:rPr>
          <w:spacing w:val="-2"/>
        </w:rPr>
        <w:t xml:space="preserve"> </w:t>
      </w:r>
      <w:r w:rsidRPr="00BC3ABE">
        <w:t>être</w:t>
      </w:r>
      <w:r w:rsidRPr="00BC3ABE">
        <w:rPr>
          <w:spacing w:val="-2"/>
        </w:rPr>
        <w:t xml:space="preserve"> </w:t>
      </w:r>
      <w:r w:rsidRPr="00BC3ABE">
        <w:t>incité</w:t>
      </w:r>
      <w:r w:rsidRPr="00BC3ABE">
        <w:rPr>
          <w:spacing w:val="-2"/>
        </w:rPr>
        <w:t xml:space="preserve"> </w:t>
      </w:r>
      <w:r w:rsidRPr="00BC3ABE">
        <w:t>à ne garder que les articles de bonne qualité.</w:t>
      </w:r>
    </w:p>
    <w:p w14:paraId="13063C4A" w14:textId="77777777" w:rsidR="001D2912" w:rsidRDefault="001D2912" w:rsidP="003175A3">
      <w:r w:rsidRPr="00BC3ABE">
        <w:t xml:space="preserve">Des systèmes d’intelligence artificielle pourraient même posséder une capacité surhumaine à faire avancer la science. Nous avons cité des avantages de l’IA comme la capacité à digérer des connaissances immenses. Cela lui permettra de transcender un obstacle fondamental : les barrières entre les sciences. Ces barrières qui délimitent aujourd’hui les mathématiques de la physique ou de la biologie viennent de nos limites à comprendre des phénomènes trop larges, qui nous forcent à abstraire nos connaissances à plus ou moins haut niveau. </w:t>
      </w:r>
      <w:r>
        <w:t xml:space="preserve">On trouve </w:t>
      </w:r>
      <w:r w:rsidRPr="00BC3ABE">
        <w:t>parmi les scientifiques un</w:t>
      </w:r>
      <w:r>
        <w:t xml:space="preserve">e tendance </w:t>
      </w:r>
      <w:r w:rsidRPr="00BC3ABE">
        <w:t xml:space="preserve">à vouloir </w:t>
      </w:r>
      <w:r>
        <w:t>que s</w:t>
      </w:r>
      <w:r w:rsidRPr="00BC3ABE">
        <w:t>a science</w:t>
      </w:r>
      <w:r>
        <w:t xml:space="preserve"> soit</w:t>
      </w:r>
      <w:r w:rsidRPr="00BC3ABE">
        <w:t xml:space="preserve"> la plus fondamentale ou la plus «</w:t>
      </w:r>
      <w:r w:rsidRPr="00BC3ABE">
        <w:rPr>
          <w:spacing w:val="-3"/>
        </w:rPr>
        <w:t> </w:t>
      </w:r>
      <w:r w:rsidRPr="00BC3ABE">
        <w:t>pure</w:t>
      </w:r>
      <w:r w:rsidRPr="00BC3ABE">
        <w:rPr>
          <w:spacing w:val="-2"/>
        </w:rPr>
        <w:t> </w:t>
      </w:r>
      <w:r w:rsidRPr="00BC3ABE">
        <w:t>» possible : à ce titre-là,</w:t>
      </w:r>
      <w:r w:rsidRPr="00BC3ABE">
        <w:rPr>
          <w:spacing w:val="40"/>
        </w:rPr>
        <w:t xml:space="preserve"> </w:t>
      </w:r>
      <w:r w:rsidRPr="00BC3ABE">
        <w:t xml:space="preserve">la physique fondamentale et les </w:t>
      </w:r>
      <w:r w:rsidRPr="00BC3ABE">
        <w:lastRenderedPageBreak/>
        <w:t>mathématiques seraient les seules vraies scienc</w:t>
      </w:r>
      <w:bookmarkStart w:id="2458" w:name="_bookmark194"/>
      <w:bookmarkEnd w:id="2458"/>
      <w:r w:rsidRPr="00BC3ABE">
        <w:t>es</w:t>
      </w:r>
      <w:r w:rsidRPr="00BC3ABE">
        <w:rPr>
          <w:rStyle w:val="FootnoteReference"/>
          <w:rFonts w:ascii="Times New Roman" w:hAnsi="Times New Roman" w:cs="Times New Roman"/>
        </w:rPr>
        <w:footnoteReference w:id="89"/>
      </w:r>
      <w:r w:rsidRPr="00BC3ABE">
        <w:t>. Pourtant, même si physique et mathématique sont les briques élémentaires sur lesquelles s’appuient les autres sciences, elles les traitent à un niveau trop fondamental pour être utilisable : la psychologie ne découle peut-être en réalité que d’interactions entre molécules, mais vouloir calculer des</w:t>
      </w:r>
      <w:r w:rsidRPr="00BC3ABE">
        <w:rPr>
          <w:spacing w:val="40"/>
        </w:rPr>
        <w:t xml:space="preserve"> </w:t>
      </w:r>
      <w:r w:rsidRPr="00BC3ABE">
        <w:t>lois psychologiques directement par des interactions physiques entre molécules serait horriblement compliqué.</w:t>
      </w:r>
    </w:p>
    <w:p w14:paraId="71439216" w14:textId="77777777" w:rsidR="001D2912" w:rsidRPr="00BC3ABE" w:rsidRDefault="001D2912" w:rsidP="003175A3">
      <w:r w:rsidRPr="00BC3ABE">
        <w:t xml:space="preserve">Nous avons donc besoin, à mesure que l’on construit de nouveaux étages par-dessus les couches fondamentales, de simplifier certains phénomènes par des abstractions afin d’en </w:t>
      </w:r>
      <w:r>
        <w:t xml:space="preserve">épurer </w:t>
      </w:r>
      <w:r w:rsidRPr="00BC3ABE">
        <w:t>la construction : ces nouvelles abstractions sont les sciences appliquées. Cela peut ralentir les progrès : dans le cas de la superconductivité, il a fallu trente ans à partir du moment où les scientifiques ont disposé des lois fondamentales pour en dériver les lois appliq</w:t>
      </w:r>
      <w:bookmarkStart w:id="2459" w:name="_bookmark193"/>
      <w:bookmarkEnd w:id="2459"/>
      <w:r w:rsidRPr="00BC3ABE">
        <w:t>uées</w:t>
      </w:r>
      <w:r w:rsidRPr="00BC3ABE">
        <w:rPr>
          <w:rStyle w:val="EndnoteReference"/>
          <w:rFonts w:ascii="Times New Roman" w:hAnsi="Times New Roman" w:cs="Times New Roman"/>
        </w:rPr>
        <w:endnoteReference w:id="99"/>
      </w:r>
      <w:r>
        <w:t> ;</w:t>
      </w:r>
      <w:r w:rsidRPr="00BC3ABE">
        <w:t xml:space="preserve"> </w:t>
      </w:r>
      <w:r>
        <w:t xml:space="preserve">cependant, </w:t>
      </w:r>
      <w:r w:rsidRPr="00BC3ABE">
        <w:t>une</w:t>
      </w:r>
      <w:r w:rsidRPr="00BC3ABE">
        <w:rPr>
          <w:spacing w:val="53"/>
        </w:rPr>
        <w:t xml:space="preserve"> </w:t>
      </w:r>
      <w:r w:rsidRPr="00BC3ABE">
        <w:t>machine</w:t>
      </w:r>
      <w:r w:rsidRPr="00BC3ABE">
        <w:rPr>
          <w:spacing w:val="53"/>
        </w:rPr>
        <w:t xml:space="preserve"> </w:t>
      </w:r>
      <w:r w:rsidRPr="00BC3ABE">
        <w:t>pourrait</w:t>
      </w:r>
      <w:r w:rsidRPr="00BC3ABE">
        <w:rPr>
          <w:spacing w:val="54"/>
        </w:rPr>
        <w:t xml:space="preserve"> </w:t>
      </w:r>
      <w:r w:rsidRPr="00BC3ABE">
        <w:t>très</w:t>
      </w:r>
      <w:r w:rsidRPr="00BC3ABE">
        <w:rPr>
          <w:spacing w:val="53"/>
        </w:rPr>
        <w:t xml:space="preserve"> </w:t>
      </w:r>
      <w:r w:rsidRPr="00BC3ABE">
        <w:t>bien</w:t>
      </w:r>
      <w:r w:rsidRPr="00BC3ABE">
        <w:rPr>
          <w:spacing w:val="53"/>
        </w:rPr>
        <w:t xml:space="preserve"> </w:t>
      </w:r>
      <w:r w:rsidRPr="00BC3ABE">
        <w:t>embrasser</w:t>
      </w:r>
      <w:r w:rsidRPr="00BC3ABE">
        <w:rPr>
          <w:spacing w:val="53"/>
        </w:rPr>
        <w:t xml:space="preserve"> </w:t>
      </w:r>
      <w:r w:rsidRPr="00BC3ABE">
        <w:t>un</w:t>
      </w:r>
      <w:r w:rsidRPr="00BC3ABE">
        <w:rPr>
          <w:spacing w:val="53"/>
        </w:rPr>
        <w:t xml:space="preserve"> </w:t>
      </w:r>
      <w:r w:rsidRPr="00BC3ABE">
        <w:t>ensemble</w:t>
      </w:r>
      <w:r w:rsidRPr="00BC3ABE">
        <w:rPr>
          <w:spacing w:val="53"/>
        </w:rPr>
        <w:t xml:space="preserve"> </w:t>
      </w:r>
      <w:r w:rsidRPr="00BC3ABE">
        <w:t>bien</w:t>
      </w:r>
      <w:r w:rsidRPr="00BC3ABE">
        <w:rPr>
          <w:spacing w:val="53"/>
        </w:rPr>
        <w:t xml:space="preserve"> </w:t>
      </w:r>
      <w:r w:rsidRPr="00BC3ABE">
        <w:t>plus</w:t>
      </w:r>
      <w:r w:rsidRPr="00BC3ABE">
        <w:rPr>
          <w:spacing w:val="53"/>
        </w:rPr>
        <w:t xml:space="preserve"> </w:t>
      </w:r>
      <w:r w:rsidRPr="00BC3ABE">
        <w:t>large</w:t>
      </w:r>
      <w:r w:rsidRPr="00BC3ABE">
        <w:rPr>
          <w:spacing w:val="53"/>
        </w:rPr>
        <w:t xml:space="preserve"> </w:t>
      </w:r>
      <w:r w:rsidRPr="00BC3ABE">
        <w:rPr>
          <w:spacing w:val="-5"/>
        </w:rPr>
        <w:t xml:space="preserve">de </w:t>
      </w:r>
      <w:r w:rsidRPr="00BC3ABE">
        <w:t>connaissances et manipuler sans peine des équations bien plus compliquées que ce qui peut nous tenir en tête : elle dépasserait ainsi notre besoin de revenir à des équations simples, et pourrait trouver des grandes idées cachées à l’intersection de nos sciences, que personne n’a trouvées jusqu’à aujourd’hui faute de maîtriser l’ensemble du savoir scientifique.</w:t>
      </w:r>
    </w:p>
    <w:p w14:paraId="48484077" w14:textId="77777777" w:rsidR="001D2912" w:rsidRPr="00BC3ABE" w:rsidRDefault="001D2912" w:rsidP="00E44AC1">
      <w:pPr>
        <w:pStyle w:val="Heading3"/>
        <w:spacing w:line="276" w:lineRule="auto"/>
        <w:jc w:val="both"/>
        <w:rPr>
          <w:rFonts w:ascii="Times New Roman" w:hAnsi="Times New Roman" w:cs="Times New Roman"/>
        </w:rPr>
      </w:pPr>
      <w:bookmarkStart w:id="2460" w:name="_Toc74"/>
      <w:bookmarkStart w:id="2461" w:name="_Toc193205466"/>
      <w:bookmarkStart w:id="2462" w:name="_Toc201829602"/>
      <w:r w:rsidRPr="00BC3ABE">
        <w:rPr>
          <w:rFonts w:ascii="Times New Roman" w:hAnsi="Times New Roman" w:cs="Times New Roman"/>
        </w:rPr>
        <w:t>Révolutionner</w:t>
      </w:r>
      <w:r w:rsidRPr="00BC3ABE">
        <w:rPr>
          <w:rFonts w:ascii="Times New Roman" w:hAnsi="Times New Roman" w:cs="Times New Roman"/>
          <w:spacing w:val="-5"/>
        </w:rPr>
        <w:t xml:space="preserve"> </w:t>
      </w:r>
      <w:r w:rsidRPr="00BC3ABE">
        <w:rPr>
          <w:rFonts w:ascii="Times New Roman" w:hAnsi="Times New Roman" w:cs="Times New Roman"/>
        </w:rPr>
        <w:t>la</w:t>
      </w:r>
      <w:r w:rsidRPr="00BC3ABE">
        <w:rPr>
          <w:rFonts w:ascii="Times New Roman" w:hAnsi="Times New Roman" w:cs="Times New Roman"/>
          <w:spacing w:val="-2"/>
        </w:rPr>
        <w:t xml:space="preserve"> </w:t>
      </w:r>
      <w:r w:rsidRPr="00BC3ABE">
        <w:rPr>
          <w:rFonts w:ascii="Times New Roman" w:hAnsi="Times New Roman" w:cs="Times New Roman"/>
        </w:rPr>
        <w:t>recherche</w:t>
      </w:r>
      <w:r w:rsidRPr="00BC3ABE">
        <w:rPr>
          <w:rFonts w:ascii="Times New Roman" w:hAnsi="Times New Roman" w:cs="Times New Roman"/>
          <w:spacing w:val="-3"/>
        </w:rPr>
        <w:t xml:space="preserve"> </w:t>
      </w:r>
      <w:r w:rsidRPr="00BC3ABE">
        <w:rPr>
          <w:rFonts w:ascii="Times New Roman" w:hAnsi="Times New Roman" w:cs="Times New Roman"/>
        </w:rPr>
        <w:t>dans</w:t>
      </w:r>
      <w:r w:rsidRPr="00BC3ABE">
        <w:rPr>
          <w:rFonts w:ascii="Times New Roman" w:hAnsi="Times New Roman" w:cs="Times New Roman"/>
          <w:spacing w:val="-3"/>
        </w:rPr>
        <w:t xml:space="preserve"> </w:t>
      </w:r>
      <w:r w:rsidRPr="00BC3ABE">
        <w:rPr>
          <w:rFonts w:ascii="Times New Roman" w:hAnsi="Times New Roman" w:cs="Times New Roman"/>
        </w:rPr>
        <w:t>la</w:t>
      </w:r>
      <w:r w:rsidRPr="00BC3ABE">
        <w:rPr>
          <w:rFonts w:ascii="Times New Roman" w:hAnsi="Times New Roman" w:cs="Times New Roman"/>
          <w:spacing w:val="-2"/>
        </w:rPr>
        <w:t xml:space="preserve"> santé</w:t>
      </w:r>
      <w:bookmarkEnd w:id="2460"/>
      <w:bookmarkEnd w:id="2461"/>
      <w:bookmarkEnd w:id="2462"/>
    </w:p>
    <w:p w14:paraId="16DDF36B" w14:textId="77777777" w:rsidR="001D2912" w:rsidRPr="00BC3ABE" w:rsidRDefault="001D2912" w:rsidP="003175A3">
      <w:r w:rsidRPr="00BC3ABE">
        <w:t xml:space="preserve">Il existe déjà des applications spectaculaires de l’IA pour des problèmes </w:t>
      </w:r>
      <w:r w:rsidRPr="00BC3ABE">
        <w:rPr>
          <w:color w:val="000000" w:themeColor="text1"/>
        </w:rPr>
        <w:t xml:space="preserve">aux </w:t>
      </w:r>
      <w:r w:rsidRPr="00BC3ABE">
        <w:t xml:space="preserve">règles </w:t>
      </w:r>
      <w:r w:rsidRPr="00BC3ABE">
        <w:rPr>
          <w:color w:val="000000" w:themeColor="text1"/>
        </w:rPr>
        <w:t>bien délimitées,</w:t>
      </w:r>
      <w:r w:rsidRPr="00BC3ABE">
        <w:t xml:space="preserve"> mais </w:t>
      </w:r>
      <w:r w:rsidRPr="00BC3ABE">
        <w:rPr>
          <w:color w:val="000000" w:themeColor="text1"/>
        </w:rPr>
        <w:t>exigeant</w:t>
      </w:r>
      <w:r w:rsidRPr="00BC3ABE">
        <w:t xml:space="preserve"> beaucoup de puissance de calcul : par exemple, le modèle AlphaFold de Google Deepmind, construit sur de l’apprentissage par renforcement</w:t>
      </w:r>
      <w:bookmarkStart w:id="2463" w:name="_bookmark195"/>
      <w:bookmarkEnd w:id="2463"/>
      <w:r>
        <w:t xml:space="preserve"> (</w:t>
      </w:r>
      <w:r w:rsidRPr="00872D79">
        <w:rPr>
          <w:i/>
        </w:rPr>
        <w:t>reinforcement learning</w:t>
      </w:r>
      <w:r>
        <w:t>)</w:t>
      </w:r>
      <w:r w:rsidRPr="00BC3ABE" w:rsidDel="00054E51">
        <w:rPr>
          <w:rStyle w:val="FootnoteReference"/>
          <w:rFonts w:ascii="Times New Roman" w:hAnsi="Times New Roman" w:cs="Times New Roman"/>
        </w:rPr>
        <w:footnoteReference w:id="90"/>
      </w:r>
      <w:r w:rsidRPr="00BC3ABE">
        <w:t xml:space="preserve">, permet à partir du code des protéines de calculer la forme qu’elles auront, donc leur fonction. </w:t>
      </w:r>
      <w:r w:rsidRPr="00BC3ABE">
        <w:rPr>
          <w:color w:val="000000" w:themeColor="text1"/>
        </w:rPr>
        <w:t xml:space="preserve">Cette </w:t>
      </w:r>
      <w:r w:rsidRPr="00BC3ABE">
        <w:t xml:space="preserve">application </w:t>
      </w:r>
      <w:r w:rsidRPr="00BC3ABE">
        <w:rPr>
          <w:color w:val="000000" w:themeColor="text1"/>
        </w:rPr>
        <w:t xml:space="preserve">a déjà une </w:t>
      </w:r>
      <w:r>
        <w:rPr>
          <w:color w:val="000000" w:themeColor="text1"/>
        </w:rPr>
        <w:t xml:space="preserve">grande </w:t>
      </w:r>
      <w:r w:rsidRPr="00BC3ABE">
        <w:rPr>
          <w:color w:val="000000" w:themeColor="text1"/>
        </w:rPr>
        <w:t>portée</w:t>
      </w:r>
      <w:r w:rsidRPr="00BC3ABE">
        <w:t xml:space="preserve">, qui a valu aux principaux acteurs de son développement, Demis Hassabis et John Jumper, de </w:t>
      </w:r>
      <w:r w:rsidRPr="00BC3ABE" w:rsidDel="00054E51">
        <w:t xml:space="preserve">gagner </w:t>
      </w:r>
      <w:r>
        <w:t>recevoir</w:t>
      </w:r>
      <w:r w:rsidRPr="00BC3ABE">
        <w:t xml:space="preserve"> le </w:t>
      </w:r>
      <w:r w:rsidRPr="00BC3ABE" w:rsidDel="00054E51">
        <w:t xml:space="preserve">Prix </w:t>
      </w:r>
      <w:r>
        <w:t>p</w:t>
      </w:r>
      <w:r w:rsidRPr="00BC3ABE">
        <w:t xml:space="preserve">rix Nobel de </w:t>
      </w:r>
      <w:r w:rsidRPr="00BC3ABE" w:rsidDel="00054E51">
        <w:t xml:space="preserve">Chimie </w:t>
      </w:r>
      <w:r>
        <w:t>c</w:t>
      </w:r>
      <w:r w:rsidRPr="00BC3ABE">
        <w:t>himie 2024.</w:t>
      </w:r>
    </w:p>
    <w:p w14:paraId="5BD00FB5" w14:textId="77777777" w:rsidR="001D2912" w:rsidRPr="00BC3ABE" w:rsidRDefault="001D2912" w:rsidP="003175A3">
      <w:r w:rsidRPr="00BC3ABE">
        <w:t xml:space="preserve">Les futurs algorithmes, capables de bien plus d’autonomie, pourront </w:t>
      </w:r>
      <w:r w:rsidRPr="00BC3ABE">
        <w:rPr>
          <w:color w:val="000000" w:themeColor="text1"/>
        </w:rPr>
        <w:t>exprimer</w:t>
      </w:r>
      <w:r w:rsidRPr="00BC3ABE">
        <w:t xml:space="preserve"> tout leur potentiel dans le domaine de la santé. Le métabolisme humain est une machine d’une infinie complexité</w:t>
      </w:r>
      <w:r w:rsidRPr="00BC3ABE">
        <w:rPr>
          <w:color w:val="000000" w:themeColor="text1"/>
        </w:rPr>
        <w:t>, au point qu’en</w:t>
      </w:r>
      <w:r w:rsidRPr="00BC3ABE">
        <w:t xml:space="preserve"> dessiner un diagramme</w:t>
      </w:r>
      <w:r w:rsidRPr="00BC3ABE">
        <w:rPr>
          <w:spacing w:val="80"/>
        </w:rPr>
        <w:t xml:space="preserve"> </w:t>
      </w:r>
      <w:r w:rsidRPr="00BC3ABE">
        <w:t>un tant soit peu exhaustif est une tâche herculéenne qui rassemble des dizaines de scientifiq</w:t>
      </w:r>
      <w:bookmarkStart w:id="2464" w:name="_bookmark196"/>
      <w:bookmarkEnd w:id="2464"/>
      <w:r w:rsidRPr="00BC3ABE">
        <w:t>ues</w:t>
      </w:r>
      <w:r w:rsidRPr="00BC3ABE">
        <w:rPr>
          <w:rStyle w:val="EndnoteReference"/>
          <w:rFonts w:ascii="Times New Roman" w:hAnsi="Times New Roman" w:cs="Times New Roman"/>
        </w:rPr>
        <w:endnoteReference w:id="100"/>
      </w:r>
      <w:r w:rsidRPr="00BC3ABE">
        <w:t>.</w:t>
      </w:r>
    </w:p>
    <w:p w14:paraId="57F789AA" w14:textId="77777777" w:rsidR="001D2912" w:rsidRDefault="001D2912" w:rsidP="003175A3">
      <w:pPr>
        <w:rPr>
          <w:color w:val="000000" w:themeColor="text1"/>
        </w:rPr>
      </w:pPr>
      <w:r w:rsidRPr="00BC3ABE">
        <w:rPr>
          <w:color w:val="000000" w:themeColor="text1"/>
        </w:rPr>
        <w:t>Cette complexité ralentit beaucoup les découvertes. Comme elle empêche de prévoir l’ensemble des conséquences d’une modification, elle demande, pour chaque nouveau médicament, de lourds essais cliniques sur des centaines de patients afin de s’assurer de l’absence d’effets secondaires.</w:t>
      </w:r>
    </w:p>
    <w:p w14:paraId="4E6922B6" w14:textId="7331888E" w:rsidR="001D2912" w:rsidDel="00042A84" w:rsidRDefault="001D2912" w:rsidP="003175A3">
      <w:pPr>
        <w:rPr>
          <w:del w:id="2465" w:author="Microsoft Office User" w:date="2025-07-25T06:06:00Z"/>
          <w:color w:val="000000" w:themeColor="text1"/>
        </w:rPr>
      </w:pPr>
      <w:r>
        <w:rPr>
          <w:color w:val="000000" w:themeColor="text1"/>
        </w:rPr>
        <w:t xml:space="preserve">Dans un article publié sur son blog, </w:t>
      </w:r>
      <w:r w:rsidRPr="00BC3ABE">
        <w:t>Dario</w:t>
      </w:r>
      <w:r w:rsidRPr="00BC3ABE">
        <w:rPr>
          <w:spacing w:val="-9"/>
        </w:rPr>
        <w:t xml:space="preserve"> </w:t>
      </w:r>
      <w:r w:rsidRPr="00BC3ABE">
        <w:t>Amodei,</w:t>
      </w:r>
      <w:r w:rsidRPr="00BC3ABE">
        <w:rPr>
          <w:spacing w:val="-1"/>
        </w:rPr>
        <w:t xml:space="preserve"> </w:t>
      </w:r>
      <w:r w:rsidRPr="00BC3ABE">
        <w:t>CEO</w:t>
      </w:r>
      <w:r w:rsidRPr="00BC3ABE">
        <w:rPr>
          <w:spacing w:val="-1"/>
        </w:rPr>
        <w:t xml:space="preserve"> </w:t>
      </w:r>
      <w:r w:rsidRPr="00BC3ABE">
        <w:t>d’Anthropic,</w:t>
      </w:r>
      <w:r w:rsidRPr="00BC3ABE">
        <w:rPr>
          <w:spacing w:val="-1"/>
        </w:rPr>
        <w:t xml:space="preserve"> </w:t>
      </w:r>
      <w:r w:rsidRPr="00BC3ABE">
        <w:rPr>
          <w:color w:val="000000" w:themeColor="text1"/>
        </w:rPr>
        <w:t xml:space="preserve">montre à quel point </w:t>
      </w:r>
      <w:r w:rsidRPr="00BC3ABE">
        <w:rPr>
          <w:color w:val="000000" w:themeColor="text1"/>
        </w:rPr>
        <w:lastRenderedPageBreak/>
        <w:t>cette complexité ralentit la recherche. Parmi</w:t>
      </w:r>
      <w:r w:rsidRPr="00BC3ABE">
        <w:rPr>
          <w:spacing w:val="-1"/>
        </w:rPr>
        <w:t xml:space="preserve"> </w:t>
      </w:r>
      <w:r w:rsidRPr="00BC3ABE">
        <w:t>les</w:t>
      </w:r>
      <w:r w:rsidRPr="00BC3ABE">
        <w:rPr>
          <w:spacing w:val="-1"/>
        </w:rPr>
        <w:t xml:space="preserve"> </w:t>
      </w:r>
      <w:r w:rsidRPr="00BC3ABE">
        <w:t>découvertes</w:t>
      </w:r>
      <w:r w:rsidRPr="00BC3ABE">
        <w:rPr>
          <w:spacing w:val="-1"/>
        </w:rPr>
        <w:t xml:space="preserve"> </w:t>
      </w:r>
      <w:r w:rsidRPr="00BC3ABE">
        <w:t>les</w:t>
      </w:r>
      <w:r w:rsidRPr="00BC3ABE">
        <w:rPr>
          <w:spacing w:val="-1"/>
        </w:rPr>
        <w:t xml:space="preserve"> </w:t>
      </w:r>
      <w:r w:rsidRPr="00BC3ABE">
        <w:t>plus</w:t>
      </w:r>
      <w:r w:rsidRPr="00BC3ABE">
        <w:rPr>
          <w:spacing w:val="-1"/>
        </w:rPr>
        <w:t xml:space="preserve"> </w:t>
      </w:r>
      <w:r w:rsidRPr="00BC3ABE">
        <w:t>importantes de la recherche de ces dernières déc</w:t>
      </w:r>
      <w:bookmarkStart w:id="2466" w:name="_bookmark197"/>
      <w:bookmarkEnd w:id="2466"/>
      <w:r w:rsidRPr="00BC3ABE">
        <w:t>ennies</w:t>
      </w:r>
      <w:r w:rsidRPr="00BC3ABE">
        <w:rPr>
          <w:color w:val="000000" w:themeColor="text1"/>
        </w:rPr>
        <w:t>,</w:t>
      </w:r>
      <w:r w:rsidRPr="00BC3ABE">
        <w:t xml:space="preserve"> il compte la technique </w:t>
      </w:r>
      <w:r w:rsidRPr="00BC3ABE">
        <w:rPr>
          <w:color w:val="000000" w:themeColor="text1"/>
        </w:rPr>
        <w:t>CRISPR</w:t>
      </w:r>
      <w:r>
        <w:rPr>
          <w:color w:val="000000" w:themeColor="text1"/>
        </w:rPr>
        <w:t xml:space="preserve"> dite des ciseaux génétiques</w:t>
      </w:r>
      <w:del w:id="2467" w:author="Microsoft Office User" w:date="2025-07-27T21:19:00Z">
        <w:r w:rsidRPr="00BC3ABE" w:rsidDel="008338CD">
          <w:rPr>
            <w:color w:val="000000" w:themeColor="text1"/>
            <w:vertAlign w:val="superscript"/>
          </w:rPr>
          <w:endnoteReference w:id="101"/>
        </w:r>
      </w:del>
      <w:r w:rsidRPr="00BC3ABE">
        <w:rPr>
          <w:color w:val="000000" w:themeColor="text1"/>
        </w:rPr>
        <w:t xml:space="preserve"> </w:t>
      </w:r>
      <w:r w:rsidRPr="00BC3ABE">
        <w:t>qui permet de modifier des gènes à l’intérieur d’un organisme vivant, les vaccins à</w:t>
      </w:r>
      <w:r w:rsidRPr="00BC3ABE">
        <w:rPr>
          <w:spacing w:val="-1"/>
        </w:rPr>
        <w:t xml:space="preserve"> </w:t>
      </w:r>
      <w:r w:rsidRPr="00BC3ABE">
        <w:t xml:space="preserve">ARN messager </w:t>
      </w:r>
      <w:r w:rsidRPr="00BC3ABE">
        <w:rPr>
          <w:color w:val="000000" w:themeColor="text1"/>
        </w:rPr>
        <w:t>(</w:t>
      </w:r>
      <w:r w:rsidRPr="00BC3ABE">
        <w:t xml:space="preserve">comme </w:t>
      </w:r>
      <w:r w:rsidRPr="00BC3ABE">
        <w:rPr>
          <w:color w:val="000000" w:themeColor="text1"/>
        </w:rPr>
        <w:t>celui</w:t>
      </w:r>
      <w:r w:rsidRPr="00BC3ABE">
        <w:t xml:space="preserve"> du covid</w:t>
      </w:r>
      <w:r w:rsidRPr="00BC3ABE">
        <w:rPr>
          <w:color w:val="000000" w:themeColor="text1"/>
        </w:rPr>
        <w:t>),</w:t>
      </w:r>
      <w:r w:rsidRPr="00BC3ABE">
        <w:t xml:space="preserve"> et le séquençage de génome dont le coût a été réduit de plusieurs facteurs dix. Pour lui, ces inventions ont parfois été retardées longtemps, simplement parce que personne ne s’y était particulièrement intéressé du fait de l’immense complexité du paysage. </w:t>
      </w:r>
      <w:r w:rsidRPr="00BC3ABE">
        <w:rPr>
          <w:color w:val="000000" w:themeColor="text1"/>
        </w:rPr>
        <w:t>Ainsi</w:t>
      </w:r>
      <w:r w:rsidRPr="00BC3ABE">
        <w:t>, le mécanisme de CRISPR avait été découvert dans le système immunitaire de bactéries depuis les années 1980,</w:t>
      </w:r>
      <w:r w:rsidRPr="00BC3ABE">
        <w:rPr>
          <w:spacing w:val="40"/>
        </w:rPr>
        <w:t xml:space="preserve"> </w:t>
      </w:r>
      <w:r w:rsidRPr="00BC3ABE">
        <w:t xml:space="preserve">mais il a fallu vingt-cinq ans pour que </w:t>
      </w:r>
      <w:r w:rsidRPr="00BC3ABE">
        <w:rPr>
          <w:color w:val="000000" w:themeColor="text1"/>
        </w:rPr>
        <w:t>germe l’idée d’en</w:t>
      </w:r>
      <w:r w:rsidRPr="00BC3ABE">
        <w:t xml:space="preserve"> faire usage</w:t>
      </w:r>
      <w:r>
        <w:t xml:space="preserve"> sur</w:t>
      </w:r>
      <w:r w:rsidRPr="00BC3ABE">
        <w:t xml:space="preserve"> nous-mêm</w:t>
      </w:r>
      <w:bookmarkStart w:id="2471" w:name="_bookmark198"/>
      <w:bookmarkEnd w:id="2471"/>
      <w:r w:rsidRPr="00BC3ABE">
        <w:t>es</w:t>
      </w:r>
      <w:r w:rsidRPr="00BC3ABE">
        <w:rPr>
          <w:rStyle w:val="EndnoteReference"/>
          <w:rFonts w:ascii="Times New Roman" w:hAnsi="Times New Roman" w:cs="Times New Roman"/>
        </w:rPr>
        <w:endnoteReference w:id="102"/>
      </w:r>
      <w:r w:rsidRPr="00BC3ABE">
        <w:t>.</w:t>
      </w:r>
      <w:r w:rsidRPr="00BC3ABE">
        <w:rPr>
          <w:spacing w:val="40"/>
        </w:rPr>
        <w:t xml:space="preserve"> </w:t>
      </w:r>
      <w:r w:rsidRPr="00BC3ABE">
        <w:t>Dans</w:t>
      </w:r>
      <w:r w:rsidRPr="00BC3ABE">
        <w:rPr>
          <w:spacing w:val="5"/>
        </w:rPr>
        <w:t xml:space="preserve"> </w:t>
      </w:r>
      <w:r w:rsidRPr="00BC3ABE">
        <w:t>un</w:t>
      </w:r>
      <w:r w:rsidRPr="00BC3ABE">
        <w:rPr>
          <w:spacing w:val="5"/>
        </w:rPr>
        <w:t xml:space="preserve"> </w:t>
      </w:r>
      <w:r w:rsidRPr="00BC3ABE">
        <w:t>tel</w:t>
      </w:r>
      <w:r w:rsidRPr="00BC3ABE">
        <w:rPr>
          <w:spacing w:val="5"/>
        </w:rPr>
        <w:t xml:space="preserve"> </w:t>
      </w:r>
      <w:r w:rsidRPr="00BC3ABE">
        <w:t>domaine,</w:t>
      </w:r>
      <w:r w:rsidRPr="00BC3ABE">
        <w:rPr>
          <w:spacing w:val="5"/>
        </w:rPr>
        <w:t xml:space="preserve"> </w:t>
      </w:r>
      <w:r w:rsidRPr="00BC3ABE">
        <w:t>qui</w:t>
      </w:r>
      <w:r w:rsidRPr="00BC3ABE">
        <w:rPr>
          <w:spacing w:val="5"/>
        </w:rPr>
        <w:t xml:space="preserve"> </w:t>
      </w:r>
      <w:r w:rsidRPr="00BC3ABE">
        <w:t>ne</w:t>
      </w:r>
      <w:r w:rsidRPr="00BC3ABE">
        <w:rPr>
          <w:spacing w:val="6"/>
        </w:rPr>
        <w:t xml:space="preserve"> </w:t>
      </w:r>
      <w:r w:rsidRPr="00BC3ABE">
        <w:t>manque</w:t>
      </w:r>
      <w:r w:rsidRPr="00BC3ABE">
        <w:rPr>
          <w:spacing w:val="5"/>
        </w:rPr>
        <w:t xml:space="preserve"> </w:t>
      </w:r>
      <w:r w:rsidRPr="00BC3ABE">
        <w:t>pas</w:t>
      </w:r>
      <w:r w:rsidRPr="00BC3ABE">
        <w:rPr>
          <w:spacing w:val="5"/>
        </w:rPr>
        <w:t xml:space="preserve"> </w:t>
      </w:r>
      <w:r w:rsidRPr="00BC3ABE">
        <w:t>tant</w:t>
      </w:r>
      <w:r w:rsidRPr="00BC3ABE">
        <w:rPr>
          <w:spacing w:val="5"/>
        </w:rPr>
        <w:t xml:space="preserve"> </w:t>
      </w:r>
      <w:r w:rsidRPr="00BC3ABE">
        <w:t>d’investissements</w:t>
      </w:r>
      <w:r w:rsidRPr="00BC3ABE">
        <w:rPr>
          <w:spacing w:val="5"/>
        </w:rPr>
        <w:t xml:space="preserve"> </w:t>
      </w:r>
      <w:r w:rsidRPr="00BC3ABE">
        <w:t>que</w:t>
      </w:r>
      <w:r w:rsidRPr="00BC3ABE">
        <w:rPr>
          <w:spacing w:val="5"/>
        </w:rPr>
        <w:t xml:space="preserve"> </w:t>
      </w:r>
      <w:r w:rsidRPr="00BC3ABE">
        <w:t>de</w:t>
      </w:r>
      <w:r w:rsidRPr="00BC3ABE">
        <w:rPr>
          <w:spacing w:val="6"/>
        </w:rPr>
        <w:t xml:space="preserve"> </w:t>
      </w:r>
      <w:r w:rsidRPr="00BC3ABE">
        <w:rPr>
          <w:spacing w:val="-2"/>
        </w:rPr>
        <w:t xml:space="preserve">vision </w:t>
      </w:r>
      <w:r w:rsidRPr="00BC3ABE">
        <w:t>d’ensemble, la capacité d</w:t>
      </w:r>
      <w:r>
        <w:t xml:space="preserve">’une </w:t>
      </w:r>
      <w:r w:rsidRPr="00BC3ABE" w:rsidDel="00054E51">
        <w:t>’</w:t>
      </w:r>
      <w:r w:rsidRPr="00BC3ABE">
        <w:t>IA</w:t>
      </w:r>
      <w:r w:rsidRPr="00BC3ABE">
        <w:rPr>
          <w:spacing w:val="-6"/>
        </w:rPr>
        <w:t xml:space="preserve"> </w:t>
      </w:r>
      <w:r w:rsidRPr="00BC3ABE">
        <w:t xml:space="preserve">à *raisonner* différemment de nous et traiter des </w:t>
      </w:r>
      <w:r w:rsidRPr="00BC3ABE">
        <w:rPr>
          <w:spacing w:val="14"/>
        </w:rPr>
        <w:t xml:space="preserve">ensembles </w:t>
      </w:r>
      <w:r w:rsidRPr="00BC3ABE">
        <w:rPr>
          <w:spacing w:val="13"/>
        </w:rPr>
        <w:t xml:space="preserve">massifs </w:t>
      </w:r>
      <w:r w:rsidRPr="00BC3ABE">
        <w:rPr>
          <w:spacing w:val="14"/>
        </w:rPr>
        <w:t xml:space="preserve">d’information permettrait </w:t>
      </w:r>
      <w:r w:rsidRPr="00BC3ABE">
        <w:rPr>
          <w:spacing w:val="12"/>
        </w:rPr>
        <w:t xml:space="preserve">sans doute nombre </w:t>
      </w:r>
      <w:r w:rsidRPr="00BC3ABE">
        <w:t xml:space="preserve">d’applications radicales. </w:t>
      </w:r>
      <w:r>
        <w:t xml:space="preserve">Dario </w:t>
      </w:r>
      <w:r w:rsidRPr="00BC3ABE">
        <w:t>Amodei déclare donc s’attendre à des avancées majeures, par exemple</w:t>
      </w:r>
      <w:r w:rsidRPr="00BC3ABE">
        <w:rPr>
          <w:color w:val="000000" w:themeColor="text1"/>
        </w:rPr>
        <w:t xml:space="preserve"> dans</w:t>
      </w:r>
      <w:r w:rsidRPr="00701334">
        <w:rPr>
          <w:color w:val="000000" w:themeColor="text1"/>
          <w:spacing w:val="-2"/>
        </w:rPr>
        <w:t xml:space="preserve"> </w:t>
      </w:r>
      <w:r w:rsidRPr="00701334">
        <w:rPr>
          <w:rStyle w:val="AucunA"/>
          <w:rFonts w:cs="Times New Roman"/>
          <w:color w:val="000000" w:themeColor="text1"/>
        </w:rPr>
        <w:t>le</w:t>
      </w:r>
      <w:r w:rsidRPr="00701334">
        <w:rPr>
          <w:color w:val="000000" w:themeColor="text1"/>
          <w:spacing w:val="-2"/>
        </w:rPr>
        <w:t xml:space="preserve"> </w:t>
      </w:r>
      <w:r w:rsidRPr="00701334">
        <w:rPr>
          <w:rStyle w:val="AucunA"/>
          <w:rFonts w:cs="Times New Roman"/>
          <w:color w:val="000000" w:themeColor="text1"/>
        </w:rPr>
        <w:t>traitement</w:t>
      </w:r>
      <w:r w:rsidRPr="00701334">
        <w:rPr>
          <w:color w:val="000000" w:themeColor="text1"/>
          <w:spacing w:val="-2"/>
        </w:rPr>
        <w:t xml:space="preserve"> </w:t>
      </w:r>
      <w:r w:rsidRPr="00701334">
        <w:rPr>
          <w:rStyle w:val="AucunA"/>
          <w:rFonts w:cs="Times New Roman"/>
          <w:color w:val="000000" w:themeColor="text1"/>
        </w:rPr>
        <w:t>des</w:t>
      </w:r>
      <w:r w:rsidRPr="00701334">
        <w:rPr>
          <w:color w:val="000000" w:themeColor="text1"/>
          <w:spacing w:val="-2"/>
        </w:rPr>
        <w:t xml:space="preserve"> </w:t>
      </w:r>
      <w:r w:rsidRPr="00701334">
        <w:rPr>
          <w:rStyle w:val="AucunA"/>
          <w:rFonts w:cs="Times New Roman"/>
          <w:color w:val="000000" w:themeColor="text1"/>
        </w:rPr>
        <w:t>cancers</w:t>
      </w:r>
      <w:r w:rsidRPr="00BC3ABE">
        <w:rPr>
          <w:color w:val="000000" w:themeColor="text1"/>
        </w:rPr>
        <w:t>,</w:t>
      </w:r>
      <w:r w:rsidRPr="00701334">
        <w:rPr>
          <w:color w:val="000000" w:themeColor="text1"/>
          <w:spacing w:val="-2"/>
        </w:rPr>
        <w:t xml:space="preserve"> </w:t>
      </w:r>
      <w:r w:rsidRPr="00701334">
        <w:rPr>
          <w:rStyle w:val="AucunA"/>
          <w:rFonts w:cs="Times New Roman"/>
          <w:color w:val="000000" w:themeColor="text1"/>
        </w:rPr>
        <w:t>dans la prévention d’Alzheimer</w:t>
      </w:r>
      <w:r w:rsidRPr="00BC3ABE">
        <w:rPr>
          <w:color w:val="000000" w:themeColor="text1"/>
        </w:rPr>
        <w:t xml:space="preserve">, ou dans le traitement </w:t>
      </w:r>
      <w:r w:rsidRPr="00701334">
        <w:rPr>
          <w:rStyle w:val="AucunA"/>
          <w:rFonts w:cs="Times New Roman"/>
          <w:color w:val="000000" w:themeColor="text1"/>
        </w:rPr>
        <w:t>des maladies cardiaques et de l’obésité</w:t>
      </w:r>
      <w:r w:rsidRPr="00BC3ABE">
        <w:rPr>
          <w:color w:val="000000" w:themeColor="text1"/>
        </w:rPr>
        <w:t xml:space="preserve"> en analysant précisément</w:t>
      </w:r>
      <w:r w:rsidRPr="00701334">
        <w:rPr>
          <w:rStyle w:val="AucunA"/>
          <w:rFonts w:cs="Times New Roman"/>
          <w:color w:val="000000" w:themeColor="text1"/>
        </w:rPr>
        <w:t xml:space="preserve"> la possibilité d’effets secondaires</w:t>
      </w:r>
      <w:ins w:id="2472" w:author="Microsoft Office User" w:date="2025-07-25T06:05:00Z">
        <w:r w:rsidR="00042A84">
          <w:rPr>
            <w:rStyle w:val="AucunA"/>
            <w:rFonts w:cs="Times New Roman"/>
            <w:color w:val="000000" w:themeColor="text1"/>
          </w:rPr>
          <w:t xml:space="preserve">. </w:t>
        </w:r>
        <w:r w:rsidR="00042A84" w:rsidRPr="00BC3ABE">
          <w:rPr>
            <w:color w:val="000000" w:themeColor="text1"/>
          </w:rPr>
          <w:t>Il</w:t>
        </w:r>
        <w:r w:rsidR="00042A84" w:rsidRPr="00BC3ABE">
          <w:t xml:space="preserve"> propose aussi, grâce à une meilleure faculté à trouver des</w:t>
        </w:r>
        <w:r w:rsidR="00042A84" w:rsidRPr="00BC3ABE">
          <w:rPr>
            <w:spacing w:val="40"/>
          </w:rPr>
          <w:t xml:space="preserve"> </w:t>
        </w:r>
        <w:r w:rsidR="00042A84" w:rsidRPr="00BC3ABE">
          <w:t>maladies</w:t>
        </w:r>
        <w:r w:rsidR="00042A84" w:rsidRPr="00BC3ABE">
          <w:rPr>
            <w:spacing w:val="46"/>
          </w:rPr>
          <w:t xml:space="preserve"> </w:t>
        </w:r>
        <w:r w:rsidR="00042A84" w:rsidRPr="00BC3ABE">
          <w:t>génétiques</w:t>
        </w:r>
        <w:r w:rsidR="00042A84" w:rsidRPr="00BC3ABE">
          <w:rPr>
            <w:spacing w:val="46"/>
          </w:rPr>
          <w:t xml:space="preserve"> </w:t>
        </w:r>
        <w:r w:rsidR="00042A84" w:rsidRPr="00BC3ABE">
          <w:t>potentiell</w:t>
        </w:r>
        <w:r w:rsidR="00042A84">
          <w:t>es</w:t>
        </w:r>
        <w:r w:rsidR="00042A84" w:rsidRPr="00BC3ABE" w:rsidDel="00042A84">
          <w:t xml:space="preserve"> </w:t>
        </w:r>
        <w:r w:rsidR="00042A84" w:rsidRPr="00BC3ABE">
          <w:t>dans</w:t>
        </w:r>
        <w:r w:rsidR="00042A84" w:rsidRPr="00BC3ABE">
          <w:rPr>
            <w:spacing w:val="46"/>
          </w:rPr>
          <w:t xml:space="preserve"> </w:t>
        </w:r>
        <w:r w:rsidR="00042A84" w:rsidRPr="00BC3ABE">
          <w:t>les</w:t>
        </w:r>
        <w:r w:rsidR="00042A84" w:rsidRPr="00BC3ABE">
          <w:rPr>
            <w:spacing w:val="46"/>
          </w:rPr>
          <w:t xml:space="preserve"> </w:t>
        </w:r>
        <w:r w:rsidR="00042A84" w:rsidRPr="00BC3ABE">
          <w:t>embryons,</w:t>
        </w:r>
        <w:r w:rsidR="00042A84" w:rsidRPr="00BC3ABE">
          <w:rPr>
            <w:spacing w:val="46"/>
          </w:rPr>
          <w:t xml:space="preserve"> </w:t>
        </w:r>
        <w:r w:rsidR="00042A84" w:rsidRPr="00BC3ABE">
          <w:t>d’en</w:t>
        </w:r>
        <w:r w:rsidR="00042A84" w:rsidRPr="00BC3ABE">
          <w:rPr>
            <w:spacing w:val="46"/>
          </w:rPr>
          <w:t xml:space="preserve"> </w:t>
        </w:r>
        <w:r w:rsidR="00042A84" w:rsidRPr="00BC3ABE">
          <w:t>réaliser</w:t>
        </w:r>
        <w:r w:rsidR="00042A84" w:rsidRPr="00BC3ABE">
          <w:rPr>
            <w:spacing w:val="46"/>
          </w:rPr>
          <w:t xml:space="preserve"> </w:t>
        </w:r>
        <w:r w:rsidR="00042A84" w:rsidRPr="00BC3ABE">
          <w:rPr>
            <w:spacing w:val="-5"/>
          </w:rPr>
          <w:t xml:space="preserve">le </w:t>
        </w:r>
        <w:r w:rsidR="00042A84" w:rsidRPr="00BC3ABE">
          <w:t>«</w:t>
        </w:r>
        <w:r w:rsidR="00042A84" w:rsidRPr="00BC3ABE">
          <w:rPr>
            <w:spacing w:val="-3"/>
          </w:rPr>
          <w:t> </w:t>
        </w:r>
        <w:r w:rsidR="00042A84" w:rsidRPr="00BC3ABE">
          <w:t>filtrage</w:t>
        </w:r>
        <w:r w:rsidR="00042A84" w:rsidRPr="00BC3ABE">
          <w:rPr>
            <w:spacing w:val="-3"/>
          </w:rPr>
          <w:t> </w:t>
        </w:r>
        <w:r w:rsidR="00042A84" w:rsidRPr="00BC3ABE">
          <w:t xml:space="preserve">» </w:t>
        </w:r>
        <w:r w:rsidR="00042A84" w:rsidRPr="00BC3ABE">
          <w:rPr>
            <w:color w:val="000000" w:themeColor="text1"/>
          </w:rPr>
          <w:t>dans</w:t>
        </w:r>
        <w:r w:rsidR="00042A84" w:rsidRPr="00BC3ABE">
          <w:t xml:space="preserve"> un parti pris eugéniste</w:t>
        </w:r>
      </w:ins>
      <w:del w:id="2473" w:author="Microsoft Office User" w:date="2025-07-25T06:05:00Z">
        <w:r w:rsidRPr="00BC3ABE" w:rsidDel="00042A84">
          <w:rPr>
            <w:color w:val="000000" w:themeColor="text1"/>
          </w:rPr>
          <w:delText>.</w:delText>
        </w:r>
      </w:del>
      <w:del w:id="2474" w:author="Microsoft Office User" w:date="2025-07-25T06:04:00Z">
        <w:r w:rsidRPr="00BC3ABE" w:rsidDel="00042A84">
          <w:rPr>
            <w:color w:val="000000" w:themeColor="text1"/>
          </w:rPr>
          <w:delText xml:space="preserve"> Il</w:delText>
        </w:r>
        <w:r w:rsidRPr="00BC3ABE" w:rsidDel="00042A84">
          <w:delText xml:space="preserve"> propose aussi, grâce à une meilleure faculté à trouver des</w:delText>
        </w:r>
        <w:r w:rsidRPr="00BC3ABE" w:rsidDel="00042A84">
          <w:rPr>
            <w:spacing w:val="40"/>
          </w:rPr>
          <w:delText xml:space="preserve"> </w:delText>
        </w:r>
        <w:r w:rsidRPr="00BC3ABE" w:rsidDel="00042A84">
          <w:delText>maladies</w:delText>
        </w:r>
        <w:r w:rsidRPr="00BC3ABE" w:rsidDel="00042A84">
          <w:rPr>
            <w:spacing w:val="46"/>
          </w:rPr>
          <w:delText xml:space="preserve"> </w:delText>
        </w:r>
        <w:r w:rsidRPr="00BC3ABE" w:rsidDel="00042A84">
          <w:delText>génétiques</w:delText>
        </w:r>
        <w:r w:rsidRPr="00BC3ABE" w:rsidDel="00042A84">
          <w:rPr>
            <w:spacing w:val="46"/>
          </w:rPr>
          <w:delText xml:space="preserve"> </w:delText>
        </w:r>
        <w:r w:rsidRPr="00BC3ABE" w:rsidDel="00042A84">
          <w:delText>potentiell</w:delText>
        </w:r>
      </w:del>
      <w:del w:id="2475" w:author="Microsoft Office User" w:date="2025-07-25T06:05:00Z">
        <w:r w:rsidR="009F7B96" w:rsidDel="00042A84">
          <w:rPr>
            <w:rStyle w:val="FootnoteReference"/>
          </w:rPr>
          <w:footnoteReference w:id="91"/>
        </w:r>
      </w:del>
      <w:del w:id="2502" w:author="Microsoft Office User" w:date="2025-07-25T06:04:00Z">
        <w:r w:rsidRPr="00BC3ABE" w:rsidDel="00042A84">
          <w:delText>es</w:delText>
        </w:r>
      </w:del>
      <w:del w:id="2503" w:author="Microsoft Office User" w:date="2025-07-25T06:05:00Z">
        <w:r w:rsidRPr="00BC3ABE" w:rsidDel="00042A84">
          <w:rPr>
            <w:spacing w:val="46"/>
          </w:rPr>
          <w:delText xml:space="preserve"> </w:delText>
        </w:r>
        <w:r w:rsidRPr="00BC3ABE" w:rsidDel="00042A84">
          <w:delText>dans</w:delText>
        </w:r>
        <w:r w:rsidRPr="00BC3ABE" w:rsidDel="00042A84">
          <w:rPr>
            <w:spacing w:val="46"/>
          </w:rPr>
          <w:delText xml:space="preserve"> </w:delText>
        </w:r>
        <w:r w:rsidRPr="00BC3ABE" w:rsidDel="00042A84">
          <w:delText>les</w:delText>
        </w:r>
        <w:r w:rsidRPr="00BC3ABE" w:rsidDel="00042A84">
          <w:rPr>
            <w:spacing w:val="46"/>
          </w:rPr>
          <w:delText xml:space="preserve"> </w:delText>
        </w:r>
        <w:r w:rsidRPr="00BC3ABE" w:rsidDel="00042A84">
          <w:delText>embryons,</w:delText>
        </w:r>
        <w:r w:rsidRPr="00BC3ABE" w:rsidDel="00042A84">
          <w:rPr>
            <w:spacing w:val="46"/>
          </w:rPr>
          <w:delText xml:space="preserve"> </w:delText>
        </w:r>
        <w:r w:rsidRPr="00BC3ABE" w:rsidDel="00042A84">
          <w:delText>d’en</w:delText>
        </w:r>
        <w:r w:rsidRPr="00BC3ABE" w:rsidDel="00042A84">
          <w:rPr>
            <w:spacing w:val="46"/>
          </w:rPr>
          <w:delText xml:space="preserve"> </w:delText>
        </w:r>
        <w:r w:rsidRPr="00BC3ABE" w:rsidDel="00042A84">
          <w:delText>réaliser</w:delText>
        </w:r>
        <w:r w:rsidRPr="00BC3ABE" w:rsidDel="00042A84">
          <w:rPr>
            <w:spacing w:val="46"/>
          </w:rPr>
          <w:delText xml:space="preserve"> </w:delText>
        </w:r>
        <w:r w:rsidRPr="00BC3ABE" w:rsidDel="00042A84">
          <w:rPr>
            <w:spacing w:val="-5"/>
          </w:rPr>
          <w:delText xml:space="preserve">le </w:delText>
        </w:r>
        <w:r w:rsidRPr="00BC3ABE" w:rsidDel="00042A84">
          <w:delText>«</w:delText>
        </w:r>
        <w:r w:rsidRPr="00BC3ABE" w:rsidDel="00042A84">
          <w:rPr>
            <w:spacing w:val="-3"/>
          </w:rPr>
          <w:delText> </w:delText>
        </w:r>
        <w:r w:rsidRPr="00BC3ABE" w:rsidDel="00042A84">
          <w:delText>filtrage</w:delText>
        </w:r>
        <w:r w:rsidRPr="00BC3ABE" w:rsidDel="00042A84">
          <w:rPr>
            <w:spacing w:val="-3"/>
          </w:rPr>
          <w:delText> </w:delText>
        </w:r>
        <w:r w:rsidRPr="00BC3ABE" w:rsidDel="00042A84">
          <w:delText>»</w:delText>
        </w:r>
      </w:del>
      <w:del w:id="2504" w:author="Microsoft Office User" w:date="2025-07-25T06:04:00Z">
        <w:r w:rsidRPr="00BC3ABE" w:rsidDel="00042A84">
          <w:delText>,</w:delText>
        </w:r>
      </w:del>
      <w:del w:id="2505" w:author="Microsoft Office User" w:date="2025-07-25T06:05:00Z">
        <w:r w:rsidRPr="00BC3ABE" w:rsidDel="00042A84">
          <w:delText xml:space="preserve"> </w:delText>
        </w:r>
        <w:r w:rsidRPr="00BC3ABE" w:rsidDel="00042A84">
          <w:rPr>
            <w:color w:val="000000" w:themeColor="text1"/>
          </w:rPr>
          <w:delText>dans</w:delText>
        </w:r>
        <w:r w:rsidRPr="00BC3ABE" w:rsidDel="00042A84">
          <w:delText xml:space="preserve"> un parti pris eugéniste</w:delText>
        </w:r>
      </w:del>
      <w:r w:rsidRPr="00BC3ABE">
        <w:t xml:space="preserve"> </w:t>
      </w:r>
      <w:commentRangeStart w:id="2506"/>
      <w:commentRangeStart w:id="2507"/>
      <w:r w:rsidRPr="00BC3ABE">
        <w:t>assumé</w:t>
      </w:r>
      <w:commentRangeEnd w:id="2506"/>
      <w:r>
        <w:rPr>
          <w:rStyle w:val="CommentReference"/>
        </w:rPr>
        <w:commentReference w:id="2506"/>
      </w:r>
      <w:commentRangeEnd w:id="2507"/>
      <w:r w:rsidR="004C283A">
        <w:rPr>
          <w:rStyle w:val="CommentReference"/>
        </w:rPr>
        <w:commentReference w:id="2507"/>
      </w:r>
      <w:ins w:id="2508" w:author="Microsoft Office User" w:date="2025-07-27T23:42:00Z">
        <w:r w:rsidR="004C283A" w:rsidRPr="004C283A">
          <w:rPr>
            <w:rStyle w:val="FootnoteReference"/>
          </w:rPr>
          <w:t xml:space="preserve"> </w:t>
        </w:r>
        <w:r w:rsidR="004C283A">
          <w:rPr>
            <w:rStyle w:val="FootnoteReference"/>
          </w:rPr>
          <w:footnoteReference w:id="92"/>
        </w:r>
      </w:ins>
      <w:r w:rsidR="00E418E3" w:rsidRPr="00BC3ABE">
        <w:t>.</w:t>
      </w:r>
      <w:r w:rsidRPr="00BC3ABE">
        <w:t xml:space="preserve"> </w:t>
      </w:r>
      <w:r w:rsidRPr="00BC3ABE">
        <w:rPr>
          <w:color w:val="000000" w:themeColor="text1"/>
        </w:rPr>
        <w:t>Cela</w:t>
      </w:r>
      <w:r w:rsidRPr="00BC3ABE">
        <w:t xml:space="preserve"> nous rappelle de ne pas laisser les débats concernant les nouvelles technologies aux seuls </w:t>
      </w:r>
      <w:r w:rsidRPr="00BC3ABE">
        <w:rPr>
          <w:spacing w:val="-2"/>
        </w:rPr>
        <w:t>scientifiques</w:t>
      </w:r>
      <w:r>
        <w:rPr>
          <w:color w:val="000000" w:themeColor="text1"/>
        </w:rPr>
        <w:t> </w:t>
      </w:r>
      <w:r w:rsidRPr="00BC3ABE">
        <w:rPr>
          <w:color w:val="000000" w:themeColor="text1"/>
        </w:rPr>
        <w:t>!</w:t>
      </w:r>
    </w:p>
    <w:p w14:paraId="326585CC" w14:textId="77777777" w:rsidR="001D2912" w:rsidRPr="00BC3ABE" w:rsidRDefault="001D2912" w:rsidP="00042A84"/>
    <w:p w14:paraId="7BCAA93D" w14:textId="77777777" w:rsidR="001D2912" w:rsidRPr="00BC3ABE" w:rsidRDefault="001D2912" w:rsidP="00E44AC1">
      <w:pPr>
        <w:pStyle w:val="Heading3"/>
        <w:spacing w:line="276" w:lineRule="auto"/>
        <w:jc w:val="both"/>
        <w:rPr>
          <w:rFonts w:ascii="Times New Roman" w:hAnsi="Times New Roman" w:cs="Times New Roman"/>
        </w:rPr>
      </w:pPr>
      <w:bookmarkStart w:id="2511" w:name="_Toc75"/>
      <w:bookmarkStart w:id="2512" w:name="_Toc193205467"/>
      <w:bookmarkStart w:id="2513" w:name="_Toc201829603"/>
      <w:r w:rsidRPr="00872D79">
        <w:rPr>
          <w:rFonts w:ascii="Times New Roman" w:hAnsi="Times New Roman" w:cs="Times New Roman"/>
        </w:rPr>
        <w:t>S’adapter</w:t>
      </w:r>
      <w:r w:rsidRPr="00872D79">
        <w:rPr>
          <w:rFonts w:ascii="Times New Roman" w:hAnsi="Times New Roman" w:cs="Times New Roman"/>
          <w:spacing w:val="-6"/>
        </w:rPr>
        <w:t xml:space="preserve"> </w:t>
      </w:r>
      <w:r w:rsidRPr="00872D79">
        <w:rPr>
          <w:rFonts w:ascii="Times New Roman" w:hAnsi="Times New Roman" w:cs="Times New Roman"/>
        </w:rPr>
        <w:t>au</w:t>
      </w:r>
      <w:r w:rsidRPr="00872D79">
        <w:rPr>
          <w:rFonts w:ascii="Times New Roman" w:hAnsi="Times New Roman" w:cs="Times New Roman"/>
          <w:spacing w:val="-5"/>
        </w:rPr>
        <w:t xml:space="preserve"> </w:t>
      </w:r>
      <w:r w:rsidRPr="00872D79">
        <w:rPr>
          <w:rFonts w:ascii="Times New Roman" w:hAnsi="Times New Roman" w:cs="Times New Roman"/>
        </w:rPr>
        <w:t>réchauffement</w:t>
      </w:r>
      <w:r w:rsidRPr="00872D79">
        <w:rPr>
          <w:rFonts w:ascii="Times New Roman" w:hAnsi="Times New Roman" w:cs="Times New Roman"/>
          <w:spacing w:val="-5"/>
        </w:rPr>
        <w:t xml:space="preserve"> </w:t>
      </w:r>
      <w:r w:rsidRPr="00872D79">
        <w:rPr>
          <w:rFonts w:ascii="Times New Roman" w:hAnsi="Times New Roman" w:cs="Times New Roman"/>
          <w:spacing w:val="-2"/>
        </w:rPr>
        <w:t>climatique</w:t>
      </w:r>
      <w:bookmarkEnd w:id="2511"/>
      <w:bookmarkEnd w:id="2512"/>
      <w:bookmarkEnd w:id="2513"/>
    </w:p>
    <w:p w14:paraId="28CB89F7" w14:textId="77777777" w:rsidR="001D2912" w:rsidRPr="00BC3ABE" w:rsidRDefault="001D2912" w:rsidP="003175A3">
      <w:r w:rsidRPr="00BC3ABE">
        <w:t>La</w:t>
      </w:r>
      <w:r w:rsidRPr="00BC3ABE">
        <w:rPr>
          <w:spacing w:val="-5"/>
        </w:rPr>
        <w:t xml:space="preserve"> </w:t>
      </w:r>
      <w:r w:rsidRPr="00BC3ABE">
        <w:t>lutte</w:t>
      </w:r>
      <w:r w:rsidRPr="00BC3ABE">
        <w:rPr>
          <w:spacing w:val="-3"/>
        </w:rPr>
        <w:t xml:space="preserve"> </w:t>
      </w:r>
      <w:r w:rsidRPr="00BC3ABE">
        <w:t>contre</w:t>
      </w:r>
      <w:r w:rsidRPr="00BC3ABE">
        <w:rPr>
          <w:spacing w:val="-3"/>
        </w:rPr>
        <w:t xml:space="preserve"> </w:t>
      </w:r>
      <w:r w:rsidRPr="00BC3ABE">
        <w:t>le</w:t>
      </w:r>
      <w:r w:rsidRPr="00BC3ABE">
        <w:rPr>
          <w:spacing w:val="-3"/>
        </w:rPr>
        <w:t xml:space="preserve"> </w:t>
      </w:r>
      <w:r w:rsidRPr="00BC3ABE">
        <w:t>réchauffement</w:t>
      </w:r>
      <w:r w:rsidRPr="00BC3ABE">
        <w:rPr>
          <w:spacing w:val="-3"/>
        </w:rPr>
        <w:t xml:space="preserve"> </w:t>
      </w:r>
      <w:r w:rsidRPr="00BC3ABE">
        <w:t>climatique</w:t>
      </w:r>
      <w:r w:rsidRPr="00BC3ABE">
        <w:rPr>
          <w:spacing w:val="-3"/>
        </w:rPr>
        <w:t xml:space="preserve"> </w:t>
      </w:r>
      <w:r w:rsidRPr="00BC3ABE">
        <w:rPr>
          <w:color w:val="000000" w:themeColor="text1"/>
        </w:rPr>
        <w:t>porte sur</w:t>
      </w:r>
      <w:r w:rsidRPr="00BC3ABE">
        <w:rPr>
          <w:spacing w:val="-3"/>
        </w:rPr>
        <w:t xml:space="preserve"> </w:t>
      </w:r>
      <w:r w:rsidRPr="00BC3ABE">
        <w:t>deux</w:t>
      </w:r>
      <w:r w:rsidRPr="00BC3ABE">
        <w:rPr>
          <w:spacing w:val="-3"/>
        </w:rPr>
        <w:t xml:space="preserve"> </w:t>
      </w:r>
      <w:r w:rsidRPr="00BC3ABE">
        <w:rPr>
          <w:spacing w:val="-2"/>
        </w:rPr>
        <w:t>aspects.</w:t>
      </w:r>
    </w:p>
    <w:p w14:paraId="23788580" w14:textId="77777777" w:rsidR="001D2912" w:rsidRPr="00065C26" w:rsidRDefault="001D2912" w:rsidP="003175A3">
      <w:r w:rsidRPr="00BC3ABE">
        <w:t xml:space="preserve">D’abord, s’attaquer aux causes : </w:t>
      </w:r>
      <w:r>
        <w:t>limiter nos émissions de carbone pour</w:t>
      </w:r>
      <w:r w:rsidRPr="00BC3ABE">
        <w:t xml:space="preserve"> éviter l’élévation des températures. Cette attaque à la racine s’appelle la mitigation. </w:t>
      </w:r>
      <w:r>
        <w:rPr>
          <w:color w:val="000000" w:themeColor="text1"/>
        </w:rPr>
        <w:t xml:space="preserve">Elle </w:t>
      </w:r>
      <w:r w:rsidRPr="00BC3ABE">
        <w:t>demande de la sobriété</w:t>
      </w:r>
      <w:r w:rsidRPr="00BC3ABE">
        <w:rPr>
          <w:color w:val="000000" w:themeColor="text1"/>
        </w:rPr>
        <w:t>,</w:t>
      </w:r>
      <w:r w:rsidRPr="00BC3ABE">
        <w:t xml:space="preserve"> car on ne fait toujours pas d’omelette sans casser les œufs, et la consommation verte reste un mirage. </w:t>
      </w:r>
      <w:r w:rsidRPr="00BC3ABE">
        <w:rPr>
          <w:color w:val="000000" w:themeColor="text1"/>
        </w:rPr>
        <w:t xml:space="preserve">C’est pour cela que la mitigation </w:t>
      </w:r>
      <w:r>
        <w:rPr>
          <w:color w:val="000000" w:themeColor="text1"/>
        </w:rPr>
        <w:t xml:space="preserve">requiert </w:t>
      </w:r>
      <w:r w:rsidRPr="00BC3ABE">
        <w:rPr>
          <w:color w:val="000000" w:themeColor="text1"/>
        </w:rPr>
        <w:t xml:space="preserve">souvent des mesures inconfortables, comme des taxes sur l’essence ou la réduction des trajets en avion. </w:t>
      </w:r>
      <w:r w:rsidRPr="00BC3ABE">
        <w:t xml:space="preserve">Ces mesures sont difficiles à imposer, </w:t>
      </w:r>
      <w:r w:rsidRPr="00BC3ABE">
        <w:rPr>
          <w:color w:val="000000" w:themeColor="text1"/>
        </w:rPr>
        <w:t>d’abord</w:t>
      </w:r>
      <w:r w:rsidRPr="00BC3ABE">
        <w:t xml:space="preserve"> au sein d’un pays, plus encore aux autres pays.</w:t>
      </w:r>
      <w:r w:rsidRPr="00BC3ABE">
        <w:rPr>
          <w:spacing w:val="80"/>
        </w:rPr>
        <w:t xml:space="preserve"> </w:t>
      </w:r>
      <w:r w:rsidRPr="00BC3ABE">
        <w:t>Le résultat, c’est que</w:t>
      </w:r>
      <w:r>
        <w:t xml:space="preserve"> l’augmentation de la </w:t>
      </w:r>
      <w:r w:rsidRPr="00BC3ABE">
        <w:t>concentration en CO2 dans l’atmosphère</w:t>
      </w:r>
      <w:r>
        <w:t xml:space="preserve"> accélère au lieu de ralentir</w:t>
      </w:r>
      <w:r w:rsidRPr="00065C26">
        <w:t xml:space="preserve">. </w:t>
      </w:r>
      <w:r w:rsidRPr="00872D79">
        <w:t>Sur</w:t>
      </w:r>
      <w:r w:rsidRPr="00065C26">
        <w:t xml:space="preserve"> ce </w:t>
      </w:r>
      <w:r w:rsidRPr="00872D79">
        <w:t xml:space="preserve">plan, l’utilisation </w:t>
      </w:r>
      <w:r w:rsidRPr="00065C26">
        <w:t>de</w:t>
      </w:r>
      <w:r w:rsidRPr="00872D79">
        <w:t xml:space="preserve"> </w:t>
      </w:r>
      <w:r w:rsidRPr="00065C26">
        <w:t>l’IA</w:t>
      </w:r>
      <w:r w:rsidRPr="00872D79">
        <w:t xml:space="preserve"> </w:t>
      </w:r>
      <w:r w:rsidRPr="00065C26">
        <w:t>permettra</w:t>
      </w:r>
      <w:r w:rsidRPr="00872D79">
        <w:t xml:space="preserve"> </w:t>
      </w:r>
      <w:r w:rsidRPr="00065C26">
        <w:t>peut</w:t>
      </w:r>
      <w:r w:rsidRPr="00872D79">
        <w:t>-</w:t>
      </w:r>
      <w:r w:rsidRPr="00065C26">
        <w:t>être</w:t>
      </w:r>
      <w:r w:rsidRPr="00872D79">
        <w:t xml:space="preserve"> des avancées</w:t>
      </w:r>
      <w:r w:rsidRPr="00065C26">
        <w:t xml:space="preserve"> permettant de réduire ou compenser nos émissions, comme </w:t>
      </w:r>
      <w:r w:rsidRPr="00872D79">
        <w:t xml:space="preserve">d’améliorer </w:t>
      </w:r>
      <w:r w:rsidRPr="00065C26">
        <w:t>la capture directe du carbone dans l’atmosphère pour l’instant très coûteuse</w:t>
      </w:r>
      <w:bookmarkStart w:id="2514" w:name="_bookmark200"/>
      <w:bookmarkEnd w:id="2514"/>
      <w:r w:rsidRPr="00872D79">
        <w:endnoteReference w:id="103"/>
      </w:r>
      <w:r w:rsidRPr="00065C26">
        <w:t xml:space="preserve"> </w:t>
      </w:r>
      <w:r w:rsidRPr="00EB0858">
        <w:t xml:space="preserve">et </w:t>
      </w:r>
      <w:r w:rsidRPr="00872D79">
        <w:t>éventuellement la</w:t>
      </w:r>
      <w:r w:rsidRPr="00065C26">
        <w:t xml:space="preserve"> rendre </w:t>
      </w:r>
      <w:r w:rsidRPr="00872D79">
        <w:t>plus viable</w:t>
      </w:r>
      <w:r w:rsidRPr="00065C26">
        <w:t xml:space="preserve"> à </w:t>
      </w:r>
      <w:r w:rsidRPr="00872D79">
        <w:t>une</w:t>
      </w:r>
      <w:r w:rsidRPr="00065C26">
        <w:t xml:space="preserve"> échelle</w:t>
      </w:r>
      <w:r w:rsidRPr="00872D79">
        <w:t xml:space="preserve"> industrielle.</w:t>
      </w:r>
    </w:p>
    <w:p w14:paraId="61A63EE3" w14:textId="0D08CF21" w:rsidR="001D2912" w:rsidDel="00042A84" w:rsidRDefault="001D2912" w:rsidP="003175A3">
      <w:pPr>
        <w:rPr>
          <w:del w:id="2515" w:author="Microsoft Office User" w:date="2025-07-25T06:06:00Z"/>
        </w:rPr>
      </w:pPr>
      <w:r w:rsidRPr="00BC3ABE">
        <w:t xml:space="preserve">Partant du constat que la mitigation ne fait pas tout, il faut bien s’adapter au changement climatique qui en découle. C’est le deuxième domaine de lutte. Dans ce domaine, l’IA </w:t>
      </w:r>
      <w:r w:rsidR="00D622C0">
        <w:t xml:space="preserve">sera d’une aide </w:t>
      </w:r>
      <w:r w:rsidRPr="00BC3ABE">
        <w:t xml:space="preserve">précieuse : par exemple, les </w:t>
      </w:r>
      <w:r w:rsidRPr="00065C26">
        <w:t xml:space="preserve">nouveaux modèles de prédiction météo </w:t>
      </w:r>
      <w:r w:rsidRPr="00872D79">
        <w:t xml:space="preserve">construits sur les modèles d’IA récents </w:t>
      </w:r>
      <w:r w:rsidR="00D622C0">
        <w:t>prédisent la trajectoire des cyclones avec plusieurs jours</w:t>
      </w:r>
      <w:r w:rsidRPr="00BC3ABE">
        <w:t xml:space="preserve"> d’avance sur les modèles traditionnels</w:t>
      </w:r>
      <w:r w:rsidRPr="00BC3ABE">
        <w:rPr>
          <w:rStyle w:val="EndnoteReference"/>
          <w:rFonts w:ascii="Times New Roman" w:hAnsi="Times New Roman" w:cs="Times New Roman"/>
        </w:rPr>
        <w:endnoteReference w:id="104"/>
      </w:r>
      <w:r w:rsidRPr="00BC3ABE">
        <w:t xml:space="preserve">, ce qui aurait permis de sauver des centaines de vies pour </w:t>
      </w:r>
      <w:r w:rsidRPr="00BC3ABE">
        <w:rPr>
          <w:color w:val="000000" w:themeColor="text1"/>
        </w:rPr>
        <w:t>l’ouragan</w:t>
      </w:r>
      <w:r w:rsidRPr="00BC3ABE">
        <w:t xml:space="preserve"> Katrina en 2007 en donnant l’alerte pour évacuer des zones menacées. Pour les systèmes agricoles, qui sont extrêmement complexes car faisant intervenir des dizaines de variables, l’IA </w:t>
      </w:r>
      <w:r w:rsidRPr="00BC3ABE">
        <w:lastRenderedPageBreak/>
        <w:t xml:space="preserve">sera une aide précieuse afin de prévenir les pertes de rendement dues aux maladies, aux feux, aux </w:t>
      </w:r>
      <w:r w:rsidRPr="00BC3ABE">
        <w:rPr>
          <w:color w:val="000000" w:themeColor="text1"/>
        </w:rPr>
        <w:t>inondations</w:t>
      </w:r>
      <w:r w:rsidRPr="00BC3ABE">
        <w:t>.</w:t>
      </w:r>
    </w:p>
    <w:p w14:paraId="41C77DEE" w14:textId="77777777" w:rsidR="001D2912" w:rsidRPr="00BC3ABE" w:rsidRDefault="001D2912" w:rsidP="00042A84"/>
    <w:p w14:paraId="1D36E9C8" w14:textId="77777777" w:rsidR="001D2912" w:rsidRPr="00BC3ABE" w:rsidRDefault="001D2912" w:rsidP="00E44AC1">
      <w:pPr>
        <w:pStyle w:val="Heading3"/>
        <w:spacing w:line="276" w:lineRule="auto"/>
        <w:jc w:val="both"/>
        <w:rPr>
          <w:rFonts w:ascii="Times New Roman" w:hAnsi="Times New Roman" w:cs="Times New Roman"/>
        </w:rPr>
      </w:pPr>
      <w:bookmarkStart w:id="2516" w:name="_Toc76"/>
      <w:bookmarkStart w:id="2517" w:name="_Toc193205468"/>
      <w:bookmarkStart w:id="2518" w:name="_Toc201829604"/>
      <w:r w:rsidRPr="00BC3ABE">
        <w:rPr>
          <w:rFonts w:ascii="Times New Roman" w:hAnsi="Times New Roman" w:cs="Times New Roman"/>
        </w:rPr>
        <w:t>Vers</w:t>
      </w:r>
      <w:r w:rsidRPr="00BC3ABE">
        <w:rPr>
          <w:rFonts w:ascii="Times New Roman" w:hAnsi="Times New Roman" w:cs="Times New Roman"/>
          <w:spacing w:val="-13"/>
        </w:rPr>
        <w:t xml:space="preserve"> </w:t>
      </w:r>
      <w:r w:rsidRPr="00BC3ABE">
        <w:rPr>
          <w:rFonts w:ascii="Times New Roman" w:hAnsi="Times New Roman" w:cs="Times New Roman"/>
        </w:rPr>
        <w:t>l’explosion</w:t>
      </w:r>
      <w:r w:rsidRPr="00BC3ABE">
        <w:rPr>
          <w:rFonts w:ascii="Times New Roman" w:hAnsi="Times New Roman" w:cs="Times New Roman"/>
          <w:spacing w:val="-12"/>
        </w:rPr>
        <w:t xml:space="preserve"> </w:t>
      </w:r>
      <w:r w:rsidRPr="00BC3ABE">
        <w:rPr>
          <w:rFonts w:ascii="Times New Roman" w:hAnsi="Times New Roman" w:cs="Times New Roman"/>
        </w:rPr>
        <w:t>de</w:t>
      </w:r>
      <w:r w:rsidRPr="00BC3ABE">
        <w:rPr>
          <w:rFonts w:ascii="Times New Roman" w:hAnsi="Times New Roman" w:cs="Times New Roman"/>
          <w:spacing w:val="-12"/>
        </w:rPr>
        <w:t xml:space="preserve"> </w:t>
      </w:r>
      <w:r w:rsidRPr="00BC3ABE">
        <w:rPr>
          <w:rFonts w:ascii="Times New Roman" w:hAnsi="Times New Roman" w:cs="Times New Roman"/>
        </w:rPr>
        <w:t>l’intelligence</w:t>
      </w:r>
      <w:r w:rsidRPr="00BC3ABE">
        <w:rPr>
          <w:rFonts w:ascii="Times New Roman" w:hAnsi="Times New Roman" w:cs="Times New Roman"/>
          <w:spacing w:val="-11"/>
        </w:rPr>
        <w:t> </w:t>
      </w:r>
      <w:r w:rsidRPr="00BC3ABE">
        <w:rPr>
          <w:rFonts w:ascii="Times New Roman" w:hAnsi="Times New Roman" w:cs="Times New Roman"/>
          <w:spacing w:val="-10"/>
        </w:rPr>
        <w:t>?</w:t>
      </w:r>
      <w:bookmarkEnd w:id="2516"/>
      <w:bookmarkEnd w:id="2517"/>
      <w:bookmarkEnd w:id="2518"/>
    </w:p>
    <w:p w14:paraId="5EB35AB9" w14:textId="77777777" w:rsidR="001D2912" w:rsidRPr="00BC3ABE" w:rsidRDefault="001D2912" w:rsidP="003175A3">
      <w:r w:rsidRPr="00BC3ABE">
        <w:t xml:space="preserve">Lorsque l’IA saura générer des résultats de manière autonome, elle </w:t>
      </w:r>
      <w:r w:rsidRPr="00BC3ABE">
        <w:rPr>
          <w:color w:val="000000" w:themeColor="text1"/>
        </w:rPr>
        <w:t>pourra</w:t>
      </w:r>
      <w:r w:rsidRPr="00BC3ABE">
        <w:t xml:space="preserve"> aussi s’améliorer elle-même : </w:t>
      </w:r>
      <w:r w:rsidRPr="00BC3ABE">
        <w:rPr>
          <w:color w:val="000000" w:themeColor="text1"/>
        </w:rPr>
        <w:t>plus intelligente, elle deviendra encore meilleure pour s’améliorer, dans</w:t>
      </w:r>
      <w:r w:rsidRPr="00BC3ABE">
        <w:t xml:space="preserve"> une boucle de </w:t>
      </w:r>
      <w:r w:rsidRPr="00BC3ABE">
        <w:rPr>
          <w:color w:val="000000" w:themeColor="text1"/>
        </w:rPr>
        <w:t>rétroa</w:t>
      </w:r>
      <w:r>
        <w:rPr>
          <w:color w:val="000000" w:themeColor="text1"/>
        </w:rPr>
        <w:t>c</w:t>
      </w:r>
      <w:r w:rsidRPr="00BC3ABE">
        <w:rPr>
          <w:color w:val="000000" w:themeColor="text1"/>
        </w:rPr>
        <w:t>tion</w:t>
      </w:r>
      <w:r w:rsidRPr="00BC3ABE">
        <w:t xml:space="preserve"> qui </w:t>
      </w:r>
      <w:r w:rsidRPr="00BC3ABE">
        <w:rPr>
          <w:color w:val="000000" w:themeColor="text1"/>
        </w:rPr>
        <w:t>amplifiera</w:t>
      </w:r>
      <w:r w:rsidRPr="00BC3ABE">
        <w:t xml:space="preserve"> </w:t>
      </w:r>
      <w:r>
        <w:t xml:space="preserve">son </w:t>
      </w:r>
      <w:r w:rsidRPr="00BC3ABE">
        <w:t xml:space="preserve">intelligence à l’infini. Est-ce que cela ne risquerait pas de partir en vrille, avec une IA qui s’améliore si </w:t>
      </w:r>
      <w:r w:rsidRPr="00BC3ABE">
        <w:rPr>
          <w:color w:val="000000" w:themeColor="text1"/>
        </w:rPr>
        <w:t>rapidement</w:t>
      </w:r>
      <w:r w:rsidRPr="00BC3ABE">
        <w:t xml:space="preserve"> et si loin de la compréhension humaine qu’elle </w:t>
      </w:r>
      <w:r>
        <w:t xml:space="preserve">deviendrait </w:t>
      </w:r>
      <w:r w:rsidRPr="00BC3ABE">
        <w:t>tout à fait incontrôlable ?</w:t>
      </w:r>
    </w:p>
    <w:p w14:paraId="21AC4679" w14:textId="77777777" w:rsidR="001D2912" w:rsidRPr="00BC3ABE" w:rsidRDefault="001D2912" w:rsidP="003175A3">
      <w:r w:rsidRPr="00BC3ABE">
        <w:rPr>
          <w:color w:val="000000" w:themeColor="text1"/>
        </w:rPr>
        <w:t>Cette possibilité d’une</w:t>
      </w:r>
      <w:r w:rsidRPr="00BC3ABE">
        <w:rPr>
          <w:spacing w:val="-5"/>
        </w:rPr>
        <w:t xml:space="preserve"> </w:t>
      </w:r>
      <w:r w:rsidRPr="00BC3ABE">
        <w:t>«</w:t>
      </w:r>
      <w:r w:rsidRPr="00BC3ABE">
        <w:rPr>
          <w:spacing w:val="-3"/>
        </w:rPr>
        <w:t> </w:t>
      </w:r>
      <w:r w:rsidRPr="00BC3ABE">
        <w:t>explosion de l’intelligence</w:t>
      </w:r>
      <w:r w:rsidRPr="00BC3ABE">
        <w:rPr>
          <w:spacing w:val="-3"/>
        </w:rPr>
        <w:t> </w:t>
      </w:r>
      <w:r w:rsidRPr="00BC3ABE">
        <w:t>»</w:t>
      </w:r>
      <w:r w:rsidRPr="00BC3ABE">
        <w:rPr>
          <w:spacing w:val="40"/>
        </w:rPr>
        <w:t xml:space="preserve"> </w:t>
      </w:r>
      <w:r w:rsidRPr="00BC3ABE">
        <w:t xml:space="preserve">a été </w:t>
      </w:r>
      <w:r>
        <w:t xml:space="preserve">explorée </w:t>
      </w:r>
      <w:r w:rsidRPr="00BC3ABE">
        <w:t>dès 1965 par le scientifique britannique Irving John Good</w:t>
      </w:r>
      <w:bookmarkStart w:id="2519" w:name="_bookmark203"/>
      <w:bookmarkEnd w:id="2519"/>
      <w:r w:rsidRPr="00BC3ABE">
        <w:rPr>
          <w:rStyle w:val="EndnoteReference"/>
          <w:rFonts w:ascii="Times New Roman" w:hAnsi="Times New Roman" w:cs="Times New Roman"/>
        </w:rPr>
        <w:endnoteReference w:id="105"/>
      </w:r>
      <w:r w:rsidRPr="00BC3ABE">
        <w:t>, qui avait travaillé à Bletchley Park avec</w:t>
      </w:r>
      <w:r w:rsidRPr="00BC3ABE">
        <w:rPr>
          <w:spacing w:val="-5"/>
        </w:rPr>
        <w:t xml:space="preserve"> </w:t>
      </w:r>
      <w:r w:rsidRPr="00BC3ABE">
        <w:t>Alan Turing. Le terme d’explosion serait réellement approprié, car ce qui se produirait serait similaire à la réaction en chaîne d’une explosion atomique : chaque nouvelle compétence de l’IA pourrait en débloquer deux autres, s’amplifiant ainsi à toute vitesse</w:t>
      </w:r>
      <w:bookmarkStart w:id="2520" w:name="_bookmark202"/>
      <w:bookmarkEnd w:id="2520"/>
      <w:r w:rsidRPr="00BC3ABE">
        <w:rPr>
          <w:rStyle w:val="FootnoteReference"/>
          <w:rFonts w:ascii="Times New Roman" w:hAnsi="Times New Roman" w:cs="Times New Roman"/>
        </w:rPr>
        <w:footnoteReference w:id="93"/>
      </w:r>
      <w:r w:rsidRPr="00BC3ABE">
        <w:t>.</w:t>
      </w:r>
    </w:p>
    <w:p w14:paraId="69184C92" w14:textId="5088D200" w:rsidR="001D2912" w:rsidRPr="00BC3ABE" w:rsidRDefault="001D2912" w:rsidP="003175A3">
      <w:r w:rsidRPr="00BC3ABE">
        <w:t xml:space="preserve">À cette </w:t>
      </w:r>
      <w:r w:rsidRPr="00BC3ABE">
        <w:rPr>
          <w:color w:val="000000" w:themeColor="text1"/>
        </w:rPr>
        <w:t>perspective</w:t>
      </w:r>
      <w:r w:rsidRPr="00BC3ABE">
        <w:t xml:space="preserve"> d’explosion de l’intelligence</w:t>
      </w:r>
      <w:r w:rsidRPr="00BC3ABE">
        <w:rPr>
          <w:color w:val="000000" w:themeColor="text1"/>
        </w:rPr>
        <w:t xml:space="preserve"> répond une hypothèse contraire, celle des</w:t>
      </w:r>
      <w:r w:rsidRPr="00BC3ABE">
        <w:t xml:space="preserve"> rendements décroissants. Car si la science consiste à repousser l’enveloppe de la connaissance humaine, avancer toujours plus loin devient</w:t>
      </w:r>
      <w:r w:rsidRPr="00BC3ABE">
        <w:rPr>
          <w:spacing w:val="40"/>
        </w:rPr>
        <w:t xml:space="preserve"> </w:t>
      </w:r>
      <w:r w:rsidRPr="00BC3ABE">
        <w:t>de plus</w:t>
      </w:r>
      <w:r w:rsidRPr="00BC3ABE">
        <w:rPr>
          <w:spacing w:val="1"/>
        </w:rPr>
        <w:t xml:space="preserve"> </w:t>
      </w:r>
      <w:r w:rsidRPr="00BC3ABE">
        <w:t>en</w:t>
      </w:r>
      <w:r w:rsidRPr="00BC3ABE">
        <w:rPr>
          <w:spacing w:val="1"/>
        </w:rPr>
        <w:t xml:space="preserve"> </w:t>
      </w:r>
      <w:r w:rsidRPr="00BC3ABE">
        <w:t xml:space="preserve">plus difficile. Dans les temps modernes, </w:t>
      </w:r>
      <w:r>
        <w:t>l</w:t>
      </w:r>
      <w:r w:rsidRPr="00BC3ABE">
        <w:t>es polymathe</w:t>
      </w:r>
      <w:r>
        <w:t xml:space="preserve">s, ces scientifiques dont les travaux ont amené des découvertes importantes dans plusieurs </w:t>
      </w:r>
      <w:r w:rsidRPr="00BC3ABE">
        <w:t>s</w:t>
      </w:r>
      <w:r>
        <w:t>ciences,</w:t>
      </w:r>
      <w:r w:rsidRPr="00BC3ABE">
        <w:t xml:space="preserve"> se sont faits plus rares</w:t>
      </w:r>
      <w:r>
        <w:t> </w:t>
      </w:r>
      <w:r>
        <w:rPr>
          <w:color w:val="000000" w:themeColor="text1"/>
        </w:rPr>
        <w:t>;</w:t>
      </w:r>
      <w:r w:rsidRPr="00BC3ABE">
        <w:rPr>
          <w:color w:val="000000" w:themeColor="text1"/>
        </w:rPr>
        <w:t xml:space="preserve"> nous n’en connaissons plus après</w:t>
      </w:r>
      <w:r w:rsidRPr="00BC3ABE">
        <w:t xml:space="preserve"> Henri Poincaré ou Bertrand </w:t>
      </w:r>
      <w:r w:rsidRPr="00BC3ABE">
        <w:rPr>
          <w:color w:val="000000" w:themeColor="text1"/>
        </w:rPr>
        <w:t>Russel</w:t>
      </w:r>
      <w:r>
        <w:rPr>
          <w:color w:val="000000" w:themeColor="text1"/>
        </w:rPr>
        <w:t>l</w:t>
      </w:r>
      <w:r w:rsidRPr="00BC3ABE">
        <w:rPr>
          <w:color w:val="000000" w:themeColor="text1"/>
        </w:rPr>
        <w:t xml:space="preserve"> </w:t>
      </w:r>
      <w:ins w:id="2521" w:author="Héloïse Mahé" w:date="2025-07-25T17:57:00Z">
        <w:r w:rsidR="00E418E3">
          <w:rPr>
            <w:color w:val="000000" w:themeColor="text1"/>
          </w:rPr>
          <w:t xml:space="preserve">au </w:t>
        </w:r>
        <w:r w:rsidR="00E418E3">
          <w:rPr>
            <w:smallCaps/>
            <w:color w:val="000000" w:themeColor="text1"/>
          </w:rPr>
          <w:t>xx</w:t>
        </w:r>
        <w:r w:rsidR="00E418E3" w:rsidRPr="00E418E3">
          <w:rPr>
            <w:color w:val="000000" w:themeColor="text1"/>
            <w:vertAlign w:val="superscript"/>
            <w:rPrChange w:id="2522" w:author="Héloïse Mahé" w:date="2025-07-25T17:57:00Z">
              <w:rPr>
                <w:smallCaps/>
                <w:color w:val="000000" w:themeColor="text1"/>
              </w:rPr>
            </w:rPrChange>
          </w:rPr>
          <w:t>e</w:t>
        </w:r>
        <w:r w:rsidR="00E418E3">
          <w:rPr>
            <w:smallCaps/>
            <w:color w:val="000000" w:themeColor="text1"/>
          </w:rPr>
          <w:t xml:space="preserve"> </w:t>
        </w:r>
        <w:r w:rsidR="00E418E3">
          <w:rPr>
            <w:color w:val="000000" w:themeColor="text1"/>
          </w:rPr>
          <w:t>siècle. E</w:t>
        </w:r>
      </w:ins>
      <w:del w:id="2523" w:author="Héloïse Mahé" w:date="2025-07-25T17:57:00Z">
        <w:r w:rsidRPr="00E418E3" w:rsidDel="00E418E3">
          <w:rPr>
            <w:smallCaps/>
            <w:color w:val="000000" w:themeColor="text1"/>
            <w:rPrChange w:id="2524" w:author="Héloïse Mahé" w:date="2025-07-25T17:57:00Z">
              <w:rPr>
                <w:color w:val="000000" w:themeColor="text1"/>
              </w:rPr>
            </w:rPrChange>
          </w:rPr>
          <w:delText>au</w:delText>
        </w:r>
        <w:r w:rsidRPr="00BC3ABE" w:rsidDel="00E418E3">
          <w:rPr>
            <w:color w:val="000000" w:themeColor="text1"/>
          </w:rPr>
          <w:delText xml:space="preserve"> </w:delText>
        </w:r>
      </w:del>
      <w:commentRangeStart w:id="2525"/>
      <w:del w:id="2526" w:author="Héloïse Mahé" w:date="2025-07-25T17:56:00Z">
        <w:r w:rsidRPr="00E418E3" w:rsidDel="00E418E3">
          <w:rPr>
            <w:color w:val="000000" w:themeColor="text1"/>
            <w:highlight w:val="green"/>
            <w:rPrChange w:id="2527" w:author="Héloïse Mahé" w:date="2025-07-25T17:57:00Z">
              <w:rPr>
                <w:smallCaps/>
                <w:color w:val="000000" w:themeColor="text1"/>
              </w:rPr>
            </w:rPrChange>
          </w:rPr>
          <w:delText>XX</w:delText>
        </w:r>
        <w:r w:rsidRPr="00E418E3" w:rsidDel="00E418E3">
          <w:rPr>
            <w:color w:val="000000" w:themeColor="text1"/>
            <w:highlight w:val="green"/>
            <w:vertAlign w:val="superscript"/>
            <w:rPrChange w:id="2528" w:author="Héloïse Mahé" w:date="2025-07-25T17:57:00Z">
              <w:rPr>
                <w:smallCaps/>
                <w:color w:val="000000" w:themeColor="text1"/>
                <w:vertAlign w:val="superscript"/>
              </w:rPr>
            </w:rPrChange>
          </w:rPr>
          <w:delText>e</w:delText>
        </w:r>
        <w:r w:rsidRPr="00E418E3" w:rsidDel="00E418E3">
          <w:rPr>
            <w:color w:val="000000" w:themeColor="text1"/>
            <w:highlight w:val="green"/>
            <w:rPrChange w:id="2529" w:author="Héloïse Mahé" w:date="2025-07-25T17:57:00Z">
              <w:rPr>
                <w:smallCaps/>
                <w:color w:val="000000" w:themeColor="text1"/>
              </w:rPr>
            </w:rPrChange>
          </w:rPr>
          <w:delText xml:space="preserve"> xx</w:delText>
        </w:r>
        <w:r w:rsidRPr="00E418E3" w:rsidDel="00E418E3">
          <w:rPr>
            <w:color w:val="000000" w:themeColor="text1"/>
            <w:highlight w:val="green"/>
            <w:vertAlign w:val="superscript"/>
            <w:rPrChange w:id="2530" w:author="Héloïse Mahé" w:date="2025-07-25T17:57:00Z">
              <w:rPr>
                <w:color w:val="000000" w:themeColor="text1"/>
                <w:vertAlign w:val="superscript"/>
              </w:rPr>
            </w:rPrChange>
          </w:rPr>
          <w:delText>e</w:delText>
        </w:r>
        <w:r w:rsidRPr="00E418E3" w:rsidDel="00E418E3">
          <w:rPr>
            <w:color w:val="000000" w:themeColor="text1"/>
            <w:highlight w:val="green"/>
            <w:rPrChange w:id="2531" w:author="Héloïse Mahé" w:date="2025-07-25T17:57:00Z">
              <w:rPr>
                <w:color w:val="000000" w:themeColor="text1"/>
              </w:rPr>
            </w:rPrChange>
          </w:rPr>
          <w:delText xml:space="preserve"> </w:delText>
        </w:r>
        <w:r w:rsidRPr="00E418E3" w:rsidDel="00E418E3">
          <w:rPr>
            <w:highlight w:val="green"/>
            <w:rPrChange w:id="2532" w:author="Héloïse Mahé" w:date="2025-07-25T17:57:00Z">
              <w:rPr/>
            </w:rPrChange>
          </w:rPr>
          <w:delText>siècle</w:delText>
        </w:r>
        <w:commentRangeEnd w:id="2525"/>
        <w:r w:rsidR="00DB5FA7" w:rsidRPr="00E418E3" w:rsidDel="00E418E3">
          <w:rPr>
            <w:rStyle w:val="CommentReference"/>
          </w:rPr>
          <w:commentReference w:id="2525"/>
        </w:r>
        <w:r w:rsidRPr="00E418E3" w:rsidDel="00E418E3">
          <w:rPr>
            <w:color w:val="000000" w:themeColor="text1"/>
          </w:rPr>
          <w:delText>.</w:delText>
        </w:r>
      </w:del>
      <w:del w:id="2533" w:author="Héloïse Mahé" w:date="2025-07-25T17:57:00Z">
        <w:r w:rsidRPr="00E418E3" w:rsidDel="00E418E3">
          <w:delText xml:space="preserve"> </w:delText>
        </w:r>
        <w:r w:rsidRPr="00BC3ABE" w:rsidDel="00E418E3">
          <w:delText>E</w:delText>
        </w:r>
      </w:del>
      <w:r w:rsidRPr="00BC3ABE">
        <w:t>instein, quand il a publié à vingt-six ans sa théorie de la relativité restreinte, a révolutionné la physique</w:t>
      </w:r>
      <w:r w:rsidRPr="00BC3ABE">
        <w:rPr>
          <w:rStyle w:val="Hyperlink2"/>
          <w:rFonts w:cs="Times New Roman"/>
          <w:color w:val="000000" w:themeColor="text1"/>
        </w:rPr>
        <w:t> </w:t>
      </w:r>
      <w:r w:rsidRPr="00BC3ABE">
        <w:rPr>
          <w:color w:val="000000" w:themeColor="text1"/>
        </w:rPr>
        <w:t>; cela serait</w:t>
      </w:r>
      <w:r w:rsidRPr="00BC3ABE">
        <w:t xml:space="preserve"> difficilement envisageable aujourd’hui à un si jeune âge.</w:t>
      </w:r>
    </w:p>
    <w:p w14:paraId="643E7B37" w14:textId="1062B79F" w:rsidR="001D2912" w:rsidRPr="00065C26" w:rsidDel="00595E49" w:rsidRDefault="001D2912" w:rsidP="00595E49">
      <w:pPr>
        <w:rPr>
          <w:del w:id="2534" w:author="Microsoft Office User" w:date="2025-07-28T02:41:00Z"/>
        </w:rPr>
        <w:pPrChange w:id="2535" w:author="Microsoft Office User" w:date="2025-07-28T02:41:00Z">
          <w:pPr/>
        </w:pPrChange>
      </w:pPr>
      <w:r w:rsidRPr="00BC3ABE">
        <w:rPr>
          <w:color w:val="000000" w:themeColor="text1"/>
        </w:rPr>
        <w:t>Aujourd’hui, les idées semblent s’être faites</w:t>
      </w:r>
      <w:r w:rsidRPr="00BC3ABE">
        <w:t xml:space="preserve"> plus </w:t>
      </w:r>
      <w:r w:rsidRPr="00BC3ABE">
        <w:rPr>
          <w:color w:val="000000" w:themeColor="text1"/>
        </w:rPr>
        <w:t>rares</w:t>
      </w:r>
      <w:r w:rsidRPr="00BC3ABE">
        <w:t xml:space="preserve">, et </w:t>
      </w:r>
      <w:r w:rsidRPr="00BC3ABE">
        <w:rPr>
          <w:rStyle w:val="Hyperlink2"/>
          <w:rFonts w:cs="Times New Roman"/>
          <w:color w:val="000000" w:themeColor="text1"/>
        </w:rPr>
        <w:t>les</w:t>
      </w:r>
      <w:r w:rsidRPr="00BC3ABE">
        <w:rPr>
          <w:rStyle w:val="Hyperlink5"/>
          <w:rFonts w:cs="Times New Roman"/>
          <w:color w:val="000000" w:themeColor="text1"/>
        </w:rPr>
        <w:t xml:space="preserve"> </w:t>
      </w:r>
      <w:r w:rsidRPr="00BC3ABE">
        <w:t>dépenses</w:t>
      </w:r>
      <w:r w:rsidRPr="00BC3ABE">
        <w:rPr>
          <w:spacing w:val="-3"/>
        </w:rPr>
        <w:t xml:space="preserve"> </w:t>
      </w:r>
      <w:r w:rsidRPr="00BC3ABE">
        <w:t>en</w:t>
      </w:r>
      <w:r w:rsidRPr="00BC3ABE">
        <w:rPr>
          <w:spacing w:val="-3"/>
        </w:rPr>
        <w:t xml:space="preserve"> </w:t>
      </w:r>
      <w:r w:rsidRPr="00BC3ABE">
        <w:t>R&amp;D</w:t>
      </w:r>
      <w:r w:rsidRPr="00BC3ABE">
        <w:rPr>
          <w:spacing w:val="-3"/>
        </w:rPr>
        <w:t xml:space="preserve"> </w:t>
      </w:r>
      <w:r w:rsidRPr="00BC3ABE">
        <w:t>ont</w:t>
      </w:r>
      <w:r w:rsidRPr="00BC3ABE">
        <w:rPr>
          <w:spacing w:val="-3"/>
        </w:rPr>
        <w:t xml:space="preserve"> </w:t>
      </w:r>
      <w:r w:rsidRPr="00BC3ABE">
        <w:t>explosé</w:t>
      </w:r>
      <w:r w:rsidRPr="00BC3ABE">
        <w:rPr>
          <w:spacing w:val="-3"/>
        </w:rPr>
        <w:t xml:space="preserve"> </w:t>
      </w:r>
      <w:r w:rsidRPr="00BC3ABE">
        <w:t xml:space="preserve">pour maintenir </w:t>
      </w:r>
      <w:r w:rsidRPr="00BC3ABE">
        <w:rPr>
          <w:color w:val="000000" w:themeColor="text1"/>
        </w:rPr>
        <w:t>le progrès scientifique.</w:t>
      </w:r>
      <w:r w:rsidRPr="00BC3ABE">
        <w:t xml:space="preserve"> Pour maintenir la loi de Moore, il faut maintenant dix-huit fois plus de recherches que dans les années </w:t>
      </w:r>
      <w:bookmarkStart w:id="2536" w:name="_bookmark204"/>
      <w:bookmarkEnd w:id="2536"/>
      <w:r w:rsidRPr="00BC3ABE">
        <w:t>1970</w:t>
      </w:r>
      <w:r w:rsidRPr="00BC3ABE">
        <w:rPr>
          <w:rStyle w:val="EndnoteReference"/>
          <w:rFonts w:ascii="Times New Roman" w:hAnsi="Times New Roman" w:cs="Times New Roman"/>
        </w:rPr>
        <w:endnoteReference w:id="106"/>
      </w:r>
      <w:r w:rsidRPr="00BC3ABE">
        <w:t xml:space="preserve">. Et malgré ces investissements </w:t>
      </w:r>
      <w:r w:rsidRPr="00872D79">
        <w:t>croissants</w:t>
      </w:r>
      <w:r w:rsidRPr="00065C26">
        <w:t>, les nouvelles découvertes scientifiques</w:t>
      </w:r>
      <w:r w:rsidRPr="00872D79">
        <w:t xml:space="preserve"> </w:t>
      </w:r>
      <w:del w:id="2537" w:author="Microsoft Office User" w:date="2025-07-25T06:06:00Z">
        <w:r w:rsidRPr="00872D79" w:rsidDel="00042A84">
          <w:delText xml:space="preserve">ont </w:delText>
        </w:r>
      </w:del>
      <w:r>
        <w:t>produisent</w:t>
      </w:r>
      <w:r w:rsidRPr="00872D79">
        <w:t xml:space="preserve"> </w:t>
      </w:r>
      <w:r w:rsidRPr="00065C26">
        <w:t>moins</w:t>
      </w:r>
      <w:r w:rsidRPr="00872D79">
        <w:t xml:space="preserve"> </w:t>
      </w:r>
      <w:del w:id="2538" w:author="Microsoft Office User" w:date="2025-07-25T06:06:00Z">
        <w:r w:rsidRPr="00872D79" w:rsidDel="00042A84">
          <w:delText>d’impact </w:delText>
        </w:r>
      </w:del>
      <w:r>
        <w:t>de résultats</w:t>
      </w:r>
      <w:r w:rsidRPr="00872D79">
        <w:t> </w:t>
      </w:r>
      <w:r w:rsidRPr="00065C26">
        <w:t>:</w:t>
      </w:r>
      <w:r w:rsidRPr="00872D79">
        <w:t xml:space="preserve"> </w:t>
      </w:r>
      <w:r w:rsidRPr="00065C26">
        <w:t>par</w:t>
      </w:r>
      <w:r w:rsidRPr="00872D79">
        <w:t xml:space="preserve"> </w:t>
      </w:r>
      <w:r w:rsidRPr="00065C26">
        <w:t>exemple,</w:t>
      </w:r>
      <w:r w:rsidRPr="00872D79">
        <w:t xml:space="preserve"> </w:t>
      </w:r>
      <w:r w:rsidRPr="00065C26">
        <w:t>au</w:t>
      </w:r>
      <w:r w:rsidRPr="00872D79">
        <w:t xml:space="preserve"> </w:t>
      </w:r>
      <w:r w:rsidRPr="00065C26">
        <w:t>fi</w:t>
      </w:r>
      <w:r w:rsidRPr="00EB0858">
        <w:t>l</w:t>
      </w:r>
      <w:r w:rsidRPr="00872D79">
        <w:t xml:space="preserve"> </w:t>
      </w:r>
      <w:r w:rsidRPr="00065C26">
        <w:t>du</w:t>
      </w:r>
      <w:r w:rsidRPr="00872D79">
        <w:t xml:space="preserve"> </w:t>
      </w:r>
      <w:r w:rsidRPr="00065C26">
        <w:t>temps</w:t>
      </w:r>
      <w:r w:rsidRPr="00872D79">
        <w:t xml:space="preserve"> </w:t>
      </w:r>
      <w:r w:rsidRPr="00065C26">
        <w:t>les</w:t>
      </w:r>
      <w:r w:rsidRPr="00872D79">
        <w:t xml:space="preserve"> </w:t>
      </w:r>
      <w:r w:rsidRPr="00065C26">
        <w:t xml:space="preserve">brevets font moins souvent de références à des découvertes </w:t>
      </w:r>
      <w:r w:rsidRPr="00872D79">
        <w:t>récentes</w:t>
      </w:r>
      <w:r w:rsidRPr="00065C26">
        <w:t xml:space="preserve">, et </w:t>
      </w:r>
      <w:r w:rsidRPr="00872D79">
        <w:t xml:space="preserve">l’influence des </w:t>
      </w:r>
      <w:r w:rsidRPr="00065C26">
        <w:t xml:space="preserve">articles scientifiques sur </w:t>
      </w:r>
      <w:r w:rsidRPr="00872D79">
        <w:t xml:space="preserve">la facilité à sauver </w:t>
      </w:r>
      <w:r w:rsidRPr="00065C26">
        <w:t xml:space="preserve">les </w:t>
      </w:r>
      <w:r w:rsidRPr="00872D79">
        <w:t>patients d’un</w:t>
      </w:r>
      <w:r w:rsidRPr="00065C26">
        <w:t xml:space="preserve"> canc</w:t>
      </w:r>
      <w:bookmarkStart w:id="2539" w:name="_bookmark205"/>
      <w:bookmarkEnd w:id="2539"/>
      <w:r w:rsidRPr="00065C26">
        <w:t>er</w:t>
      </w:r>
      <w:r w:rsidRPr="00872D79">
        <w:t xml:space="preserve"> semble décliner</w:t>
      </w:r>
      <w:r w:rsidRPr="00065C26">
        <w:t>.</w:t>
      </w:r>
    </w:p>
    <w:p w14:paraId="4C09E8B0" w14:textId="362AF6B3" w:rsidR="001D2912" w:rsidRPr="00BC3ABE" w:rsidDel="00595E49" w:rsidRDefault="001D2912" w:rsidP="00595E49">
      <w:pPr>
        <w:rPr>
          <w:del w:id="2540" w:author="Microsoft Office User" w:date="2025-07-28T02:41:00Z"/>
          <w:rFonts w:ascii="Times New Roman" w:hAnsi="Times New Roman" w:cs="Times New Roman"/>
          <w:color w:val="000000" w:themeColor="text1"/>
          <w:sz w:val="26"/>
          <w:szCs w:val="26"/>
        </w:rPr>
        <w:pPrChange w:id="2541" w:author="Microsoft Office User" w:date="2025-07-28T02: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PrChange>
      </w:pPr>
      <w:commentRangeStart w:id="2542"/>
      <w:del w:id="2543" w:author="Microsoft Office User" w:date="2025-07-28T02:41:00Z">
        <w:r w:rsidRPr="00BC3ABE" w:rsidDel="00595E49">
          <w:rPr>
            <w:rFonts w:ascii="Times New Roman" w:hAnsi="Times New Roman" w:cs="Times New Roman"/>
            <w:noProof/>
            <w:color w:val="000000" w:themeColor="text1"/>
            <w:sz w:val="26"/>
            <w:szCs w:val="26"/>
            <w:lang w:eastAsia="fr-FR"/>
          </w:rPr>
          <w:drawing>
            <wp:inline distT="0" distB="0" distL="0" distR="0" wp14:anchorId="61C0979A" wp14:editId="2D51BDCB">
              <wp:extent cx="5283200" cy="3238500"/>
              <wp:effectExtent l="0" t="0" r="0" b="0"/>
              <wp:docPr id="1047" name="Pasted_Graphic_5-1.png"/>
              <wp:cNvGraphicFramePr/>
              <a:graphic xmlns:a="http://schemas.openxmlformats.org/drawingml/2006/main">
                <a:graphicData uri="http://schemas.openxmlformats.org/drawingml/2006/picture">
                  <pic:pic xmlns:pic="http://schemas.openxmlformats.org/drawingml/2006/picture">
                    <pic:nvPicPr>
                      <pic:cNvPr id="1047" name="Pasted_Graphic_5-1.png"/>
                      <pic:cNvPicPr/>
                    </pic:nvPicPr>
                    <pic:blipFill>
                      <a:blip r:embed="rId57"/>
                      <a:stretch>
                        <a:fillRect/>
                      </a:stretch>
                    </pic:blipFill>
                    <pic:spPr>
                      <a:xfrm>
                        <a:off x="0" y="0"/>
                        <a:ext cx="5283200" cy="3238500"/>
                      </a:xfrm>
                      <a:prstGeom prst="rect">
                        <a:avLst/>
                      </a:prstGeom>
                    </pic:spPr>
                  </pic:pic>
                </a:graphicData>
              </a:graphic>
            </wp:inline>
          </w:drawing>
        </w:r>
        <w:commentRangeEnd w:id="2542"/>
        <w:r w:rsidDel="00595E49">
          <w:rPr>
            <w:rStyle w:val="CommentReference"/>
          </w:rPr>
          <w:commentReference w:id="2542"/>
        </w:r>
      </w:del>
    </w:p>
    <w:p w14:paraId="33307D82" w14:textId="16594856" w:rsidR="001D2912" w:rsidRPr="00BC3ABE" w:rsidDel="00042A84" w:rsidRDefault="001D2912" w:rsidP="00595E49">
      <w:pPr>
        <w:rPr>
          <w:del w:id="2544" w:author="Microsoft Office User" w:date="2025-07-25T06:06:00Z"/>
        </w:rPr>
        <w:pPrChange w:id="2545" w:author="Microsoft Office User" w:date="2025-07-28T02:41:00Z">
          <w:pPr>
            <w:pStyle w:val="LGD"/>
          </w:pPr>
        </w:pPrChange>
      </w:pPr>
      <w:bookmarkStart w:id="2546" w:name="Comprendre_lUnivers"/>
      <w:del w:id="2547" w:author="Microsoft Office User" w:date="2025-07-28T02:41:00Z">
        <w:r w:rsidRPr="00E418E3" w:rsidDel="00595E49">
          <w:rPr>
            <w:rFonts w:ascii="Times New Roman" w:hAnsi="Times New Roman" w:cs="Times New Roman"/>
            <w:b/>
            <w:sz w:val="26"/>
            <w:szCs w:val="26"/>
            <w:highlight w:val="yellow"/>
            <w:rPrChange w:id="2548" w:author="Héloïse Mahé" w:date="2025-07-25T17:58:00Z">
              <w:rPr>
                <w:b/>
              </w:rPr>
            </w:rPrChange>
          </w:rPr>
          <w:delText>Figure</w:delText>
        </w:r>
        <w:bookmarkEnd w:id="2546"/>
        <w:r w:rsidRPr="00E418E3" w:rsidDel="00595E49">
          <w:rPr>
            <w:rFonts w:ascii="Times New Roman" w:hAnsi="Times New Roman" w:cs="Times New Roman"/>
            <w:b/>
            <w:color w:val="000000" w:themeColor="text1"/>
            <w:sz w:val="26"/>
            <w:szCs w:val="26"/>
            <w:highlight w:val="yellow"/>
            <w:rPrChange w:id="2549" w:author="Héloïse Mahé" w:date="2025-07-25T17:58:00Z">
              <w:rPr>
                <w:b/>
                <w:color w:val="000000" w:themeColor="text1"/>
              </w:rPr>
            </w:rPrChange>
          </w:rPr>
          <w:delText xml:space="preserve"> 21</w:delText>
        </w:r>
        <w:r w:rsidRPr="00E418E3" w:rsidDel="00595E49">
          <w:rPr>
            <w:rFonts w:ascii="Times New Roman" w:hAnsi="Times New Roman" w:cs="Times New Roman"/>
            <w:b/>
            <w:sz w:val="26"/>
            <w:szCs w:val="26"/>
            <w:highlight w:val="yellow"/>
            <w:rPrChange w:id="2550" w:author="Héloïse Mahé" w:date="2025-07-25T17:58:00Z">
              <w:rPr>
                <w:b/>
              </w:rPr>
            </w:rPrChange>
          </w:rPr>
          <w:delText>.</w:delText>
        </w:r>
        <w:r w:rsidRPr="00E418E3" w:rsidDel="00595E49">
          <w:rPr>
            <w:rFonts w:ascii="Times New Roman" w:hAnsi="Times New Roman" w:cs="Times New Roman"/>
            <w:spacing w:val="-4"/>
            <w:sz w:val="26"/>
            <w:szCs w:val="26"/>
            <w:highlight w:val="yellow"/>
            <w:rPrChange w:id="2551" w:author="Héloïse Mahé" w:date="2025-07-25T17:58:00Z">
              <w:rPr>
                <w:spacing w:val="-4"/>
              </w:rPr>
            </w:rPrChange>
          </w:rPr>
          <w:delText xml:space="preserve"> </w:delText>
        </w:r>
        <w:r w:rsidRPr="00E418E3" w:rsidDel="00595E49">
          <w:rPr>
            <w:rFonts w:ascii="Times New Roman" w:hAnsi="Times New Roman" w:cs="Times New Roman"/>
            <w:sz w:val="26"/>
            <w:szCs w:val="26"/>
            <w:highlight w:val="yellow"/>
            <w:rPrChange w:id="2552" w:author="Héloïse Mahé" w:date="2025-07-25T17:58:00Z">
              <w:rPr/>
            </w:rPrChange>
          </w:rPr>
          <w:delText>La</w:delText>
        </w:r>
        <w:r w:rsidRPr="00E418E3" w:rsidDel="00595E49">
          <w:rPr>
            <w:rFonts w:ascii="Times New Roman" w:hAnsi="Times New Roman" w:cs="Times New Roman"/>
            <w:spacing w:val="-4"/>
            <w:sz w:val="26"/>
            <w:szCs w:val="26"/>
            <w:highlight w:val="yellow"/>
            <w:rPrChange w:id="2553" w:author="Héloïse Mahé" w:date="2025-07-25T17:58:00Z">
              <w:rPr>
                <w:spacing w:val="-4"/>
              </w:rPr>
            </w:rPrChange>
          </w:rPr>
          <w:delText xml:space="preserve"> </w:delText>
        </w:r>
        <w:r w:rsidRPr="00E418E3" w:rsidDel="00595E49">
          <w:rPr>
            <w:rFonts w:ascii="Times New Roman" w:hAnsi="Times New Roman" w:cs="Times New Roman"/>
            <w:sz w:val="26"/>
            <w:szCs w:val="26"/>
            <w:highlight w:val="yellow"/>
            <w:rPrChange w:id="2554" w:author="Héloïse Mahé" w:date="2025-07-25T17:58:00Z">
              <w:rPr/>
            </w:rPrChange>
          </w:rPr>
          <w:delText>recherche</w:delText>
        </w:r>
        <w:r w:rsidRPr="00E418E3" w:rsidDel="00595E49">
          <w:rPr>
            <w:rFonts w:ascii="Times New Roman" w:hAnsi="Times New Roman" w:cs="Times New Roman"/>
            <w:spacing w:val="-5"/>
            <w:sz w:val="26"/>
            <w:szCs w:val="26"/>
            <w:highlight w:val="yellow"/>
            <w:rPrChange w:id="2555" w:author="Héloïse Mahé" w:date="2025-07-25T17:58:00Z">
              <w:rPr>
                <w:spacing w:val="-5"/>
              </w:rPr>
            </w:rPrChange>
          </w:rPr>
          <w:delText xml:space="preserve"> </w:delText>
        </w:r>
        <w:r w:rsidRPr="00E418E3" w:rsidDel="00595E49">
          <w:rPr>
            <w:rFonts w:ascii="Times New Roman" w:hAnsi="Times New Roman" w:cs="Times New Roman"/>
            <w:sz w:val="26"/>
            <w:szCs w:val="26"/>
            <w:highlight w:val="yellow"/>
            <w:rPrChange w:id="2556" w:author="Héloïse Mahé" w:date="2025-07-25T17:58:00Z">
              <w:rPr/>
            </w:rPrChange>
          </w:rPr>
          <w:delText>contre</w:delText>
        </w:r>
        <w:r w:rsidRPr="00E418E3" w:rsidDel="00595E49">
          <w:rPr>
            <w:rFonts w:ascii="Times New Roman" w:hAnsi="Times New Roman" w:cs="Times New Roman"/>
            <w:spacing w:val="-4"/>
            <w:sz w:val="26"/>
            <w:szCs w:val="26"/>
            <w:highlight w:val="yellow"/>
            <w:rPrChange w:id="2557" w:author="Héloïse Mahé" w:date="2025-07-25T17:58:00Z">
              <w:rPr>
                <w:spacing w:val="-4"/>
              </w:rPr>
            </w:rPrChange>
          </w:rPr>
          <w:delText xml:space="preserve"> </w:delText>
        </w:r>
        <w:r w:rsidRPr="00E418E3" w:rsidDel="00595E49">
          <w:rPr>
            <w:rFonts w:ascii="Times New Roman" w:hAnsi="Times New Roman" w:cs="Times New Roman"/>
            <w:sz w:val="26"/>
            <w:szCs w:val="26"/>
            <w:highlight w:val="yellow"/>
            <w:rPrChange w:id="2558" w:author="Héloïse Mahé" w:date="2025-07-25T17:58:00Z">
              <w:rPr/>
            </w:rPrChange>
          </w:rPr>
          <w:delText>le</w:delText>
        </w:r>
        <w:r w:rsidRPr="00E418E3" w:rsidDel="00595E49">
          <w:rPr>
            <w:rFonts w:ascii="Times New Roman" w:hAnsi="Times New Roman" w:cs="Times New Roman"/>
            <w:spacing w:val="-4"/>
            <w:sz w:val="26"/>
            <w:szCs w:val="26"/>
            <w:highlight w:val="yellow"/>
            <w:rPrChange w:id="2559" w:author="Héloïse Mahé" w:date="2025-07-25T17:58:00Z">
              <w:rPr>
                <w:spacing w:val="-4"/>
              </w:rPr>
            </w:rPrChange>
          </w:rPr>
          <w:delText xml:space="preserve"> </w:delText>
        </w:r>
        <w:r w:rsidRPr="00E418E3" w:rsidDel="00595E49">
          <w:rPr>
            <w:rFonts w:ascii="Times New Roman" w:hAnsi="Times New Roman" w:cs="Times New Roman"/>
            <w:sz w:val="26"/>
            <w:szCs w:val="26"/>
            <w:highlight w:val="yellow"/>
            <w:rPrChange w:id="2560" w:author="Héloïse Mahé" w:date="2025-07-25T17:58:00Z">
              <w:rPr/>
            </w:rPrChange>
          </w:rPr>
          <w:delText>cancer</w:delText>
        </w:r>
        <w:r w:rsidRPr="00E418E3" w:rsidDel="00595E49">
          <w:rPr>
            <w:rFonts w:ascii="Times New Roman" w:hAnsi="Times New Roman" w:cs="Times New Roman"/>
            <w:spacing w:val="-5"/>
            <w:sz w:val="26"/>
            <w:szCs w:val="26"/>
            <w:highlight w:val="yellow"/>
            <w:rPrChange w:id="2561" w:author="Héloïse Mahé" w:date="2025-07-25T17:58:00Z">
              <w:rPr>
                <w:spacing w:val="-5"/>
              </w:rPr>
            </w:rPrChange>
          </w:rPr>
          <w:delText xml:space="preserve"> </w:delText>
        </w:r>
        <w:r w:rsidRPr="00E418E3" w:rsidDel="00595E49">
          <w:rPr>
            <w:rFonts w:ascii="Times New Roman" w:hAnsi="Times New Roman" w:cs="Times New Roman"/>
            <w:sz w:val="26"/>
            <w:szCs w:val="26"/>
            <w:highlight w:val="yellow"/>
            <w:rPrChange w:id="2562" w:author="Héloïse Mahé" w:date="2025-07-25T17:58:00Z">
              <w:rPr/>
            </w:rPrChange>
          </w:rPr>
          <w:delText>montre</w:delText>
        </w:r>
        <w:r w:rsidRPr="00E418E3" w:rsidDel="00595E49">
          <w:rPr>
            <w:rFonts w:ascii="Times New Roman" w:hAnsi="Times New Roman" w:cs="Times New Roman"/>
            <w:spacing w:val="-4"/>
            <w:sz w:val="26"/>
            <w:szCs w:val="26"/>
            <w:highlight w:val="yellow"/>
            <w:rPrChange w:id="2563" w:author="Héloïse Mahé" w:date="2025-07-25T17:58:00Z">
              <w:rPr>
                <w:spacing w:val="-4"/>
              </w:rPr>
            </w:rPrChange>
          </w:rPr>
          <w:delText xml:space="preserve"> </w:delText>
        </w:r>
        <w:r w:rsidRPr="00E418E3" w:rsidDel="00595E49">
          <w:rPr>
            <w:rFonts w:ascii="Times New Roman" w:hAnsi="Times New Roman" w:cs="Times New Roman"/>
            <w:sz w:val="26"/>
            <w:szCs w:val="26"/>
            <w:highlight w:val="yellow"/>
            <w:rPrChange w:id="2564" w:author="Héloïse Mahé" w:date="2025-07-25T17:58:00Z">
              <w:rPr/>
            </w:rPrChange>
          </w:rPr>
          <w:delText>des</w:delText>
        </w:r>
        <w:r w:rsidRPr="00E418E3" w:rsidDel="00595E49">
          <w:rPr>
            <w:rFonts w:ascii="Times New Roman" w:hAnsi="Times New Roman" w:cs="Times New Roman"/>
            <w:spacing w:val="-4"/>
            <w:sz w:val="26"/>
            <w:szCs w:val="26"/>
            <w:highlight w:val="yellow"/>
            <w:rPrChange w:id="2565" w:author="Héloïse Mahé" w:date="2025-07-25T17:58:00Z">
              <w:rPr>
                <w:spacing w:val="-4"/>
              </w:rPr>
            </w:rPrChange>
          </w:rPr>
          <w:delText xml:space="preserve"> </w:delText>
        </w:r>
        <w:r w:rsidRPr="00E418E3" w:rsidDel="00595E49">
          <w:rPr>
            <w:rFonts w:ascii="Times New Roman" w:hAnsi="Times New Roman" w:cs="Times New Roman"/>
            <w:sz w:val="26"/>
            <w:szCs w:val="26"/>
            <w:highlight w:val="yellow"/>
            <w:rPrChange w:id="2566" w:author="Héloïse Mahé" w:date="2025-07-25T17:58:00Z">
              <w:rPr/>
            </w:rPrChange>
          </w:rPr>
          <w:delText>rendements</w:delText>
        </w:r>
        <w:r w:rsidRPr="00E418E3" w:rsidDel="00595E49">
          <w:rPr>
            <w:rFonts w:ascii="Times New Roman" w:hAnsi="Times New Roman" w:cs="Times New Roman"/>
            <w:spacing w:val="-4"/>
            <w:sz w:val="26"/>
            <w:szCs w:val="26"/>
            <w:highlight w:val="yellow"/>
            <w:rPrChange w:id="2567" w:author="Héloïse Mahé" w:date="2025-07-25T17:58:00Z">
              <w:rPr>
                <w:spacing w:val="-4"/>
              </w:rPr>
            </w:rPrChange>
          </w:rPr>
          <w:delText xml:space="preserve"> </w:delText>
        </w:r>
        <w:r w:rsidRPr="00E418E3" w:rsidDel="00595E49">
          <w:rPr>
            <w:rFonts w:ascii="Times New Roman" w:hAnsi="Times New Roman" w:cs="Times New Roman"/>
            <w:spacing w:val="-2"/>
            <w:sz w:val="26"/>
            <w:szCs w:val="26"/>
            <w:highlight w:val="yellow"/>
            <w:rPrChange w:id="2568" w:author="Héloïse Mahé" w:date="2025-07-25T17:58:00Z">
              <w:rPr>
                <w:spacing w:val="-2"/>
              </w:rPr>
            </w:rPrChange>
          </w:rPr>
          <w:delText>décroissants.</w:delText>
        </w:r>
      </w:del>
    </w:p>
    <w:p w14:paraId="664BA856" w14:textId="77777777" w:rsidR="001D2912" w:rsidRPr="00BC3ABE" w:rsidRDefault="001D2912" w:rsidP="00595E49">
      <w:pPr>
        <w:pPrChange w:id="2569" w:author="Microsoft Office User" w:date="2025-07-28T02:41:00Z">
          <w:pPr>
            <w:pStyle w:val="LGD"/>
          </w:pPr>
        </w:pPrChange>
      </w:pPr>
    </w:p>
    <w:p w14:paraId="7F85C959" w14:textId="32FC845A" w:rsidR="001D2912" w:rsidRPr="00BC3ABE" w:rsidRDefault="001D2912" w:rsidP="003175A3">
      <w:r w:rsidRPr="00BC3ABE">
        <w:t xml:space="preserve">Est-ce que les scientifiques </w:t>
      </w:r>
      <w:del w:id="2570" w:author="Microsoft Office User" w:date="2025-07-25T07:28:00Z">
        <w:r w:rsidRPr="00BC3ABE" w:rsidDel="00380A67">
          <w:delText xml:space="preserve">modernes </w:delText>
        </w:r>
      </w:del>
      <w:ins w:id="2571" w:author="Microsoft Office User" w:date="2025-07-25T07:28:00Z">
        <w:r w:rsidR="00380A67">
          <w:t>contemporains</w:t>
        </w:r>
        <w:r w:rsidR="00380A67" w:rsidRPr="00BC3ABE">
          <w:t xml:space="preserve"> </w:t>
        </w:r>
      </w:ins>
      <w:r w:rsidRPr="00BC3ABE">
        <w:t>sont moins géniaux que ceux</w:t>
      </w:r>
      <w:r w:rsidRPr="00BC3ABE">
        <w:rPr>
          <w:rStyle w:val="Hyperlink2"/>
          <w:rFonts w:cs="Times New Roman"/>
          <w:color w:val="000000" w:themeColor="text1"/>
          <w:sz w:val="26"/>
          <w:szCs w:val="26"/>
        </w:rPr>
        <w:t xml:space="preserve"> </w:t>
      </w:r>
      <w:r w:rsidRPr="00872D79">
        <w:t>du</w:t>
      </w:r>
      <w:r w:rsidRPr="00BC3ABE">
        <w:rPr>
          <w:rStyle w:val="Hyperlink2"/>
          <w:rFonts w:cs="Times New Roman"/>
          <w:color w:val="000000" w:themeColor="text1"/>
          <w:sz w:val="26"/>
          <w:szCs w:val="26"/>
        </w:rPr>
        <w:t xml:space="preserve"> </w:t>
      </w:r>
      <w:r w:rsidRPr="00BC3ABE">
        <w:t xml:space="preserve">passé ? Une explication plus vraisemblable consiste à dire que l’enveloppe de la connaissance humaine s’est étendue, et par là, le seuil minimum de connaissances pour contribuer à la science s’est élevé. Les savants antiques auraient pu résumer en quelques pages ce qu’ils savaient réellement des phénomènes naturels. Au contraire, de nos jours, faire progresser la connaissance scientifique </w:t>
      </w:r>
      <w:r w:rsidRPr="00BC3ABE">
        <w:lastRenderedPageBreak/>
        <w:t xml:space="preserve">demande d’abord de longues années d’étude pour parvenir au </w:t>
      </w:r>
      <w:del w:id="2572" w:author="Microsoft Office User" w:date="2025-07-28T02:44:00Z">
        <w:r w:rsidRPr="00BC3ABE" w:rsidDel="00595E49">
          <w:delText xml:space="preserve">sommet </w:delText>
        </w:r>
      </w:del>
      <w:ins w:id="2573" w:author="Microsoft Office User" w:date="2025-07-28T02:44:00Z">
        <w:r w:rsidR="00595E49">
          <w:t>faîte</w:t>
        </w:r>
        <w:r w:rsidR="00595E49" w:rsidRPr="00BC3ABE">
          <w:t xml:space="preserve"> </w:t>
        </w:r>
      </w:ins>
      <w:r w:rsidRPr="00BC3ABE">
        <w:t>d</w:t>
      </w:r>
      <w:ins w:id="2574" w:author="Microsoft Office User" w:date="2025-07-28T02:43:00Z">
        <w:r w:rsidR="00595E49">
          <w:t xml:space="preserve">e </w:t>
        </w:r>
      </w:ins>
      <w:ins w:id="2575" w:author="Microsoft Office User" w:date="2025-07-28T02:44:00Z">
        <w:r w:rsidR="00595E49">
          <w:t xml:space="preserve">sa </w:t>
        </w:r>
      </w:ins>
      <w:ins w:id="2576" w:author="Microsoft Office User" w:date="2025-07-28T02:43:00Z">
        <w:r w:rsidR="00595E49">
          <w:t xml:space="preserve"> </w:t>
        </w:r>
      </w:ins>
      <w:ins w:id="2577" w:author="Microsoft Office User" w:date="2025-07-28T02:44:00Z">
        <w:r w:rsidR="00595E49">
          <w:t>discipline</w:t>
        </w:r>
      </w:ins>
      <w:ins w:id="2578" w:author="Microsoft Office User" w:date="2025-07-28T02:43:00Z">
        <w:r w:rsidR="00595E49">
          <w:t xml:space="preserve"> </w:t>
        </w:r>
      </w:ins>
      <w:del w:id="2579" w:author="Microsoft Office User" w:date="2025-07-28T02:43:00Z">
        <w:r w:rsidRPr="00BC3ABE" w:rsidDel="00595E49">
          <w:delText>u savoir, puis encore des années de travail pour repousser cette frontière</w:delText>
        </w:r>
      </w:del>
      <w:ins w:id="2580" w:author="Microsoft Office User" w:date="2025-07-28T02:43:00Z">
        <w:r w:rsidR="00595E49">
          <w:t xml:space="preserve">: s’il faut </w:t>
        </w:r>
      </w:ins>
      <w:ins w:id="2581" w:author="Microsoft Office User" w:date="2025-07-28T02:45:00Z">
        <w:r w:rsidR="00595E49">
          <w:t xml:space="preserve">de plus en plus de temps pour atteindre la frontière du savoir, il en reste de moins en moins pour la repousser. </w:t>
        </w:r>
      </w:ins>
      <w:del w:id="2582" w:author="Microsoft Office User" w:date="2025-07-28T02:44:00Z">
        <w:r w:rsidRPr="00BC3ABE" w:rsidDel="00595E49">
          <w:delText xml:space="preserve">. </w:delText>
        </w:r>
      </w:del>
      <w:r w:rsidRPr="00BC3ABE">
        <w:t>L’observation de phénomènes nouveaux est aussi devenue plus difficile : Archimède pouvait observer la flottaison dans son bain, mais difficile aux savants modernes d’observer sans instrument les étoiles lointaines ou les micro-ondes qu’ils traquent. Chaque</w:t>
      </w:r>
      <w:r w:rsidRPr="00BC3ABE">
        <w:rPr>
          <w:rStyle w:val="Hyperlink2"/>
          <w:rFonts w:cs="Times New Roman"/>
          <w:color w:val="000000" w:themeColor="text1"/>
          <w:sz w:val="26"/>
          <w:szCs w:val="26"/>
        </w:rPr>
        <w:t xml:space="preserve"> </w:t>
      </w:r>
      <w:r w:rsidRPr="00BC3ABE">
        <w:t xml:space="preserve">nouvelle découverte rajoute d’ailleurs aux futurs chercheurs une nouvelle marche à gravir pour arriver à la frontière de la science. La distance augmente donc de génération en génération, pourtant chaque scientifique n’a toujours que quelques décennies de vie à consacrer à sa </w:t>
      </w:r>
      <w:r>
        <w:t>discipline</w:t>
      </w:r>
      <w:r w:rsidRPr="00BC3ABE">
        <w:t>.</w:t>
      </w:r>
    </w:p>
    <w:p w14:paraId="4A8A60EE" w14:textId="12770EA4" w:rsidR="001D2912" w:rsidRPr="00BC3ABE" w:rsidRDefault="001D2912" w:rsidP="00065C26">
      <w:r w:rsidRPr="00872D79">
        <w:t xml:space="preserve">Cet éloignement croissant des frontières du savoir </w:t>
      </w:r>
      <w:r w:rsidRPr="00065C26">
        <w:t xml:space="preserve">serait </w:t>
      </w:r>
      <w:r w:rsidRPr="00872D79">
        <w:t>donc</w:t>
      </w:r>
      <w:r w:rsidRPr="00065C26">
        <w:t xml:space="preserve"> le facteur principal </w:t>
      </w:r>
      <w:r w:rsidRPr="00872D79">
        <w:t xml:space="preserve">du déclin </w:t>
      </w:r>
      <w:r w:rsidRPr="00065C26">
        <w:t xml:space="preserve">de </w:t>
      </w:r>
      <w:r w:rsidRPr="00872D79">
        <w:t>la</w:t>
      </w:r>
      <w:r w:rsidRPr="00065C26">
        <w:t xml:space="preserve"> productivité </w:t>
      </w:r>
      <w:r w:rsidRPr="00872D79">
        <w:t>individuelle</w:t>
      </w:r>
      <w:r w:rsidRPr="00065C26">
        <w:t xml:space="preserve">. Les IA, </w:t>
      </w:r>
      <w:del w:id="2583" w:author="Microsoft Office User" w:date="2025-07-25T06:06:00Z">
        <w:r w:rsidRPr="00EB0858" w:rsidDel="00042A84">
          <w:delText xml:space="preserve">n’ayant </w:delText>
        </w:r>
      </w:del>
      <w:ins w:id="2584" w:author="Microsoft Office User" w:date="2025-07-25T06:07:00Z">
        <w:r w:rsidR="00042A84">
          <w:t xml:space="preserve">échappant </w:t>
        </w:r>
      </w:ins>
      <w:ins w:id="2585" w:author="Microsoft Office User" w:date="2025-07-25T06:47:00Z">
        <w:r w:rsidR="005C31EF">
          <w:t>à nos</w:t>
        </w:r>
      </w:ins>
      <w:ins w:id="2586" w:author="Microsoft Office User" w:date="2025-07-25T06:07:00Z">
        <w:r w:rsidR="00042A84">
          <w:t xml:space="preserve"> </w:t>
        </w:r>
      </w:ins>
      <w:ins w:id="2587" w:author="Microsoft Office User" w:date="2025-07-28T02:42:00Z">
        <w:r w:rsidR="00595E49">
          <w:t>contraintes</w:t>
        </w:r>
      </w:ins>
      <w:ins w:id="2588" w:author="Microsoft Office User" w:date="2025-07-25T06:07:00Z">
        <w:r w:rsidR="00042A84">
          <w:t xml:space="preserve"> </w:t>
        </w:r>
      </w:ins>
      <w:ins w:id="2589" w:author="Microsoft Office User" w:date="2025-07-28T02:42:00Z">
        <w:r w:rsidR="00595E49">
          <w:t>de temporalité</w:t>
        </w:r>
      </w:ins>
      <w:del w:id="2590" w:author="Microsoft Office User" w:date="2025-07-25T06:07:00Z">
        <w:r w:rsidRPr="00EB0858" w:rsidDel="00042A84">
          <w:delText>pas les</w:delText>
        </w:r>
        <w:r w:rsidDel="00042A84">
          <w:delText>non soumises aux</w:delText>
        </w:r>
        <w:r w:rsidRPr="00065C26" w:rsidDel="00042A84">
          <w:delText xml:space="preserve"> mêmes échelles de temps que nous</w:delText>
        </w:r>
      </w:del>
      <w:r w:rsidRPr="00065C26">
        <w:t>, ne connaîtraient pas ce problème. Mais s’il ne s’agit pas seulement de temps humain limité, si les idées</w:t>
      </w:r>
      <w:r w:rsidRPr="00872D79">
        <w:t xml:space="preserve"> </w:t>
      </w:r>
      <w:r w:rsidRPr="00065C26">
        <w:t>deviennent</w:t>
      </w:r>
      <w:r w:rsidRPr="00872D79">
        <w:t xml:space="preserve"> </w:t>
      </w:r>
      <w:r w:rsidRPr="00065C26">
        <w:t>réellement</w:t>
      </w:r>
      <w:r w:rsidRPr="00872D79">
        <w:t xml:space="preserve"> </w:t>
      </w:r>
      <w:r w:rsidRPr="00065C26">
        <w:t>de</w:t>
      </w:r>
      <w:r w:rsidRPr="00872D79">
        <w:t xml:space="preserve"> </w:t>
      </w:r>
      <w:r w:rsidRPr="00065C26">
        <w:t>plus</w:t>
      </w:r>
      <w:r w:rsidRPr="00BC3ABE">
        <w:rPr>
          <w:spacing w:val="-5"/>
        </w:rPr>
        <w:t xml:space="preserve"> </w:t>
      </w:r>
      <w:r w:rsidRPr="00BC3ABE">
        <w:t>en</w:t>
      </w:r>
      <w:r w:rsidRPr="00BC3ABE">
        <w:rPr>
          <w:spacing w:val="-5"/>
        </w:rPr>
        <w:t xml:space="preserve"> </w:t>
      </w:r>
      <w:r w:rsidRPr="00BC3ABE">
        <w:t>plus</w:t>
      </w:r>
      <w:r w:rsidRPr="00BC3ABE">
        <w:rPr>
          <w:spacing w:val="-5"/>
        </w:rPr>
        <w:t xml:space="preserve"> </w:t>
      </w:r>
      <w:r w:rsidRPr="00BC3ABE">
        <w:t>dures</w:t>
      </w:r>
      <w:r w:rsidRPr="00BC3ABE">
        <w:rPr>
          <w:spacing w:val="-5"/>
        </w:rPr>
        <w:t xml:space="preserve"> </w:t>
      </w:r>
      <w:r w:rsidRPr="00BC3ABE">
        <w:t>à</w:t>
      </w:r>
      <w:r w:rsidRPr="00BC3ABE">
        <w:rPr>
          <w:spacing w:val="-5"/>
        </w:rPr>
        <w:t xml:space="preserve"> </w:t>
      </w:r>
      <w:r w:rsidRPr="00BC3ABE">
        <w:t>trouver,</w:t>
      </w:r>
      <w:r w:rsidRPr="00BC3ABE">
        <w:rPr>
          <w:spacing w:val="-5"/>
        </w:rPr>
        <w:t xml:space="preserve"> </w:t>
      </w:r>
      <w:r w:rsidRPr="00BC3ABE">
        <w:t>c’est</w:t>
      </w:r>
      <w:r w:rsidRPr="00BC3ABE">
        <w:rPr>
          <w:spacing w:val="-5"/>
        </w:rPr>
        <w:t xml:space="preserve"> </w:t>
      </w:r>
      <w:r w:rsidRPr="00BC3ABE">
        <w:t>là</w:t>
      </w:r>
      <w:r w:rsidRPr="00BC3ABE">
        <w:rPr>
          <w:spacing w:val="-5"/>
        </w:rPr>
        <w:t xml:space="preserve"> </w:t>
      </w:r>
      <w:r w:rsidRPr="00BC3ABE">
        <w:t>un</w:t>
      </w:r>
      <w:r w:rsidRPr="00BC3ABE">
        <w:rPr>
          <w:spacing w:val="-5"/>
        </w:rPr>
        <w:t xml:space="preserve"> </w:t>
      </w:r>
      <w:r w:rsidRPr="00BC3ABE">
        <w:t>facteur de décélération qui pourrait empêcher l’explosion de l’IA.</w:t>
      </w:r>
    </w:p>
    <w:p w14:paraId="39B55F35" w14:textId="77777777" w:rsidR="001D2912" w:rsidRPr="00BC3ABE" w:rsidRDefault="001D2912" w:rsidP="003175A3">
      <w:r w:rsidRPr="00BC3ABE">
        <w:t xml:space="preserve">Il existe une autre </w:t>
      </w:r>
      <w:r w:rsidRPr="00BC3ABE" w:rsidDel="00C86F51">
        <w:t xml:space="preserve">limité </w:t>
      </w:r>
      <w:r w:rsidRPr="00BC3ABE">
        <w:t>limit</w:t>
      </w:r>
      <w:r>
        <w:t>e</w:t>
      </w:r>
      <w:r w:rsidRPr="00BC3ABE">
        <w:t xml:space="preserve"> susceptible d’entraver l’explosion de l’intelligence : c’est que le temps d’expérimentation est incompressible. Pour progresser dans le domaine de la cosmologie, même une intelligence supérieure serait limitée dans les progrès de son savoir par le délai nécessaire pour envoyer des sondes dans l’espace et tester ses hypothèses. De son côté, cette limite pourrait être en partie contournée au moyen de simulations numériques.</w:t>
      </w:r>
    </w:p>
    <w:p w14:paraId="7E12386F" w14:textId="32E7D8ED" w:rsidR="001D2912" w:rsidRPr="00BC3ABE" w:rsidDel="00042A84" w:rsidRDefault="001D2912">
      <w:pPr>
        <w:rPr>
          <w:del w:id="2591" w:author="Microsoft Office User" w:date="2025-07-25T06:07:00Z"/>
        </w:rPr>
      </w:pPr>
      <w:r w:rsidRPr="00BC3ABE">
        <w:t>Contre la possibilité d’une explosion de l’intelligence, nous verrons donc peut-être émerger des limites comme la difficulté croissante à trouver des idées, ou le</w:t>
      </w:r>
      <w:r w:rsidRPr="00BC3ABE">
        <w:rPr>
          <w:spacing w:val="34"/>
        </w:rPr>
        <w:t xml:space="preserve"> </w:t>
      </w:r>
      <w:r w:rsidRPr="00BC3ABE">
        <w:t>besoin</w:t>
      </w:r>
      <w:r w:rsidRPr="00BC3ABE">
        <w:rPr>
          <w:spacing w:val="36"/>
        </w:rPr>
        <w:t xml:space="preserve"> </w:t>
      </w:r>
      <w:r w:rsidRPr="00BC3ABE">
        <w:t>d’expérimenter.</w:t>
      </w:r>
      <w:r w:rsidRPr="00BC3ABE">
        <w:rPr>
          <w:spacing w:val="37"/>
        </w:rPr>
        <w:t xml:space="preserve"> </w:t>
      </w:r>
      <w:r w:rsidRPr="00BC3ABE">
        <w:t>L’explosion</w:t>
      </w:r>
      <w:r w:rsidRPr="00BC3ABE">
        <w:rPr>
          <w:spacing w:val="36"/>
        </w:rPr>
        <w:t xml:space="preserve"> </w:t>
      </w:r>
      <w:r w:rsidRPr="00BC3ABE">
        <w:t>de</w:t>
      </w:r>
      <w:r w:rsidRPr="00BC3ABE">
        <w:rPr>
          <w:spacing w:val="36"/>
        </w:rPr>
        <w:t xml:space="preserve"> </w:t>
      </w:r>
      <w:r w:rsidRPr="00BC3ABE">
        <w:t>l’intelligence</w:t>
      </w:r>
      <w:r w:rsidRPr="00BC3ABE">
        <w:rPr>
          <w:spacing w:val="37"/>
        </w:rPr>
        <w:t xml:space="preserve"> </w:t>
      </w:r>
      <w:r w:rsidRPr="00BC3ABE">
        <w:t>ou</w:t>
      </w:r>
      <w:r w:rsidRPr="00BC3ABE">
        <w:rPr>
          <w:spacing w:val="36"/>
        </w:rPr>
        <w:t xml:space="preserve"> </w:t>
      </w:r>
      <w:r w:rsidRPr="00BC3ABE">
        <w:t>sa stagnation</w:t>
      </w:r>
      <w:r w:rsidRPr="00BC3ABE">
        <w:rPr>
          <w:spacing w:val="-2"/>
        </w:rPr>
        <w:t xml:space="preserve"> </w:t>
      </w:r>
      <w:r w:rsidRPr="00BC3ABE">
        <w:t>dépendront</w:t>
      </w:r>
      <w:r w:rsidRPr="00BC3ABE">
        <w:rPr>
          <w:spacing w:val="-2"/>
        </w:rPr>
        <w:t xml:space="preserve"> </w:t>
      </w:r>
      <w:r w:rsidRPr="00BC3ABE">
        <w:t>alors</w:t>
      </w:r>
      <w:r w:rsidRPr="00BC3ABE">
        <w:rPr>
          <w:spacing w:val="-1"/>
        </w:rPr>
        <w:t xml:space="preserve"> </w:t>
      </w:r>
      <w:r w:rsidRPr="00BC3ABE">
        <w:t>de</w:t>
      </w:r>
      <w:r w:rsidRPr="00BC3ABE">
        <w:rPr>
          <w:spacing w:val="-2"/>
        </w:rPr>
        <w:t xml:space="preserve"> </w:t>
      </w:r>
      <w:del w:id="2592" w:author="Microsoft Office User" w:date="2025-07-25T06:07:00Z">
        <w:r w:rsidRPr="00BC3ABE" w:rsidDel="00042A84">
          <w:delText>quelle</w:delText>
        </w:r>
        <w:r w:rsidRPr="00BC3ABE" w:rsidDel="00042A84">
          <w:rPr>
            <w:spacing w:val="-1"/>
          </w:rPr>
          <w:delText xml:space="preserve"> </w:delText>
        </w:r>
        <w:r w:rsidRPr="00BC3ABE" w:rsidDel="00042A84">
          <w:delText>tendance</w:delText>
        </w:r>
        <w:r w:rsidRPr="00BC3ABE" w:rsidDel="00042A84">
          <w:rPr>
            <w:spacing w:val="-2"/>
          </w:rPr>
          <w:delText xml:space="preserve"> </w:delText>
        </w:r>
        <w:r w:rsidRPr="00BC3ABE" w:rsidDel="00042A84">
          <w:delText>sera</w:delText>
        </w:r>
        <w:r w:rsidRPr="00BC3ABE" w:rsidDel="00042A84">
          <w:rPr>
            <w:spacing w:val="-1"/>
          </w:rPr>
          <w:delText xml:space="preserve"> </w:delText>
        </w:r>
        <w:r w:rsidRPr="00BC3ABE" w:rsidDel="00042A84">
          <w:delText>la</w:delText>
        </w:r>
        <w:r w:rsidRPr="00BC3ABE" w:rsidDel="00042A84">
          <w:rPr>
            <w:spacing w:val="-2"/>
          </w:rPr>
          <w:delText xml:space="preserve"> </w:delText>
        </w:r>
        <w:r w:rsidRPr="00BC3ABE" w:rsidDel="00042A84">
          <w:delText>plus</w:delText>
        </w:r>
        <w:r w:rsidRPr="00BC3ABE" w:rsidDel="00042A84">
          <w:rPr>
            <w:spacing w:val="-1"/>
          </w:rPr>
          <w:delText xml:space="preserve"> </w:delText>
        </w:r>
        <w:r w:rsidRPr="00BC3ABE" w:rsidDel="00042A84">
          <w:rPr>
            <w:spacing w:val="-2"/>
          </w:rPr>
          <w:delText>forte.</w:delText>
        </w:r>
      </w:del>
    </w:p>
    <w:p w14:paraId="1C0C05C5" w14:textId="0379DBC9" w:rsidR="001D2912" w:rsidRDefault="001D2912" w:rsidP="00042A84">
      <w:pPr>
        <w:rPr>
          <w:sz w:val="56"/>
          <w:szCs w:val="56"/>
        </w:rPr>
      </w:pPr>
      <w:bookmarkStart w:id="2593" w:name="_Toc193205469"/>
      <w:del w:id="2594" w:author="Microsoft Office User" w:date="2025-07-25T06:07:00Z">
        <w:r w:rsidDel="00042A84">
          <w:br w:type="page"/>
        </w:r>
      </w:del>
      <w:r>
        <w:t>la tendance dominante.</w:t>
      </w:r>
    </w:p>
    <w:p w14:paraId="14460B65" w14:textId="3379E794" w:rsidR="001D2912" w:rsidRPr="00BC3ABE" w:rsidRDefault="001D2912" w:rsidP="00E44AC1">
      <w:pPr>
        <w:pStyle w:val="Heading2"/>
        <w:spacing w:line="276" w:lineRule="auto"/>
      </w:pPr>
      <w:bookmarkStart w:id="2595" w:name="_Toc201829605"/>
      <w:r>
        <w:lastRenderedPageBreak/>
        <w:t xml:space="preserve">Chapitre 13. </w:t>
      </w:r>
      <w:del w:id="2596" w:author="Microsoft Office User" w:date="2025-07-25T06:07:00Z">
        <w:r w:rsidRPr="00BC3ABE" w:rsidDel="00042A84">
          <w:delText>Influence</w:delText>
        </w:r>
        <w:bookmarkStart w:id="2597" w:name="_bookmark206"/>
        <w:bookmarkStart w:id="2598" w:name="_Toc77"/>
        <w:bookmarkEnd w:id="2597"/>
        <w:r w:rsidRPr="00BC3ABE" w:rsidDel="00042A84">
          <w:rPr>
            <w:spacing w:val="-15"/>
          </w:rPr>
          <w:delText xml:space="preserve"> </w:delText>
        </w:r>
      </w:del>
      <w:r>
        <w:t>Conséquences</w:t>
      </w:r>
      <w:r w:rsidRPr="00BC3ABE">
        <w:rPr>
          <w:spacing w:val="-15"/>
        </w:rPr>
        <w:t xml:space="preserve"> </w:t>
      </w:r>
      <w:commentRangeStart w:id="2599"/>
      <w:r w:rsidRPr="00BC3ABE">
        <w:rPr>
          <w:spacing w:val="-2"/>
        </w:rPr>
        <w:t>politique</w:t>
      </w:r>
      <w:bookmarkEnd w:id="2593"/>
      <w:bookmarkEnd w:id="2598"/>
      <w:r>
        <w:rPr>
          <w:spacing w:val="-2"/>
        </w:rPr>
        <w:t>s</w:t>
      </w:r>
      <w:commentRangeEnd w:id="2599"/>
      <w:r>
        <w:rPr>
          <w:rStyle w:val="CommentReference"/>
          <w:rFonts w:ascii="Calibri Light" w:hAnsi="Calibri Light" w:cs="Palatino Linotype"/>
          <w:bCs w:val="0"/>
        </w:rPr>
        <w:commentReference w:id="2599"/>
      </w:r>
      <w:bookmarkEnd w:id="2595"/>
    </w:p>
    <w:p w14:paraId="55844DC3" w14:textId="3FC2D904" w:rsidR="004C283A" w:rsidRDefault="00595E49" w:rsidP="004C283A">
      <w:pPr>
        <w:rPr>
          <w:ins w:id="2600" w:author="Microsoft Office User" w:date="2025-07-27T23:38:00Z"/>
        </w:rPr>
        <w:pPrChange w:id="2601" w:author="Microsoft Office User" w:date="2025-07-27T23:38:00Z">
          <w:pPr>
            <w:pStyle w:val="Heading3"/>
            <w:spacing w:line="276" w:lineRule="auto"/>
            <w:jc w:val="both"/>
          </w:pPr>
        </w:pPrChange>
      </w:pPr>
      <w:bookmarkStart w:id="2602" w:name="_Toc193205470"/>
      <w:bookmarkStart w:id="2603" w:name="_Toc201829606"/>
      <w:ins w:id="2604" w:author="Microsoft Office User" w:date="2025-07-28T02:47:00Z">
        <w:r>
          <w:t>L’irruption</w:t>
        </w:r>
      </w:ins>
      <w:ins w:id="2605" w:author="Microsoft Office User" w:date="2025-07-28T02:46:00Z">
        <w:r>
          <w:t xml:space="preserve"> d’ultra-intelligences artificielles </w:t>
        </w:r>
      </w:ins>
      <w:ins w:id="2606" w:author="Microsoft Office User" w:date="2025-07-28T02:47:00Z">
        <w:r>
          <w:t xml:space="preserve">à tous les niveaux de notre société ne manquera pas </w:t>
        </w:r>
      </w:ins>
      <w:ins w:id="2607" w:author="Microsoft Office User" w:date="2025-07-28T02:51:00Z">
        <w:r w:rsidR="00F23078">
          <w:t>d</w:t>
        </w:r>
      </w:ins>
      <w:ins w:id="2608" w:author="Microsoft Office User" w:date="2025-07-28T02:52:00Z">
        <w:r w:rsidR="00A3214C">
          <w:t>’en modifier les équilibres</w:t>
        </w:r>
      </w:ins>
      <w:ins w:id="2609" w:author="Microsoft Office User" w:date="2025-07-28T02:51:00Z">
        <w:r w:rsidR="00F23078">
          <w:t xml:space="preserve">, au risque de </w:t>
        </w:r>
      </w:ins>
      <w:ins w:id="2610" w:author="Microsoft Office User" w:date="2025-07-28T02:52:00Z">
        <w:r w:rsidR="00A3214C">
          <w:t>déformer</w:t>
        </w:r>
      </w:ins>
      <w:ins w:id="2611" w:author="Microsoft Office User" w:date="2025-07-28T02:51:00Z">
        <w:r w:rsidR="00FA5009">
          <w:t xml:space="preserve"> notre</w:t>
        </w:r>
      </w:ins>
      <w:ins w:id="2612" w:author="Microsoft Office User" w:date="2025-07-28T02:52:00Z">
        <w:r w:rsidR="00FA5009">
          <w:t xml:space="preserve"> vie politique</w:t>
        </w:r>
      </w:ins>
      <w:ins w:id="2613" w:author="Microsoft Office User" w:date="2025-07-28T02:51:00Z">
        <w:r w:rsidR="00FA5009">
          <w:t xml:space="preserve"> </w:t>
        </w:r>
      </w:ins>
      <w:ins w:id="2614" w:author="Microsoft Office User" w:date="2025-07-28T02:47:00Z">
        <w:r>
          <w:t xml:space="preserve">: </w:t>
        </w:r>
      </w:ins>
      <w:ins w:id="2615" w:author="Microsoft Office User" w:date="2025-07-28T02:51:00Z">
        <w:r w:rsidR="00F23078">
          <w:t>à quelles mutations s’attendre, et comment canaliser ces changements</w:t>
        </w:r>
      </w:ins>
      <w:ins w:id="2616" w:author="Microsoft Office User" w:date="2025-07-28T02:50:00Z">
        <w:r w:rsidR="00F23078">
          <w:t> ?</w:t>
        </w:r>
      </w:ins>
    </w:p>
    <w:p w14:paraId="5E2FD757" w14:textId="3747B8AB" w:rsidR="001D2912" w:rsidRPr="00BC3ABE" w:rsidRDefault="001D2912" w:rsidP="00E44AC1">
      <w:pPr>
        <w:pStyle w:val="Heading3"/>
        <w:spacing w:line="276" w:lineRule="auto"/>
        <w:jc w:val="both"/>
        <w:rPr>
          <w:rFonts w:ascii="Times New Roman" w:hAnsi="Times New Roman" w:cs="Times New Roman"/>
        </w:rPr>
      </w:pPr>
      <w:r w:rsidRPr="00BC3ABE">
        <w:rPr>
          <w:rFonts w:ascii="Times New Roman" w:hAnsi="Times New Roman" w:cs="Times New Roman"/>
        </w:rPr>
        <w:t>Vers la centralisation</w:t>
      </w:r>
      <w:bookmarkEnd w:id="2602"/>
      <w:r w:rsidRPr="00BC3ABE">
        <w:rPr>
          <w:rFonts w:ascii="Times New Roman" w:hAnsi="Times New Roman" w:cs="Times New Roman"/>
        </w:rPr>
        <w:t> ?</w:t>
      </w:r>
      <w:bookmarkEnd w:id="2603"/>
    </w:p>
    <w:p w14:paraId="6C65008A" w14:textId="1B5EEF3D" w:rsidR="001D2912" w:rsidRPr="00680949" w:rsidRDefault="001D2912" w:rsidP="003175A3">
      <w:r w:rsidRPr="00680949">
        <w:t>Nous</w:t>
      </w:r>
      <w:r w:rsidRPr="00680949">
        <w:rPr>
          <w:spacing w:val="-1"/>
        </w:rPr>
        <w:t xml:space="preserve"> </w:t>
      </w:r>
      <w:r w:rsidRPr="00680949">
        <w:t>avons</w:t>
      </w:r>
      <w:r w:rsidRPr="009A71E0">
        <w:rPr>
          <w:spacing w:val="-1"/>
        </w:rPr>
        <w:t xml:space="preserve"> </w:t>
      </w:r>
      <w:r w:rsidRPr="00845083">
        <w:t>vu</w:t>
      </w:r>
      <w:r w:rsidRPr="00BB29C3">
        <w:rPr>
          <w:spacing w:val="-1"/>
        </w:rPr>
        <w:t xml:space="preserve"> </w:t>
      </w:r>
      <w:r w:rsidRPr="00BB29C3">
        <w:t>que</w:t>
      </w:r>
      <w:r w:rsidRPr="00384122">
        <w:rPr>
          <w:spacing w:val="-1"/>
        </w:rPr>
        <w:t xml:space="preserve"> </w:t>
      </w:r>
      <w:r w:rsidRPr="00846F07">
        <w:t>la</w:t>
      </w:r>
      <w:r w:rsidRPr="009F7942">
        <w:rPr>
          <w:spacing w:val="-1"/>
        </w:rPr>
        <w:t xml:space="preserve"> </w:t>
      </w:r>
      <w:r w:rsidRPr="00A67FC5">
        <w:t>course</w:t>
      </w:r>
      <w:r w:rsidRPr="00680949">
        <w:rPr>
          <w:spacing w:val="-1"/>
        </w:rPr>
        <w:t xml:space="preserve"> </w:t>
      </w:r>
      <w:r w:rsidRPr="00680949">
        <w:t>au</w:t>
      </w:r>
      <w:r w:rsidRPr="00680949">
        <w:rPr>
          <w:spacing w:val="-1"/>
        </w:rPr>
        <w:t xml:space="preserve"> </w:t>
      </w:r>
      <w:r w:rsidRPr="00680949">
        <w:t>développement</w:t>
      </w:r>
      <w:r w:rsidRPr="00680949">
        <w:rPr>
          <w:spacing w:val="-1"/>
        </w:rPr>
        <w:t xml:space="preserve"> </w:t>
      </w:r>
      <w:r w:rsidRPr="00680949">
        <w:t>de</w:t>
      </w:r>
      <w:r w:rsidRPr="00680949">
        <w:rPr>
          <w:spacing w:val="-1"/>
        </w:rPr>
        <w:t xml:space="preserve"> </w:t>
      </w:r>
      <w:r w:rsidRPr="00680949">
        <w:t>l’intelligence</w:t>
      </w:r>
      <w:r w:rsidRPr="00680949">
        <w:rPr>
          <w:spacing w:val="-1"/>
        </w:rPr>
        <w:t xml:space="preserve"> </w:t>
      </w:r>
      <w:r w:rsidRPr="00680949">
        <w:t>artificielle demande des ressources énormes, menant certaines entreprises à investir dès aujourd’hui des centaines de milliards de dollars dans la construction de centres de calcul</w:t>
      </w:r>
      <w:r w:rsidRPr="00680949">
        <w:rPr>
          <w:color w:val="000000" w:themeColor="text1"/>
        </w:rPr>
        <w:t>. La construction d’usines de</w:t>
      </w:r>
      <w:r w:rsidRPr="00680949">
        <w:t xml:space="preserve"> semi-conducteurs formant la base des unités de </w:t>
      </w:r>
      <w:r w:rsidRPr="00065C26">
        <w:t>calcul</w:t>
      </w:r>
      <w:r w:rsidRPr="00872D79">
        <w:t xml:space="preserve"> de l’IA</w:t>
      </w:r>
      <w:r w:rsidRPr="00065C26">
        <w:t>, les GPU</w:t>
      </w:r>
      <w:r w:rsidRPr="00680949">
        <w:t xml:space="preserve">, </w:t>
      </w:r>
      <w:r w:rsidRPr="00680949">
        <w:rPr>
          <w:color w:val="000000" w:themeColor="text1"/>
        </w:rPr>
        <w:t>coûte maintenant des dizaines</w:t>
      </w:r>
      <w:r w:rsidRPr="00680949">
        <w:rPr>
          <w:spacing w:val="-1"/>
        </w:rPr>
        <w:t xml:space="preserve"> </w:t>
      </w:r>
      <w:r w:rsidRPr="00680949">
        <w:t>de</w:t>
      </w:r>
      <w:r w:rsidRPr="00680949">
        <w:rPr>
          <w:spacing w:val="-1"/>
        </w:rPr>
        <w:t xml:space="preserve"> </w:t>
      </w:r>
      <w:r w:rsidRPr="00680949">
        <w:rPr>
          <w:color w:val="000000" w:themeColor="text1"/>
        </w:rPr>
        <w:t>milliards</w:t>
      </w:r>
      <w:r w:rsidRPr="00680949">
        <w:rPr>
          <w:rStyle w:val="Hyperlink2"/>
          <w:rFonts w:cs="Times New Roman"/>
          <w:color w:val="000000" w:themeColor="text1"/>
        </w:rPr>
        <w:t xml:space="preserve"> de </w:t>
      </w:r>
      <w:r w:rsidRPr="00680949">
        <w:rPr>
          <w:color w:val="000000" w:themeColor="text1"/>
        </w:rPr>
        <w:t>dollars</w:t>
      </w:r>
      <w:ins w:id="2617" w:author="Microsoft Office User" w:date="2025-07-28T02:49:00Z">
        <w:r w:rsidR="00F23078">
          <w:rPr>
            <w:color w:val="000000" w:themeColor="text1"/>
          </w:rPr>
          <w:t xml:space="preserve">, et le </w:t>
        </w:r>
      </w:ins>
      <w:ins w:id="2618" w:author="Microsoft Office User" w:date="2025-07-28T02:50:00Z">
        <w:r w:rsidR="00F23078">
          <w:rPr>
            <w:color w:val="000000" w:themeColor="text1"/>
          </w:rPr>
          <w:t>prix du ticket</w:t>
        </w:r>
      </w:ins>
      <w:ins w:id="2619" w:author="Microsoft Office User" w:date="2025-07-28T02:49:00Z">
        <w:r w:rsidR="00F23078">
          <w:rPr>
            <w:color w:val="000000" w:themeColor="text1"/>
          </w:rPr>
          <w:t xml:space="preserve"> d’entrée </w:t>
        </w:r>
      </w:ins>
      <w:ins w:id="2620" w:author="Microsoft Office User" w:date="2025-07-28T02:50:00Z">
        <w:r w:rsidR="00F23078">
          <w:rPr>
            <w:color w:val="000000" w:themeColor="text1"/>
          </w:rPr>
          <w:t>augmente encore</w:t>
        </w:r>
      </w:ins>
      <w:ins w:id="2621" w:author="Microsoft Office User" w:date="2025-07-28T02:49:00Z">
        <w:r w:rsidR="00F23078">
          <w:rPr>
            <w:color w:val="000000" w:themeColor="text1"/>
          </w:rPr>
          <w:t xml:space="preserve"> </w:t>
        </w:r>
      </w:ins>
      <w:ins w:id="2622" w:author="Microsoft Office User" w:date="2025-07-28T02:50:00Z">
        <w:r w:rsidR="00F23078">
          <w:rPr>
            <w:color w:val="000000" w:themeColor="text1"/>
          </w:rPr>
          <w:t>à mesure que les processeurs s’affinent</w:t>
        </w:r>
      </w:ins>
      <w:r w:rsidRPr="00680949">
        <w:t>.</w:t>
      </w:r>
      <w:r w:rsidRPr="00680949">
        <w:rPr>
          <w:spacing w:val="-11"/>
        </w:rPr>
        <w:t xml:space="preserve"> </w:t>
      </w:r>
      <w:r w:rsidRPr="00680949">
        <w:t>Ainsi,</w:t>
      </w:r>
      <w:r w:rsidRPr="00680949">
        <w:rPr>
          <w:spacing w:val="-1"/>
        </w:rPr>
        <w:t xml:space="preserve"> </w:t>
      </w:r>
      <w:del w:id="2623" w:author="Microsoft Office User" w:date="2025-07-28T02:50:00Z">
        <w:r w:rsidRPr="00680949" w:rsidDel="00F23078">
          <w:delText>la</w:delText>
        </w:r>
        <w:r w:rsidRPr="00680949" w:rsidDel="00F23078">
          <w:rPr>
            <w:spacing w:val="-1"/>
          </w:rPr>
          <w:delText xml:space="preserve"> </w:delText>
        </w:r>
        <w:r w:rsidRPr="00680949" w:rsidDel="00F23078">
          <w:delText>technologie</w:delText>
        </w:r>
        <w:r w:rsidRPr="00680949" w:rsidDel="00F23078">
          <w:rPr>
            <w:spacing w:val="-1"/>
          </w:rPr>
          <w:delText xml:space="preserve"> </w:delText>
        </w:r>
        <w:r w:rsidRPr="00680949" w:rsidDel="00F23078">
          <w:delText>servant</w:delText>
        </w:r>
        <w:r w:rsidRPr="00680949" w:rsidDel="00F23078">
          <w:rPr>
            <w:spacing w:val="-1"/>
          </w:rPr>
          <w:delText xml:space="preserve"> </w:delText>
        </w:r>
        <w:r w:rsidRPr="00680949" w:rsidDel="00F23078">
          <w:delText>à</w:delText>
        </w:r>
        <w:r w:rsidRPr="00680949" w:rsidDel="00F23078">
          <w:rPr>
            <w:spacing w:val="-1"/>
          </w:rPr>
          <w:delText xml:space="preserve"> </w:delText>
        </w:r>
        <w:r w:rsidRPr="00680949" w:rsidDel="00F23078">
          <w:delText xml:space="preserve">entraîner les modèles d’IA les plus avancés </w:delText>
        </w:r>
      </w:del>
      <w:del w:id="2624" w:author="Microsoft Office User" w:date="2025-07-28T02:49:00Z">
        <w:r w:rsidRPr="00680949" w:rsidDel="00F23078">
          <w:delText>tend naturellement à être accaparée par les</w:delText>
        </w:r>
      </w:del>
      <w:del w:id="2625" w:author="Microsoft Office User" w:date="2025-07-28T02:50:00Z">
        <w:r w:rsidRPr="00680949" w:rsidDel="00F23078">
          <w:delText xml:space="preserve"> acteurs les plus puissants</w:delText>
        </w:r>
      </w:del>
      <w:ins w:id="2626" w:author="Microsoft Office User" w:date="2025-07-28T02:50:00Z">
        <w:r w:rsidR="00F23078">
          <w:t xml:space="preserve">seuls les acteurs les plus puissants auront accès </w:t>
        </w:r>
      </w:ins>
      <w:ins w:id="2627" w:author="Microsoft Office User" w:date="2025-07-28T06:11:00Z">
        <w:r w:rsidR="00317EAF">
          <w:t>à</w:t>
        </w:r>
      </w:ins>
      <w:ins w:id="2628" w:author="Microsoft Office User" w:date="2025-07-28T02:50:00Z">
        <w:r w:rsidR="00F23078">
          <w:t xml:space="preserve"> </w:t>
        </w:r>
      </w:ins>
      <w:ins w:id="2629" w:author="Microsoft Office User" w:date="2025-07-28T06:12:00Z">
        <w:r w:rsidR="00317EAF">
          <w:t>l’</w:t>
        </w:r>
      </w:ins>
      <w:ins w:id="2630" w:author="Microsoft Office User" w:date="2025-07-28T02:50:00Z">
        <w:r w:rsidR="00F23078">
          <w:t>entraînement</w:t>
        </w:r>
      </w:ins>
      <w:ins w:id="2631" w:author="Microsoft Office User" w:date="2025-07-28T06:12:00Z">
        <w:r w:rsidR="00317EAF">
          <w:t xml:space="preserve"> </w:t>
        </w:r>
      </w:ins>
      <w:del w:id="2632" w:author="Microsoft Office User" w:date="2025-07-28T06:12:00Z">
        <w:r w:rsidRPr="00680949" w:rsidDel="00317EAF">
          <w:delText> </w:delText>
        </w:r>
      </w:del>
      <w:r w:rsidRPr="00680949">
        <w:t xml:space="preserve">: </w:t>
      </w:r>
      <w:del w:id="2633" w:author="Microsoft Office User" w:date="2025-07-28T06:12:00Z">
        <w:r w:rsidRPr="00680949" w:rsidDel="00E713BE">
          <w:rPr>
            <w:color w:val="000000" w:themeColor="text1"/>
          </w:rPr>
          <w:delText xml:space="preserve">c’est </w:delText>
        </w:r>
      </w:del>
      <w:ins w:id="2634" w:author="Microsoft Office User" w:date="2025-07-28T06:12:00Z">
        <w:r w:rsidR="00E713BE">
          <w:rPr>
            <w:color w:val="000000" w:themeColor="text1"/>
          </w:rPr>
          <w:t>cette</w:t>
        </w:r>
        <w:r w:rsidR="00E713BE" w:rsidRPr="00680949">
          <w:rPr>
            <w:color w:val="000000" w:themeColor="text1"/>
          </w:rPr>
          <w:t xml:space="preserve"> </w:t>
        </w:r>
      </w:ins>
      <w:del w:id="2635" w:author="Microsoft Office User" w:date="2025-07-28T06:12:00Z">
        <w:r w:rsidRPr="00680949" w:rsidDel="00E713BE">
          <w:rPr>
            <w:color w:val="000000" w:themeColor="text1"/>
          </w:rPr>
          <w:delText xml:space="preserve">une </w:delText>
        </w:r>
      </w:del>
      <w:r w:rsidRPr="00680949">
        <w:rPr>
          <w:color w:val="000000" w:themeColor="text1"/>
        </w:rPr>
        <w:t>technologie</w:t>
      </w:r>
      <w:r w:rsidRPr="00680949">
        <w:t xml:space="preserve"> </w:t>
      </w:r>
      <w:ins w:id="2636" w:author="Microsoft Office User" w:date="2025-07-28T06:12:00Z">
        <w:r w:rsidR="00E713BE">
          <w:t xml:space="preserve">est </w:t>
        </w:r>
      </w:ins>
      <w:r w:rsidRPr="00680949">
        <w:t>naturellement centralisatrice.</w:t>
      </w:r>
    </w:p>
    <w:p w14:paraId="79D2A976" w14:textId="607AE190" w:rsidR="001D2912" w:rsidRPr="00AD6520" w:rsidRDefault="001D2912" w:rsidP="00065C26">
      <w:r w:rsidRPr="00632F55">
        <w:t xml:space="preserve">Si l’entraînement </w:t>
      </w:r>
      <w:r w:rsidRPr="00632F55">
        <w:rPr>
          <w:color w:val="000000" w:themeColor="text1"/>
        </w:rPr>
        <w:t>tend</w:t>
      </w:r>
      <w:r w:rsidRPr="00632F55">
        <w:t xml:space="preserve"> naturellement </w:t>
      </w:r>
      <w:r w:rsidRPr="00632F55">
        <w:rPr>
          <w:color w:val="000000" w:themeColor="text1"/>
        </w:rPr>
        <w:t>vers</w:t>
      </w:r>
      <w:r w:rsidRPr="00632F55">
        <w:t xml:space="preserve"> la centralisation, il est en revanche beaucoup moins certain que l’usage des LLM – aussi appelé </w:t>
      </w:r>
      <w:r w:rsidRPr="00632F55" w:rsidDel="000F23F4">
        <w:t>inférence</w:t>
      </w:r>
      <w:del w:id="2637" w:author="Microsoft Office User" w:date="2025-07-28T02:50:00Z">
        <w:r w:rsidRPr="00632F55" w:rsidDel="00F23078">
          <w:delText xml:space="preserve"> </w:delText>
        </w:r>
      </w:del>
      <w:ins w:id="2638" w:author="Microsoft Office User" w:date="2025-07-28T02:50:00Z">
        <w:r w:rsidR="00F23078">
          <w:t xml:space="preserve"> </w:t>
        </w:r>
      </w:ins>
      <w:del w:id="2639" w:author="Microsoft Office User" w:date="2025-07-28T02:50:00Z">
        <w:r w:rsidRPr="00632F55" w:rsidDel="00F23078">
          <w:delText>inférence </w:delText>
        </w:r>
      </w:del>
      <w:r w:rsidRPr="00632F55">
        <w:t xml:space="preserve">– </w:t>
      </w:r>
      <w:del w:id="2640" w:author="Microsoft Office User" w:date="2025-07-28T02:49:00Z">
        <w:r w:rsidRPr="00632F55" w:rsidDel="00595E49">
          <w:delText xml:space="preserve">soit de même </w:delText>
        </w:r>
        <w:r w:rsidRPr="00632F55" w:rsidDel="00595E49">
          <w:rPr>
            <w:color w:val="000000" w:themeColor="text1"/>
          </w:rPr>
          <w:delText>nature</w:delText>
        </w:r>
      </w:del>
      <w:ins w:id="2641" w:author="Microsoft Office User" w:date="2025-07-28T02:49:00Z">
        <w:r w:rsidR="00595E49">
          <w:t>suive cette tendance</w:t>
        </w:r>
      </w:ins>
      <w:r w:rsidRPr="00632F55">
        <w:t>. Tout dépendra de la réponse à cette question : est-ce que les modèles les plus efficaces seront généralistes comme l’est GPT-4 aujourd’hui, ou spécialisés pour être plus performants sur une tâche particulière ?</w:t>
      </w:r>
    </w:p>
    <w:p w14:paraId="21BC1353" w14:textId="408835AC" w:rsidR="001D2912" w:rsidRPr="00680949" w:rsidRDefault="001D2912" w:rsidP="003175A3">
      <w:r w:rsidRPr="00680949">
        <w:t xml:space="preserve">Nous </w:t>
      </w:r>
      <w:r w:rsidRPr="00680949">
        <w:rPr>
          <w:color w:val="000000" w:themeColor="text1"/>
        </w:rPr>
        <w:t>assistons depuis quelques</w:t>
      </w:r>
      <w:r w:rsidRPr="00680949">
        <w:t xml:space="preserve"> années </w:t>
      </w:r>
      <w:r w:rsidRPr="009A71E0">
        <w:rPr>
          <w:color w:val="000000" w:themeColor="text1"/>
        </w:rPr>
        <w:t xml:space="preserve">à </w:t>
      </w:r>
      <w:r w:rsidRPr="00845083">
        <w:t xml:space="preserve">une généralisation des modèles : les modèles d’architecture </w:t>
      </w:r>
      <w:del w:id="2642" w:author="Microsoft Office User" w:date="2025-07-28T04:28:00Z">
        <w:r w:rsidRPr="00845083" w:rsidDel="00155F25">
          <w:delText>Decoder</w:delText>
        </w:r>
      </w:del>
      <w:ins w:id="2643" w:author="Microsoft Office User" w:date="2025-07-28T04:28:00Z">
        <w:r w:rsidR="00155F25">
          <w:t>Décodeur</w:t>
        </w:r>
      </w:ins>
      <w:r w:rsidRPr="00845083">
        <w:t xml:space="preserve"> obtiennent </w:t>
      </w:r>
      <w:r w:rsidRPr="00BB29C3">
        <w:rPr>
          <w:color w:val="000000" w:themeColor="text1"/>
        </w:rPr>
        <w:t xml:space="preserve">désormais </w:t>
      </w:r>
      <w:r w:rsidRPr="00384122">
        <w:t xml:space="preserve">de meilleurs </w:t>
      </w:r>
      <w:r w:rsidRPr="00846F07">
        <w:rPr>
          <w:color w:val="000000" w:themeColor="text1"/>
        </w:rPr>
        <w:t>résultats</w:t>
      </w:r>
      <w:r w:rsidRPr="009F7942">
        <w:t xml:space="preserve"> sur nombre de tâches que les modèles développés spécifiquement pour </w:t>
      </w:r>
      <w:r w:rsidRPr="00A67FC5">
        <w:t>celles-ci</w:t>
      </w:r>
      <w:r w:rsidRPr="00680949">
        <w:rPr>
          <w:color w:val="000000" w:themeColor="text1"/>
        </w:rPr>
        <w:t>. Cette capacité surprenante de généralisation</w:t>
      </w:r>
      <w:r w:rsidRPr="00680949">
        <w:t xml:space="preserve"> est le fruit de la représentation interne</w:t>
      </w:r>
      <w:r w:rsidRPr="00680949">
        <w:rPr>
          <w:spacing w:val="-1"/>
        </w:rPr>
        <w:t xml:space="preserve"> </w:t>
      </w:r>
      <w:r w:rsidRPr="00680949">
        <w:t>du</w:t>
      </w:r>
      <w:r w:rsidRPr="00680949">
        <w:rPr>
          <w:spacing w:val="-1"/>
        </w:rPr>
        <w:t xml:space="preserve"> </w:t>
      </w:r>
      <w:r w:rsidRPr="00680949">
        <w:t>monde</w:t>
      </w:r>
      <w:r w:rsidRPr="00680949">
        <w:rPr>
          <w:spacing w:val="-1"/>
        </w:rPr>
        <w:t xml:space="preserve"> </w:t>
      </w:r>
      <w:r w:rsidRPr="00680949">
        <w:t>mentionnée</w:t>
      </w:r>
      <w:r w:rsidRPr="00680949">
        <w:rPr>
          <w:spacing w:val="-1"/>
        </w:rPr>
        <w:t xml:space="preserve"> </w:t>
      </w:r>
      <w:r w:rsidRPr="00680949">
        <w:t>plus</w:t>
      </w:r>
      <w:r w:rsidRPr="00680949">
        <w:rPr>
          <w:spacing w:val="-1"/>
        </w:rPr>
        <w:t xml:space="preserve"> </w:t>
      </w:r>
      <w:r w:rsidRPr="00680949">
        <w:t>haut,</w:t>
      </w:r>
      <w:r w:rsidRPr="00680949">
        <w:rPr>
          <w:spacing w:val="-1"/>
        </w:rPr>
        <w:t xml:space="preserve"> </w:t>
      </w:r>
      <w:r w:rsidRPr="00680949">
        <w:t>car</w:t>
      </w:r>
      <w:r w:rsidRPr="00680949">
        <w:rPr>
          <w:spacing w:val="-1"/>
        </w:rPr>
        <w:t xml:space="preserve"> </w:t>
      </w:r>
      <w:r w:rsidRPr="00680949">
        <w:t>une</w:t>
      </w:r>
      <w:r w:rsidRPr="00680949">
        <w:rPr>
          <w:spacing w:val="-1"/>
        </w:rPr>
        <w:t xml:space="preserve"> </w:t>
      </w:r>
      <w:r w:rsidRPr="00680949">
        <w:t>fois</w:t>
      </w:r>
      <w:r w:rsidRPr="00680949">
        <w:rPr>
          <w:spacing w:val="-1"/>
        </w:rPr>
        <w:t xml:space="preserve"> </w:t>
      </w:r>
      <w:r w:rsidRPr="00680949">
        <w:t>qu’un</w:t>
      </w:r>
      <w:r w:rsidRPr="00680949">
        <w:rPr>
          <w:spacing w:val="-1"/>
        </w:rPr>
        <w:t xml:space="preserve"> </w:t>
      </w:r>
      <w:r w:rsidRPr="00680949">
        <w:t>LLM</w:t>
      </w:r>
      <w:r w:rsidRPr="00680949">
        <w:rPr>
          <w:spacing w:val="-1"/>
        </w:rPr>
        <w:t xml:space="preserve"> </w:t>
      </w:r>
      <w:r w:rsidRPr="00680949">
        <w:t>généraliste</w:t>
      </w:r>
      <w:r w:rsidRPr="00680949">
        <w:rPr>
          <w:spacing w:val="-1"/>
        </w:rPr>
        <w:t xml:space="preserve"> </w:t>
      </w:r>
      <w:r w:rsidRPr="00680949">
        <w:t xml:space="preserve">a développé et affiné ses millions d’heuristiques, il </w:t>
      </w:r>
      <w:r w:rsidRPr="00680949">
        <w:rPr>
          <w:color w:val="000000" w:themeColor="text1"/>
        </w:rPr>
        <w:t>possède une riche *compréhension*</w:t>
      </w:r>
      <w:r w:rsidRPr="00680949">
        <w:rPr>
          <w:spacing w:val="-4"/>
        </w:rPr>
        <w:t xml:space="preserve"> </w:t>
      </w:r>
      <w:r w:rsidRPr="00680949">
        <w:t>qui</w:t>
      </w:r>
      <w:r w:rsidRPr="00680949">
        <w:rPr>
          <w:spacing w:val="-4"/>
        </w:rPr>
        <w:t xml:space="preserve"> </w:t>
      </w:r>
      <w:r w:rsidRPr="00680949">
        <w:t>lui</w:t>
      </w:r>
      <w:r w:rsidRPr="00680949">
        <w:rPr>
          <w:spacing w:val="-4"/>
        </w:rPr>
        <w:t xml:space="preserve"> </w:t>
      </w:r>
      <w:r w:rsidRPr="00680949">
        <w:t>permet</w:t>
      </w:r>
      <w:r w:rsidRPr="00680949">
        <w:rPr>
          <w:spacing w:val="-4"/>
        </w:rPr>
        <w:t xml:space="preserve"> </w:t>
      </w:r>
      <w:r w:rsidRPr="00680949">
        <w:t>de</w:t>
      </w:r>
      <w:r w:rsidRPr="00680949">
        <w:rPr>
          <w:spacing w:val="-4"/>
        </w:rPr>
        <w:t xml:space="preserve"> </w:t>
      </w:r>
      <w:r w:rsidRPr="00680949">
        <w:t>résoudre</w:t>
      </w:r>
      <w:r w:rsidRPr="00680949">
        <w:rPr>
          <w:spacing w:val="-4"/>
        </w:rPr>
        <w:t xml:space="preserve"> </w:t>
      </w:r>
      <w:r w:rsidRPr="00680949">
        <w:t>efficacement</w:t>
      </w:r>
      <w:r w:rsidRPr="00680949">
        <w:rPr>
          <w:spacing w:val="-4"/>
        </w:rPr>
        <w:t xml:space="preserve"> </w:t>
      </w:r>
      <w:r w:rsidRPr="00680949">
        <w:t>même</w:t>
      </w:r>
      <w:r w:rsidRPr="00680949">
        <w:rPr>
          <w:spacing w:val="-4"/>
        </w:rPr>
        <w:t xml:space="preserve"> </w:t>
      </w:r>
      <w:r w:rsidRPr="00680949">
        <w:t>des</w:t>
      </w:r>
      <w:r w:rsidRPr="00680949">
        <w:rPr>
          <w:spacing w:val="-4"/>
        </w:rPr>
        <w:t xml:space="preserve"> </w:t>
      </w:r>
      <w:r w:rsidRPr="00680949">
        <w:t>tâches</w:t>
      </w:r>
      <w:r w:rsidRPr="00680949">
        <w:rPr>
          <w:spacing w:val="-4"/>
        </w:rPr>
        <w:t xml:space="preserve"> </w:t>
      </w:r>
      <w:r w:rsidRPr="00680949">
        <w:t xml:space="preserve">inconnues. Cela dit, un modèle généraliste auquel on fait passer un entraînement supplémentaire sur une tâche spécifique (cette méthode s’appelle </w:t>
      </w:r>
      <w:r w:rsidRPr="00680949">
        <w:rPr>
          <w:i/>
          <w:iCs/>
        </w:rPr>
        <w:t>fine-tuning</w:t>
      </w:r>
      <w:r w:rsidRPr="00680949">
        <w:rPr>
          <w:color w:val="000000" w:themeColor="text1"/>
        </w:rPr>
        <w:t>)</w:t>
      </w:r>
      <w:r w:rsidRPr="00680949">
        <w:rPr>
          <w:spacing w:val="40"/>
        </w:rPr>
        <w:t xml:space="preserve"> </w:t>
      </w:r>
      <w:r w:rsidRPr="00680949">
        <w:t xml:space="preserve">gagne encore en performance. </w:t>
      </w:r>
      <w:r w:rsidRPr="00680949">
        <w:rPr>
          <w:color w:val="000000" w:themeColor="text1"/>
        </w:rPr>
        <w:t>La meilleure stratégie consiste</w:t>
      </w:r>
      <w:r w:rsidRPr="00680949">
        <w:t xml:space="preserve"> souvent </w:t>
      </w:r>
      <w:r w:rsidRPr="00680949">
        <w:rPr>
          <w:color w:val="000000" w:themeColor="text1"/>
        </w:rPr>
        <w:t>à</w:t>
      </w:r>
      <w:r w:rsidRPr="00680949">
        <w:t xml:space="preserve"> partir du LLM généraliste le plus puissant, puis </w:t>
      </w:r>
      <w:r w:rsidRPr="00680949">
        <w:rPr>
          <w:color w:val="000000" w:themeColor="text1"/>
        </w:rPr>
        <w:t>lui faire passer</w:t>
      </w:r>
      <w:r w:rsidRPr="00680949">
        <w:t xml:space="preserve"> un </w:t>
      </w:r>
      <w:r w:rsidRPr="00680949">
        <w:rPr>
          <w:color w:val="000000" w:themeColor="text1"/>
        </w:rPr>
        <w:t>entraînement supplémentaire</w:t>
      </w:r>
      <w:r w:rsidRPr="00680949">
        <w:t xml:space="preserve"> sur des exemples proches de la tâche qu’on compte lui soumettre, afin d’affiner son raisonnement dans ce domaine.</w:t>
      </w:r>
    </w:p>
    <w:p w14:paraId="473E0994" w14:textId="77777777" w:rsidR="001D2912" w:rsidRPr="00680949" w:rsidRDefault="001D2912" w:rsidP="003175A3">
      <w:r w:rsidRPr="00680949">
        <w:t xml:space="preserve">Difficile de dire laquelle de ces tendances va l’emporter, entre la puissance des modèles généralistes ou l’efficacité du </w:t>
      </w:r>
      <w:r w:rsidRPr="00872D79">
        <w:rPr>
          <w:i/>
        </w:rPr>
        <w:t>fine-tuning</w:t>
      </w:r>
      <w:r w:rsidRPr="00680949">
        <w:t>. Mais l’issue de cette alternative encore en suspens aujourd’hui sera décisive.</w:t>
      </w:r>
    </w:p>
    <w:p w14:paraId="320255F9" w14:textId="77777777" w:rsidR="001D2912" w:rsidRPr="00AD6520" w:rsidRDefault="001D2912" w:rsidP="003175A3">
      <w:pPr>
        <w:rPr>
          <w:rFonts w:eastAsia="Times New Roman"/>
          <w:color w:val="000000" w:themeColor="text1"/>
          <w:lang w:eastAsia="fr-FR"/>
        </w:rPr>
      </w:pPr>
      <w:r w:rsidRPr="00632F55">
        <w:t>En effet, si les meilleurs modèles sont généralistes, c’est le meilleur de tous les modèles propriétaires qui remportera tout le marché mondial. L’organisation propriétaire aura alors les mains sur le moteur qui fait tourner le</w:t>
      </w:r>
      <w:r w:rsidRPr="00632F55">
        <w:rPr>
          <w:spacing w:val="-1"/>
        </w:rPr>
        <w:t xml:space="preserve"> </w:t>
      </w:r>
      <w:r w:rsidRPr="00632F55">
        <w:t>monde</w:t>
      </w:r>
      <w:r w:rsidRPr="00632F55">
        <w:rPr>
          <w:spacing w:val="-1"/>
        </w:rPr>
        <w:t xml:space="preserve"> </w:t>
      </w:r>
      <w:r w:rsidRPr="00632F55">
        <w:t>entier,</w:t>
      </w:r>
      <w:r w:rsidRPr="00632F55">
        <w:rPr>
          <w:spacing w:val="-1"/>
        </w:rPr>
        <w:t xml:space="preserve"> </w:t>
      </w:r>
      <w:r w:rsidRPr="00632F55">
        <w:t>et</w:t>
      </w:r>
      <w:r w:rsidRPr="00632F55">
        <w:rPr>
          <w:spacing w:val="-1"/>
        </w:rPr>
        <w:t xml:space="preserve"> </w:t>
      </w:r>
      <w:r w:rsidRPr="00632F55">
        <w:t>par</w:t>
      </w:r>
      <w:r w:rsidRPr="00632F55">
        <w:rPr>
          <w:spacing w:val="-1"/>
        </w:rPr>
        <w:t xml:space="preserve"> </w:t>
      </w:r>
      <w:r w:rsidRPr="00632F55">
        <w:t>là</w:t>
      </w:r>
      <w:r w:rsidRPr="00632F55">
        <w:rPr>
          <w:spacing w:val="-1"/>
        </w:rPr>
        <w:t xml:space="preserve"> </w:t>
      </w:r>
      <w:r w:rsidRPr="00632F55">
        <w:t>un</w:t>
      </w:r>
      <w:r w:rsidRPr="00632F55">
        <w:rPr>
          <w:spacing w:val="-1"/>
        </w:rPr>
        <w:t xml:space="preserve"> </w:t>
      </w:r>
      <w:r w:rsidRPr="00632F55">
        <w:t>pouvoir</w:t>
      </w:r>
      <w:r w:rsidRPr="00632F55">
        <w:rPr>
          <w:spacing w:val="-1"/>
        </w:rPr>
        <w:t xml:space="preserve"> </w:t>
      </w:r>
      <w:r w:rsidRPr="00632F55">
        <w:t>fabuleux.</w:t>
      </w:r>
      <w:r w:rsidRPr="00632F55">
        <w:rPr>
          <w:spacing w:val="-10"/>
        </w:rPr>
        <w:t xml:space="preserve"> </w:t>
      </w:r>
      <w:r w:rsidRPr="00632F55">
        <w:rPr>
          <w:color w:val="000000" w:themeColor="text1"/>
        </w:rPr>
        <w:t>À l’inverse, nous pourrions voir émerger</w:t>
      </w:r>
      <w:r w:rsidRPr="00632F55">
        <w:t xml:space="preserve"> plusieurs «</w:t>
      </w:r>
      <w:r w:rsidRPr="00632F55">
        <w:rPr>
          <w:spacing w:val="-3"/>
        </w:rPr>
        <w:t> </w:t>
      </w:r>
      <w:r w:rsidRPr="00632F55">
        <w:t>meilleurs modèles</w:t>
      </w:r>
      <w:r w:rsidRPr="00632F55">
        <w:rPr>
          <w:spacing w:val="-3"/>
        </w:rPr>
        <w:t> </w:t>
      </w:r>
      <w:r w:rsidRPr="00632F55">
        <w:t>»,</w:t>
      </w:r>
      <w:r w:rsidRPr="00A67FC5">
        <w:t xml:space="preserve"> selon les domaines : </w:t>
      </w:r>
      <w:r w:rsidRPr="00680949">
        <w:rPr>
          <w:color w:val="000000" w:themeColor="text1"/>
        </w:rPr>
        <w:t>l’un</w:t>
      </w:r>
      <w:r w:rsidRPr="00680949">
        <w:t xml:space="preserve"> pour analyser des images (une tâche qu’on appelle «</w:t>
      </w:r>
      <w:r w:rsidRPr="00680949">
        <w:rPr>
          <w:spacing w:val="-3"/>
        </w:rPr>
        <w:t> </w:t>
      </w:r>
      <w:r w:rsidRPr="00680949">
        <w:t>vision</w:t>
      </w:r>
      <w:r w:rsidRPr="00680949">
        <w:rPr>
          <w:spacing w:val="-3"/>
        </w:rPr>
        <w:t> </w:t>
      </w:r>
      <w:r w:rsidRPr="00680949">
        <w:t xml:space="preserve">»), </w:t>
      </w:r>
      <w:r w:rsidRPr="00680949">
        <w:rPr>
          <w:color w:val="000000" w:themeColor="text1"/>
        </w:rPr>
        <w:t>l’autre</w:t>
      </w:r>
      <w:r w:rsidRPr="00680949">
        <w:t xml:space="preserve"> pour le texte, un autre encore pour générer des voix. Dans ce cas, </w:t>
      </w:r>
      <w:r w:rsidRPr="00680949">
        <w:rPr>
          <w:color w:val="000000" w:themeColor="text1"/>
        </w:rPr>
        <w:t xml:space="preserve">l’équilibre atteint serait </w:t>
      </w:r>
      <w:r w:rsidRPr="00680949">
        <w:t xml:space="preserve">moins centralisé, </w:t>
      </w:r>
      <w:r w:rsidRPr="00680949">
        <w:rPr>
          <w:color w:val="000000" w:themeColor="text1"/>
        </w:rPr>
        <w:t>et</w:t>
      </w:r>
      <w:r w:rsidRPr="00680949">
        <w:t xml:space="preserve"> plusieurs </w:t>
      </w:r>
      <w:r w:rsidRPr="00680949">
        <w:lastRenderedPageBreak/>
        <w:t xml:space="preserve">organisations se partageraient les marchés. </w:t>
      </w:r>
      <w:r w:rsidRPr="00AD6520">
        <w:t xml:space="preserve">Enfin, la </w:t>
      </w:r>
      <w:r w:rsidRPr="00AD6520">
        <w:rPr>
          <w:color w:val="000000" w:themeColor="text1"/>
        </w:rPr>
        <w:t>troisième issue serait d’utiliser</w:t>
      </w:r>
      <w:r w:rsidRPr="00AD6520">
        <w:t xml:space="preserve"> systématiquement, non pas un modèle propriétaire de pointe, mais un modèle</w:t>
      </w:r>
      <w:r w:rsidRPr="00AD6520">
        <w:rPr>
          <w:spacing w:val="40"/>
        </w:rPr>
        <w:t xml:space="preserve"> </w:t>
      </w:r>
      <w:r w:rsidRPr="00AD6520">
        <w:t>ouvert quasiment aussi puissant, et de l’adapter à son cas d’usage pour y dépasser la performance du modèle propriétaire.</w:t>
      </w:r>
    </w:p>
    <w:p w14:paraId="1EA8F7D1" w14:textId="77777777" w:rsidR="001D2912" w:rsidRPr="00BB29C3" w:rsidRDefault="001D2912" w:rsidP="003175A3">
      <w:r w:rsidRPr="00872D79">
        <w:t xml:space="preserve">Nous </w:t>
      </w:r>
      <w:r w:rsidRPr="00680949">
        <w:rPr>
          <w:color w:val="000000" w:themeColor="text1"/>
        </w:rPr>
        <w:t>nous trouvons</w:t>
      </w:r>
      <w:r w:rsidRPr="009A71E0">
        <w:t xml:space="preserve"> donc face à</w:t>
      </w:r>
      <w:r w:rsidRPr="00845083">
        <w:t xml:space="preserve"> une alternative triple : un seul modèle domine, plusieurs modèles se partagent le marché, ou chaq</w:t>
      </w:r>
      <w:r w:rsidRPr="00BB29C3">
        <w:t>ue cas d’usage demande un modèle spécialisé.</w:t>
      </w:r>
    </w:p>
    <w:p w14:paraId="5337D5E8" w14:textId="77777777" w:rsidR="001D2912" w:rsidRPr="00680949" w:rsidRDefault="001D2912" w:rsidP="003175A3">
      <w:r w:rsidRPr="00384122">
        <w:t xml:space="preserve">Quelle serait </w:t>
      </w:r>
      <w:r w:rsidRPr="00846F07">
        <w:rPr>
          <w:color w:val="000000" w:themeColor="text1"/>
        </w:rPr>
        <w:t>l’issue la plus souhaitable</w:t>
      </w:r>
      <w:r w:rsidRPr="009F7942">
        <w:t xml:space="preserve">, entre un modèle dominant </w:t>
      </w:r>
      <w:r w:rsidRPr="00A67FC5">
        <w:rPr>
          <w:color w:val="000000" w:themeColor="text1"/>
        </w:rPr>
        <w:t>et</w:t>
      </w:r>
      <w:r w:rsidRPr="00680949">
        <w:t xml:space="preserve"> une myriade de modèles adaptés à </w:t>
      </w:r>
      <w:r w:rsidRPr="00680949">
        <w:rPr>
          <w:color w:val="000000" w:themeColor="text1"/>
        </w:rPr>
        <w:t>des besoins spécifiques ? Certainement la seconde</w:t>
      </w:r>
      <w:r w:rsidRPr="00680949">
        <w:t xml:space="preserve">, car la </w:t>
      </w:r>
      <w:r w:rsidRPr="00680949">
        <w:rPr>
          <w:color w:val="000000" w:themeColor="text1"/>
        </w:rPr>
        <w:t>suprématie</w:t>
      </w:r>
      <w:r w:rsidRPr="00680949">
        <w:t xml:space="preserve"> d’un seul modèle </w:t>
      </w:r>
      <w:r w:rsidRPr="00680949">
        <w:rPr>
          <w:color w:val="000000" w:themeColor="text1"/>
        </w:rPr>
        <w:t>porterait</w:t>
      </w:r>
      <w:r w:rsidRPr="00680949">
        <w:t xml:space="preserve"> toutes les nuisances sociétales liées à un pouvoir trop concentré, que ce soit en termes de monopole commercial, de pouvoir politique, de maîtrise des biais.</w:t>
      </w:r>
    </w:p>
    <w:p w14:paraId="2015FBFA" w14:textId="2A1FD877" w:rsidR="001D2912" w:rsidRDefault="001D2912" w:rsidP="00E418E3">
      <w:pPr>
        <w:rPr>
          <w:ins w:id="2644" w:author="Microsoft Office User" w:date="2025-07-27T21:02:00Z"/>
        </w:rPr>
      </w:pPr>
      <w:r w:rsidRPr="00680949">
        <w:t>Il est encore impossible de prédire vers laquelle de ces voies l’évolution de la technologie nous mènera. Pour l’instant, c’est une domination multipolaire.</w:t>
      </w:r>
      <w:ins w:id="2645" w:author="Microsoft Office User" w:date="2025-07-28T06:19:00Z">
        <w:r w:rsidR="003D375E">
          <w:t xml:space="preserve"> Un modèle de texte constitue une excellent base de départ pour créer un </w:t>
        </w:r>
      </w:ins>
      <w:del w:id="2646" w:author="Microsoft Office User" w:date="2025-07-28T06:19:00Z">
        <w:r w:rsidRPr="00680949" w:rsidDel="003D375E">
          <w:delText xml:space="preserve"> Les meilleurs modèles de texte permettent d’entraîner très rapidement des bons </w:delText>
        </w:r>
      </w:del>
      <w:r w:rsidRPr="00680949">
        <w:t>modèles de vision</w:t>
      </w:r>
      <w:ins w:id="2647" w:author="Microsoft Office User" w:date="2025-07-28T06:19:00Z">
        <w:r w:rsidR="000324CD">
          <w:t xml:space="preserve"> : cette synergie </w:t>
        </w:r>
      </w:ins>
      <w:del w:id="2648" w:author="Microsoft Office User" w:date="2025-07-28T06:19:00Z">
        <w:r w:rsidRPr="00680949" w:rsidDel="000324CD">
          <w:delText xml:space="preserve">, ce qui </w:delText>
        </w:r>
      </w:del>
      <w:r w:rsidRPr="00680949">
        <w:t xml:space="preserve">a permis à OpenAI de développer des modèles </w:t>
      </w:r>
      <w:del w:id="2649" w:author="Microsoft Office User" w:date="2025-07-28T06:20:00Z">
        <w:r w:rsidRPr="00680949" w:rsidDel="0059488D">
          <w:delText>à la pointe de la performance</w:delText>
        </w:r>
      </w:del>
      <w:ins w:id="2650" w:author="Microsoft Office User" w:date="2025-07-28T06:20:00Z">
        <w:r w:rsidR="0059488D">
          <w:t>de pointe</w:t>
        </w:r>
      </w:ins>
      <w:r w:rsidRPr="00680949">
        <w:t xml:space="preserve"> à la fois en texte et en vision. En revanche, OpenAI n’a pas la même avance sur tous les domaines : pour la génération d’images, c’est actuellement un modèle de la petite entreprise allemande</w:t>
      </w:r>
      <w:r w:rsidRPr="00680949">
        <w:rPr>
          <w:spacing w:val="40"/>
        </w:rPr>
        <w:t xml:space="preserve"> </w:t>
      </w:r>
      <w:r w:rsidRPr="00680949">
        <w:t xml:space="preserve">Black Forest Labs qui domine, et en génération musicale c’en sont d’autres. </w:t>
      </w:r>
      <w:del w:id="2651" w:author="Microsoft Office User" w:date="2025-07-28T06:17:00Z">
        <w:r w:rsidRPr="00680949" w:rsidDel="00315809">
          <w:delText>Il nous semble pourtant observer</w:delText>
        </w:r>
      </w:del>
      <w:ins w:id="2652" w:author="Microsoft Office User" w:date="2025-07-28T06:17:00Z">
        <w:r w:rsidR="00315809">
          <w:t>On observe pourtant</w:t>
        </w:r>
      </w:ins>
      <w:r w:rsidRPr="00680949">
        <w:t xml:space="preserve"> un puissant mouvement de fond portant vers l’unification</w:t>
      </w:r>
      <w:r w:rsidRPr="00680949">
        <w:rPr>
          <w:spacing w:val="65"/>
        </w:rPr>
        <w:t xml:space="preserve"> </w:t>
      </w:r>
      <w:r w:rsidRPr="00680949">
        <w:t>de</w:t>
      </w:r>
      <w:r w:rsidRPr="00680949">
        <w:rPr>
          <w:spacing w:val="66"/>
        </w:rPr>
        <w:t xml:space="preserve"> </w:t>
      </w:r>
      <w:r w:rsidRPr="00680949">
        <w:t>tous</w:t>
      </w:r>
      <w:r w:rsidRPr="00680949">
        <w:rPr>
          <w:spacing w:val="65"/>
        </w:rPr>
        <w:t xml:space="preserve"> </w:t>
      </w:r>
      <w:r w:rsidRPr="00680949">
        <w:t>les</w:t>
      </w:r>
      <w:r w:rsidRPr="00680949">
        <w:rPr>
          <w:spacing w:val="66"/>
        </w:rPr>
        <w:t xml:space="preserve"> </w:t>
      </w:r>
      <w:r w:rsidRPr="00680949">
        <w:t>domaines.</w:t>
      </w:r>
      <w:r w:rsidRPr="00680949">
        <w:rPr>
          <w:spacing w:val="65"/>
        </w:rPr>
        <w:t xml:space="preserve"> </w:t>
      </w:r>
      <w:ins w:id="2653" w:author="Microsoft Office User" w:date="2025-07-25T06:26:00Z">
        <w:del w:id="2654" w:author="Héloïse Mahé" w:date="2025-07-25T17:59:00Z">
          <w:r w:rsidR="000D4F01" w:rsidDel="00E418E3">
            <w:rPr>
              <w:spacing w:val="65"/>
            </w:rPr>
            <w:delText>Par exemple, les LLM de type Transformers ont longtempsété</w:delText>
          </w:r>
        </w:del>
        <w:del w:id="2655" w:author="Héloïse Mahé" w:date="2025-07-25T17:58:00Z">
          <w:r w:rsidR="000D4F01" w:rsidDel="00E418E3">
            <w:rPr>
              <w:spacing w:val="65"/>
            </w:rPr>
            <w:delText xml:space="preserve"> </w:delText>
          </w:r>
        </w:del>
        <w:del w:id="2656" w:author="Héloïse Mahé" w:date="2025-07-25T17:59:00Z">
          <w:r w:rsidR="000D4F01" w:rsidDel="00E418E3">
            <w:rPr>
              <w:spacing w:val="65"/>
            </w:rPr>
            <w:delText xml:space="preserve">cantonnées à la seule génération de texte, tandis que </w:delText>
          </w:r>
        </w:del>
      </w:ins>
      <w:del w:id="2657" w:author="Héloïse Mahé" w:date="2025-07-25T17:59:00Z">
        <w:r w:rsidRPr="00872D79" w:rsidDel="00E418E3">
          <w:delText>Pour la génération d’images par exemple,</w:delText>
        </w:r>
      </w:del>
      <w:ins w:id="2658" w:author="Microsoft Office User" w:date="2025-07-25T06:26:00Z">
        <w:del w:id="2659" w:author="Héloïse Mahé" w:date="2025-07-25T17:59:00Z">
          <w:r w:rsidR="000D4F01" w:rsidDel="00E418E3">
            <w:delText>restait chasse gardée</w:delText>
          </w:r>
        </w:del>
      </w:ins>
      <w:del w:id="2660" w:author="Héloïse Mahé" w:date="2025-07-25T17:59:00Z">
        <w:r w:rsidRPr="00872D79" w:rsidDel="00E418E3">
          <w:delText xml:space="preserve"> </w:delText>
        </w:r>
      </w:del>
      <w:ins w:id="2661" w:author="Microsoft Office User" w:date="2025-07-25T06:26:00Z">
        <w:del w:id="2662" w:author="Héloïse Mahé" w:date="2025-07-25T17:59:00Z">
          <w:r w:rsidR="000D4F01" w:rsidDel="00E418E3">
            <w:delText>d</w:delText>
          </w:r>
        </w:del>
      </w:ins>
      <w:del w:id="2663" w:author="Héloïse Mahé" w:date="2025-07-25T17:59:00Z">
        <w:r w:rsidRPr="00872D79" w:rsidDel="00E418E3">
          <w:delText>les modèles d’un type appelé</w:delText>
        </w:r>
      </w:del>
      <w:ins w:id="2664" w:author="Microsoft Office User" w:date="2025-07-25T06:26:00Z">
        <w:del w:id="2665" w:author="Héloïse Mahé" w:date="2025-07-25T17:59:00Z">
          <w:r w:rsidR="000D4F01" w:rsidDel="00E418E3">
            <w:delText>de type</w:delText>
          </w:r>
        </w:del>
      </w:ins>
      <w:del w:id="2666" w:author="Héloïse Mahé" w:date="2025-07-25T17:59:00Z">
        <w:r w:rsidRPr="00872D79" w:rsidDel="00E418E3">
          <w:delText xml:space="preserve"> </w:delText>
        </w:r>
      </w:del>
      <w:ins w:id="2667" w:author="Héloïse Mahé" w:date="2025-07-25T17:59:00Z">
        <w:r w:rsidR="00E418E3" w:rsidRPr="00E418E3">
          <w:t>Par exemple, les LLM de type Transformers ont longtemps été</w:t>
        </w:r>
        <w:r w:rsidR="00E418E3">
          <w:t xml:space="preserve"> </w:t>
        </w:r>
        <w:r w:rsidR="00E418E3" w:rsidRPr="00E418E3">
          <w:t xml:space="preserve">cantonnées à la seule génération de texte, tandis que la génération d’images restait chasse gardée des modèles de type </w:t>
        </w:r>
      </w:ins>
      <w:r w:rsidRPr="00872D79">
        <w:t>« Diffusion »</w:t>
      </w:r>
      <w:del w:id="2668" w:author="Microsoft Office User" w:date="2025-07-25T06:26:00Z">
        <w:r w:rsidRPr="00872D79" w:rsidDel="000D4F01">
          <w:delText xml:space="preserve"> </w:delText>
        </w:r>
      </w:del>
      <w:ins w:id="2669" w:author="Microsoft Office User" w:date="2025-07-25T06:26:00Z">
        <w:r w:rsidR="000D4F01">
          <w:t> </w:t>
        </w:r>
      </w:ins>
      <w:del w:id="2670" w:author="Microsoft Office User" w:date="2025-07-25T06:26:00Z">
        <w:r w:rsidRPr="00872D79" w:rsidDel="000D4F01">
          <w:delText>ont longtemps</w:delText>
        </w:r>
        <w:r w:rsidDel="000D4F01">
          <w:delText xml:space="preserve"> été</w:delText>
        </w:r>
        <w:r w:rsidRPr="00872D79" w:rsidDel="000D4F01">
          <w:delText xml:space="preserve"> pr</w:delText>
        </w:r>
        <w:r w:rsidDel="000D4F01">
          <w:delText>éférés</w:delText>
        </w:r>
        <w:r w:rsidRPr="00872D79" w:rsidDel="000D4F01">
          <w:delText xml:space="preserve"> au Transformers, mais</w:delText>
        </w:r>
      </w:del>
      <w:ins w:id="2671" w:author="Microsoft Office User" w:date="2025-07-25T06:26:00Z">
        <w:r w:rsidR="000D4F01">
          <w:t>; pourtant</w:t>
        </w:r>
      </w:ins>
      <w:r w:rsidRPr="00872D79">
        <w:t xml:space="preserve"> l’architecture Transformers finit par </w:t>
      </w:r>
      <w:del w:id="2672" w:author="Microsoft Office User" w:date="2025-07-25T06:26:00Z">
        <w:r w:rsidRPr="00872D79" w:rsidDel="000D4F01">
          <w:delText>revenir</w:delText>
        </w:r>
      </w:del>
      <w:ins w:id="2673" w:author="Microsoft Office User" w:date="2025-07-25T06:26:00Z">
        <w:r w:rsidR="000D4F01">
          <w:t xml:space="preserve">s’imposer </w:t>
        </w:r>
      </w:ins>
      <w:ins w:id="2674" w:author="Microsoft Office User" w:date="2025-07-25T06:25:00Z">
        <w:r w:rsidR="000D4F01">
          <w:t>en tête des classements</w:t>
        </w:r>
      </w:ins>
      <w:ins w:id="2675" w:author="Microsoft Office User" w:date="2025-07-25T06:26:00Z">
        <w:r w:rsidR="000D4F01">
          <w:t xml:space="preserve"> de génération d’image</w:t>
        </w:r>
      </w:ins>
      <w:r w:rsidRPr="00680949">
        <w:rPr>
          <w:color w:val="000000" w:themeColor="text1"/>
          <w:vertAlign w:val="superscript"/>
        </w:rPr>
        <w:endnoteReference w:id="107"/>
      </w:r>
      <w:ins w:id="2676" w:author="Microsoft Office User" w:date="2025-07-28T06:13:00Z">
        <w:r w:rsidR="004F43D6">
          <w:rPr>
            <w:spacing w:val="65"/>
          </w:rPr>
          <w:t xml:space="preserve">. </w:t>
        </w:r>
      </w:ins>
      <w:del w:id="2677" w:author="Microsoft Office User" w:date="2025-07-25T06:24:00Z">
        <w:r w:rsidRPr="001D5957" w:rsidDel="000D4F01">
          <w:rPr>
            <w:spacing w:val="65"/>
          </w:rPr>
          <w:delText>.</w:delText>
        </w:r>
      </w:del>
      <w:del w:id="2678" w:author="Microsoft Office User" w:date="2025-07-25T06:27:00Z">
        <w:r w:rsidRPr="001D5957" w:rsidDel="000D4F01">
          <w:rPr>
            <w:spacing w:val="65"/>
          </w:rPr>
          <w:delText xml:space="preserve"> </w:delText>
        </w:r>
        <w:r w:rsidRPr="00680949" w:rsidDel="000D4F01">
          <w:delText>Les</w:delText>
        </w:r>
        <w:r w:rsidRPr="00680949" w:rsidDel="000D4F01">
          <w:rPr>
            <w:spacing w:val="66"/>
          </w:rPr>
          <w:delText xml:space="preserve"> </w:delText>
        </w:r>
      </w:del>
      <w:del w:id="2679" w:author="Microsoft Office User" w:date="2025-07-25T06:25:00Z">
        <w:r w:rsidRPr="00680949" w:rsidDel="000D4F01">
          <w:delText>LLM</w:delText>
        </w:r>
        <w:r w:rsidRPr="00680949" w:rsidDel="000D4F01">
          <w:rPr>
            <w:spacing w:val="65"/>
          </w:rPr>
          <w:delText xml:space="preserve"> </w:delText>
        </w:r>
        <w:r w:rsidRPr="00680949" w:rsidDel="000D4F01">
          <w:delText>sur</w:delText>
        </w:r>
        <w:r w:rsidRPr="00680949" w:rsidDel="000D4F01">
          <w:rPr>
            <w:spacing w:val="66"/>
          </w:rPr>
          <w:delText xml:space="preserve"> </w:delText>
        </w:r>
        <w:r w:rsidRPr="00680949" w:rsidDel="000D4F01">
          <w:delText>modèle</w:delText>
        </w:r>
        <w:r w:rsidRPr="00680949" w:rsidDel="000D4F01">
          <w:rPr>
            <w:spacing w:val="65"/>
          </w:rPr>
          <w:delText xml:space="preserve"> </w:delText>
        </w:r>
      </w:del>
      <w:del w:id="2680" w:author="Microsoft Office User" w:date="2025-07-25T06:27:00Z">
        <w:r w:rsidRPr="00680949" w:rsidDel="000D4F01">
          <w:rPr>
            <w:color w:val="000000" w:themeColor="text1"/>
          </w:rPr>
          <w:delText xml:space="preserve">Transformer </w:delText>
        </w:r>
        <w:r w:rsidRPr="00680949" w:rsidDel="000D4F01">
          <w:delText>ont envahi</w:delText>
        </w:r>
        <w:r w:rsidRPr="00680949" w:rsidDel="000D4F01">
          <w:rPr>
            <w:color w:val="000000" w:themeColor="text1"/>
          </w:rPr>
          <w:delText xml:space="preserve"> toutes les modalités</w:delText>
        </w:r>
        <w:r w:rsidRPr="00680949" w:rsidDel="000D4F01">
          <w:rPr>
            <w:color w:val="000000" w:themeColor="text1"/>
            <w:vertAlign w:val="superscript"/>
          </w:rPr>
          <w:footnoteReference w:id="94"/>
        </w:r>
        <w:r w:rsidRPr="00680949" w:rsidDel="000D4F01">
          <w:rPr>
            <w:color w:val="000000" w:themeColor="text1"/>
          </w:rPr>
          <w:delText>,</w:delText>
        </w:r>
        <w:r w:rsidRPr="00680949" w:rsidDel="000D4F01">
          <w:delText xml:space="preserve"> et </w:delText>
        </w:r>
      </w:del>
      <w:ins w:id="2686" w:author="Microsoft Office User" w:date="2025-07-25T06:28:00Z">
        <w:del w:id="2687" w:author="Héloïse Mahé" w:date="2025-07-25T17:59:00Z">
          <w:r w:rsidR="000D4F01" w:rsidDel="00E418E3">
            <w:rPr>
              <w:spacing w:val="65"/>
            </w:rPr>
            <w:delText>Dans de nombreux domaines, les modèles spécialisés finissent par être battus par des</w:delText>
          </w:r>
        </w:del>
      </w:ins>
      <w:del w:id="2688" w:author="Héloïse Mahé" w:date="2025-07-25T17:59:00Z">
        <w:r w:rsidRPr="00680949" w:rsidDel="00E418E3">
          <w:delText>les LLM</w:delText>
        </w:r>
      </w:del>
      <w:ins w:id="2689" w:author="Microsoft Office User" w:date="2025-07-25T06:27:00Z">
        <w:del w:id="2690" w:author="Héloïse Mahé" w:date="2025-07-25T17:59:00Z">
          <w:r w:rsidR="000D4F01" w:rsidDel="00E418E3">
            <w:delText xml:space="preserve"> de type Transfor</w:delText>
          </w:r>
        </w:del>
      </w:ins>
      <w:ins w:id="2691" w:author="Microsoft Office User" w:date="2025-07-25T06:28:00Z">
        <w:del w:id="2692" w:author="Héloïse Mahé" w:date="2025-07-25T17:59:00Z">
          <w:r w:rsidR="000D4F01" w:rsidDel="00E418E3">
            <w:delText>mers</w:delText>
          </w:r>
        </w:del>
      </w:ins>
      <w:del w:id="2693" w:author="Héloïse Mahé" w:date="2025-07-25T17:59:00Z">
        <w:r w:rsidRPr="00680949" w:rsidDel="00E418E3">
          <w:delText xml:space="preserve"> entraînés avec le </w:delText>
        </w:r>
        <w:r w:rsidRPr="009A71E0" w:rsidDel="00E418E3">
          <w:delText>plus</w:delText>
        </w:r>
      </w:del>
      <w:ins w:id="2694" w:author="Microsoft Office User" w:date="2025-07-25T06:28:00Z">
        <w:del w:id="2695" w:author="Héloïse Mahé" w:date="2025-07-25T17:59:00Z">
          <w:r w:rsidR="000D4F01" w:rsidDel="00E418E3">
            <w:delText>davantage</w:delText>
          </w:r>
        </w:del>
      </w:ins>
      <w:del w:id="2696" w:author="Héloïse Mahé" w:date="2025-07-25T17:59:00Z">
        <w:r w:rsidRPr="009A71E0" w:rsidDel="00E418E3">
          <w:delText xml:space="preserve"> de puissance de</w:delText>
        </w:r>
        <w:r w:rsidRPr="00845083" w:rsidDel="00E418E3">
          <w:rPr>
            <w:spacing w:val="-3"/>
          </w:rPr>
          <w:delText xml:space="preserve"> </w:delText>
        </w:r>
        <w:r w:rsidRPr="00BB29C3" w:rsidDel="00E418E3">
          <w:delText>calcul</w:delText>
        </w:r>
      </w:del>
      <w:ins w:id="2697" w:author="Microsoft Office User" w:date="2025-07-25T06:28:00Z">
        <w:del w:id="2698" w:author="Héloïse Mahé" w:date="2025-07-25T17:59:00Z">
          <w:r w:rsidR="000D4F01" w:rsidDel="00E418E3">
            <w:delText>, même sans entraînement spécifique</w:delText>
          </w:r>
        </w:del>
      </w:ins>
      <w:del w:id="2699" w:author="Héloïse Mahé" w:date="2025-07-25T17:59:00Z">
        <w:r w:rsidRPr="00BB29C3" w:rsidDel="00E418E3">
          <w:rPr>
            <w:spacing w:val="-3"/>
          </w:rPr>
          <w:delText xml:space="preserve"> </w:delText>
        </w:r>
        <w:r w:rsidRPr="00384122" w:rsidDel="00E418E3">
          <w:delText>battent</w:delText>
        </w:r>
        <w:r w:rsidRPr="00846F07" w:rsidDel="00E418E3">
          <w:rPr>
            <w:spacing w:val="-3"/>
          </w:rPr>
          <w:delText xml:space="preserve"> </w:delText>
        </w:r>
        <w:r w:rsidRPr="009F7942" w:rsidDel="00E418E3">
          <w:delText>souvent</w:delText>
        </w:r>
        <w:r w:rsidRPr="00A67FC5" w:rsidDel="00E418E3">
          <w:rPr>
            <w:spacing w:val="-3"/>
          </w:rPr>
          <w:delText xml:space="preserve"> </w:delText>
        </w:r>
        <w:r w:rsidRPr="00680949" w:rsidDel="00E418E3">
          <w:delText>des</w:delText>
        </w:r>
        <w:r w:rsidRPr="00680949" w:rsidDel="00E418E3">
          <w:rPr>
            <w:spacing w:val="-3"/>
          </w:rPr>
          <w:delText xml:space="preserve"> </w:delText>
        </w:r>
        <w:r w:rsidRPr="00680949" w:rsidDel="00E418E3">
          <w:delText>modèles</w:delText>
        </w:r>
        <w:r w:rsidRPr="00680949" w:rsidDel="00E418E3">
          <w:rPr>
            <w:spacing w:val="-3"/>
          </w:rPr>
          <w:delText xml:space="preserve"> </w:delText>
        </w:r>
        <w:r w:rsidRPr="00680949" w:rsidDel="00E418E3">
          <w:delText>spécialisés,</w:delText>
        </w:r>
        <w:r w:rsidRPr="00680949" w:rsidDel="00E418E3">
          <w:rPr>
            <w:spacing w:val="-3"/>
          </w:rPr>
          <w:delText xml:space="preserve"> </w:delText>
        </w:r>
        <w:r w:rsidRPr="00680949" w:rsidDel="00E418E3">
          <w:delText>même</w:delText>
        </w:r>
        <w:r w:rsidRPr="00680949" w:rsidDel="00E418E3">
          <w:rPr>
            <w:spacing w:val="-3"/>
          </w:rPr>
          <w:delText xml:space="preserve"> </w:delText>
        </w:r>
        <w:r w:rsidRPr="00680949" w:rsidDel="00E418E3">
          <w:delText>sur</w:delText>
        </w:r>
        <w:r w:rsidRPr="00680949" w:rsidDel="00E418E3">
          <w:rPr>
            <w:spacing w:val="-3"/>
          </w:rPr>
          <w:delText xml:space="preserve"> </w:delText>
        </w:r>
        <w:r w:rsidRPr="00680949" w:rsidDel="00E418E3">
          <w:rPr>
            <w:color w:val="000000" w:themeColor="text1"/>
          </w:rPr>
          <w:delText>le</w:delText>
        </w:r>
        <w:r w:rsidRPr="00680949" w:rsidDel="00E418E3">
          <w:rPr>
            <w:spacing w:val="-3"/>
          </w:rPr>
          <w:delText>s domaines pour</w:delText>
        </w:r>
        <w:r w:rsidDel="00E418E3">
          <w:rPr>
            <w:spacing w:val="-3"/>
          </w:rPr>
          <w:delText xml:space="preserve"> lesquels ces derniers ont été développés</w:delText>
        </w:r>
        <w:r w:rsidRPr="00BC3ABE" w:rsidDel="00E418E3">
          <w:rPr>
            <w:color w:val="000000" w:themeColor="text1"/>
          </w:rPr>
          <w:delText>.</w:delText>
        </w:r>
        <w:r w:rsidRPr="00BC3ABE" w:rsidDel="00E418E3">
          <w:delText xml:space="preserve"> </w:delText>
        </w:r>
      </w:del>
      <w:ins w:id="2700" w:author="Microsoft Office User" w:date="2025-07-25T06:28:00Z">
        <w:del w:id="2701" w:author="Héloïse Mahé" w:date="2025-07-25T17:59:00Z">
          <w:r w:rsidR="000D4F01" w:rsidDel="00E418E3">
            <w:delText xml:space="preserve">L’intelligence semble donc tendre vers la généralité. </w:delText>
          </w:r>
        </w:del>
      </w:ins>
      <w:ins w:id="2702" w:author="Héloïse Mahé" w:date="2025-07-25T17:59:00Z">
        <w:r w:rsidR="00E418E3" w:rsidRPr="00E418E3">
          <w:t xml:space="preserve">Dans de nombreux domaines, les modèles spécialisés finissent par être battus par des LLM de type Transformers entraînés avec davantage de puissance de calcul, même sans entraînement spécifique. L’intelligence semble donc tendre vers la généralité. </w:t>
        </w:r>
      </w:ins>
      <w:r w:rsidRPr="00BC3ABE">
        <w:t xml:space="preserve">Si cette tendance </w:t>
      </w:r>
      <w:r w:rsidRPr="00BC3ABE">
        <w:rPr>
          <w:color w:val="000000" w:themeColor="text1"/>
        </w:rPr>
        <w:t>persiste</w:t>
      </w:r>
      <w:r w:rsidRPr="00BC3ABE">
        <w:t>, nous nous dirigerons vers l’issue la plus centralisée.</w:t>
      </w:r>
    </w:p>
    <w:p w14:paraId="45B038C7" w14:textId="77777777" w:rsidR="006802CA" w:rsidRPr="00E418E3" w:rsidRDefault="006802CA" w:rsidP="00E418E3">
      <w:pPr>
        <w:rPr>
          <w:spacing w:val="65"/>
          <w:rPrChange w:id="2703" w:author="Héloïse Mahé" w:date="2025-07-25T17:58:00Z">
            <w:rPr/>
          </w:rPrChange>
        </w:rPr>
      </w:pPr>
    </w:p>
    <w:p w14:paraId="576A3662" w14:textId="77777777" w:rsidR="006802CA" w:rsidRDefault="000D4F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ins w:id="2704" w:author="Microsoft Office User" w:date="2025-07-27T21:02:00Z"/>
          <w:rFonts w:ascii="Times New Roman" w:hAnsi="Times New Roman" w:cs="Times New Roman"/>
          <w:color w:val="000000" w:themeColor="text1"/>
          <w:sz w:val="26"/>
          <w:szCs w:val="26"/>
        </w:rPr>
      </w:pPr>
      <w:ins w:id="2705" w:author="Microsoft Office User" w:date="2025-07-25T06:24:00Z">
        <w:r w:rsidRPr="000D4F01">
          <w:rPr>
            <w:rFonts w:ascii="Times New Roman" w:hAnsi="Times New Roman" w:cs="Times New Roman"/>
            <w:noProof/>
            <w:color w:val="000000" w:themeColor="text1"/>
            <w:sz w:val="26"/>
            <w:szCs w:val="26"/>
          </w:rPr>
          <w:drawing>
            <wp:inline distT="0" distB="0" distL="0" distR="0" wp14:anchorId="7F9912BF" wp14:editId="37D34816">
              <wp:extent cx="5270740" cy="2230677"/>
              <wp:effectExtent l="0" t="0" r="0" b="5080"/>
              <wp:docPr id="166409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93988" name=""/>
                      <pic:cNvPicPr/>
                    </pic:nvPicPr>
                    <pic:blipFill>
                      <a:blip r:embed="rId58"/>
                      <a:stretch>
                        <a:fillRect/>
                      </a:stretch>
                    </pic:blipFill>
                    <pic:spPr>
                      <a:xfrm>
                        <a:off x="0" y="0"/>
                        <a:ext cx="5280839" cy="2234951"/>
                      </a:xfrm>
                      <a:prstGeom prst="rect">
                        <a:avLst/>
                      </a:prstGeom>
                    </pic:spPr>
                  </pic:pic>
                </a:graphicData>
              </a:graphic>
            </wp:inline>
          </w:drawing>
        </w:r>
      </w:ins>
    </w:p>
    <w:p w14:paraId="06705F5E" w14:textId="20198140" w:rsidR="001D2912" w:rsidRPr="00BC3ABE" w:rsidRDefault="006802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color w:val="000000" w:themeColor="text1"/>
          <w:sz w:val="26"/>
          <w:szCs w:val="26"/>
        </w:rPr>
        <w:pPrChange w:id="2706" w:author="Microsoft Office User" w:date="2025-07-25T06:24: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PrChange>
      </w:pPr>
      <w:ins w:id="2707" w:author="Microsoft Office User" w:date="2025-07-27T21:02:00Z">
        <w:r>
          <w:rPr>
            <w:rFonts w:ascii="Times New Roman" w:hAnsi="Times New Roman" w:cs="Times New Roman"/>
            <w:color w:val="000000" w:themeColor="text1"/>
            <w:sz w:val="26"/>
            <w:szCs w:val="26"/>
          </w:rPr>
          <w:t xml:space="preserve">Figure </w:t>
        </w:r>
      </w:ins>
      <w:ins w:id="2708" w:author="Microsoft Office User" w:date="2025-07-27T23:37:00Z">
        <w:r w:rsidR="004C283A">
          <w:rPr>
            <w:rFonts w:ascii="Times New Roman" w:hAnsi="Times New Roman" w:cs="Times New Roman"/>
            <w:color w:val="000000" w:themeColor="text1"/>
            <w:sz w:val="26"/>
            <w:szCs w:val="26"/>
          </w:rPr>
          <w:t>22.</w:t>
        </w:r>
      </w:ins>
      <w:ins w:id="2709" w:author="Microsoft Office User" w:date="2025-07-27T23:39:00Z">
        <w:r w:rsidR="004C283A">
          <w:rPr>
            <w:rFonts w:ascii="Times New Roman" w:hAnsi="Times New Roman" w:cs="Times New Roman"/>
            <w:color w:val="000000" w:themeColor="text1"/>
            <w:sz w:val="26"/>
            <w:szCs w:val="26"/>
          </w:rPr>
          <w:t xml:space="preserve"> Selon que les meilleurs modèles soient généralistes ou spécialisés</w:t>
        </w:r>
        <w:r w:rsidR="004C283A">
          <w:rPr>
            <w:rFonts w:ascii="Times New Roman" w:hAnsi="Times New Roman" w:cs="Times New Roman"/>
            <w:noProof/>
            <w:color w:val="000000" w:themeColor="text1"/>
            <w:sz w:val="26"/>
            <w:szCs w:val="26"/>
            <w:lang w:eastAsia="fr-FR"/>
          </w:rPr>
          <w:t xml:space="preserve">, </w:t>
        </w:r>
      </w:ins>
      <w:ins w:id="2710" w:author="Microsoft Office User" w:date="2025-07-27T23:42:00Z">
        <w:r w:rsidR="00EA0084">
          <w:rPr>
            <w:rFonts w:ascii="Times New Roman" w:hAnsi="Times New Roman" w:cs="Times New Roman"/>
            <w:noProof/>
            <w:color w:val="000000" w:themeColor="text1"/>
            <w:sz w:val="26"/>
            <w:szCs w:val="26"/>
            <w:lang w:eastAsia="fr-FR"/>
          </w:rPr>
          <w:t>l’écosystème de l’intelligence artificielle pourra différer du tout au tout.</w:t>
        </w:r>
      </w:ins>
      <w:commentRangeStart w:id="2711"/>
      <w:del w:id="2712" w:author="Microsoft Office User" w:date="2025-07-25T06:24:00Z">
        <w:r w:rsidR="001D2912" w:rsidRPr="00BC3ABE" w:rsidDel="000D4F01">
          <w:rPr>
            <w:rFonts w:ascii="Times New Roman" w:hAnsi="Times New Roman" w:cs="Times New Roman"/>
            <w:noProof/>
            <w:color w:val="000000" w:themeColor="text1"/>
            <w:sz w:val="26"/>
            <w:szCs w:val="26"/>
            <w:lang w:eastAsia="fr-FR"/>
          </w:rPr>
          <w:drawing>
            <wp:inline distT="0" distB="0" distL="0" distR="0" wp14:anchorId="674AFF57" wp14:editId="7E8D19A4">
              <wp:extent cx="5837410" cy="2731742"/>
              <wp:effectExtent l="0" t="0" r="5080" b="0"/>
              <wp:docPr id="1048" name="Pasted_Graphic.png"/>
              <wp:cNvGraphicFramePr/>
              <a:graphic xmlns:a="http://schemas.openxmlformats.org/drawingml/2006/main">
                <a:graphicData uri="http://schemas.openxmlformats.org/drawingml/2006/picture">
                  <pic:pic xmlns:pic="http://schemas.openxmlformats.org/drawingml/2006/picture">
                    <pic:nvPicPr>
                      <pic:cNvPr id="1048" name="Pasted_Graphic.png"/>
                      <pic:cNvPicPr/>
                    </pic:nvPicPr>
                    <pic:blipFill>
                      <a:blip r:embed="rId59"/>
                      <a:stretch>
                        <a:fillRect/>
                      </a:stretch>
                    </pic:blipFill>
                    <pic:spPr>
                      <a:xfrm>
                        <a:off x="0" y="0"/>
                        <a:ext cx="5852220" cy="2738673"/>
                      </a:xfrm>
                      <a:prstGeom prst="rect">
                        <a:avLst/>
                      </a:prstGeom>
                    </pic:spPr>
                  </pic:pic>
                </a:graphicData>
              </a:graphic>
            </wp:inline>
          </w:drawing>
        </w:r>
      </w:del>
      <w:commentRangeEnd w:id="2711"/>
      <w:r w:rsidR="001D2912">
        <w:rPr>
          <w:rStyle w:val="CommentReference"/>
        </w:rPr>
        <w:commentReference w:id="2711"/>
      </w:r>
    </w:p>
    <w:p w14:paraId="20075FCF" w14:textId="77777777" w:rsidR="001D2912" w:rsidRPr="00BC3ABE" w:rsidRDefault="001D2912" w:rsidP="00E44AC1">
      <w:pPr>
        <w:pStyle w:val="Heading3"/>
        <w:spacing w:line="276" w:lineRule="auto"/>
        <w:jc w:val="both"/>
        <w:rPr>
          <w:rFonts w:ascii="Times New Roman" w:hAnsi="Times New Roman" w:cs="Times New Roman"/>
        </w:rPr>
      </w:pPr>
      <w:bookmarkStart w:id="2713" w:name="_Toc79"/>
      <w:bookmarkStart w:id="2714" w:name="_Toc193205471"/>
      <w:bookmarkStart w:id="2715" w:name="_Toc201829607"/>
      <w:r w:rsidRPr="00BC3ABE">
        <w:rPr>
          <w:rFonts w:ascii="Times New Roman" w:hAnsi="Times New Roman" w:cs="Times New Roman"/>
        </w:rPr>
        <w:lastRenderedPageBreak/>
        <w:t>Modèles</w:t>
      </w:r>
      <w:r w:rsidRPr="00BC3ABE">
        <w:rPr>
          <w:rFonts w:ascii="Times New Roman" w:hAnsi="Times New Roman" w:cs="Times New Roman"/>
          <w:spacing w:val="-7"/>
        </w:rPr>
        <w:t xml:space="preserve"> </w:t>
      </w:r>
      <w:r w:rsidRPr="00BC3ABE">
        <w:rPr>
          <w:rFonts w:ascii="Times New Roman" w:hAnsi="Times New Roman" w:cs="Times New Roman"/>
        </w:rPr>
        <w:t>propriétaires</w:t>
      </w:r>
      <w:r w:rsidRPr="00BC3ABE">
        <w:rPr>
          <w:rFonts w:ascii="Times New Roman" w:hAnsi="Times New Roman" w:cs="Times New Roman"/>
          <w:spacing w:val="-4"/>
        </w:rPr>
        <w:t xml:space="preserve"> </w:t>
      </w:r>
      <w:r w:rsidRPr="00BC3ABE">
        <w:rPr>
          <w:rFonts w:ascii="Times New Roman" w:hAnsi="Times New Roman" w:cs="Times New Roman"/>
        </w:rPr>
        <w:t>contre</w:t>
      </w:r>
      <w:r w:rsidRPr="00BC3ABE">
        <w:rPr>
          <w:rFonts w:ascii="Times New Roman" w:hAnsi="Times New Roman" w:cs="Times New Roman"/>
          <w:spacing w:val="-3"/>
        </w:rPr>
        <w:t xml:space="preserve"> </w:t>
      </w:r>
      <w:r w:rsidRPr="00BC3ABE">
        <w:rPr>
          <w:rFonts w:ascii="Times New Roman" w:hAnsi="Times New Roman" w:cs="Times New Roman"/>
        </w:rPr>
        <w:t>modèles</w:t>
      </w:r>
      <w:r w:rsidRPr="00BC3ABE">
        <w:rPr>
          <w:rFonts w:ascii="Times New Roman" w:hAnsi="Times New Roman" w:cs="Times New Roman"/>
          <w:spacing w:val="-4"/>
        </w:rPr>
        <w:t xml:space="preserve"> </w:t>
      </w:r>
      <w:r w:rsidRPr="00BC3ABE">
        <w:rPr>
          <w:rFonts w:ascii="Times New Roman" w:hAnsi="Times New Roman" w:cs="Times New Roman"/>
          <w:spacing w:val="-2"/>
        </w:rPr>
        <w:t>ouverts</w:t>
      </w:r>
      <w:bookmarkEnd w:id="2713"/>
      <w:bookmarkEnd w:id="2714"/>
      <w:bookmarkEnd w:id="2715"/>
    </w:p>
    <w:p w14:paraId="55F346B0" w14:textId="0003511E" w:rsidR="001D2912" w:rsidRPr="00BC3ABE" w:rsidRDefault="001D2912" w:rsidP="003175A3">
      <w:r w:rsidRPr="00BC3ABE">
        <w:t xml:space="preserve">Une distinction fondamentale </w:t>
      </w:r>
      <w:r w:rsidRPr="00BC3ABE">
        <w:rPr>
          <w:color w:val="000000" w:themeColor="text1"/>
        </w:rPr>
        <w:t>partage</w:t>
      </w:r>
      <w:r w:rsidRPr="00BC3ABE">
        <w:t xml:space="preserve"> les modèles d’IA</w:t>
      </w:r>
      <w:r w:rsidRPr="00BC3ABE">
        <w:rPr>
          <w:spacing w:val="-2"/>
        </w:rPr>
        <w:t> </w:t>
      </w:r>
      <w:r w:rsidRPr="00BC3ABE">
        <w:t xml:space="preserve">: </w:t>
      </w:r>
      <w:r w:rsidRPr="00BC3ABE">
        <w:rPr>
          <w:color w:val="000000" w:themeColor="text1"/>
        </w:rPr>
        <w:t>paradigme propriétaire (fermé), ou ouvert</w:t>
      </w:r>
      <w:r w:rsidRPr="00BC3ABE">
        <w:t>.</w:t>
      </w:r>
      <w:r>
        <w:t xml:space="preserve"> </w:t>
      </w:r>
      <w:del w:id="2716" w:author="Microsoft Office User" w:date="2025-07-25T06:29:00Z">
        <w:r w:rsidRPr="00BC3ABE" w:rsidDel="000D4F01">
          <w:delText>Une</w:delText>
        </w:r>
        <w:r w:rsidRPr="00BC3ABE" w:rsidDel="000D4F01">
          <w:rPr>
            <w:spacing w:val="-3"/>
          </w:rPr>
          <w:delText xml:space="preserve"> </w:delText>
        </w:r>
      </w:del>
      <w:ins w:id="2717" w:author="Microsoft Office User" w:date="2025-07-25T06:29:00Z">
        <w:r w:rsidR="000D4F01">
          <w:t>En effet, une qu’une organisation achève d’entraîner</w:t>
        </w:r>
        <w:r w:rsidR="000D4F01" w:rsidRPr="00BC3ABE">
          <w:rPr>
            <w:spacing w:val="-3"/>
          </w:rPr>
          <w:t xml:space="preserve"> </w:t>
        </w:r>
        <w:r w:rsidR="000D4F01">
          <w:rPr>
            <w:spacing w:val="-3"/>
          </w:rPr>
          <w:t xml:space="preserve">son </w:t>
        </w:r>
      </w:ins>
      <w:del w:id="2718" w:author="Microsoft Office User" w:date="2025-07-25T06:29:00Z">
        <w:r w:rsidRPr="00BC3ABE" w:rsidDel="000D4F01">
          <w:delText>fois</w:delText>
        </w:r>
        <w:r w:rsidRPr="00BC3ABE" w:rsidDel="000D4F01">
          <w:rPr>
            <w:spacing w:val="-2"/>
          </w:rPr>
          <w:delText xml:space="preserve"> </w:delText>
        </w:r>
        <w:r w:rsidRPr="00BC3ABE" w:rsidDel="000D4F01">
          <w:rPr>
            <w:color w:val="000000" w:themeColor="text1"/>
          </w:rPr>
          <w:delText>un</w:delText>
        </w:r>
        <w:r w:rsidRPr="00BC3ABE" w:rsidDel="000D4F01">
          <w:rPr>
            <w:spacing w:val="-2"/>
          </w:rPr>
          <w:delText xml:space="preserve"> </w:delText>
        </w:r>
      </w:del>
      <w:r w:rsidRPr="00BC3ABE">
        <w:t>modèle</w:t>
      </w:r>
      <w:r w:rsidRPr="00BC3ABE">
        <w:rPr>
          <w:spacing w:val="-3"/>
        </w:rPr>
        <w:t xml:space="preserve"> </w:t>
      </w:r>
      <w:r w:rsidRPr="00BC3ABE">
        <w:rPr>
          <w:color w:val="000000" w:themeColor="text1"/>
        </w:rPr>
        <w:t>d’IA</w:t>
      </w:r>
      <w:del w:id="2719" w:author="Microsoft Office User" w:date="2025-07-25T06:29:00Z">
        <w:r w:rsidRPr="00BC3ABE" w:rsidDel="000D4F01">
          <w:rPr>
            <w:color w:val="000000" w:themeColor="text1"/>
          </w:rPr>
          <w:delText xml:space="preserve"> </w:delText>
        </w:r>
        <w:r w:rsidRPr="00BC3ABE" w:rsidDel="000D4F01">
          <w:delText>entraîné</w:delText>
        </w:r>
      </w:del>
      <w:r w:rsidRPr="00BC3ABE">
        <w:t>,</w:t>
      </w:r>
      <w:r w:rsidRPr="00BC3ABE">
        <w:rPr>
          <w:spacing w:val="-2"/>
        </w:rPr>
        <w:t xml:space="preserve"> </w:t>
      </w:r>
      <w:del w:id="2720" w:author="Microsoft Office User" w:date="2025-07-25T06:29:00Z">
        <w:r w:rsidRPr="00BC3ABE" w:rsidDel="000D4F01">
          <w:delText>l’organisation</w:delText>
        </w:r>
        <w:r w:rsidRPr="00BC3ABE" w:rsidDel="000D4F01">
          <w:rPr>
            <w:spacing w:val="-2"/>
          </w:rPr>
          <w:delText xml:space="preserve"> </w:delText>
        </w:r>
        <w:r w:rsidRPr="00BC3ABE" w:rsidDel="000D4F01">
          <w:delText>qui</w:delText>
        </w:r>
        <w:r w:rsidRPr="00BC3ABE" w:rsidDel="000D4F01">
          <w:rPr>
            <w:spacing w:val="-2"/>
          </w:rPr>
          <w:delText xml:space="preserve"> </w:delText>
        </w:r>
        <w:r w:rsidRPr="00BC3ABE" w:rsidDel="000D4F01">
          <w:delText>l’a</w:delText>
        </w:r>
        <w:r w:rsidRPr="00BC3ABE" w:rsidDel="000D4F01">
          <w:rPr>
            <w:spacing w:val="-3"/>
          </w:rPr>
          <w:delText xml:space="preserve"> </w:delText>
        </w:r>
        <w:r w:rsidRPr="00BC3ABE" w:rsidDel="000D4F01">
          <w:delText>produit</w:delText>
        </w:r>
      </w:del>
      <w:ins w:id="2721" w:author="Microsoft Office User" w:date="2025-07-25T06:29:00Z">
        <w:r w:rsidR="000D4F01">
          <w:t>elle</w:t>
        </w:r>
      </w:ins>
      <w:r w:rsidRPr="00BC3ABE">
        <w:rPr>
          <w:spacing w:val="-2"/>
        </w:rPr>
        <w:t xml:space="preserve"> </w:t>
      </w:r>
      <w:ins w:id="2722" w:author="Microsoft Office User" w:date="2025-07-25T06:29:00Z">
        <w:r w:rsidR="000D4F01">
          <w:t>voit s’ouvrir</w:t>
        </w:r>
      </w:ins>
      <w:del w:id="2723" w:author="Microsoft Office User" w:date="2025-07-25T06:29:00Z">
        <w:r w:rsidRPr="00BC3ABE" w:rsidDel="000D4F01">
          <w:delText>a</w:delText>
        </w:r>
      </w:del>
      <w:r w:rsidRPr="00BC3ABE">
        <w:rPr>
          <w:spacing w:val="-2"/>
        </w:rPr>
        <w:t xml:space="preserve"> </w:t>
      </w:r>
      <w:del w:id="2724" w:author="Microsoft Office User" w:date="2025-07-25T06:29:00Z">
        <w:r w:rsidDel="000D4F01">
          <w:rPr>
            <w:spacing w:val="-2"/>
          </w:rPr>
          <w:delText xml:space="preserve">en effet </w:delText>
        </w:r>
      </w:del>
      <w:r w:rsidRPr="00BC3ABE">
        <w:t>deux</w:t>
      </w:r>
      <w:r w:rsidRPr="00BC3ABE">
        <w:rPr>
          <w:spacing w:val="-3"/>
        </w:rPr>
        <w:t xml:space="preserve"> </w:t>
      </w:r>
      <w:r w:rsidRPr="00BC3ABE">
        <w:rPr>
          <w:spacing w:val="-2"/>
        </w:rPr>
        <w:t>options</w:t>
      </w:r>
      <w:r w:rsidRPr="00BC3ABE">
        <w:rPr>
          <w:color w:val="000000" w:themeColor="text1"/>
        </w:rPr>
        <w:t>. Soit elle garde</w:t>
      </w:r>
      <w:r w:rsidRPr="00BC3ABE">
        <w:t xml:space="preserve"> secret son </w:t>
      </w:r>
      <w:r w:rsidRPr="00BC3ABE">
        <w:rPr>
          <w:color w:val="000000" w:themeColor="text1"/>
        </w:rPr>
        <w:t>modèle</w:t>
      </w:r>
      <w:r w:rsidRPr="00BC3ABE">
        <w:t xml:space="preserve">, et ne le </w:t>
      </w:r>
      <w:r w:rsidRPr="00BC3ABE">
        <w:rPr>
          <w:color w:val="000000" w:themeColor="text1"/>
        </w:rPr>
        <w:t>commercialise</w:t>
      </w:r>
      <w:r w:rsidRPr="00BC3ABE">
        <w:t xml:space="preserve"> qu’à travers un portail opaque</w:t>
      </w:r>
      <w:r w:rsidRPr="00BC3ABE">
        <w:rPr>
          <w:color w:val="000000" w:themeColor="text1"/>
        </w:rPr>
        <w:t>, auquel</w:t>
      </w:r>
      <w:r w:rsidRPr="00BC3ABE">
        <w:t xml:space="preserve"> les utilisateurs peuvent envoyer une requête par </w:t>
      </w:r>
      <w:del w:id="2725" w:author="Microsoft Office User" w:date="2025-07-25T06:29:00Z">
        <w:r w:rsidRPr="00BC3ABE" w:rsidDel="000D4F01">
          <w:delText>Internet</w:delText>
        </w:r>
      </w:del>
      <w:r>
        <w:t>Internet</w:t>
      </w:r>
      <w:r w:rsidRPr="00BC3ABE">
        <w:t xml:space="preserve">, </w:t>
      </w:r>
      <w:r>
        <w:t>pour</w:t>
      </w:r>
      <w:r w:rsidRPr="00BC3ABE">
        <w:t xml:space="preserve"> </w:t>
      </w:r>
      <w:r w:rsidRPr="00BC3ABE">
        <w:rPr>
          <w:color w:val="000000" w:themeColor="text1"/>
        </w:rPr>
        <w:t>ne</w:t>
      </w:r>
      <w:r w:rsidRPr="00BC3ABE">
        <w:t xml:space="preserve"> re</w:t>
      </w:r>
      <w:r>
        <w:t>cevoir</w:t>
      </w:r>
      <w:r w:rsidRPr="00BC3ABE">
        <w:t xml:space="preserve"> la réponse</w:t>
      </w:r>
      <w:r w:rsidRPr="00BC3ABE">
        <w:rPr>
          <w:color w:val="000000" w:themeColor="text1"/>
        </w:rPr>
        <w:t xml:space="preserve"> </w:t>
      </w:r>
      <w:r>
        <w:rPr>
          <w:color w:val="000000" w:themeColor="text1"/>
        </w:rPr>
        <w:t>qu’</w:t>
      </w:r>
      <w:r w:rsidRPr="00BC3ABE">
        <w:rPr>
          <w:color w:val="000000" w:themeColor="text1"/>
        </w:rPr>
        <w:t>après inférence</w:t>
      </w:r>
      <w:r w:rsidRPr="00BC3ABE">
        <w:t xml:space="preserve">, sans </w:t>
      </w:r>
      <w:del w:id="2726" w:author="Microsoft Office User" w:date="2025-07-25T06:29:00Z">
        <w:r w:rsidRPr="00BC3ABE" w:rsidDel="000D4F01">
          <w:delText>jamais voir</w:delText>
        </w:r>
      </w:del>
      <w:ins w:id="2727" w:author="Microsoft Office User" w:date="2025-07-25T06:29:00Z">
        <w:r w:rsidR="000D4F01">
          <w:t>avoir vu</w:t>
        </w:r>
        <w:del w:id="2728" w:author="Héloïse Mahé" w:date="2025-07-25T17:59:00Z">
          <w:r w:rsidR="000D4F01" w:rsidDel="00E418E3">
            <w:delText>r</w:delText>
          </w:r>
        </w:del>
        <w:r w:rsidR="000D4F01">
          <w:t xml:space="preserve"> </w:t>
        </w:r>
      </w:ins>
      <w:del w:id="2729" w:author="Microsoft Office User" w:date="2025-07-25T06:30:00Z">
        <w:r w:rsidRPr="00BC3ABE" w:rsidDel="000D4F01">
          <w:delText xml:space="preserve"> </w:delText>
        </w:r>
      </w:del>
      <w:r w:rsidRPr="00BC3ABE">
        <w:rPr>
          <w:color w:val="000000" w:themeColor="text1"/>
        </w:rPr>
        <w:t xml:space="preserve">tourner </w:t>
      </w:r>
      <w:r w:rsidRPr="00BC3ABE">
        <w:t>la machine</w:t>
      </w:r>
      <w:r w:rsidRPr="00BC3ABE">
        <w:rPr>
          <w:color w:val="000000" w:themeColor="text1"/>
        </w:rPr>
        <w:t>. Ce fonctionnement</w:t>
      </w:r>
      <w:r w:rsidRPr="00BC3ABE">
        <w:t xml:space="preserve"> permet à l’organisation productrice de garder ses secrets, donc son avance sur la concurrence. C’est le paradigme suivi </w:t>
      </w:r>
      <w:r w:rsidRPr="00BC3ABE">
        <w:rPr>
          <w:color w:val="000000" w:themeColor="text1"/>
        </w:rPr>
        <w:t>pour</w:t>
      </w:r>
      <w:r w:rsidRPr="00BC3ABE">
        <w:t xml:space="preserve"> </w:t>
      </w:r>
      <w:r w:rsidRPr="00065C26">
        <w:t xml:space="preserve">les </w:t>
      </w:r>
      <w:r w:rsidRPr="00872D79">
        <w:t>meilleurs</w:t>
      </w:r>
      <w:r w:rsidRPr="00BC3ABE">
        <w:t xml:space="preserve"> modèles d’entreprises pionnières comme les américaines OpenAI</w:t>
      </w:r>
      <w:r w:rsidRPr="00BC3ABE">
        <w:rPr>
          <w:color w:val="000000" w:themeColor="text1"/>
        </w:rPr>
        <w:t>,</w:t>
      </w:r>
      <w:r w:rsidRPr="00BC3ABE">
        <w:t xml:space="preserve"> Anthropic.</w:t>
      </w:r>
    </w:p>
    <w:p w14:paraId="70EBBA82" w14:textId="6ECC4DF3" w:rsidR="001D2912" w:rsidDel="00E418E3" w:rsidRDefault="001D2912" w:rsidP="003175A3">
      <w:pPr>
        <w:rPr>
          <w:del w:id="2730" w:author="Héloïse Mahé" w:date="2025-07-25T17:59:00Z"/>
        </w:rPr>
      </w:pPr>
      <w:r w:rsidRPr="00BC3ABE">
        <w:rPr>
          <w:color w:val="000000" w:themeColor="text1"/>
        </w:rPr>
        <w:t>La seconde</w:t>
      </w:r>
      <w:r w:rsidRPr="00BC3ABE">
        <w:t xml:space="preserve"> option consiste à rendre son modèle public, ou «</w:t>
      </w:r>
      <w:r w:rsidRPr="00BC3ABE">
        <w:rPr>
          <w:spacing w:val="-5"/>
        </w:rPr>
        <w:t> </w:t>
      </w:r>
      <w:r w:rsidRPr="00BC3ABE">
        <w:t>ouvert</w:t>
      </w:r>
      <w:r w:rsidRPr="00BC3ABE">
        <w:rPr>
          <w:spacing w:val="-4"/>
        </w:rPr>
        <w:t> </w:t>
      </w:r>
      <w:r w:rsidRPr="00BC3ABE">
        <w:t xml:space="preserve">» : il sera alors disponible en source ouverte, en </w:t>
      </w:r>
      <w:r w:rsidRPr="00872D79" w:rsidDel="005509FE">
        <w:rPr>
          <w:i/>
        </w:rPr>
        <w:t>«</w:t>
      </w:r>
      <w:r w:rsidRPr="00872D79" w:rsidDel="005509FE">
        <w:rPr>
          <w:i/>
          <w:spacing w:val="-1"/>
        </w:rPr>
        <w:t> </w:t>
      </w:r>
      <w:r w:rsidRPr="00872D79">
        <w:rPr>
          <w:i/>
        </w:rPr>
        <w:t>open source</w:t>
      </w:r>
      <w:r w:rsidRPr="00BC3ABE">
        <w:rPr>
          <w:rStyle w:val="FootnoteReference"/>
          <w:rFonts w:ascii="Times New Roman" w:hAnsi="Times New Roman" w:cs="Times New Roman"/>
        </w:rPr>
        <w:footnoteReference w:id="95"/>
      </w:r>
      <w:ins w:id="2732" w:author="Microsoft Office User" w:date="2025-07-28T06:13:00Z">
        <w:r w:rsidR="00F2190A">
          <w:rPr>
            <w:i/>
          </w:rPr>
          <w:t xml:space="preserve"> </w:t>
        </w:r>
      </w:ins>
      <w:del w:id="2733" w:author="Microsoft Office User" w:date="2025-07-28T06:13:00Z">
        <w:r w:rsidDel="00F2190A">
          <w:rPr>
            <w:color w:val="000000" w:themeColor="text1"/>
          </w:rPr>
          <w:delText> </w:delText>
        </w:r>
      </w:del>
      <w:r w:rsidDel="005509FE">
        <w:rPr>
          <w:color w:val="000000" w:themeColor="text1"/>
        </w:rPr>
        <w:t>»</w:t>
      </w:r>
      <w:r w:rsidRPr="00BC3ABE">
        <w:rPr>
          <w:color w:val="000000" w:themeColor="text1"/>
        </w:rPr>
        <w:t>.</w:t>
      </w:r>
      <w:r w:rsidRPr="00BC3ABE">
        <w:t xml:space="preserve"> </w:t>
      </w:r>
      <w:r>
        <w:t>Cette</w:t>
      </w:r>
      <w:r w:rsidRPr="00BC3ABE">
        <w:t xml:space="preserve"> publication a le désavantage de </w:t>
      </w:r>
      <w:r w:rsidRPr="00BC3ABE">
        <w:rPr>
          <w:color w:val="000000" w:themeColor="text1"/>
        </w:rPr>
        <w:t>divulguer gratuitement des avancées techniques</w:t>
      </w:r>
      <w:r w:rsidRPr="00BC3ABE">
        <w:t xml:space="preserve"> à la concurrence. En revanche, elle a le grand avantage de permettre une adoption massive du modèle, et permet ainsi d’en faire un standard qui progressera bien plus vite grâce au travail de milliers</w:t>
      </w:r>
      <w:r w:rsidRPr="00BC3ABE">
        <w:rPr>
          <w:spacing w:val="49"/>
        </w:rPr>
        <w:t xml:space="preserve"> </w:t>
      </w:r>
      <w:r w:rsidRPr="00BC3ABE">
        <w:t>de</w:t>
      </w:r>
      <w:r w:rsidRPr="00BC3ABE">
        <w:rPr>
          <w:spacing w:val="52"/>
        </w:rPr>
        <w:t xml:space="preserve"> </w:t>
      </w:r>
      <w:r w:rsidRPr="00BC3ABE">
        <w:t>contributeurs</w:t>
      </w:r>
      <w:r w:rsidRPr="00BC3ABE">
        <w:rPr>
          <w:spacing w:val="51"/>
        </w:rPr>
        <w:t xml:space="preserve"> </w:t>
      </w:r>
      <w:r w:rsidRPr="00BC3ABE">
        <w:t>bénévoles.</w:t>
      </w:r>
      <w:r w:rsidRPr="00BC3ABE">
        <w:rPr>
          <w:color w:val="000000" w:themeColor="text1"/>
        </w:rPr>
        <w:t xml:space="preserve"> </w:t>
      </w:r>
      <w:r w:rsidRPr="00BC3ABE">
        <w:t>Une</w:t>
      </w:r>
      <w:r w:rsidRPr="00BC3ABE">
        <w:rPr>
          <w:spacing w:val="51"/>
        </w:rPr>
        <w:t xml:space="preserve"> </w:t>
      </w:r>
      <w:r w:rsidRPr="00BC3ABE">
        <w:t>fois</w:t>
      </w:r>
      <w:r w:rsidRPr="00BC3ABE">
        <w:rPr>
          <w:spacing w:val="52"/>
        </w:rPr>
        <w:t xml:space="preserve"> </w:t>
      </w:r>
      <w:r w:rsidRPr="00BC3ABE">
        <w:t>le</w:t>
      </w:r>
      <w:r w:rsidRPr="00BC3ABE">
        <w:rPr>
          <w:spacing w:val="51"/>
        </w:rPr>
        <w:t xml:space="preserve"> </w:t>
      </w:r>
      <w:r w:rsidRPr="00BC3ABE">
        <w:t>modèle</w:t>
      </w:r>
      <w:r w:rsidRPr="00BC3ABE">
        <w:rPr>
          <w:spacing w:val="52"/>
        </w:rPr>
        <w:t xml:space="preserve"> </w:t>
      </w:r>
      <w:r w:rsidRPr="00BC3ABE">
        <w:rPr>
          <w:spacing w:val="-2"/>
        </w:rPr>
        <w:t xml:space="preserve">disponible </w:t>
      </w:r>
      <w:r w:rsidRPr="00BC3ABE">
        <w:t>gratuitement, comment en tirer un revenu ? Le produit s’étant diffusé massivement et ayant fédéré une communauté, les producteurs espèrent ensuite pouvoir monétiser des à-côtés : offre premium payante, support spécialisé, partenariat avec d’autres offres et perception d’une partie des revenus générés, etc. Ce modèle est particulièrement efficace en informatique, car c’est une des seules industries où le partage du produit ne coûte rien</w:t>
      </w:r>
      <w:r>
        <w:t xml:space="preserve"> –</w:t>
      </w:r>
      <w:r w:rsidRPr="00BC3ABE">
        <w:t xml:space="preserve"> au contraire, les retours d’utilisateurs aident</w:t>
      </w:r>
      <w:r w:rsidRPr="00BC3ABE">
        <w:rPr>
          <w:spacing w:val="40"/>
        </w:rPr>
        <w:t xml:space="preserve"> </w:t>
      </w:r>
      <w:r w:rsidRPr="00BC3ABE">
        <w:t xml:space="preserve">à l’amélioration. </w:t>
      </w:r>
      <w:r w:rsidRPr="00872D79">
        <w:t xml:space="preserve">Le principal acteur de l’IA sur ce modèle </w:t>
      </w:r>
      <w:r w:rsidRPr="00872D79">
        <w:rPr>
          <w:i/>
        </w:rPr>
        <w:t>open source</w:t>
      </w:r>
      <w:r w:rsidRPr="00872D79">
        <w:t xml:space="preserve"> est l’entreprise Hugging Face, une plate-forme fondée par trois Français ;</w:t>
      </w:r>
      <w:r w:rsidRPr="00065C26">
        <w:t xml:space="preserve"> nombre d’entreprises publient leurs modèles en </w:t>
      </w:r>
      <w:r w:rsidRPr="00872D79">
        <w:rPr>
          <w:i/>
        </w:rPr>
        <w:t>open source</w:t>
      </w:r>
      <w:r w:rsidRPr="00BC3ABE">
        <w:t>, comme le font Meta ou la start-up française Mistral.</w:t>
      </w:r>
      <w:r>
        <w:t xml:space="preserve"> L’entreprise chinoise DeepSeek s’est fait connaître en publiant un modèle </w:t>
      </w:r>
      <w:ins w:id="2734" w:author="Microsoft Office User" w:date="2025-07-25T06:30:00Z">
        <w:r w:rsidR="000D4F01">
          <w:t>de ce type</w:t>
        </w:r>
      </w:ins>
      <w:del w:id="2735" w:author="Microsoft Office User" w:date="2025-07-25T06:30:00Z">
        <w:r w:rsidDel="000D4F01">
          <w:delText xml:space="preserve">en </w:delText>
        </w:r>
        <w:r w:rsidRPr="00872D79" w:rsidDel="000D4F01">
          <w:rPr>
            <w:i/>
          </w:rPr>
          <w:delText>open source</w:delText>
        </w:r>
      </w:del>
      <w:r>
        <w:t xml:space="preserve">. </w:t>
      </w:r>
      <w:del w:id="2736" w:author="Microsoft Office User" w:date="2025-07-28T06:16:00Z">
        <w:r w:rsidDel="001A492D">
          <w:delText xml:space="preserve">Cela </w:delText>
        </w:r>
      </w:del>
      <w:ins w:id="2737" w:author="Microsoft Office User" w:date="2025-07-28T06:16:00Z">
        <w:r w:rsidR="001A492D">
          <w:t>L’usage de ces modèles</w:t>
        </w:r>
        <w:r w:rsidR="001A492D">
          <w:t xml:space="preserve"> </w:t>
        </w:r>
      </w:ins>
      <w:r>
        <w:t xml:space="preserve">a d’ailleurs éveillé des soupçons de sécurité : </w:t>
      </w:r>
      <w:del w:id="2738" w:author="Microsoft Office User" w:date="2025-07-28T06:17:00Z">
        <w:r w:rsidDel="00260436">
          <w:delText>peut-on</w:delText>
        </w:r>
      </w:del>
      <w:ins w:id="2739" w:author="Microsoft Office User" w:date="2025-07-28T06:17:00Z">
        <w:r w:rsidR="00260436">
          <w:t>est-il possible</w:t>
        </w:r>
      </w:ins>
      <w:r>
        <w:t xml:space="preserve"> </w:t>
      </w:r>
      <w:ins w:id="2740" w:author="Microsoft Office User" w:date="2025-07-28T06:17:00Z">
        <w:r w:rsidR="00260436">
          <w:t>d’</w:t>
        </w:r>
      </w:ins>
      <w:r>
        <w:t xml:space="preserve">utiliser un </w:t>
      </w:r>
      <w:ins w:id="2741" w:author="Microsoft Office User" w:date="2025-07-25T06:31:00Z">
        <w:r w:rsidR="000D4F01">
          <w:t xml:space="preserve">tel </w:t>
        </w:r>
      </w:ins>
      <w:r>
        <w:t xml:space="preserve">modèle </w:t>
      </w:r>
      <w:del w:id="2742" w:author="Microsoft Office User" w:date="2025-07-25T06:30:00Z">
        <w:r w:rsidRPr="00872D79" w:rsidDel="000D4F01">
          <w:rPr>
            <w:i/>
          </w:rPr>
          <w:delText>open source</w:delText>
        </w:r>
        <w:r w:rsidDel="000D4F01">
          <w:delText xml:space="preserve"> </w:delText>
        </w:r>
      </w:del>
      <w:del w:id="2743" w:author="Microsoft Office User" w:date="2025-07-25T06:31:00Z">
        <w:r w:rsidDel="000D4F01">
          <w:delText xml:space="preserve">chinois </w:delText>
        </w:r>
      </w:del>
      <w:r>
        <w:t xml:space="preserve">sans risquer des fuites de données ? Ici, il convient de dissiper le malentendu : si vous utilisez un modèle hébergé sur un site chinois, bien sûr, vos conversations sont exposées. Mais s’il s’agit de télécharger un modèle </w:t>
      </w:r>
      <w:ins w:id="2744" w:author="Microsoft Office User" w:date="2025-07-25T06:30:00Z">
        <w:r w:rsidR="000D4F01" w:rsidRPr="000D4F01">
          <w:rPr>
            <w:i/>
            <w:iCs/>
            <w:rPrChange w:id="2745" w:author="Microsoft Office User" w:date="2025-07-25T06:30:00Z">
              <w:rPr/>
            </w:rPrChange>
          </w:rPr>
          <w:t>open source</w:t>
        </w:r>
        <w:r w:rsidR="000D4F01">
          <w:t xml:space="preserve"> </w:t>
        </w:r>
      </w:ins>
      <w:r>
        <w:t xml:space="preserve">chinois pour l’héberger localement, souvenons-nous qu’on modèle entraîné n’est qu’une liste de chiffres, il n’exécute pas de code. </w:t>
      </w:r>
      <w:del w:id="2746" w:author="Microsoft Office User" w:date="2025-07-25T06:30:00Z">
        <w:r w:rsidDel="000D4F01">
          <w:delText>Il suffit donc d’utiliser un code d’inférence sûr pour ne pas courir un plus grand risque de sécurité que lorsque vous utilisez des billets de banque originellement inventés en Chine.</w:delText>
        </w:r>
      </w:del>
      <w:ins w:id="2747" w:author="Microsoft Office User" w:date="2025-07-25T06:30:00Z">
        <w:r w:rsidR="000D4F01">
          <w:t>Si vous utilisez un code d’inférence vérifié</w:t>
        </w:r>
      </w:ins>
      <w:ins w:id="2748" w:author="Microsoft Office User" w:date="2025-07-25T06:31:00Z">
        <w:r w:rsidR="000D4F01">
          <w:t>, vous ne courez pas beaucoup plus de risque qu’en utilisant des formules mathématiques écrites par des Chinois.</w:t>
        </w:r>
      </w:ins>
    </w:p>
    <w:p w14:paraId="1E5EEEA3" w14:textId="77777777" w:rsidR="001D2912" w:rsidRPr="00BC3ABE" w:rsidRDefault="001D2912" w:rsidP="00E418E3"/>
    <w:p w14:paraId="3AF59BC9" w14:textId="06517369" w:rsidR="001D2912" w:rsidRDefault="001D2912" w:rsidP="003175A3">
      <w:pPr>
        <w:rPr>
          <w:color w:val="000000" w:themeColor="text1"/>
        </w:rPr>
      </w:pPr>
      <w:r w:rsidRPr="00065C26">
        <w:t>Pour les utilisateur</w:t>
      </w:r>
      <w:r w:rsidRPr="00EB0858">
        <w:t>s,</w:t>
      </w:r>
      <w:r w:rsidRPr="00BC3ABE">
        <w:t xml:space="preserve"> quelle solution </w:t>
      </w:r>
      <w:r w:rsidRPr="00BC3ABE">
        <w:rPr>
          <w:color w:val="000000" w:themeColor="text1"/>
        </w:rPr>
        <w:t xml:space="preserve">privilégier </w:t>
      </w:r>
      <w:r w:rsidRPr="00BC3ABE">
        <w:t xml:space="preserve">entre des modèles propriétaires ou ouverts ? Les modèles propriétaires sont souvent plus </w:t>
      </w:r>
      <w:r w:rsidRPr="00BC3ABE">
        <w:rPr>
          <w:color w:val="000000" w:themeColor="text1"/>
        </w:rPr>
        <w:t>performants</w:t>
      </w:r>
      <w:r w:rsidRPr="00BC3ABE">
        <w:t>.</w:t>
      </w:r>
      <w:r w:rsidRPr="00BC3ABE">
        <w:rPr>
          <w:spacing w:val="-1"/>
        </w:rPr>
        <w:t xml:space="preserve"> </w:t>
      </w:r>
      <w:r w:rsidRPr="00BC3ABE">
        <w:t>En</w:t>
      </w:r>
      <w:r w:rsidRPr="00BC3ABE">
        <w:rPr>
          <w:spacing w:val="-1"/>
        </w:rPr>
        <w:t xml:space="preserve"> </w:t>
      </w:r>
      <w:r w:rsidRPr="00BC3ABE">
        <w:t>revanche,</w:t>
      </w:r>
      <w:r w:rsidRPr="00BC3ABE">
        <w:rPr>
          <w:spacing w:val="-1"/>
        </w:rPr>
        <w:t xml:space="preserve"> </w:t>
      </w:r>
      <w:r w:rsidRPr="00BC3ABE">
        <w:t>ils</w:t>
      </w:r>
      <w:r w:rsidRPr="00BC3ABE">
        <w:rPr>
          <w:spacing w:val="-1"/>
        </w:rPr>
        <w:t xml:space="preserve"> </w:t>
      </w:r>
      <w:r w:rsidRPr="00BC3ABE">
        <w:t>sont</w:t>
      </w:r>
      <w:r w:rsidRPr="00BC3ABE">
        <w:rPr>
          <w:spacing w:val="-1"/>
        </w:rPr>
        <w:t xml:space="preserve"> </w:t>
      </w:r>
      <w:r w:rsidRPr="00BC3ABE">
        <w:t>aussi</w:t>
      </w:r>
      <w:r w:rsidRPr="00BC3ABE">
        <w:rPr>
          <w:spacing w:val="-1"/>
        </w:rPr>
        <w:t xml:space="preserve"> </w:t>
      </w:r>
      <w:r w:rsidRPr="00BC3ABE">
        <w:t>plus</w:t>
      </w:r>
      <w:r w:rsidRPr="00BC3ABE">
        <w:rPr>
          <w:spacing w:val="-1"/>
        </w:rPr>
        <w:t xml:space="preserve"> </w:t>
      </w:r>
      <w:r w:rsidRPr="00BC3ABE">
        <w:rPr>
          <w:color w:val="000000" w:themeColor="text1"/>
        </w:rPr>
        <w:t>coûteux</w:t>
      </w:r>
      <w:r w:rsidRPr="00BC3ABE">
        <w:t>,</w:t>
      </w:r>
      <w:r w:rsidRPr="00BC3ABE">
        <w:rPr>
          <w:spacing w:val="-1"/>
        </w:rPr>
        <w:t xml:space="preserve"> </w:t>
      </w:r>
      <w:r w:rsidRPr="00BC3ABE">
        <w:t>puisque</w:t>
      </w:r>
      <w:r w:rsidRPr="00BC3ABE">
        <w:rPr>
          <w:spacing w:val="-1"/>
        </w:rPr>
        <w:t xml:space="preserve"> </w:t>
      </w:r>
      <w:r w:rsidRPr="00BC3ABE">
        <w:t>le</w:t>
      </w:r>
      <w:r w:rsidRPr="00BC3ABE">
        <w:rPr>
          <w:spacing w:val="-1"/>
        </w:rPr>
        <w:t xml:space="preserve"> </w:t>
      </w:r>
      <w:r w:rsidRPr="00BC3ABE">
        <w:t>créateur</w:t>
      </w:r>
      <w:r w:rsidRPr="00BC3ABE">
        <w:rPr>
          <w:spacing w:val="-1"/>
        </w:rPr>
        <w:t xml:space="preserve"> </w:t>
      </w:r>
      <w:r w:rsidRPr="00BC3ABE">
        <w:t>se</w:t>
      </w:r>
      <w:r w:rsidRPr="00BC3ABE">
        <w:rPr>
          <w:spacing w:val="-1"/>
        </w:rPr>
        <w:t xml:space="preserve"> </w:t>
      </w:r>
      <w:r w:rsidRPr="00BC3ABE">
        <w:t>réserve une marge sur le coût d’usage. En outre, comme le créateur ne souhaite pas partager</w:t>
      </w:r>
      <w:r w:rsidRPr="00BC3ABE">
        <w:rPr>
          <w:spacing w:val="-1"/>
        </w:rPr>
        <w:t xml:space="preserve"> </w:t>
      </w:r>
      <w:r w:rsidRPr="00BC3ABE">
        <w:t>le</w:t>
      </w:r>
      <w:r w:rsidRPr="00BC3ABE">
        <w:rPr>
          <w:spacing w:val="-1"/>
        </w:rPr>
        <w:t xml:space="preserve"> </w:t>
      </w:r>
      <w:r w:rsidRPr="00BC3ABE">
        <w:t>fonctionnement</w:t>
      </w:r>
      <w:r w:rsidRPr="00BC3ABE">
        <w:rPr>
          <w:spacing w:val="-1"/>
        </w:rPr>
        <w:t xml:space="preserve"> </w:t>
      </w:r>
      <w:r w:rsidRPr="00BC3ABE">
        <w:t>de</w:t>
      </w:r>
      <w:r w:rsidRPr="00BC3ABE">
        <w:rPr>
          <w:spacing w:val="-1"/>
        </w:rPr>
        <w:t xml:space="preserve"> </w:t>
      </w:r>
      <w:r w:rsidRPr="00BC3ABE">
        <w:t>son</w:t>
      </w:r>
      <w:r w:rsidRPr="00BC3ABE">
        <w:rPr>
          <w:spacing w:val="-1"/>
        </w:rPr>
        <w:t xml:space="preserve"> </w:t>
      </w:r>
      <w:r w:rsidRPr="00BC3ABE">
        <w:t>modèle,</w:t>
      </w:r>
      <w:r w:rsidRPr="00BC3ABE">
        <w:rPr>
          <w:spacing w:val="-1"/>
        </w:rPr>
        <w:t xml:space="preserve"> </w:t>
      </w:r>
      <w:r w:rsidRPr="00BC3ABE">
        <w:t>il</w:t>
      </w:r>
      <w:r w:rsidRPr="00BC3ABE">
        <w:rPr>
          <w:spacing w:val="-1"/>
        </w:rPr>
        <w:t xml:space="preserve"> </w:t>
      </w:r>
      <w:r w:rsidRPr="00BC3ABE">
        <w:t>ne</w:t>
      </w:r>
      <w:r w:rsidRPr="00BC3ABE">
        <w:rPr>
          <w:spacing w:val="-1"/>
        </w:rPr>
        <w:t xml:space="preserve"> </w:t>
      </w:r>
      <w:r w:rsidRPr="00BC3ABE">
        <w:t>permet</w:t>
      </w:r>
      <w:r w:rsidRPr="00BC3ABE">
        <w:rPr>
          <w:spacing w:val="-1"/>
        </w:rPr>
        <w:t xml:space="preserve"> </w:t>
      </w:r>
      <w:r w:rsidRPr="00BC3ABE">
        <w:t>pas</w:t>
      </w:r>
      <w:r w:rsidRPr="00BC3ABE">
        <w:rPr>
          <w:spacing w:val="-1"/>
        </w:rPr>
        <w:t xml:space="preserve"> </w:t>
      </w:r>
      <w:r w:rsidRPr="00BC3ABE">
        <w:t>à</w:t>
      </w:r>
      <w:r w:rsidRPr="00BC3ABE">
        <w:rPr>
          <w:spacing w:val="-1"/>
        </w:rPr>
        <w:t xml:space="preserve"> </w:t>
      </w:r>
      <w:r w:rsidRPr="00BC3ABE">
        <w:t>ses</w:t>
      </w:r>
      <w:r w:rsidRPr="00BC3ABE">
        <w:rPr>
          <w:spacing w:val="-1"/>
        </w:rPr>
        <w:t xml:space="preserve"> </w:t>
      </w:r>
      <w:r w:rsidRPr="00BC3ABE">
        <w:t>usagers</w:t>
      </w:r>
      <w:r w:rsidRPr="00BC3ABE">
        <w:rPr>
          <w:spacing w:val="-1"/>
        </w:rPr>
        <w:t xml:space="preserve"> </w:t>
      </w:r>
      <w:r w:rsidRPr="00BC3ABE">
        <w:t>de</w:t>
      </w:r>
      <w:r w:rsidRPr="00BC3ABE">
        <w:rPr>
          <w:spacing w:val="-1"/>
        </w:rPr>
        <w:t xml:space="preserve"> </w:t>
      </w:r>
      <w:r w:rsidRPr="00BC3ABE">
        <w:t xml:space="preserve">le télécharger : </w:t>
      </w:r>
      <w:del w:id="2749" w:author="Microsoft Office User" w:date="2025-07-25T06:32:00Z">
        <w:r w:rsidRPr="00BC3ABE" w:rsidDel="000D4F01">
          <w:delText>à la place</w:delText>
        </w:r>
      </w:del>
      <w:ins w:id="2750" w:author="Microsoft Office User" w:date="2025-07-25T06:32:00Z">
        <w:r w:rsidR="000D4F01">
          <w:t>au lieu de cela</w:t>
        </w:r>
      </w:ins>
      <w:r w:rsidRPr="00BC3ABE">
        <w:t xml:space="preserve">, les utilisateurs doivent envoyer leur requête de complétion sur le serveur du créateur, qui </w:t>
      </w:r>
      <w:r w:rsidRPr="00BC3ABE">
        <w:rPr>
          <w:color w:val="000000" w:themeColor="text1"/>
        </w:rPr>
        <w:t>leur renverra</w:t>
      </w:r>
      <w:r w:rsidRPr="00BC3ABE">
        <w:t xml:space="preserve"> la complétion. Ce système pose des </w:t>
      </w:r>
      <w:r w:rsidRPr="00BC3ABE">
        <w:lastRenderedPageBreak/>
        <w:t>problèmes de confidentialité.</w:t>
      </w:r>
      <w:r>
        <w:t xml:space="preserve"> </w:t>
      </w:r>
      <w:r w:rsidRPr="00BC3ABE">
        <w:t xml:space="preserve">Au contraire, les modèles ouverts peuvent être téléchargés pour un usage local, donc entièrement sécurisé, et sans </w:t>
      </w:r>
      <w:r w:rsidRPr="00BC3ABE">
        <w:rPr>
          <w:color w:val="000000" w:themeColor="text1"/>
        </w:rPr>
        <w:t>frais additionnels versés</w:t>
      </w:r>
      <w:r w:rsidRPr="00BC3ABE">
        <w:t xml:space="preserve"> aux créateurs du modèle. </w:t>
      </w:r>
      <w:r w:rsidRPr="00BC3ABE">
        <w:rPr>
          <w:color w:val="000000" w:themeColor="text1"/>
        </w:rPr>
        <w:t>Disposer</w:t>
      </w:r>
      <w:r w:rsidRPr="00BC3ABE">
        <w:t xml:space="preserve"> des poids des modèles permet aussi de les ajuster à ses propres données et </w:t>
      </w:r>
      <w:r w:rsidRPr="00BC3ABE">
        <w:rPr>
          <w:color w:val="000000" w:themeColor="text1"/>
        </w:rPr>
        <w:t>cas d’usages</w:t>
      </w:r>
      <w:r w:rsidRPr="00BC3ABE">
        <w:t xml:space="preserve"> pour améliorer leur performance.</w:t>
      </w:r>
    </w:p>
    <w:p w14:paraId="7B664D2D" w14:textId="5A83A420" w:rsidR="001D2912" w:rsidRPr="00BC3ABE" w:rsidRDefault="001D2912" w:rsidP="003175A3">
      <w:r w:rsidRPr="00BC3ABE">
        <w:rPr>
          <w:color w:val="000000" w:themeColor="text1"/>
        </w:rPr>
        <w:t xml:space="preserve">Entre ces deux types d’avantages </w:t>
      </w:r>
      <w:r>
        <w:rPr>
          <w:color w:val="000000" w:themeColor="text1"/>
        </w:rPr>
        <w:t>–</w:t>
      </w:r>
      <w:r>
        <w:t> </w:t>
      </w:r>
      <w:r w:rsidRPr="00BC3ABE">
        <w:t xml:space="preserve">confidentialité et spécialisation </w:t>
      </w:r>
      <w:r w:rsidRPr="00BC3ABE">
        <w:rPr>
          <w:color w:val="000000" w:themeColor="text1"/>
        </w:rPr>
        <w:t>pour les</w:t>
      </w:r>
      <w:r w:rsidRPr="00BC3ABE">
        <w:t xml:space="preserve"> modèles ouverts, meilleure performance </w:t>
      </w:r>
      <w:r w:rsidRPr="00BC3ABE">
        <w:rPr>
          <w:color w:val="000000" w:themeColor="text1"/>
        </w:rPr>
        <w:t>pour</w:t>
      </w:r>
      <w:r w:rsidRPr="00BC3ABE">
        <w:t xml:space="preserve"> modèles propriétaires</w:t>
      </w:r>
      <w:r w:rsidRPr="00BC3ABE" w:rsidDel="00520CCC">
        <w:rPr>
          <w:color w:val="000000" w:themeColor="text1"/>
        </w:rPr>
        <w:t xml:space="preserve"> </w:t>
      </w:r>
      <w:r>
        <w:rPr>
          <w:color w:val="000000" w:themeColor="text1"/>
        </w:rPr>
        <w:t>–</w:t>
      </w:r>
      <w:r w:rsidRPr="00BC3ABE">
        <w:rPr>
          <w:color w:val="000000" w:themeColor="text1"/>
        </w:rPr>
        <w:t>, lequel s’imposera à long</w:t>
      </w:r>
      <w:r w:rsidRPr="00BC3ABE">
        <w:t xml:space="preserve"> terme</w:t>
      </w:r>
      <w:r w:rsidRPr="00BC3ABE">
        <w:rPr>
          <w:rStyle w:val="Hyperlink2"/>
          <w:rFonts w:cs="Times New Roman"/>
          <w:color w:val="000000" w:themeColor="text1"/>
        </w:rPr>
        <w:t> </w:t>
      </w:r>
      <w:r w:rsidRPr="00BC3ABE">
        <w:rPr>
          <w:color w:val="000000" w:themeColor="text1"/>
        </w:rPr>
        <w:t>? Ces deux paradigmes coexisteront probablement pour</w:t>
      </w:r>
      <w:r w:rsidRPr="00BC3ABE">
        <w:t xml:space="preserve"> se </w:t>
      </w:r>
      <w:r w:rsidRPr="00BC3ABE">
        <w:rPr>
          <w:color w:val="000000" w:themeColor="text1"/>
        </w:rPr>
        <w:t>compléter</w:t>
      </w:r>
      <w:r w:rsidRPr="00BC3ABE">
        <w:t xml:space="preserve"> sur des cas d’usage différents. Par exemple, pour des organisations soucieuses de confidentialité comme les gouvernements ou </w:t>
      </w:r>
      <w:r w:rsidRPr="00BC3ABE">
        <w:rPr>
          <w:spacing w:val="9"/>
        </w:rPr>
        <w:t xml:space="preserve">l’industrie d’armement, </w:t>
      </w:r>
      <w:r w:rsidRPr="00BC3ABE">
        <w:t xml:space="preserve">il reste impensable d’utiliser des modèles propriétaires en envoyant ses données </w:t>
      </w:r>
      <w:r w:rsidRPr="00BC3ABE">
        <w:rPr>
          <w:color w:val="000000" w:themeColor="text1"/>
        </w:rPr>
        <w:t xml:space="preserve">sensibles </w:t>
      </w:r>
      <w:r w:rsidRPr="00BC3ABE">
        <w:t>sur un serveur distant.</w:t>
      </w:r>
    </w:p>
    <w:p w14:paraId="1EABAB6A" w14:textId="77777777" w:rsidR="001D2912" w:rsidDel="000D4F01" w:rsidRDefault="001D2912" w:rsidP="003175A3">
      <w:pPr>
        <w:rPr>
          <w:del w:id="2751" w:author="Microsoft Office User" w:date="2025-07-25T06:32:00Z"/>
          <w:spacing w:val="-2"/>
        </w:rPr>
      </w:pPr>
      <w:r w:rsidRPr="00BC3ABE">
        <w:t>Il semble que si le modèle ouvert prend le dessus, le pouvoir lié à l’IA</w:t>
      </w:r>
      <w:r w:rsidRPr="00BC3ABE">
        <w:rPr>
          <w:spacing w:val="-7"/>
        </w:rPr>
        <w:t xml:space="preserve"> </w:t>
      </w:r>
      <w:r w:rsidRPr="00BC3ABE">
        <w:t xml:space="preserve">sera largement décentralisé. Au contraire, si ce sont les modèles fermés les plus puissants, les acteurs qui les contrôlent auront la main sur tous les usages de </w:t>
      </w:r>
      <w:r w:rsidRPr="00BC3ABE">
        <w:rPr>
          <w:spacing w:val="-2"/>
        </w:rPr>
        <w:t>l’IA.</w:t>
      </w:r>
    </w:p>
    <w:p w14:paraId="3ADBC2EC" w14:textId="77777777" w:rsidR="001D2912" w:rsidRPr="00BC3ABE" w:rsidRDefault="001D2912" w:rsidP="000D4F01"/>
    <w:p w14:paraId="1BD1A12B" w14:textId="1DB80649" w:rsidR="001D2912" w:rsidDel="00607602" w:rsidRDefault="001D2912" w:rsidP="00E44AC1">
      <w:pPr>
        <w:pStyle w:val="Heading3"/>
        <w:spacing w:line="276" w:lineRule="auto"/>
        <w:rPr>
          <w:del w:id="2752" w:author="Microsoft Office User" w:date="2025-07-25T06:13:00Z"/>
          <w:spacing w:val="-2"/>
        </w:rPr>
      </w:pPr>
      <w:bookmarkStart w:id="2753" w:name="_Toc80"/>
      <w:bookmarkStart w:id="2754" w:name="_Toc193205472"/>
      <w:bookmarkStart w:id="2755" w:name="_Toc201829608"/>
      <w:r w:rsidRPr="00BC3ABE">
        <w:t>Forte</w:t>
      </w:r>
      <w:r w:rsidRPr="00BC3ABE">
        <w:rPr>
          <w:spacing w:val="-3"/>
        </w:rPr>
        <w:t xml:space="preserve"> </w:t>
      </w:r>
      <w:r w:rsidRPr="00BC3ABE">
        <w:t>centralisation</w:t>
      </w:r>
      <w:r w:rsidRPr="00BC3ABE">
        <w:rPr>
          <w:spacing w:val="-3"/>
        </w:rPr>
        <w:t> </w:t>
      </w:r>
      <w:r w:rsidRPr="00BC3ABE">
        <w:t>:</w:t>
      </w:r>
      <w:r w:rsidRPr="00BC3ABE">
        <w:rPr>
          <w:spacing w:val="-2"/>
        </w:rPr>
        <w:t xml:space="preserve"> </w:t>
      </w:r>
      <w:r w:rsidRPr="00BC3ABE" w:rsidDel="00B575FE">
        <w:t>U</w:t>
      </w:r>
      <w:r w:rsidRPr="00BC3ABE">
        <w:t>n</w:t>
      </w:r>
      <w:r w:rsidRPr="00BC3ABE">
        <w:rPr>
          <w:spacing w:val="-4"/>
        </w:rPr>
        <w:t xml:space="preserve"> </w:t>
      </w:r>
      <w:r w:rsidRPr="00BC3ABE">
        <w:t>marché</w:t>
      </w:r>
      <w:r w:rsidRPr="00BC3ABE">
        <w:rPr>
          <w:spacing w:val="-2"/>
        </w:rPr>
        <w:t xml:space="preserve"> fabuleux</w:t>
      </w:r>
      <w:bookmarkEnd w:id="2753"/>
      <w:bookmarkEnd w:id="2754"/>
      <w:r>
        <w:rPr>
          <w:spacing w:val="-2"/>
        </w:rPr>
        <w:t>, un pouvoir sans limites ?</w:t>
      </w:r>
      <w:bookmarkEnd w:id="2755"/>
    </w:p>
    <w:p w14:paraId="5420A265" w14:textId="77777777" w:rsidR="001D2912" w:rsidRPr="00BC3ABE" w:rsidRDefault="001D2912" w:rsidP="00607602">
      <w:pPr>
        <w:pStyle w:val="Heading3"/>
        <w:spacing w:line="276" w:lineRule="auto"/>
      </w:pPr>
    </w:p>
    <w:p w14:paraId="0302EA3E" w14:textId="393156DA" w:rsidR="001D2912" w:rsidRPr="00BC3ABE" w:rsidRDefault="001D2912" w:rsidP="003175A3">
      <w:del w:id="2756" w:author="Microsoft Office User" w:date="2025-07-25T06:33:00Z">
        <w:r w:rsidRPr="00BC3ABE" w:rsidDel="000D4F01">
          <w:delText xml:space="preserve">Imaginons que les modèles atteignent le </w:delText>
        </w:r>
        <w:r w:rsidRPr="00BC3ABE" w:rsidDel="000D4F01">
          <w:rPr>
            <w:color w:val="000000" w:themeColor="text1"/>
          </w:rPr>
          <w:delText>seuil</w:delText>
        </w:r>
        <w:r w:rsidRPr="00BC3ABE" w:rsidDel="000D4F01">
          <w:delText xml:space="preserve"> critique où ils puissent</w:delText>
        </w:r>
        <w:r w:rsidRPr="00BC3ABE" w:rsidDel="000D4F01">
          <w:rPr>
            <w:spacing w:val="40"/>
          </w:rPr>
          <w:delText xml:space="preserve"> </w:delText>
        </w:r>
        <w:r w:rsidRPr="00BC3ABE" w:rsidDel="000D4F01">
          <w:delText xml:space="preserve">servir </w:delText>
        </w:r>
        <w:r w:rsidRPr="00BC3ABE" w:rsidDel="000D4F01">
          <w:rPr>
            <w:color w:val="000000" w:themeColor="text1"/>
          </w:rPr>
          <w:delText>d’</w:delText>
        </w:r>
        <w:r w:rsidDel="000D4F01">
          <w:rPr>
            <w:color w:val="000000" w:themeColor="text1"/>
          </w:rPr>
          <w:delText>a</w:delText>
        </w:r>
        <w:r w:rsidRPr="00BC3ABE" w:rsidDel="000D4F01">
          <w:rPr>
            <w:color w:val="000000" w:themeColor="text1"/>
          </w:rPr>
          <w:delText xml:space="preserve">ssistants </w:delText>
        </w:r>
        <w:r w:rsidDel="000D4F01">
          <w:rPr>
            <w:color w:val="000000" w:themeColor="text1"/>
          </w:rPr>
          <w:delText>a</w:delText>
        </w:r>
        <w:r w:rsidRPr="00BC3ABE" w:rsidDel="000D4F01">
          <w:rPr>
            <w:color w:val="000000" w:themeColor="text1"/>
          </w:rPr>
          <w:delText>utonomes</w:delText>
        </w:r>
        <w:r w:rsidRPr="00BC3ABE" w:rsidDel="000D4F01">
          <w:delText xml:space="preserve"> (voir </w:delText>
        </w:r>
        <w:r w:rsidRPr="00872D79" w:rsidDel="000D4F01">
          <w:rPr>
            <w:color w:val="000000" w:themeColor="text1"/>
            <w:highlight w:val="yellow"/>
          </w:rPr>
          <w:delText>chapitre 6</w:delText>
        </w:r>
        <w:r w:rsidRPr="00BC3ABE" w:rsidDel="000D4F01">
          <w:delText>), inondant ainsi</w:delText>
        </w:r>
        <w:r w:rsidRPr="00BC3ABE" w:rsidDel="000D4F01">
          <w:rPr>
            <w:spacing w:val="40"/>
          </w:rPr>
          <w:delText xml:space="preserve"> </w:delText>
        </w:r>
        <w:r w:rsidRPr="00BC3ABE" w:rsidDel="000D4F01">
          <w:rPr>
            <w:color w:val="000000" w:themeColor="text1"/>
          </w:rPr>
          <w:delText>une large part</w:delText>
        </w:r>
        <w:r w:rsidRPr="00BC3ABE" w:rsidDel="000D4F01">
          <w:delText xml:space="preserve"> de </w:delText>
        </w:r>
        <w:r w:rsidRPr="00BC3ABE" w:rsidDel="000D4F01">
          <w:rPr>
            <w:color w:val="000000" w:themeColor="text1"/>
          </w:rPr>
          <w:delText>l’économie.</w:delText>
        </w:r>
        <w:r w:rsidRPr="00BC3ABE" w:rsidDel="000D4F01">
          <w:delText xml:space="preserve"> </w:delText>
        </w:r>
      </w:del>
      <w:r w:rsidRPr="00BC3ABE">
        <w:t xml:space="preserve">Dans l’hypothèse où </w:t>
      </w:r>
      <w:ins w:id="2757" w:author="Microsoft Office User" w:date="2025-07-25T06:33:00Z">
        <w:r w:rsidR="000D4F01">
          <w:t xml:space="preserve">les meilleurs modèles continuent de tendre vers plus de généralité, et où </w:t>
        </w:r>
      </w:ins>
      <w:r w:rsidRPr="00BC3ABE">
        <w:t xml:space="preserve">une poignée d’entreprises se partagent le marché, </w:t>
      </w:r>
      <w:del w:id="2758" w:author="Microsoft Office User" w:date="2025-07-25T06:33:00Z">
        <w:r w:rsidRPr="00BC3ABE" w:rsidDel="000D4F01">
          <w:delText xml:space="preserve">elles </w:delText>
        </w:r>
      </w:del>
      <w:ins w:id="2759" w:author="Microsoft Office User" w:date="2025-07-25T06:33:00Z">
        <w:r w:rsidR="000D4F01">
          <w:t>ces entreprises</w:t>
        </w:r>
        <w:r w:rsidR="000D4F01" w:rsidRPr="00BC3ABE">
          <w:t xml:space="preserve"> </w:t>
        </w:r>
      </w:ins>
      <w:r w:rsidRPr="00BC3ABE">
        <w:t>atteindront un niveau de puissance dont les dirigeants des entreprises actuelles ne peuvent que rêver</w:t>
      </w:r>
      <w:ins w:id="2760" w:author="Microsoft Office User" w:date="2025-07-25T06:35:00Z">
        <w:r w:rsidR="000D4F01">
          <w:t>, grâce à un marché sans précédent.</w:t>
        </w:r>
      </w:ins>
      <w:del w:id="2761" w:author="Microsoft Office User" w:date="2025-07-25T06:35:00Z">
        <w:r w:rsidRPr="00BC3ABE" w:rsidDel="000D4F01">
          <w:delText>.</w:delText>
        </w:r>
      </w:del>
    </w:p>
    <w:p w14:paraId="21E0EF11" w14:textId="4EA00D0E" w:rsidR="001D2912" w:rsidRPr="00BC3ABE" w:rsidRDefault="001D2912" w:rsidP="000D4F01">
      <w:r w:rsidRPr="00BC3ABE">
        <w:t xml:space="preserve">En effet, </w:t>
      </w:r>
      <w:ins w:id="2762" w:author="Microsoft Office User" w:date="2025-07-25T06:35:00Z">
        <w:r w:rsidR="000D4F01">
          <w:t>considérons</w:t>
        </w:r>
      </w:ins>
      <w:ins w:id="2763" w:author="Microsoft Office User" w:date="2025-07-25T06:34:00Z">
        <w:r w:rsidR="000D4F01">
          <w:t xml:space="preserve"> la domination actuelle des entreprises de tech : ce qui a rendu </w:t>
        </w:r>
        <w:r w:rsidR="000D4F01" w:rsidRPr="00BC3ABE">
          <w:t xml:space="preserve">Google, Netflix ou Meta </w:t>
        </w:r>
        <w:r w:rsidR="000D4F01">
          <w:t xml:space="preserve">si puissantes, c’est </w:t>
        </w:r>
      </w:ins>
      <w:ins w:id="2764" w:author="Microsoft Office User" w:date="2025-07-25T06:35:00Z">
        <w:r w:rsidR="000D4F01">
          <w:t>que ces entreprises</w:t>
        </w:r>
      </w:ins>
      <w:ins w:id="2765" w:author="Microsoft Office User" w:date="2025-07-25T06:34:00Z">
        <w:r w:rsidR="000D4F01">
          <w:t xml:space="preserve"> vendent des logiciels, un des seuls produits dont </w:t>
        </w:r>
      </w:ins>
      <w:ins w:id="2766" w:author="Microsoft Office User" w:date="2025-07-25T06:35:00Z">
        <w:r w:rsidR="000D4F01">
          <w:t>le clonage ne coûte rien, donc l</w:t>
        </w:r>
      </w:ins>
      <w:ins w:id="2767" w:author="Microsoft Office User" w:date="2025-07-25T06:34:00Z">
        <w:del w:id="2768" w:author="Héloïse Mahé" w:date="2025-07-25T18:00:00Z">
          <w:r w:rsidR="000D4F01" w:rsidDel="00E418E3">
            <w:delText>l</w:delText>
          </w:r>
        </w:del>
        <w:r w:rsidR="000D4F01">
          <w:t xml:space="preserve">a </w:t>
        </w:r>
      </w:ins>
      <w:ins w:id="2769" w:author="Microsoft Office User" w:date="2025-07-25T06:35:00Z">
        <w:r w:rsidR="000D4F01">
          <w:t>distribution se fait dans le monde entier à coût nul.</w:t>
        </w:r>
      </w:ins>
      <w:del w:id="2770" w:author="Microsoft Office User" w:date="2025-07-25T06:35:00Z">
        <w:r w:rsidRPr="00BC3ABE" w:rsidDel="000D4F01">
          <w:delText xml:space="preserve">des entreprises comme Google, Netflix ou Meta </w:delText>
        </w:r>
        <w:r w:rsidRPr="00BC3ABE" w:rsidDel="000D4F01">
          <w:rPr>
            <w:color w:val="000000" w:themeColor="text1"/>
          </w:rPr>
          <w:delText>doivent leur</w:delText>
        </w:r>
        <w:r w:rsidRPr="00BC3ABE" w:rsidDel="000D4F01">
          <w:delText xml:space="preserve"> importance</w:delText>
        </w:r>
        <w:r w:rsidRPr="00BC3ABE" w:rsidDel="000D4F01">
          <w:rPr>
            <w:color w:val="000000" w:themeColor="text1"/>
          </w:rPr>
          <w:delText xml:space="preserve"> à leurs</w:delText>
        </w:r>
        <w:r w:rsidRPr="00BC3ABE" w:rsidDel="000D4F01">
          <w:delText xml:space="preserve"> logiciels, dont la distribution se fait dans le monde entier pour un coût nul.</w:delText>
        </w:r>
      </w:del>
      <w:r w:rsidRPr="00BC3ABE">
        <w:t xml:space="preserve"> Ainsi, à la différence </w:t>
      </w:r>
      <w:del w:id="2771" w:author="Microsoft Office User" w:date="2025-07-25T06:35:00Z">
        <w:r w:rsidRPr="00BC3ABE" w:rsidDel="000D4F01">
          <w:delText xml:space="preserve">de la plupart </w:delText>
        </w:r>
      </w:del>
      <w:r w:rsidRPr="00BC3ABE">
        <w:t>des autres industries, il leur suffisait de créer le meilleur</w:t>
      </w:r>
      <w:r w:rsidRPr="00BC3ABE">
        <w:rPr>
          <w:spacing w:val="-3"/>
        </w:rPr>
        <w:t xml:space="preserve"> </w:t>
      </w:r>
      <w:r w:rsidRPr="00BC3ABE">
        <w:t>produit</w:t>
      </w:r>
      <w:r w:rsidRPr="00BC3ABE">
        <w:rPr>
          <w:spacing w:val="-3"/>
        </w:rPr>
        <w:t xml:space="preserve"> </w:t>
      </w:r>
      <w:r w:rsidRPr="00BC3ABE">
        <w:t>au</w:t>
      </w:r>
      <w:r w:rsidRPr="00BC3ABE">
        <w:rPr>
          <w:spacing w:val="-3"/>
        </w:rPr>
        <w:t xml:space="preserve"> </w:t>
      </w:r>
      <w:r w:rsidRPr="00BC3ABE">
        <w:t>monde</w:t>
      </w:r>
      <w:r w:rsidRPr="00BC3ABE">
        <w:rPr>
          <w:spacing w:val="-3"/>
        </w:rPr>
        <w:t xml:space="preserve"> </w:t>
      </w:r>
      <w:r w:rsidRPr="00BC3ABE">
        <w:t>pour</w:t>
      </w:r>
      <w:r w:rsidRPr="00BC3ABE">
        <w:rPr>
          <w:spacing w:val="-3"/>
        </w:rPr>
        <w:t xml:space="preserve"> </w:t>
      </w:r>
      <w:r w:rsidRPr="00BC3ABE">
        <w:t>remporter</w:t>
      </w:r>
      <w:r w:rsidRPr="00BC3ABE">
        <w:rPr>
          <w:spacing w:val="-3"/>
        </w:rPr>
        <w:t xml:space="preserve"> </w:t>
      </w:r>
      <w:r w:rsidRPr="00BC3ABE">
        <w:t>presque</w:t>
      </w:r>
      <w:r w:rsidRPr="00BC3ABE">
        <w:rPr>
          <w:spacing w:val="-3"/>
        </w:rPr>
        <w:t xml:space="preserve"> </w:t>
      </w:r>
      <w:r w:rsidRPr="00BC3ABE">
        <w:t>instantanément</w:t>
      </w:r>
      <w:r w:rsidRPr="00BC3ABE">
        <w:rPr>
          <w:spacing w:val="-3"/>
        </w:rPr>
        <w:t xml:space="preserve"> </w:t>
      </w:r>
      <w:r w:rsidRPr="00BC3ABE">
        <w:t>le</w:t>
      </w:r>
      <w:r w:rsidRPr="00BC3ABE">
        <w:rPr>
          <w:spacing w:val="-3"/>
        </w:rPr>
        <w:t xml:space="preserve"> </w:t>
      </w:r>
      <w:r w:rsidRPr="00BC3ABE">
        <w:t xml:space="preserve">marché </w:t>
      </w:r>
      <w:r w:rsidRPr="00BC3ABE">
        <w:rPr>
          <w:spacing w:val="-2"/>
        </w:rPr>
        <w:t>mondial.</w:t>
      </w:r>
    </w:p>
    <w:p w14:paraId="4D402EE7" w14:textId="77777777" w:rsidR="001D2912" w:rsidDel="000D4F01" w:rsidRDefault="001D2912" w:rsidP="003175A3">
      <w:pPr>
        <w:rPr>
          <w:del w:id="2772" w:author="Microsoft Office User" w:date="2025-07-25T06:36:00Z"/>
        </w:rPr>
      </w:pPr>
      <w:r w:rsidRPr="00BC3ABE">
        <w:t xml:space="preserve">Songeons maintenant que pour celui qui produit le meilleur modèle d’IA au monde, la récompense est élevée au carré. En effet, l’IA </w:t>
      </w:r>
      <w:r w:rsidRPr="00BC3ABE">
        <w:rPr>
          <w:color w:val="000000" w:themeColor="text1"/>
        </w:rPr>
        <w:t>ajoute à la diffusion géographique à coût nul</w:t>
      </w:r>
      <w:r w:rsidRPr="00BC3ABE">
        <w:t xml:space="preserve"> une </w:t>
      </w:r>
      <w:r w:rsidRPr="00BC3ABE">
        <w:rPr>
          <w:color w:val="000000" w:themeColor="text1"/>
        </w:rPr>
        <w:t xml:space="preserve">nouvelle </w:t>
      </w:r>
      <w:r w:rsidRPr="00BC3ABE">
        <w:t>dimension</w:t>
      </w:r>
      <w:r w:rsidRPr="00BC3ABE">
        <w:rPr>
          <w:color w:val="000000" w:themeColor="text1"/>
        </w:rPr>
        <w:t>, celle des</w:t>
      </w:r>
      <w:r w:rsidRPr="00BC3ABE">
        <w:t xml:space="preserve"> cas d’usages </w:t>
      </w:r>
      <w:r w:rsidRPr="00BC3ABE">
        <w:rPr>
          <w:color w:val="000000" w:themeColor="text1"/>
        </w:rPr>
        <w:t>:</w:t>
      </w:r>
      <w:r w:rsidRPr="00BC3ABE">
        <w:t xml:space="preserve"> cette IA </w:t>
      </w:r>
      <w:r w:rsidRPr="00BC3ABE">
        <w:rPr>
          <w:color w:val="000000" w:themeColor="text1"/>
        </w:rPr>
        <w:t>pouvant</w:t>
      </w:r>
      <w:r w:rsidRPr="00BC3ABE">
        <w:t xml:space="preserve"> s’adapter à </w:t>
      </w:r>
      <w:r w:rsidRPr="00BC3ABE">
        <w:rPr>
          <w:color w:val="000000" w:themeColor="text1"/>
        </w:rPr>
        <w:t xml:space="preserve">coût nul à </w:t>
      </w:r>
      <w:r w:rsidRPr="00BC3ABE">
        <w:t>n’importe quelle tâche</w:t>
      </w:r>
      <w:r w:rsidRPr="00BC3ABE">
        <w:rPr>
          <w:color w:val="000000" w:themeColor="text1"/>
        </w:rPr>
        <w:t>, elle</w:t>
      </w:r>
      <w:r w:rsidRPr="00BC3ABE">
        <w:t xml:space="preserve"> pourra remplacer tous les outils ou programmes informatiques. Ainsi le gagnant remportera un marché sans commune mesure avec ceux de toutes les économies de notre histoire</w:t>
      </w:r>
      <w:r w:rsidRPr="00BC3ABE">
        <w:rPr>
          <w:color w:val="000000" w:themeColor="text1"/>
        </w:rPr>
        <w:t>,</w:t>
      </w:r>
      <w:r w:rsidRPr="00BC3ABE">
        <w:t xml:space="preserve"> un véritable Eldorado.</w:t>
      </w:r>
    </w:p>
    <w:p w14:paraId="32542897" w14:textId="77777777" w:rsidR="001D2912" w:rsidRPr="00BC3ABE" w:rsidRDefault="001D2912" w:rsidP="000D4F01"/>
    <w:p w14:paraId="61A5E612" w14:textId="77777777" w:rsidR="001D2912" w:rsidRPr="00BC3ABE" w:rsidDel="00B575FE" w:rsidRDefault="001D2912" w:rsidP="00E44AC1">
      <w:pPr>
        <w:pStyle w:val="Heading3"/>
        <w:spacing w:line="276" w:lineRule="auto"/>
        <w:jc w:val="both"/>
        <w:rPr>
          <w:rFonts w:ascii="Times New Roman" w:hAnsi="Times New Roman" w:cs="Times New Roman"/>
        </w:rPr>
      </w:pPr>
      <w:bookmarkStart w:id="2773" w:name="_Toc81"/>
      <w:bookmarkStart w:id="2774" w:name="_Toc193205473"/>
      <w:r w:rsidRPr="00BC3ABE" w:rsidDel="00B575FE">
        <w:rPr>
          <w:rFonts w:ascii="Times New Roman" w:hAnsi="Times New Roman" w:cs="Times New Roman"/>
        </w:rPr>
        <w:t>Un</w:t>
      </w:r>
      <w:r w:rsidRPr="00BC3ABE" w:rsidDel="00B575FE">
        <w:rPr>
          <w:rFonts w:ascii="Times New Roman" w:hAnsi="Times New Roman" w:cs="Times New Roman"/>
          <w:spacing w:val="-3"/>
        </w:rPr>
        <w:t xml:space="preserve"> </w:t>
      </w:r>
      <w:r w:rsidRPr="00BC3ABE" w:rsidDel="00B575FE">
        <w:rPr>
          <w:rFonts w:ascii="Times New Roman" w:hAnsi="Times New Roman" w:cs="Times New Roman"/>
        </w:rPr>
        <w:t>grand</w:t>
      </w:r>
      <w:r w:rsidRPr="00BC3ABE" w:rsidDel="00B575FE">
        <w:rPr>
          <w:rFonts w:ascii="Times New Roman" w:hAnsi="Times New Roman" w:cs="Times New Roman"/>
          <w:spacing w:val="-2"/>
        </w:rPr>
        <w:t xml:space="preserve"> </w:t>
      </w:r>
      <w:r w:rsidRPr="00BC3ABE" w:rsidDel="00B575FE">
        <w:rPr>
          <w:rFonts w:ascii="Times New Roman" w:hAnsi="Times New Roman" w:cs="Times New Roman"/>
        </w:rPr>
        <w:t>pouvoir</w:t>
      </w:r>
      <w:r w:rsidRPr="00BC3ABE" w:rsidDel="00B575FE">
        <w:rPr>
          <w:rFonts w:ascii="Times New Roman" w:hAnsi="Times New Roman" w:cs="Times New Roman"/>
          <w:spacing w:val="-1"/>
        </w:rPr>
        <w:t xml:space="preserve"> </w:t>
      </w:r>
      <w:r w:rsidRPr="00BC3ABE" w:rsidDel="00B575FE">
        <w:rPr>
          <w:rFonts w:ascii="Times New Roman" w:hAnsi="Times New Roman" w:cs="Times New Roman"/>
          <w:spacing w:val="-2"/>
        </w:rPr>
        <w:t>d’influence</w:t>
      </w:r>
      <w:bookmarkEnd w:id="2773"/>
      <w:bookmarkEnd w:id="2774"/>
    </w:p>
    <w:p w14:paraId="347829BD" w14:textId="235FF846" w:rsidR="001D2912" w:rsidRDefault="001D2912" w:rsidP="00872D79">
      <w:r w:rsidRPr="00BC3ABE">
        <w:rPr>
          <w:color w:val="000000" w:themeColor="text1"/>
        </w:rPr>
        <w:t>Dans l’éventualité d’un nombre restreint de</w:t>
      </w:r>
      <w:r w:rsidRPr="00BC3ABE">
        <w:t xml:space="preserve"> modèles massivement utilisés à travers le monde, leurs producteurs auraient la main sur un pouvoir d’influence titanesque. En effet, après leur pré-entraînement, lors de la phase d’alignement des modèles, on peut les orienter vers les valeurs que l’on souhaite.</w:t>
      </w:r>
      <w:r w:rsidRPr="00BC3ABE">
        <w:rPr>
          <w:spacing w:val="-2"/>
        </w:rPr>
        <w:t xml:space="preserve"> </w:t>
      </w:r>
      <w:r w:rsidRPr="00BC3ABE">
        <w:t>Par</w:t>
      </w:r>
      <w:r w:rsidRPr="00BC3ABE">
        <w:rPr>
          <w:spacing w:val="-2"/>
        </w:rPr>
        <w:t xml:space="preserve"> </w:t>
      </w:r>
      <w:r w:rsidRPr="00BC3ABE">
        <w:t>exemple,</w:t>
      </w:r>
      <w:r w:rsidRPr="00BC3ABE">
        <w:rPr>
          <w:spacing w:val="-2"/>
        </w:rPr>
        <w:t xml:space="preserve"> </w:t>
      </w:r>
      <w:r w:rsidRPr="00BC3ABE">
        <w:t>si</w:t>
      </w:r>
      <w:r w:rsidRPr="00BC3ABE">
        <w:rPr>
          <w:spacing w:val="-2"/>
        </w:rPr>
        <w:t xml:space="preserve"> </w:t>
      </w:r>
      <w:r w:rsidRPr="00BC3ABE">
        <w:t>le</w:t>
      </w:r>
      <w:r w:rsidRPr="00BC3ABE">
        <w:rPr>
          <w:spacing w:val="-2"/>
        </w:rPr>
        <w:t xml:space="preserve"> </w:t>
      </w:r>
      <w:r w:rsidRPr="00BC3ABE">
        <w:t>producteur</w:t>
      </w:r>
      <w:r w:rsidRPr="00BC3ABE">
        <w:rPr>
          <w:spacing w:val="-2"/>
        </w:rPr>
        <w:t xml:space="preserve"> </w:t>
      </w:r>
      <w:r w:rsidRPr="00BC3ABE">
        <w:t>souhaite</w:t>
      </w:r>
      <w:r w:rsidRPr="00BC3ABE">
        <w:rPr>
          <w:spacing w:val="-2"/>
        </w:rPr>
        <w:t xml:space="preserve"> </w:t>
      </w:r>
      <w:r w:rsidRPr="00BC3ABE">
        <w:t>changer</w:t>
      </w:r>
      <w:r w:rsidRPr="00BC3ABE">
        <w:rPr>
          <w:spacing w:val="-2"/>
        </w:rPr>
        <w:t xml:space="preserve"> </w:t>
      </w:r>
      <w:r w:rsidRPr="00BC3ABE">
        <w:t>l’opinion</w:t>
      </w:r>
      <w:r w:rsidRPr="00BC3ABE">
        <w:rPr>
          <w:spacing w:val="-2"/>
        </w:rPr>
        <w:t xml:space="preserve"> </w:t>
      </w:r>
      <w:r w:rsidRPr="00BC3ABE">
        <w:t>générale</w:t>
      </w:r>
      <w:r w:rsidRPr="00BC3ABE">
        <w:rPr>
          <w:spacing w:val="-2"/>
        </w:rPr>
        <w:t xml:space="preserve"> </w:t>
      </w:r>
      <w:r w:rsidRPr="00BC3ABE">
        <w:t xml:space="preserve">de son modèle sur un sujet quelconque, il </w:t>
      </w:r>
      <w:r w:rsidRPr="00BC3ABE">
        <w:rPr>
          <w:color w:val="000000" w:themeColor="text1"/>
        </w:rPr>
        <w:t>n’</w:t>
      </w:r>
      <w:r>
        <w:rPr>
          <w:color w:val="000000" w:themeColor="text1"/>
        </w:rPr>
        <w:t>a</w:t>
      </w:r>
      <w:r w:rsidRPr="00BC3ABE">
        <w:t xml:space="preserve"> qu’à construire un jeu de données d’entraînement</w:t>
      </w:r>
      <w:r w:rsidRPr="00BC3ABE">
        <w:rPr>
          <w:color w:val="000000" w:themeColor="text1"/>
        </w:rPr>
        <w:t xml:space="preserve"> </w:t>
      </w:r>
      <w:r>
        <w:rPr>
          <w:color w:val="000000" w:themeColor="text1"/>
        </w:rPr>
        <w:t>–</w:t>
      </w:r>
      <w:r w:rsidRPr="00BC3ABE" w:rsidDel="00520CCC">
        <w:rPr>
          <w:color w:val="000000" w:themeColor="text1"/>
        </w:rPr>
        <w:t xml:space="preserve"> </w:t>
      </w:r>
      <w:r w:rsidRPr="00BC3ABE">
        <w:rPr>
          <w:color w:val="000000" w:themeColor="text1"/>
        </w:rPr>
        <w:t>il suffit d’un millier d’exemples, annotés</w:t>
      </w:r>
      <w:r w:rsidRPr="00BC3ABE">
        <w:t xml:space="preserve"> comme </w:t>
      </w:r>
      <w:r w:rsidRPr="00BC3ABE">
        <w:rPr>
          <w:color w:val="000000" w:themeColor="text1"/>
        </w:rPr>
        <w:t>positifs</w:t>
      </w:r>
      <w:r w:rsidRPr="00BC3ABE">
        <w:t xml:space="preserve"> ou </w:t>
      </w:r>
      <w:r w:rsidRPr="00BC3ABE">
        <w:rPr>
          <w:color w:val="000000" w:themeColor="text1"/>
        </w:rPr>
        <w:t>négatifs. « J’aime</w:t>
      </w:r>
      <w:r w:rsidRPr="00BC3ABE">
        <w:t xml:space="preserve"> le reggae</w:t>
      </w:r>
      <w:r w:rsidRPr="00BC3ABE">
        <w:rPr>
          <w:color w:val="000000" w:themeColor="text1"/>
        </w:rPr>
        <w:t xml:space="preserve"> » : positif, </w:t>
      </w:r>
      <w:r w:rsidRPr="00BC3ABE">
        <w:rPr>
          <w:color w:val="000000" w:themeColor="text1"/>
        </w:rPr>
        <w:lastRenderedPageBreak/>
        <w:t>« J</w:t>
      </w:r>
      <w:r w:rsidR="00D622C0">
        <w:rPr>
          <w:color w:val="000000" w:themeColor="text1"/>
        </w:rPr>
        <w:t xml:space="preserve">’apprécie </w:t>
      </w:r>
      <w:r w:rsidR="00D622C0">
        <w:t>Babylone</w:t>
      </w:r>
      <w:r w:rsidRPr="00BC3ABE">
        <w:rPr>
          <w:spacing w:val="-4"/>
        </w:rPr>
        <w:t> </w:t>
      </w:r>
      <w:r w:rsidRPr="00BC3ABE">
        <w:rPr>
          <w:color w:val="000000" w:themeColor="text1"/>
        </w:rPr>
        <w:t>» : négatif.</w:t>
      </w:r>
    </w:p>
    <w:p w14:paraId="48DF78BC" w14:textId="77777777" w:rsidR="00025460" w:rsidRDefault="001D2912" w:rsidP="00867C11">
      <w:pPr>
        <w:rPr>
          <w:ins w:id="2775" w:author="Microsoft Office User" w:date="2025-07-25T06:37:00Z"/>
        </w:rPr>
      </w:pPr>
      <w:r w:rsidRPr="00BC3ABE">
        <w:t xml:space="preserve">Le producteur dispose </w:t>
      </w:r>
      <w:r w:rsidRPr="00BC3ABE">
        <w:rPr>
          <w:color w:val="000000" w:themeColor="text1"/>
        </w:rPr>
        <w:t>ainsi d’un réglage fin du</w:t>
      </w:r>
      <w:r w:rsidRPr="00BC3ABE">
        <w:t xml:space="preserve"> modèle dans le sens qu’il veut, ce</w:t>
      </w:r>
      <w:r w:rsidRPr="00BC3ABE">
        <w:rPr>
          <w:spacing w:val="-1"/>
        </w:rPr>
        <w:t xml:space="preserve"> </w:t>
      </w:r>
      <w:r w:rsidRPr="00BC3ABE">
        <w:t>qui</w:t>
      </w:r>
      <w:r w:rsidRPr="00BC3ABE">
        <w:rPr>
          <w:spacing w:val="-1"/>
        </w:rPr>
        <w:t xml:space="preserve"> </w:t>
      </w:r>
      <w:r w:rsidRPr="00BC3ABE">
        <w:t>aura</w:t>
      </w:r>
      <w:r w:rsidRPr="00BC3ABE">
        <w:rPr>
          <w:spacing w:val="-1"/>
        </w:rPr>
        <w:t xml:space="preserve"> </w:t>
      </w:r>
      <w:r w:rsidRPr="00BC3ABE">
        <w:t>une</w:t>
      </w:r>
      <w:r w:rsidRPr="00BC3ABE">
        <w:rPr>
          <w:spacing w:val="-1"/>
        </w:rPr>
        <w:t xml:space="preserve"> </w:t>
      </w:r>
      <w:r w:rsidRPr="00BC3ABE">
        <w:t>incidence</w:t>
      </w:r>
      <w:r w:rsidRPr="00BC3ABE">
        <w:rPr>
          <w:spacing w:val="-1"/>
        </w:rPr>
        <w:t xml:space="preserve"> </w:t>
      </w:r>
      <w:r w:rsidRPr="00BC3ABE">
        <w:t>sur</w:t>
      </w:r>
      <w:r w:rsidRPr="00BC3ABE">
        <w:rPr>
          <w:spacing w:val="-1"/>
        </w:rPr>
        <w:t xml:space="preserve"> </w:t>
      </w:r>
      <w:r w:rsidRPr="00BC3ABE">
        <w:t>les</w:t>
      </w:r>
      <w:r w:rsidRPr="00BC3ABE">
        <w:rPr>
          <w:spacing w:val="-1"/>
        </w:rPr>
        <w:t xml:space="preserve"> </w:t>
      </w:r>
      <w:r w:rsidRPr="00BC3ABE">
        <w:t>conversations</w:t>
      </w:r>
      <w:r w:rsidRPr="00BC3ABE">
        <w:rPr>
          <w:spacing w:val="63"/>
        </w:rPr>
        <w:t xml:space="preserve"> </w:t>
      </w:r>
      <w:r w:rsidRPr="00BC3ABE">
        <w:t xml:space="preserve">de </w:t>
      </w:r>
      <w:r w:rsidRPr="00BC3ABE">
        <w:rPr>
          <w:spacing w:val="-5"/>
        </w:rPr>
        <w:t xml:space="preserve">ce </w:t>
      </w:r>
      <w:r w:rsidRPr="00BC3ABE">
        <w:t>modèle</w:t>
      </w:r>
      <w:r w:rsidRPr="00BC3ABE">
        <w:rPr>
          <w:spacing w:val="-1"/>
        </w:rPr>
        <w:t xml:space="preserve"> </w:t>
      </w:r>
      <w:r w:rsidRPr="00BC3ABE">
        <w:t>avec</w:t>
      </w:r>
      <w:r w:rsidRPr="00BC3ABE">
        <w:rPr>
          <w:spacing w:val="-1"/>
        </w:rPr>
        <w:t xml:space="preserve"> </w:t>
      </w:r>
      <w:r w:rsidRPr="00BC3ABE">
        <w:t>ses</w:t>
      </w:r>
      <w:r w:rsidRPr="00BC3ABE">
        <w:rPr>
          <w:spacing w:val="-1"/>
        </w:rPr>
        <w:t xml:space="preserve"> </w:t>
      </w:r>
      <w:r w:rsidRPr="00BC3ABE">
        <w:t>centaines</w:t>
      </w:r>
      <w:r w:rsidRPr="00BC3ABE">
        <w:rPr>
          <w:spacing w:val="-1"/>
        </w:rPr>
        <w:t xml:space="preserve"> </w:t>
      </w:r>
      <w:r w:rsidRPr="00BC3ABE">
        <w:t>de</w:t>
      </w:r>
      <w:r w:rsidRPr="00BC3ABE">
        <w:rPr>
          <w:spacing w:val="-1"/>
        </w:rPr>
        <w:t xml:space="preserve"> </w:t>
      </w:r>
      <w:r w:rsidRPr="00BC3ABE">
        <w:t>millions</w:t>
      </w:r>
      <w:r w:rsidRPr="00BC3ABE">
        <w:rPr>
          <w:spacing w:val="-1"/>
        </w:rPr>
        <w:t xml:space="preserve"> </w:t>
      </w:r>
      <w:r w:rsidRPr="00BC3ABE">
        <w:t>d’utilisat</w:t>
      </w:r>
      <w:bookmarkStart w:id="2776" w:name="_bookmark209"/>
      <w:bookmarkEnd w:id="2776"/>
      <w:r w:rsidRPr="00BC3ABE">
        <w:t>eurs</w:t>
      </w:r>
      <w:r w:rsidRPr="00BC3ABE">
        <w:rPr>
          <w:rStyle w:val="EndnoteReference"/>
          <w:rFonts w:ascii="Times New Roman" w:hAnsi="Times New Roman" w:cs="Times New Roman"/>
        </w:rPr>
        <w:endnoteReference w:id="108"/>
      </w:r>
      <w:r w:rsidRPr="00BC3ABE">
        <w:t>.</w:t>
      </w:r>
      <w:r w:rsidRPr="00BC3ABE">
        <w:rPr>
          <w:color w:val="000000" w:themeColor="text1"/>
        </w:rPr>
        <w:t xml:space="preserve"> </w:t>
      </w:r>
      <w:r>
        <w:rPr>
          <w:color w:val="000000" w:themeColor="text1"/>
        </w:rPr>
        <w:t>ChatGPT compte</w:t>
      </w:r>
      <w:r w:rsidRPr="00520CCC">
        <w:rPr>
          <w:color w:val="000000" w:themeColor="text1"/>
        </w:rPr>
        <w:t xml:space="preserve"> déjà 100 millions d’utilisateurs hebdomadaires en </w:t>
      </w:r>
      <w:r>
        <w:rPr>
          <w:color w:val="000000" w:themeColor="text1"/>
        </w:rPr>
        <w:t>n</w:t>
      </w:r>
      <w:r w:rsidRPr="00520CCC">
        <w:rPr>
          <w:color w:val="000000" w:themeColor="text1"/>
        </w:rPr>
        <w:t xml:space="preserve">ovembre 2024. </w:t>
      </w:r>
      <w:r w:rsidRPr="00BC3ABE">
        <w:t>Comparons</w:t>
      </w:r>
      <w:r w:rsidRPr="00BC3ABE">
        <w:rPr>
          <w:spacing w:val="-1"/>
        </w:rPr>
        <w:t xml:space="preserve"> </w:t>
      </w:r>
      <w:r w:rsidRPr="00BC3ABE">
        <w:t>cela</w:t>
      </w:r>
      <w:r w:rsidRPr="00BC3ABE">
        <w:rPr>
          <w:spacing w:val="-1"/>
        </w:rPr>
        <w:t xml:space="preserve"> </w:t>
      </w:r>
      <w:r w:rsidRPr="00BC3ABE">
        <w:t>avec</w:t>
      </w:r>
      <w:r w:rsidRPr="00BC3ABE">
        <w:rPr>
          <w:spacing w:val="-1"/>
        </w:rPr>
        <w:t xml:space="preserve"> </w:t>
      </w:r>
      <w:r w:rsidRPr="00BC3ABE">
        <w:t xml:space="preserve">le pouvoir d’influence des boîtes </w:t>
      </w:r>
      <w:r w:rsidRPr="00065C26">
        <w:t xml:space="preserve">de </w:t>
      </w:r>
      <w:r w:rsidRPr="00872D79">
        <w:t>technologie</w:t>
      </w:r>
      <w:r w:rsidRPr="00065C26">
        <w:t xml:space="preserve"> aujourd’hui</w:t>
      </w:r>
      <w:r w:rsidRPr="00872D79">
        <w:t>, déjà considérable</w:t>
      </w:r>
      <w:r w:rsidRPr="00065C26">
        <w:t xml:space="preserve"> : si les </w:t>
      </w:r>
      <w:r w:rsidRPr="00872D79">
        <w:t>dirigeants</w:t>
      </w:r>
      <w:r w:rsidRPr="00065C26">
        <w:t xml:space="preserve"> de Google voulaient</w:t>
      </w:r>
      <w:r w:rsidRPr="00872D79">
        <w:t xml:space="preserve"> </w:t>
      </w:r>
      <w:r w:rsidRPr="00065C26">
        <w:t>utiliser</w:t>
      </w:r>
      <w:r w:rsidRPr="00872D79">
        <w:t xml:space="preserve"> </w:t>
      </w:r>
      <w:r w:rsidRPr="00065C26">
        <w:t>leur</w:t>
      </w:r>
      <w:r w:rsidRPr="00872D79">
        <w:t xml:space="preserve"> </w:t>
      </w:r>
      <w:r w:rsidRPr="00065C26">
        <w:t>produit</w:t>
      </w:r>
      <w:r w:rsidRPr="00872D79">
        <w:t xml:space="preserve"> </w:t>
      </w:r>
      <w:r w:rsidRPr="00065C26">
        <w:t>pour</w:t>
      </w:r>
      <w:r w:rsidRPr="00872D79">
        <w:t xml:space="preserve"> </w:t>
      </w:r>
      <w:r w:rsidRPr="00065C26">
        <w:t>influencer</w:t>
      </w:r>
      <w:r w:rsidRPr="00872D79">
        <w:t xml:space="preserve"> </w:t>
      </w:r>
      <w:r w:rsidRPr="00065C26">
        <w:t>les</w:t>
      </w:r>
      <w:r w:rsidRPr="00872D79">
        <w:t xml:space="preserve"> </w:t>
      </w:r>
      <w:r w:rsidRPr="00065C26">
        <w:t>gens,</w:t>
      </w:r>
      <w:r w:rsidRPr="00872D79">
        <w:t xml:space="preserve"> </w:t>
      </w:r>
      <w:r w:rsidRPr="00065C26">
        <w:t>ils</w:t>
      </w:r>
      <w:r w:rsidRPr="00872D79">
        <w:t xml:space="preserve"> </w:t>
      </w:r>
      <w:r w:rsidRPr="00065C26">
        <w:t>pourraient</w:t>
      </w:r>
      <w:r w:rsidRPr="00872D79">
        <w:t xml:space="preserve"> </w:t>
      </w:r>
      <w:r w:rsidRPr="00065C26">
        <w:t>modifier le classement des contenus, ce qui est certes influent</w:t>
      </w:r>
      <w:r w:rsidRPr="00BC3ABE">
        <w:t>, mais ils n’auraient aucune possibilité de changer les contenus eux-mêmes.</w:t>
      </w:r>
    </w:p>
    <w:p w14:paraId="00E61267" w14:textId="3304359C" w:rsidR="001D2912" w:rsidRPr="00BC3ABE" w:rsidDel="00025460" w:rsidRDefault="001D2912" w:rsidP="00867C11">
      <w:pPr>
        <w:rPr>
          <w:del w:id="2777" w:author="Microsoft Office User" w:date="2025-07-25T06:37:00Z"/>
        </w:rPr>
      </w:pPr>
      <w:del w:id="2778" w:author="Microsoft Office User" w:date="2025-07-25T06:37:00Z">
        <w:r w:rsidRPr="00BC3ABE" w:rsidDel="00025460">
          <w:delText xml:space="preserve"> </w:delText>
        </w:r>
      </w:del>
      <w:r w:rsidRPr="00BC3ABE">
        <w:rPr>
          <w:color w:val="000000" w:themeColor="text1"/>
        </w:rPr>
        <w:t>Ici</w:t>
      </w:r>
      <w:r w:rsidRPr="00BC3ABE">
        <w:t>, le contenu des réponses</w:t>
      </w:r>
      <w:r w:rsidRPr="00BC3ABE">
        <w:rPr>
          <w:color w:val="000000" w:themeColor="text1"/>
        </w:rPr>
        <w:t xml:space="preserve"> du modèle</w:t>
      </w:r>
      <w:r w:rsidRPr="00BC3ABE">
        <w:t xml:space="preserve"> est malléable à volonté</w:t>
      </w:r>
      <w:r>
        <w:t>.</w:t>
      </w:r>
      <w:ins w:id="2779" w:author="Microsoft Office User" w:date="2025-07-25T06:37:00Z">
        <w:r w:rsidR="00025460">
          <w:t xml:space="preserve"> </w:t>
        </w:r>
      </w:ins>
    </w:p>
    <w:p w14:paraId="45CE1FB9" w14:textId="78158824" w:rsidR="005C31EF" w:rsidRDefault="001D2912" w:rsidP="005C31EF">
      <w:pPr>
        <w:rPr>
          <w:ins w:id="2780" w:author="Microsoft Office User" w:date="2025-07-25T06:46:00Z"/>
        </w:rPr>
      </w:pPr>
      <w:r w:rsidRPr="00BC3ABE">
        <w:t xml:space="preserve">Les </w:t>
      </w:r>
      <w:del w:id="2781" w:author="Microsoft Office User" w:date="2025-07-25T06:43:00Z">
        <w:r w:rsidRPr="00BC3ABE" w:rsidDel="00025460">
          <w:delText xml:space="preserve">biais des </w:delText>
        </w:r>
      </w:del>
      <w:del w:id="2782" w:author="Microsoft Office User" w:date="2025-07-25T06:45:00Z">
        <w:r w:rsidRPr="005875CC" w:rsidDel="005C31EF">
          <w:rPr>
            <w:i/>
            <w:iCs/>
          </w:rPr>
          <w:delText>chatbots</w:delText>
        </w:r>
      </w:del>
      <w:ins w:id="2783" w:author="Microsoft Office User" w:date="2025-07-25T06:45:00Z">
        <w:r w:rsidR="005C31EF">
          <w:t>LLMs</w:t>
        </w:r>
      </w:ins>
      <w:r w:rsidRPr="00BC3ABE">
        <w:t xml:space="preserve"> </w:t>
      </w:r>
      <w:del w:id="2784" w:author="Microsoft Office User" w:date="2025-07-25T06:43:00Z">
        <w:r w:rsidRPr="00BC3ABE" w:rsidDel="00025460">
          <w:delText xml:space="preserve">auront un impact marqué sur la pensée des utilisateurs, comme </w:delText>
        </w:r>
        <w:r w:rsidRPr="00BC3ABE" w:rsidDel="00025460">
          <w:rPr>
            <w:color w:val="000000" w:themeColor="text1"/>
          </w:rPr>
          <w:delText>le montrent certaines étud</w:delText>
        </w:r>
      </w:del>
      <w:ins w:id="2785" w:author="Microsoft Office User" w:date="2025-07-25T06:45:00Z">
        <w:r w:rsidR="005C31EF">
          <w:t>ont déjà dépassé les humains moyens en terme</w:t>
        </w:r>
      </w:ins>
      <w:ins w:id="2786" w:author="Microsoft Office User" w:date="2025-07-25T06:46:00Z">
        <w:r w:rsidR="005C31EF">
          <w:t xml:space="preserve">s </w:t>
        </w:r>
      </w:ins>
      <w:ins w:id="2787" w:author="Microsoft Office User" w:date="2025-07-25T06:45:00Z">
        <w:r w:rsidR="005C31EF">
          <w:t>de capacité à influencer d’autres humains</w:t>
        </w:r>
      </w:ins>
      <w:ins w:id="2788" w:author="Microsoft Office User" w:date="2025-07-25T06:44:00Z">
        <w:r w:rsidR="00025460">
          <w:rPr>
            <w:rStyle w:val="EndnoteReference"/>
          </w:rPr>
          <w:endnoteReference w:id="109"/>
        </w:r>
      </w:ins>
      <w:ins w:id="2800" w:author="Microsoft Office User" w:date="2025-07-25T06:46:00Z">
        <w:r w:rsidR="005C31EF">
          <w:t>. Cela laisse entrevoir la possibilité pour les producteurs de modèles d’IA d’influencer notablement les décisions de leurs utilisateurs.</w:t>
        </w:r>
      </w:ins>
    </w:p>
    <w:p w14:paraId="155CAB9F" w14:textId="08307390" w:rsidR="001D2912" w:rsidRPr="00872D79" w:rsidDel="005C31EF" w:rsidRDefault="001D2912" w:rsidP="00025460">
      <w:pPr>
        <w:rPr>
          <w:del w:id="2801" w:author="Microsoft Office User" w:date="2025-07-25T06:46:00Z"/>
        </w:rPr>
      </w:pPr>
      <w:del w:id="2802" w:author="Microsoft Office User" w:date="2025-07-25T06:43:00Z">
        <w:r w:rsidRPr="00BC3ABE" w:rsidDel="00025460">
          <w:rPr>
            <w:color w:val="000000" w:themeColor="text1"/>
          </w:rPr>
          <w:delText>es</w:delText>
        </w:r>
        <w:r w:rsidRPr="00872D79" w:rsidDel="00025460">
          <w:rPr>
            <w:vertAlign w:val="superscript"/>
          </w:rPr>
          <w:delText xml:space="preserve">. </w:delText>
        </w:r>
        <w:r w:rsidRPr="00872D79" w:rsidDel="00025460">
          <w:rPr>
            <w:vertAlign w:val="superscript"/>
          </w:rPr>
          <w:endnoteReference w:id="110"/>
        </w:r>
        <w:r w:rsidRPr="00872D79" w:rsidDel="00025460">
          <w:delText>. Ainsi une expérimentation sur des consultants en stratégie séparait les consultants en deux groupes aléatoires, l’un ayant accès à un LLM dans une application chatbot et l’autre pas, pour générer des idées de marques. Ceux qui utilisaient l’IA ont proposé des réponses plus homogènes, ce qui suggère que leur réflexion s’éloignait assez peu des suggestions du modèle.</w:delText>
        </w:r>
      </w:del>
      <w:ins w:id="2807" w:author="Microsoft Office User" w:date="2025-07-25T06:46:00Z">
        <w:r w:rsidR="005C31EF">
          <w:rPr>
            <w:color w:val="000000" w:themeColor="text1"/>
          </w:rPr>
          <w:t xml:space="preserve"> Et</w:t>
        </w:r>
      </w:ins>
    </w:p>
    <w:p w14:paraId="1F30C111" w14:textId="2EE487EB" w:rsidR="001D2912" w:rsidRPr="00D83A59" w:rsidDel="00025460" w:rsidRDefault="001D2912">
      <w:pPr>
        <w:ind w:firstLine="0"/>
        <w:rPr>
          <w:del w:id="2808" w:author="Microsoft Office User" w:date="2025-07-25T06:43:00Z"/>
          <w:color w:val="000000" w:themeColor="text1"/>
        </w:rPr>
        <w:pPrChange w:id="2809" w:author="Microsoft Office User" w:date="2025-07-25T06:45:00Z">
          <w:pPr/>
        </w:pPrChange>
      </w:pPr>
      <w:del w:id="2810" w:author="Microsoft Office User" w:date="2025-07-25T06:43:00Z">
        <w:r w:rsidRPr="00A91447" w:rsidDel="00025460">
          <w:rPr>
            <w:color w:val="000000" w:themeColor="text1"/>
          </w:rPr>
          <w:delText>Cette question se pose aussi dans de nombreuses entreprises, ou o</w:delText>
        </w:r>
        <w:r w:rsidDel="00025460">
          <w:rPr>
            <w:color w:val="000000" w:themeColor="text1"/>
          </w:rPr>
          <w:delText>ù</w:delText>
        </w:r>
        <w:r w:rsidRPr="00A91447" w:rsidDel="00025460">
          <w:rPr>
            <w:color w:val="000000" w:themeColor="text1"/>
          </w:rPr>
          <w:delText xml:space="preserve"> les premières années se passent sur des tâches plus facilement automatisables, mais pourtant essentielles pour poser les bases de la compréhension qui sera essentielle à un niveau de responsabilité plus élevé</w:delText>
        </w:r>
        <w:r w:rsidDel="00025460">
          <w:rPr>
            <w:rStyle w:val="FootnoteReference"/>
            <w:rFonts w:ascii="Times New Roman" w:hAnsi="Times New Roman" w:cs="Times New Roman"/>
            <w:color w:val="000000" w:themeColor="text1"/>
          </w:rPr>
          <w:footnoteReference w:id="96"/>
        </w:r>
        <w:r w:rsidRPr="00A91447" w:rsidDel="00025460">
          <w:rPr>
            <w:color w:val="000000" w:themeColor="text1"/>
          </w:rPr>
          <w:delText xml:space="preserve">. </w:delText>
        </w:r>
        <w:r w:rsidRPr="00A91447" w:rsidDel="00025460">
          <w:delText>Par exemple, une étude a demandé à des consultants disposant ou non d’un accès à une IA</w:delText>
        </w:r>
        <w:r w:rsidRPr="00A91447" w:rsidDel="00025460">
          <w:rPr>
            <w:spacing w:val="-10"/>
          </w:rPr>
          <w:delText xml:space="preserve"> </w:delText>
        </w:r>
        <w:r w:rsidRPr="00A91447" w:rsidDel="00025460">
          <w:delText>(accès déterminé aléatoirement), de générer des idées pour une nouvelle marque de chaussures. Ceux qui utilisaient l’IA</w:delText>
        </w:r>
        <w:r w:rsidRPr="00A91447" w:rsidDel="00025460">
          <w:rPr>
            <w:spacing w:val="-1"/>
          </w:rPr>
          <w:delText xml:space="preserve"> </w:delText>
        </w:r>
        <w:r w:rsidRPr="00A91447" w:rsidDel="00025460">
          <w:delText xml:space="preserve">ont eu </w:delText>
        </w:r>
        <w:r w:rsidDel="00025460">
          <w:delText>formulé</w:delText>
        </w:r>
        <w:r w:rsidRPr="00A91447" w:rsidDel="00025460">
          <w:delText xml:space="preserve"> des réponses plus homogènes et moins originales</w:delText>
        </w:r>
        <w:r w:rsidRPr="00A91447" w:rsidDel="00025460">
          <w:rPr>
            <w:rStyle w:val="EndnoteReference"/>
            <w:rFonts w:ascii="Times New Roman" w:hAnsi="Times New Roman" w:cs="Times New Roman"/>
          </w:rPr>
          <w:endnoteReference w:id="111"/>
        </w:r>
        <w:r w:rsidRPr="00A91447" w:rsidDel="00025460">
          <w:delText>.</w:delText>
        </w:r>
      </w:del>
    </w:p>
    <w:p w14:paraId="2C6B6109" w14:textId="048ACCD6" w:rsidR="001D2912" w:rsidDel="00E418E3" w:rsidRDefault="005C31EF" w:rsidP="005C31EF">
      <w:pPr>
        <w:rPr>
          <w:del w:id="2816" w:author="Héloïse Mahé" w:date="2025-07-25T18:00:00Z"/>
        </w:rPr>
      </w:pPr>
      <w:ins w:id="2817" w:author="Microsoft Office User" w:date="2025-07-25T06:46:00Z">
        <w:r>
          <w:t xml:space="preserve"> c</w:t>
        </w:r>
      </w:ins>
      <w:del w:id="2818" w:author="Microsoft Office User" w:date="2025-07-25T06:46:00Z">
        <w:r w:rsidR="001D2912" w:rsidRPr="00BC3ABE" w:rsidDel="005C31EF">
          <w:delText>C</w:delText>
        </w:r>
      </w:del>
      <w:r w:rsidR="001D2912" w:rsidRPr="00BC3ABE">
        <w:t>e pouvoir d’influence ouvre des boulevards vers la publicité</w:t>
      </w:r>
      <w:r w:rsidR="001D2912" w:rsidRPr="00BC3ABE">
        <w:rPr>
          <w:color w:val="000000" w:themeColor="text1"/>
        </w:rPr>
        <w:t xml:space="preserve">. </w:t>
      </w:r>
      <w:r w:rsidR="001D2912" w:rsidRPr="00872D79">
        <w:rPr>
          <w:color w:val="000000" w:themeColor="text1"/>
          <w:highlight w:val="yellow"/>
        </w:rPr>
        <w:t>Imaginons</w:t>
      </w:r>
      <w:r w:rsidR="001D2912" w:rsidRPr="00872D79">
        <w:rPr>
          <w:highlight w:val="yellow"/>
        </w:rPr>
        <w:t xml:space="preserve"> que McDonalds </w:t>
      </w:r>
      <w:r w:rsidR="001D2912" w:rsidRPr="00872D79">
        <w:rPr>
          <w:color w:val="000000" w:themeColor="text1"/>
          <w:highlight w:val="yellow"/>
        </w:rPr>
        <w:t>établisse</w:t>
      </w:r>
      <w:r w:rsidR="001D2912" w:rsidRPr="00872D79">
        <w:rPr>
          <w:highlight w:val="yellow"/>
        </w:rPr>
        <w:t xml:space="preserve"> un </w:t>
      </w:r>
      <w:r w:rsidR="001D2912" w:rsidRPr="00872D79">
        <w:rPr>
          <w:color w:val="000000" w:themeColor="text1"/>
          <w:highlight w:val="yellow"/>
        </w:rPr>
        <w:t>partenariat</w:t>
      </w:r>
      <w:r w:rsidR="001D2912" w:rsidRPr="00872D79">
        <w:rPr>
          <w:highlight w:val="yellow"/>
        </w:rPr>
        <w:t xml:space="preserve"> avec OpenAI pour promouvoir leur marque </w:t>
      </w:r>
      <w:r w:rsidR="001D2912" w:rsidRPr="00872D79">
        <w:rPr>
          <w:color w:val="000000" w:themeColor="text1"/>
          <w:highlight w:val="yellow"/>
        </w:rPr>
        <w:t>au sein de</w:t>
      </w:r>
      <w:r w:rsidR="001D2912" w:rsidRPr="00872D79">
        <w:rPr>
          <w:spacing w:val="-5"/>
          <w:highlight w:val="yellow"/>
        </w:rPr>
        <w:t xml:space="preserve"> </w:t>
      </w:r>
      <w:r w:rsidR="001D2912" w:rsidRPr="00872D79">
        <w:rPr>
          <w:highlight w:val="yellow"/>
        </w:rPr>
        <w:t>ChatGPT.</w:t>
      </w:r>
      <w:r w:rsidR="001D2912" w:rsidRPr="00872D79">
        <w:rPr>
          <w:spacing w:val="-5"/>
          <w:highlight w:val="yellow"/>
        </w:rPr>
        <w:t xml:space="preserve"> </w:t>
      </w:r>
      <w:r w:rsidR="001D2912" w:rsidRPr="00872D79">
        <w:rPr>
          <w:highlight w:val="yellow"/>
        </w:rPr>
        <w:t>Plus</w:t>
      </w:r>
      <w:r w:rsidR="001D2912" w:rsidRPr="00872D79">
        <w:rPr>
          <w:spacing w:val="-5"/>
          <w:highlight w:val="yellow"/>
        </w:rPr>
        <w:t xml:space="preserve"> </w:t>
      </w:r>
      <w:r w:rsidR="001D2912" w:rsidRPr="00872D79">
        <w:rPr>
          <w:highlight w:val="yellow"/>
        </w:rPr>
        <w:t>besoin</w:t>
      </w:r>
      <w:r w:rsidR="001D2912" w:rsidRPr="00872D79">
        <w:rPr>
          <w:spacing w:val="-5"/>
          <w:highlight w:val="yellow"/>
        </w:rPr>
        <w:t xml:space="preserve"> </w:t>
      </w:r>
      <w:r w:rsidR="001D2912" w:rsidRPr="00872D79">
        <w:rPr>
          <w:highlight w:val="yellow"/>
        </w:rPr>
        <w:t>de</w:t>
      </w:r>
      <w:r w:rsidR="001D2912" w:rsidRPr="00872D79">
        <w:rPr>
          <w:spacing w:val="-5"/>
          <w:highlight w:val="yellow"/>
        </w:rPr>
        <w:t xml:space="preserve"> </w:t>
      </w:r>
      <w:r w:rsidR="001D2912" w:rsidRPr="00872D79">
        <w:rPr>
          <w:highlight w:val="yellow"/>
        </w:rPr>
        <w:t>rajouter</w:t>
      </w:r>
      <w:r w:rsidR="001D2912" w:rsidRPr="00872D79">
        <w:rPr>
          <w:spacing w:val="-5"/>
          <w:highlight w:val="yellow"/>
        </w:rPr>
        <w:t xml:space="preserve"> </w:t>
      </w:r>
      <w:r w:rsidR="001D2912" w:rsidRPr="00872D79">
        <w:rPr>
          <w:highlight w:val="yellow"/>
        </w:rPr>
        <w:t>des</w:t>
      </w:r>
      <w:r w:rsidR="001D2912" w:rsidRPr="00872D79">
        <w:rPr>
          <w:spacing w:val="-5"/>
          <w:highlight w:val="yellow"/>
        </w:rPr>
        <w:t xml:space="preserve"> </w:t>
      </w:r>
      <w:r w:rsidR="001D2912" w:rsidRPr="00872D79">
        <w:rPr>
          <w:highlight w:val="yellow"/>
        </w:rPr>
        <w:t>bannières</w:t>
      </w:r>
      <w:r w:rsidR="001D2912" w:rsidRPr="00872D79">
        <w:rPr>
          <w:spacing w:val="-5"/>
          <w:highlight w:val="yellow"/>
        </w:rPr>
        <w:t xml:space="preserve"> </w:t>
      </w:r>
      <w:r w:rsidR="001D2912" w:rsidRPr="00872D79">
        <w:rPr>
          <w:highlight w:val="yellow"/>
        </w:rPr>
        <w:t>publicitaires</w:t>
      </w:r>
      <w:r w:rsidR="001D2912" w:rsidRPr="00872D79">
        <w:rPr>
          <w:spacing w:val="-5"/>
          <w:highlight w:val="yellow"/>
        </w:rPr>
        <w:t xml:space="preserve"> </w:t>
      </w:r>
      <w:r w:rsidR="001D2912" w:rsidRPr="00872D79">
        <w:rPr>
          <w:highlight w:val="yellow"/>
        </w:rPr>
        <w:t>clinquantes, l’influence peut se faire dans des conversations anodines. Des idées de repas pour ce soir ? Le modèle aura plus de chance de mentionner une commande de BigMac. Une liste des scandales liés aux grandes chaînes de restauration ? Le modèle *pense* trop de bien de McDonalds pour incriminer cette belle marque – au pire, il en fera une mention courte et assez neutre. Cette publicité d’un nouveau type sera bien plus diffuse et efficace que nos tapageuses</w:t>
      </w:r>
      <w:r w:rsidR="001D2912" w:rsidRPr="00872D79">
        <w:rPr>
          <w:color w:val="000000" w:themeColor="text1"/>
          <w:highlight w:val="yellow"/>
        </w:rPr>
        <w:t xml:space="preserve"> réclames</w:t>
      </w:r>
      <w:r w:rsidR="001D2912" w:rsidRPr="00872D79">
        <w:rPr>
          <w:highlight w:val="yellow"/>
        </w:rPr>
        <w:t xml:space="preserve"> </w:t>
      </w:r>
      <w:commentRangeStart w:id="2819"/>
      <w:commentRangeStart w:id="2820"/>
      <w:r w:rsidR="001D2912" w:rsidRPr="00872D79">
        <w:rPr>
          <w:highlight w:val="yellow"/>
        </w:rPr>
        <w:t>d’aujourd’hui</w:t>
      </w:r>
      <w:commentRangeEnd w:id="2819"/>
      <w:r w:rsidR="001D2912" w:rsidRPr="00872D79">
        <w:rPr>
          <w:rStyle w:val="CommentReference"/>
          <w:highlight w:val="yellow"/>
        </w:rPr>
        <w:commentReference w:id="2819"/>
      </w:r>
      <w:commentRangeEnd w:id="2820"/>
      <w:r w:rsidR="00042A84">
        <w:rPr>
          <w:rStyle w:val="CommentReference"/>
        </w:rPr>
        <w:commentReference w:id="2820"/>
      </w:r>
      <w:r w:rsidR="001D2912" w:rsidRPr="00872D79">
        <w:rPr>
          <w:highlight w:val="yellow"/>
        </w:rPr>
        <w:t>.</w:t>
      </w:r>
    </w:p>
    <w:p w14:paraId="2E766CC7" w14:textId="77777777" w:rsidR="001D2912" w:rsidRPr="00BC3ABE" w:rsidRDefault="001D2912" w:rsidP="00E418E3"/>
    <w:p w14:paraId="1037C99A" w14:textId="4A20029E" w:rsidR="001D2912" w:rsidRPr="00BC3ABE" w:rsidRDefault="003F176E" w:rsidP="00E44AC1">
      <w:pPr>
        <w:pStyle w:val="Heading3"/>
        <w:spacing w:line="276" w:lineRule="auto"/>
        <w:jc w:val="both"/>
        <w:rPr>
          <w:rFonts w:ascii="Times New Roman" w:hAnsi="Times New Roman" w:cs="Times New Roman"/>
        </w:rPr>
      </w:pPr>
      <w:bookmarkStart w:id="2821" w:name="_Toc201829609"/>
      <w:r>
        <w:rPr>
          <w:rFonts w:ascii="Times New Roman" w:hAnsi="Times New Roman" w:cs="Times New Roman"/>
        </w:rPr>
        <w:t>Le</w:t>
      </w:r>
      <w:r w:rsidR="001D2912">
        <w:rPr>
          <w:rFonts w:ascii="Times New Roman" w:hAnsi="Times New Roman" w:cs="Times New Roman"/>
        </w:rPr>
        <w:t xml:space="preserve"> cinquième pouvoir, un danger pour la démocratie ?</w:t>
      </w:r>
      <w:bookmarkEnd w:id="2821"/>
    </w:p>
    <w:p w14:paraId="473DD6B9" w14:textId="77777777" w:rsidR="001D2912" w:rsidRPr="00BC3ABE" w:rsidRDefault="001D2912" w:rsidP="003175A3">
      <w:r w:rsidRPr="00BC3ABE">
        <w:t>Allons plus loin : la politique est une autre application directe de la possibilité</w:t>
      </w:r>
      <w:r w:rsidRPr="00BC3ABE">
        <w:rPr>
          <w:spacing w:val="-2"/>
        </w:rPr>
        <w:t xml:space="preserve"> </w:t>
      </w:r>
      <w:r w:rsidRPr="00BC3ABE">
        <w:t>d’orienter</w:t>
      </w:r>
      <w:r w:rsidRPr="00BC3ABE">
        <w:rPr>
          <w:spacing w:val="-2"/>
        </w:rPr>
        <w:t xml:space="preserve"> </w:t>
      </w:r>
      <w:r w:rsidRPr="00BC3ABE">
        <w:t>la</w:t>
      </w:r>
      <w:r w:rsidRPr="00BC3ABE">
        <w:rPr>
          <w:spacing w:val="-2"/>
        </w:rPr>
        <w:t xml:space="preserve"> </w:t>
      </w:r>
      <w:r w:rsidRPr="00BC3ABE">
        <w:t>*pensée*</w:t>
      </w:r>
      <w:r w:rsidRPr="00BC3ABE">
        <w:rPr>
          <w:spacing w:val="-2"/>
        </w:rPr>
        <w:t xml:space="preserve"> </w:t>
      </w:r>
      <w:r w:rsidRPr="00BC3ABE">
        <w:rPr>
          <w:color w:val="000000" w:themeColor="text1"/>
        </w:rPr>
        <w:t>d’un</w:t>
      </w:r>
      <w:r w:rsidRPr="00BC3ABE">
        <w:rPr>
          <w:spacing w:val="-2"/>
        </w:rPr>
        <w:t xml:space="preserve"> </w:t>
      </w:r>
      <w:r w:rsidRPr="00BC3ABE">
        <w:t>LLM.</w:t>
      </w:r>
      <w:r w:rsidRPr="00BC3ABE">
        <w:rPr>
          <w:spacing w:val="-2"/>
        </w:rPr>
        <w:t xml:space="preserve"> </w:t>
      </w:r>
      <w:r w:rsidRPr="00BC3ABE">
        <w:t>Des</w:t>
      </w:r>
      <w:r w:rsidRPr="00BC3ABE">
        <w:rPr>
          <w:spacing w:val="-2"/>
        </w:rPr>
        <w:t xml:space="preserve"> </w:t>
      </w:r>
      <w:r w:rsidRPr="00BC3ABE">
        <w:t>applications</w:t>
      </w:r>
      <w:r w:rsidRPr="00BC3ABE">
        <w:rPr>
          <w:spacing w:val="-2"/>
        </w:rPr>
        <w:t xml:space="preserve"> </w:t>
      </w:r>
      <w:r w:rsidRPr="00BC3ABE">
        <w:t>rassemblant</w:t>
      </w:r>
      <w:r w:rsidRPr="00BC3ABE">
        <w:rPr>
          <w:spacing w:val="-2"/>
        </w:rPr>
        <w:t xml:space="preserve"> </w:t>
      </w:r>
      <w:r w:rsidRPr="00BC3ABE">
        <w:t xml:space="preserve">des centaines de millions </w:t>
      </w:r>
      <w:r w:rsidRPr="00BC3ABE">
        <w:rPr>
          <w:color w:val="000000" w:themeColor="text1"/>
        </w:rPr>
        <w:t>d’utilisateur</w:t>
      </w:r>
      <w:r>
        <w:rPr>
          <w:color w:val="000000" w:themeColor="text1"/>
        </w:rPr>
        <w:t>s</w:t>
      </w:r>
      <w:r w:rsidRPr="00BC3ABE">
        <w:rPr>
          <w:color w:val="000000" w:themeColor="text1"/>
        </w:rPr>
        <w:t xml:space="preserve"> peuvent</w:t>
      </w:r>
      <w:r w:rsidRPr="00BC3ABE">
        <w:t xml:space="preserve"> déjà </w:t>
      </w:r>
      <w:r w:rsidRPr="00BC3ABE">
        <w:rPr>
          <w:color w:val="000000" w:themeColor="text1"/>
        </w:rPr>
        <w:t xml:space="preserve">avoir </w:t>
      </w:r>
      <w:r w:rsidRPr="00BC3ABE">
        <w:t>une portée politique importante</w:t>
      </w:r>
      <w:r w:rsidRPr="00BC3ABE">
        <w:rPr>
          <w:color w:val="000000" w:themeColor="text1"/>
        </w:rPr>
        <w:t>, comme le montrent</w:t>
      </w:r>
      <w:r w:rsidRPr="00BC3ABE">
        <w:t xml:space="preserve"> les controverses aux États-Unis autour du risque de souveraineté posé par l’application TikTok, qui ont mené à une décision du Sénat de forcer l’entreprise à rompre ses liens avec le gouvernement chino</w:t>
      </w:r>
      <w:bookmarkStart w:id="2822" w:name="_bookmark211"/>
      <w:bookmarkEnd w:id="2822"/>
      <w:r w:rsidRPr="00BC3ABE">
        <w:t>is</w:t>
      </w:r>
      <w:r w:rsidRPr="00BC3ABE">
        <w:rPr>
          <w:rStyle w:val="EndnoteReference"/>
          <w:rFonts w:ascii="Times New Roman" w:hAnsi="Times New Roman" w:cs="Times New Roman"/>
        </w:rPr>
        <w:endnoteReference w:id="112"/>
      </w:r>
      <w:r w:rsidRPr="00BC3ABE">
        <w:t>, ou l’annulation par la Cour Constitutionnelle</w:t>
      </w:r>
      <w:r w:rsidRPr="00BC3ABE">
        <w:rPr>
          <w:spacing w:val="40"/>
        </w:rPr>
        <w:t xml:space="preserve"> </w:t>
      </w:r>
      <w:r w:rsidRPr="00BC3ABE">
        <w:t>roumaine</w:t>
      </w:r>
      <w:r w:rsidRPr="00BC3ABE">
        <w:rPr>
          <w:spacing w:val="40"/>
        </w:rPr>
        <w:t xml:space="preserve"> </w:t>
      </w:r>
      <w:r w:rsidRPr="00BC3ABE">
        <w:t>du</w:t>
      </w:r>
      <w:r w:rsidRPr="00BC3ABE">
        <w:rPr>
          <w:spacing w:val="40"/>
        </w:rPr>
        <w:t xml:space="preserve"> </w:t>
      </w:r>
      <w:r w:rsidRPr="00BC3ABE">
        <w:t>premier</w:t>
      </w:r>
      <w:r w:rsidRPr="00BC3ABE">
        <w:rPr>
          <w:spacing w:val="40"/>
        </w:rPr>
        <w:t xml:space="preserve"> </w:t>
      </w:r>
      <w:r w:rsidRPr="00BC3ABE">
        <w:t>tour</w:t>
      </w:r>
      <w:r w:rsidRPr="00BC3ABE">
        <w:rPr>
          <w:spacing w:val="40"/>
        </w:rPr>
        <w:t xml:space="preserve"> </w:t>
      </w:r>
      <w:r w:rsidRPr="00BC3ABE">
        <w:t>d’une</w:t>
      </w:r>
      <w:r w:rsidRPr="00BC3ABE">
        <w:rPr>
          <w:spacing w:val="40"/>
        </w:rPr>
        <w:t xml:space="preserve"> </w:t>
      </w:r>
      <w:r w:rsidRPr="00BC3ABE">
        <w:t>élection présidentielle</w:t>
      </w:r>
      <w:r w:rsidRPr="00BC3ABE">
        <w:rPr>
          <w:spacing w:val="-3"/>
        </w:rPr>
        <w:t xml:space="preserve"> </w:t>
      </w:r>
      <w:r w:rsidRPr="00BC3ABE">
        <w:t>en</w:t>
      </w:r>
      <w:r w:rsidRPr="00BC3ABE">
        <w:rPr>
          <w:spacing w:val="-2"/>
        </w:rPr>
        <w:t xml:space="preserve"> </w:t>
      </w:r>
      <w:r w:rsidRPr="00BC3ABE">
        <w:t>raison</w:t>
      </w:r>
      <w:r w:rsidRPr="00BC3ABE">
        <w:rPr>
          <w:spacing w:val="-2"/>
        </w:rPr>
        <w:t xml:space="preserve"> </w:t>
      </w:r>
      <w:r w:rsidRPr="00BC3ABE">
        <w:t>de</w:t>
      </w:r>
      <w:r w:rsidRPr="00BC3ABE">
        <w:rPr>
          <w:spacing w:val="-2"/>
        </w:rPr>
        <w:t xml:space="preserve"> </w:t>
      </w:r>
      <w:r w:rsidRPr="00BC3ABE">
        <w:t>suspicions</w:t>
      </w:r>
      <w:r w:rsidRPr="00BC3ABE">
        <w:rPr>
          <w:spacing w:val="-2"/>
        </w:rPr>
        <w:t xml:space="preserve"> </w:t>
      </w:r>
      <w:r w:rsidRPr="00BC3ABE">
        <w:t>d’influences</w:t>
      </w:r>
      <w:r w:rsidRPr="00BC3ABE">
        <w:rPr>
          <w:spacing w:val="-2"/>
        </w:rPr>
        <w:t xml:space="preserve"> </w:t>
      </w:r>
      <w:r w:rsidRPr="00BC3ABE">
        <w:t>sur</w:t>
      </w:r>
      <w:r w:rsidRPr="00BC3ABE">
        <w:rPr>
          <w:spacing w:val="-2"/>
        </w:rPr>
        <w:t xml:space="preserve"> le même réseau</w:t>
      </w:r>
      <w:r w:rsidRPr="00BC3ABE">
        <w:rPr>
          <w:rStyle w:val="EndnoteReference"/>
          <w:rFonts w:ascii="Times New Roman" w:hAnsi="Times New Roman" w:cs="Times New Roman"/>
          <w:spacing w:val="-2"/>
        </w:rPr>
        <w:endnoteReference w:id="113"/>
      </w:r>
      <w:r w:rsidRPr="00BC3ABE">
        <w:rPr>
          <w:spacing w:val="-2"/>
        </w:rPr>
        <w:t>.</w:t>
      </w:r>
    </w:p>
    <w:p w14:paraId="2A635B20" w14:textId="75F770E5" w:rsidR="001D2912" w:rsidRPr="00BC3ABE" w:rsidRDefault="001D2912" w:rsidP="00065C26">
      <w:r w:rsidRPr="00BC3ABE">
        <w:t xml:space="preserve">Les LLM </w:t>
      </w:r>
      <w:r w:rsidRPr="00BC3ABE">
        <w:rPr>
          <w:color w:val="000000" w:themeColor="text1"/>
        </w:rPr>
        <w:t>offrent</w:t>
      </w:r>
      <w:r w:rsidRPr="00BC3ABE">
        <w:t xml:space="preserve"> de </w:t>
      </w:r>
      <w:r w:rsidRPr="00BC3ABE">
        <w:rPr>
          <w:color w:val="000000" w:themeColor="text1"/>
        </w:rPr>
        <w:t xml:space="preserve">nouveaux </w:t>
      </w:r>
      <w:r w:rsidRPr="00BC3ABE">
        <w:t xml:space="preserve">leviers pour la manipulation de masse. Voyez d’abord comme il est facile, sans même </w:t>
      </w:r>
      <w:r w:rsidRPr="00BC3ABE">
        <w:rPr>
          <w:color w:val="000000" w:themeColor="text1"/>
        </w:rPr>
        <w:t>altérer les</w:t>
      </w:r>
      <w:r w:rsidRPr="00BC3ABE">
        <w:t xml:space="preserve"> faits mentionnés, de </w:t>
      </w:r>
      <w:r w:rsidRPr="00BC3ABE">
        <w:rPr>
          <w:color w:val="000000" w:themeColor="text1"/>
        </w:rPr>
        <w:t>modifier</w:t>
      </w:r>
      <w:r w:rsidRPr="00BC3ABE">
        <w:t xml:space="preserve"> le ton d’une phrase </w:t>
      </w:r>
      <w:r>
        <w:rPr>
          <w:color w:val="000000" w:themeColor="text1"/>
        </w:rPr>
        <w:t>– </w:t>
      </w:r>
      <w:r w:rsidRPr="00BC3ABE">
        <w:rPr>
          <w:color w:val="000000" w:themeColor="text1"/>
        </w:rPr>
        <w:t>par exemple</w:t>
      </w:r>
      <w:r>
        <w:t xml:space="preserve">, </w:t>
      </w:r>
      <w:r w:rsidRPr="00BC3ABE">
        <w:t>«</w:t>
      </w:r>
      <w:r w:rsidRPr="00BC3ABE">
        <w:rPr>
          <w:spacing w:val="-3"/>
        </w:rPr>
        <w:t> </w:t>
      </w:r>
      <w:r>
        <w:t>d</w:t>
      </w:r>
      <w:r w:rsidRPr="00BC3ABE">
        <w:t>evant ces allégations, X éleva une véhémente protestation</w:t>
      </w:r>
      <w:r w:rsidRPr="00BC3ABE" w:rsidDel="005E0BA0">
        <w:t>.</w:t>
      </w:r>
      <w:r w:rsidRPr="00BC3ABE">
        <w:rPr>
          <w:spacing w:val="-2"/>
        </w:rPr>
        <w:t> </w:t>
      </w:r>
      <w:r w:rsidRPr="00BC3ABE">
        <w:t xml:space="preserve">» </w:t>
      </w:r>
      <w:r w:rsidRPr="00BC3ABE">
        <w:rPr>
          <w:color w:val="000000" w:themeColor="text1"/>
        </w:rPr>
        <w:t>comparé à</w:t>
      </w:r>
      <w:r w:rsidRPr="00BC3ABE">
        <w:t xml:space="preserve"> «</w:t>
      </w:r>
      <w:r w:rsidRPr="00BC3ABE">
        <w:rPr>
          <w:spacing w:val="-2"/>
        </w:rPr>
        <w:t> </w:t>
      </w:r>
      <w:r>
        <w:t>c</w:t>
      </w:r>
      <w:r w:rsidRPr="00BC3ABE">
        <w:t>omme le</w:t>
      </w:r>
      <w:r w:rsidRPr="00BC3ABE">
        <w:rPr>
          <w:spacing w:val="40"/>
        </w:rPr>
        <w:t xml:space="preserve"> </w:t>
      </w:r>
      <w:r w:rsidRPr="00BC3ABE">
        <w:t>craignait l’orateur, il dut faire face à de nombreuses interruptions, notamment de la part de X</w:t>
      </w:r>
      <w:r w:rsidRPr="00BC3ABE">
        <w:rPr>
          <w:spacing w:val="-2"/>
        </w:rPr>
        <w:t> </w:t>
      </w:r>
      <w:r w:rsidRPr="00BC3ABE">
        <w:t>». Ensuite, ajoutez à cela la possibilité, sans mentir d’un mot, d’ajouter des éléments à charge ou à décharge en puisant dans l’immense culture du modèle : «</w:t>
      </w:r>
      <w:r w:rsidRPr="00BC3ABE">
        <w:rPr>
          <w:spacing w:val="-3"/>
        </w:rPr>
        <w:t> </w:t>
      </w:r>
      <w:r w:rsidRPr="00BC3ABE">
        <w:t xml:space="preserve">X avait d’ailleurs été condamné pour diffamation il y a </w:t>
      </w:r>
      <w:r w:rsidRPr="00BC3ABE">
        <w:rPr>
          <w:color w:val="000000" w:themeColor="text1"/>
        </w:rPr>
        <w:t>sept</w:t>
      </w:r>
      <w:r w:rsidRPr="00BC3ABE">
        <w:t xml:space="preserve"> ans</w:t>
      </w:r>
      <w:r>
        <w:t>.</w:t>
      </w:r>
      <w:r w:rsidRPr="00BC3ABE">
        <w:rPr>
          <w:color w:val="000000" w:themeColor="text1"/>
        </w:rPr>
        <w:t> »</w:t>
      </w:r>
      <w:r w:rsidRPr="00BC3ABE" w:rsidDel="005E0BA0">
        <w:rPr>
          <w:color w:val="000000" w:themeColor="text1"/>
        </w:rPr>
        <w:t>.</w:t>
      </w:r>
      <w:r w:rsidRPr="00BC3ABE">
        <w:rPr>
          <w:color w:val="000000" w:themeColor="text1"/>
        </w:rPr>
        <w:t xml:space="preserve"> Il est aisé</w:t>
      </w:r>
      <w:r w:rsidRPr="00BC3ABE">
        <w:t>, tout en s’en tenant à des éléments</w:t>
      </w:r>
      <w:r w:rsidRPr="00BC3ABE">
        <w:rPr>
          <w:spacing w:val="40"/>
        </w:rPr>
        <w:t xml:space="preserve"> </w:t>
      </w:r>
      <w:r w:rsidRPr="00BC3ABE">
        <w:t xml:space="preserve">strictement factuels, </w:t>
      </w:r>
      <w:r w:rsidRPr="00BC3ABE">
        <w:rPr>
          <w:color w:val="000000" w:themeColor="text1"/>
        </w:rPr>
        <w:t xml:space="preserve">de </w:t>
      </w:r>
      <w:r w:rsidRPr="00BC3ABE">
        <w:t xml:space="preserve">varier le ton, le choix et la présentation des évènements pour donner une </w:t>
      </w:r>
      <w:r w:rsidRPr="00BC3ABE">
        <w:rPr>
          <w:color w:val="000000" w:themeColor="text1"/>
        </w:rPr>
        <w:t>teinte</w:t>
      </w:r>
      <w:r w:rsidRPr="00BC3ABE">
        <w:t xml:space="preserve"> bien différente de la réalité. Un </w:t>
      </w:r>
      <w:r w:rsidRPr="005875CC">
        <w:rPr>
          <w:i/>
          <w:iCs/>
        </w:rPr>
        <w:t>chatbot</w:t>
      </w:r>
      <w:r w:rsidRPr="00BC3ABE">
        <w:t xml:space="preserve"> devenu le principal point d’accès à la connaissance pour des millions de gens prendrait ainsi une</w:t>
      </w:r>
      <w:r w:rsidRPr="00BC3ABE">
        <w:rPr>
          <w:spacing w:val="40"/>
        </w:rPr>
        <w:t xml:space="preserve"> </w:t>
      </w:r>
      <w:r w:rsidRPr="00BC3ABE">
        <w:t xml:space="preserve">grande importance dans toutes les élections, comme un </w:t>
      </w:r>
      <w:r w:rsidRPr="00BC3ABE">
        <w:lastRenderedPageBreak/>
        <w:t>Wikip</w:t>
      </w:r>
      <w:r>
        <w:t>é</w:t>
      </w:r>
      <w:r w:rsidRPr="00BC3ABE">
        <w:t xml:space="preserve">dia </w:t>
      </w:r>
      <w:r w:rsidRPr="00BC3ABE">
        <w:rPr>
          <w:color w:val="000000" w:themeColor="text1"/>
        </w:rPr>
        <w:t>dépourvu de</w:t>
      </w:r>
      <w:r w:rsidRPr="00BC3ABE">
        <w:rPr>
          <w:rStyle w:val="Hyperlink2"/>
          <w:rFonts w:cs="Times New Roman"/>
          <w:color w:val="000000" w:themeColor="text1"/>
        </w:rPr>
        <w:t xml:space="preserve"> </w:t>
      </w:r>
      <w:r w:rsidRPr="00872D79">
        <w:t>transparenc</w:t>
      </w:r>
      <w:bookmarkStart w:id="2823" w:name="_bookmark213"/>
      <w:bookmarkEnd w:id="2823"/>
      <w:r w:rsidRPr="00872D79">
        <w:t>e</w:t>
      </w:r>
      <w:r w:rsidRPr="00872D79">
        <w:rPr>
          <w:rStyle w:val="Aucun"/>
          <w:rFonts w:ascii="Times New Roman" w:hAnsi="Times New Roman" w:cs="Times New Roman"/>
          <w:color w:val="000000" w:themeColor="text1"/>
          <w:vertAlign w:val="superscript"/>
        </w:rPr>
        <w:footnoteReference w:id="97"/>
      </w:r>
      <w:r w:rsidRPr="00BC3ABE">
        <w:rPr>
          <w:rStyle w:val="Hyperlink2"/>
          <w:rFonts w:cs="Times New Roman"/>
          <w:color w:val="000000" w:themeColor="text1"/>
        </w:rPr>
        <w:t>.</w:t>
      </w:r>
    </w:p>
    <w:p w14:paraId="40ABA9AD" w14:textId="4D0F7675" w:rsidR="001D2912" w:rsidRPr="00BC3ABE" w:rsidRDefault="001D2912" w:rsidP="00EB0858">
      <w:r w:rsidRPr="00BC3ABE">
        <w:t>Les dirigeants des grandes entreprises de l’IA, si fabuleusement riches et influents politiquement, seront-ils au-dessus des États ? À l’évidence, ils constitueront une force considérable, au moins équivalente à celle qu’ont pu posséder les barons du pétrole américains</w:t>
      </w:r>
      <w:r w:rsidRPr="00BC3ABE">
        <w:rPr>
          <w:vertAlign w:val="superscript"/>
        </w:rPr>
        <w:footnoteReference w:id="98"/>
      </w:r>
      <w:r w:rsidRPr="00BC3ABE">
        <w:t>. Cette tendance qui s’amorce déjà, comme le montre la cour menée par nombre de chefs d’</w:t>
      </w:r>
      <w:r>
        <w:t>É</w:t>
      </w:r>
      <w:r w:rsidRPr="00BC3ABE">
        <w:t xml:space="preserve">tat mondiaux envers Sam Altman, patron d’OpenAI, lors de sa tournée mondiale en </w:t>
      </w:r>
      <w:r>
        <w:t>juin </w:t>
      </w:r>
      <w:r w:rsidRPr="00BC3ABE">
        <w:t>2023</w:t>
      </w:r>
      <w:r w:rsidRPr="00BC3ABE">
        <w:rPr>
          <w:vertAlign w:val="superscript"/>
        </w:rPr>
        <w:endnoteReference w:id="114"/>
      </w:r>
      <w:r>
        <w:t xml:space="preserve">, </w:t>
      </w:r>
      <w:r w:rsidRPr="00BC3ABE">
        <w:t>est loin de battre son plein</w:t>
      </w:r>
      <w:r>
        <w:t> ;</w:t>
      </w:r>
      <w:r w:rsidRPr="00BC3ABE">
        <w:t xml:space="preserve"> quelques années de progression des modèles </w:t>
      </w:r>
      <w:r>
        <w:t xml:space="preserve">donneront à ces dirigeants d’entreprise </w:t>
      </w:r>
      <w:r w:rsidRPr="00BC3ABE">
        <w:t>une influence encore bien supérieure.</w:t>
      </w:r>
    </w:p>
    <w:p w14:paraId="14991D87" w14:textId="77777777" w:rsidR="001D2912" w:rsidRPr="00BC3ABE" w:rsidRDefault="001D2912" w:rsidP="00E44AC1">
      <w:pPr>
        <w:rPr>
          <w:rFonts w:ascii="Times New Roman" w:hAnsi="Times New Roman" w:cs="Times New Roman"/>
          <w:color w:val="000000" w:themeColor="text1"/>
          <w:sz w:val="26"/>
          <w:szCs w:val="26"/>
        </w:rPr>
      </w:pPr>
      <w:commentRangeStart w:id="2826"/>
      <w:commentRangeStart w:id="2827"/>
      <w:r>
        <w:rPr>
          <w:rFonts w:ascii="Times New Roman" w:hAnsi="Times New Roman" w:cs="Times New Roman"/>
          <w:noProof/>
          <w:color w:val="000000" w:themeColor="text1"/>
          <w:sz w:val="26"/>
          <w:szCs w:val="26"/>
          <w:lang w:eastAsia="fr-FR"/>
        </w:rPr>
        <w:drawing>
          <wp:inline distT="0" distB="0" distL="0" distR="0" wp14:anchorId="09BA9746" wp14:editId="5649FE1E">
            <wp:extent cx="5839200" cy="4568400"/>
            <wp:effectExtent l="0" t="0" r="3175"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viathan_frontispiece_cropped_British_Library.jpeg"/>
                    <pic:cNvPicPr/>
                  </pic:nvPicPr>
                  <pic:blipFill rotWithShape="1">
                    <a:blip r:embed="rId60" cstate="print">
                      <a:extLst>
                        <a:ext uri="{28A0092B-C50C-407E-A947-70E740481C1C}">
                          <a14:useLocalDpi xmlns:a14="http://schemas.microsoft.com/office/drawing/2010/main" val="0"/>
                        </a:ext>
                      </a:extLst>
                    </a:blip>
                    <a:srcRect l="-309" t="-125" b="50924"/>
                    <a:stretch/>
                  </pic:blipFill>
                  <pic:spPr bwMode="auto">
                    <a:xfrm>
                      <a:off x="0" y="0"/>
                      <a:ext cx="5839200" cy="4568400"/>
                    </a:xfrm>
                    <a:prstGeom prst="rect">
                      <a:avLst/>
                    </a:prstGeom>
                    <a:ln>
                      <a:noFill/>
                    </a:ln>
                    <a:extLst>
                      <a:ext uri="{53640926-AAD7-44D8-BBD7-CCE9431645EC}">
                        <a14:shadowObscured xmlns:a14="http://schemas.microsoft.com/office/drawing/2010/main"/>
                      </a:ext>
                    </a:extLst>
                  </pic:spPr>
                </pic:pic>
              </a:graphicData>
            </a:graphic>
          </wp:inline>
        </w:drawing>
      </w:r>
      <w:commentRangeEnd w:id="2826"/>
      <w:r>
        <w:rPr>
          <w:rStyle w:val="CommentReference"/>
        </w:rPr>
        <w:lastRenderedPageBreak/>
        <w:commentReference w:id="2826"/>
      </w:r>
      <w:commentRangeEnd w:id="2827"/>
      <w:r w:rsidR="00042A84">
        <w:rPr>
          <w:rStyle w:val="CommentReference"/>
        </w:rPr>
        <w:commentReference w:id="2827"/>
      </w:r>
      <w:r w:rsidRPr="00BC3ABE" w:rsidDel="003402C3">
        <w:rPr>
          <w:rFonts w:ascii="Times New Roman" w:hAnsi="Times New Roman" w:cs="Times New Roman"/>
          <w:noProof/>
          <w:color w:val="000000" w:themeColor="text1"/>
          <w:sz w:val="26"/>
          <w:szCs w:val="26"/>
          <w:lang w:eastAsia="fr-FR"/>
        </w:rPr>
        <w:drawing>
          <wp:inline distT="0" distB="0" distL="0" distR="0" wp14:anchorId="6FA6ACBF" wp14:editId="683E1225">
            <wp:extent cx="5724181" cy="2862091"/>
            <wp:effectExtent l="0" t="0" r="3810" b="0"/>
            <wp:docPr id="1049" name="20230823182259000000btv1b7873998h.jpg"/>
            <wp:cNvGraphicFramePr/>
            <a:graphic xmlns:a="http://schemas.openxmlformats.org/drawingml/2006/main">
              <a:graphicData uri="http://schemas.openxmlformats.org/drawingml/2006/picture">
                <pic:pic xmlns:pic="http://schemas.openxmlformats.org/drawingml/2006/picture">
                  <pic:nvPicPr>
                    <pic:cNvPr id="1049" name="20230823182259000000btv1b7873998h.jpg"/>
                    <pic:cNvPicPr/>
                  </pic:nvPicPr>
                  <pic:blipFill>
                    <a:blip r:embed="rId61"/>
                    <a:stretch>
                      <a:fillRect/>
                    </a:stretch>
                  </pic:blipFill>
                  <pic:spPr>
                    <a:xfrm>
                      <a:off x="0" y="0"/>
                      <a:ext cx="5740286" cy="2870143"/>
                    </a:xfrm>
                    <a:prstGeom prst="rect">
                      <a:avLst/>
                    </a:prstGeom>
                  </pic:spPr>
                </pic:pic>
              </a:graphicData>
            </a:graphic>
          </wp:inline>
        </w:drawing>
      </w:r>
    </w:p>
    <w:p w14:paraId="510E890D" w14:textId="75435187" w:rsidR="001D2912" w:rsidRPr="003E66DC" w:rsidDel="00E418E3" w:rsidRDefault="001D2912" w:rsidP="00872D79">
      <w:pPr>
        <w:pStyle w:val="LGD"/>
        <w:rPr>
          <w:del w:id="2828" w:author="Héloïse Mahé" w:date="2025-07-25T18:01:00Z"/>
          <w:lang w:val="en-US"/>
        </w:rPr>
      </w:pPr>
      <w:r w:rsidRPr="00872D79">
        <w:rPr>
          <w:b/>
        </w:rPr>
        <w:t>Figure 22</w:t>
      </w:r>
      <w:ins w:id="2829" w:author="Microsoft Office User" w:date="2025-07-28T04:04:00Z">
        <w:r w:rsidR="00340D05">
          <w:rPr>
            <w:b/>
          </w:rPr>
          <w:t>b</w:t>
        </w:r>
      </w:ins>
      <w:r w:rsidRPr="00872D79">
        <w:rPr>
          <w:b/>
        </w:rPr>
        <w:t>.</w:t>
      </w:r>
      <w:r w:rsidRPr="00872D79" w:rsidDel="0025157B">
        <w:rPr>
          <w:b/>
        </w:rPr>
        <w:t> :</w:t>
      </w:r>
      <w:r w:rsidRPr="00872D79">
        <w:rPr>
          <w:b/>
        </w:rPr>
        <w:t xml:space="preserve"> Dans le </w:t>
      </w:r>
      <w:r w:rsidRPr="00872D79">
        <w:rPr>
          <w:b/>
          <w:i/>
          <w:iCs/>
        </w:rPr>
        <w:t>Léviathan</w:t>
      </w:r>
      <w:r w:rsidRPr="00872D79">
        <w:rPr>
          <w:b/>
        </w:rPr>
        <w:t>, Hobbes représente l</w:t>
      </w:r>
      <w:r>
        <w:rPr>
          <w:b/>
        </w:rPr>
        <w:t>’</w:t>
      </w:r>
      <w:r w:rsidRPr="00872D79">
        <w:rPr>
          <w:b/>
        </w:rPr>
        <w:t xml:space="preserve">État comme un corps composé de tous ses citoyens. </w:t>
      </w:r>
      <w:r w:rsidRPr="00BC3ABE">
        <w:t xml:space="preserve">La puissance collective du peuple peut légitimer le contrôle étatique sur les avancées technologiques telles que </w:t>
      </w:r>
      <w:del w:id="2830" w:author="Microsoft Office User" w:date="2025-07-25T06:09:00Z">
        <w:r w:rsidRPr="00BC3ABE" w:rsidDel="00042A84">
          <w:delText>l</w:delText>
        </w:r>
      </w:del>
      <w:r w:rsidRPr="00BC3ABE">
        <w:t>l</w:t>
      </w:r>
      <w:r>
        <w:t>’</w:t>
      </w:r>
      <w:r w:rsidRPr="00BC3ABE">
        <w:t xml:space="preserve">IA. </w:t>
      </w:r>
      <w:commentRangeStart w:id="2831"/>
      <w:r w:rsidR="003F176E">
        <w:rPr>
          <w:lang w:val="en-US"/>
        </w:rPr>
        <w:t>(</w:t>
      </w:r>
      <w:r w:rsidRPr="003E66DC">
        <w:rPr>
          <w:lang w:val="en-US"/>
        </w:rPr>
        <w:t>Abraham Bosse, Frontispiece of Leviathan by Thomas Hobbes, British Library, Creative Commons CC0)</w:t>
      </w:r>
      <w:commentRangeEnd w:id="2831"/>
      <w:r w:rsidR="00042A84">
        <w:rPr>
          <w:rStyle w:val="CommentReference"/>
          <w:rFonts w:ascii="Calibri Light" w:hAnsi="Calibri Light" w:cs="Palatino Linotype"/>
        </w:rPr>
        <w:commentReference w:id="2831"/>
      </w:r>
    </w:p>
    <w:p w14:paraId="35AC9CBA" w14:textId="77777777" w:rsidR="001D2912" w:rsidRPr="003E66DC" w:rsidRDefault="001D2912">
      <w:pPr>
        <w:pStyle w:val="LGD"/>
        <w:rPr>
          <w:lang w:val="en-US"/>
        </w:rPr>
        <w:pPrChange w:id="2832" w:author="Héloïse Mahé" w:date="2025-07-25T18:01:00Z">
          <w:pPr>
            <w:pStyle w:val="LGD"/>
            <w:ind w:left="0" w:firstLine="0"/>
          </w:pPr>
        </w:pPrChange>
      </w:pPr>
    </w:p>
    <w:p w14:paraId="3A055FB7" w14:textId="78C8D335" w:rsidR="001D2912" w:rsidRPr="00BC3ABE" w:rsidRDefault="001D2912" w:rsidP="00E44AC1">
      <w:pPr>
        <w:pStyle w:val="Heading3"/>
        <w:spacing w:line="276" w:lineRule="auto"/>
        <w:jc w:val="both"/>
        <w:rPr>
          <w:rFonts w:ascii="Times New Roman" w:hAnsi="Times New Roman" w:cs="Times New Roman"/>
        </w:rPr>
      </w:pPr>
      <w:r w:rsidRPr="00BC3ABE" w:rsidDel="00B575FE">
        <w:rPr>
          <w:rFonts w:ascii="Times New Roman" w:hAnsi="Times New Roman" w:cs="Times New Roman"/>
        </w:rPr>
        <w:t>Les</w:t>
      </w:r>
      <w:r w:rsidRPr="00BC3ABE" w:rsidDel="00B575FE">
        <w:rPr>
          <w:rFonts w:ascii="Times New Roman" w:hAnsi="Times New Roman" w:cs="Times New Roman"/>
          <w:spacing w:val="-3"/>
        </w:rPr>
        <w:t xml:space="preserve"> </w:t>
      </w:r>
      <w:bookmarkStart w:id="2833" w:name="_Toc201829610"/>
      <w:r w:rsidRPr="00BC3ABE">
        <w:rPr>
          <w:rFonts w:ascii="Times New Roman" w:hAnsi="Times New Roman" w:cs="Times New Roman"/>
        </w:rPr>
        <w:t>État</w:t>
      </w:r>
      <w:bookmarkEnd w:id="2833"/>
      <w:r w:rsidRPr="00BC3ABE" w:rsidDel="00B575FE">
        <w:rPr>
          <w:rFonts w:ascii="Times New Roman" w:hAnsi="Times New Roman" w:cs="Times New Roman"/>
        </w:rPr>
        <w:t>s</w:t>
      </w:r>
      <w:r w:rsidRPr="00BC3ABE" w:rsidDel="00B575FE">
        <w:rPr>
          <w:rFonts w:ascii="Times New Roman" w:hAnsi="Times New Roman" w:cs="Times New Roman"/>
          <w:spacing w:val="-2"/>
        </w:rPr>
        <w:t xml:space="preserve"> </w:t>
      </w:r>
      <w:r w:rsidRPr="00BC3ABE" w:rsidDel="00B575FE">
        <w:rPr>
          <w:rFonts w:ascii="Times New Roman" w:hAnsi="Times New Roman" w:cs="Times New Roman"/>
        </w:rPr>
        <w:t>gardent</w:t>
      </w:r>
      <w:r w:rsidRPr="00BC3ABE" w:rsidDel="00B575FE">
        <w:rPr>
          <w:rFonts w:ascii="Times New Roman" w:hAnsi="Times New Roman" w:cs="Times New Roman"/>
          <w:spacing w:val="-1"/>
        </w:rPr>
        <w:t xml:space="preserve"> </w:t>
      </w:r>
      <w:r w:rsidRPr="00BC3ABE" w:rsidDel="00B575FE">
        <w:rPr>
          <w:rFonts w:ascii="Times New Roman" w:hAnsi="Times New Roman" w:cs="Times New Roman"/>
        </w:rPr>
        <w:t>le</w:t>
      </w:r>
      <w:r w:rsidRPr="00BC3ABE" w:rsidDel="00B575FE">
        <w:rPr>
          <w:rFonts w:ascii="Times New Roman" w:hAnsi="Times New Roman" w:cs="Times New Roman"/>
          <w:spacing w:val="-1"/>
        </w:rPr>
        <w:t xml:space="preserve"> </w:t>
      </w:r>
      <w:r w:rsidRPr="00BC3ABE" w:rsidDel="00B575FE">
        <w:rPr>
          <w:rFonts w:ascii="Times New Roman" w:hAnsi="Times New Roman" w:cs="Times New Roman"/>
          <w:spacing w:val="-2"/>
        </w:rPr>
        <w:t>contrôle</w:t>
      </w:r>
    </w:p>
    <w:p w14:paraId="7B35C8A4" w14:textId="2BE9B3B8" w:rsidR="001D2912" w:rsidRPr="00BC3ABE" w:rsidRDefault="001D2912" w:rsidP="00065C26">
      <w:r w:rsidRPr="00BC3ABE">
        <w:t xml:space="preserve">Laisser aux seules entreprises le pouvoir immense de contrôler l’IA peut avoir rapidement des conséquences désastreuses, car </w:t>
      </w:r>
      <w:r w:rsidRPr="00872D79" w:rsidDel="00295530">
        <w:t>celles-ci</w:t>
      </w:r>
      <w:r w:rsidR="003F176E">
        <w:t xml:space="preserve"> </w:t>
      </w:r>
      <w:r w:rsidRPr="00872D79">
        <w:t>recherchent</w:t>
      </w:r>
      <w:r w:rsidRPr="00BC3ABE">
        <w:t xml:space="preserve"> leur profit, et ne sont pas contraintes comme le sont les gouvernements par </w:t>
      </w:r>
      <w:r>
        <w:t>le</w:t>
      </w:r>
      <w:r w:rsidRPr="00BC3ABE">
        <w:t xml:space="preserve"> </w:t>
      </w:r>
      <w:r w:rsidRPr="00BC3ABE" w:rsidDel="00295530">
        <w:t xml:space="preserve">soutien </w:t>
      </w:r>
      <w:r>
        <w:t>démocratique</w:t>
      </w:r>
      <w:r w:rsidRPr="00BC3ABE">
        <w:t>. On voit déjà se développer dans les entreprises d’IA des comportements d’une éthique douteuse. Par exemple, la nouvelle avait été publiée qu’OpenAI faisait signer</w:t>
      </w:r>
      <w:r w:rsidRPr="00BC3ABE">
        <w:rPr>
          <w:spacing w:val="40"/>
        </w:rPr>
        <w:t xml:space="preserve"> </w:t>
      </w:r>
      <w:r w:rsidRPr="00BC3ABE">
        <w:t>à tous ses salariés démissionnaires un document qui les empêchait de</w:t>
      </w:r>
      <w:r w:rsidRPr="00BC3ABE">
        <w:rPr>
          <w:spacing w:val="40"/>
        </w:rPr>
        <w:t xml:space="preserve"> </w:t>
      </w:r>
      <w:r w:rsidRPr="00BC3ABE">
        <w:t xml:space="preserve">critiquer </w:t>
      </w:r>
      <w:r w:rsidR="003F176E">
        <w:t>l’entreprise</w:t>
      </w:r>
      <w:r w:rsidRPr="00BC3ABE">
        <w:t xml:space="preserve"> à l’avenir, sous pe</w:t>
      </w:r>
      <w:r>
        <w:t>in</w:t>
      </w:r>
      <w:r w:rsidRPr="00BC3ABE">
        <w:t>e de perdre toutes leurs actions, valant des</w:t>
      </w:r>
      <w:r w:rsidRPr="00BC3ABE">
        <w:rPr>
          <w:spacing w:val="-2"/>
        </w:rPr>
        <w:t xml:space="preserve"> </w:t>
      </w:r>
      <w:r w:rsidRPr="00BC3ABE">
        <w:t>millions</w:t>
      </w:r>
      <w:r w:rsidRPr="00BC3ABE">
        <w:rPr>
          <w:spacing w:val="-2"/>
        </w:rPr>
        <w:t xml:space="preserve"> </w:t>
      </w:r>
      <w:r w:rsidRPr="00BC3ABE">
        <w:t>de</w:t>
      </w:r>
      <w:r w:rsidRPr="00BC3ABE">
        <w:rPr>
          <w:spacing w:val="-2"/>
        </w:rPr>
        <w:t xml:space="preserve"> </w:t>
      </w:r>
      <w:r w:rsidRPr="00BC3ABE">
        <w:t>dollars.</w:t>
      </w:r>
      <w:r w:rsidRPr="00BC3ABE">
        <w:rPr>
          <w:spacing w:val="-2"/>
        </w:rPr>
        <w:t xml:space="preserve"> </w:t>
      </w:r>
      <w:r w:rsidRPr="00BC3ABE">
        <w:t>De véritables chaînes dorées</w:t>
      </w:r>
      <w:del w:id="2834" w:author="Microsoft Office User" w:date="2025-07-27T23:43:00Z">
        <w:r w:rsidRPr="00BC3ABE" w:rsidDel="00BD4905">
          <w:delText xml:space="preserve">. </w:delText>
        </w:r>
        <w:r w:rsidRPr="00BC3ABE" w:rsidDel="00BD4905">
          <w:rPr>
            <w:rStyle w:val="FootnoteReference"/>
            <w:rFonts w:ascii="Times New Roman" w:hAnsi="Times New Roman" w:cs="Times New Roman"/>
            <w:color w:val="000000" w:themeColor="text1"/>
          </w:rPr>
          <w:footnoteReference w:id="99"/>
        </w:r>
      </w:del>
      <w:r>
        <w:t xml:space="preserve">. </w:t>
      </w:r>
      <w:r w:rsidRPr="00BC3ABE">
        <w:t>L’entreprise</w:t>
      </w:r>
      <w:r w:rsidRPr="00BC3ABE">
        <w:rPr>
          <w:spacing w:val="-2"/>
        </w:rPr>
        <w:t xml:space="preserve"> </w:t>
      </w:r>
      <w:r w:rsidRPr="00BC3ABE">
        <w:t>a</w:t>
      </w:r>
      <w:r w:rsidRPr="00BC3ABE">
        <w:rPr>
          <w:spacing w:val="-2"/>
        </w:rPr>
        <w:t xml:space="preserve"> </w:t>
      </w:r>
      <w:del w:id="2837" w:author="Microsoft Office User" w:date="2025-07-27T23:43:00Z">
        <w:r w:rsidRPr="00BC3ABE" w:rsidDel="00BD1BCF">
          <w:delText>aussitôt</w:delText>
        </w:r>
        <w:r w:rsidRPr="00BC3ABE" w:rsidDel="00BD1BCF">
          <w:rPr>
            <w:spacing w:val="-2"/>
          </w:rPr>
          <w:delText xml:space="preserve"> </w:delText>
        </w:r>
      </w:del>
      <w:r w:rsidRPr="00BC3ABE">
        <w:t>essuyé</w:t>
      </w:r>
      <w:r w:rsidRPr="00BC3ABE">
        <w:rPr>
          <w:spacing w:val="-2"/>
        </w:rPr>
        <w:t xml:space="preserve"> </w:t>
      </w:r>
      <w:r w:rsidRPr="00BC3ABE">
        <w:t>de</w:t>
      </w:r>
      <w:r w:rsidRPr="00BC3ABE">
        <w:rPr>
          <w:spacing w:val="-2"/>
        </w:rPr>
        <w:t xml:space="preserve"> </w:t>
      </w:r>
      <w:r w:rsidRPr="00BC3ABE">
        <w:t>vives</w:t>
      </w:r>
      <w:r w:rsidRPr="00BC3ABE">
        <w:rPr>
          <w:spacing w:val="-2"/>
        </w:rPr>
        <w:t xml:space="preserve"> </w:t>
      </w:r>
      <w:r w:rsidRPr="00BC3ABE">
        <w:t>critiques</w:t>
      </w:r>
      <w:r w:rsidRPr="00BC3ABE">
        <w:rPr>
          <w:spacing w:val="-2"/>
        </w:rPr>
        <w:t xml:space="preserve"> </w:t>
      </w:r>
      <w:r w:rsidRPr="00BC3ABE">
        <w:t>pour</w:t>
      </w:r>
      <w:r w:rsidRPr="00BC3ABE">
        <w:rPr>
          <w:spacing w:val="-2"/>
        </w:rPr>
        <w:t xml:space="preserve"> </w:t>
      </w:r>
      <w:r w:rsidRPr="00BC3ABE">
        <w:t>ce manque de transparence</w:t>
      </w:r>
      <w:r w:rsidRPr="00BC3ABE">
        <w:rPr>
          <w:vertAlign w:val="superscript"/>
        </w:rPr>
        <w:footnoteReference w:id="100"/>
      </w:r>
      <w:r w:rsidRPr="00BC3ABE">
        <w:t> : le CEO Sam Altman avait alors démenti être au courant de ces pratiques.</w:t>
      </w:r>
      <w:r w:rsidRPr="00BC3ABE">
        <w:rPr>
          <w:spacing w:val="40"/>
        </w:rPr>
        <w:t xml:space="preserve"> </w:t>
      </w:r>
      <w:r w:rsidRPr="00BC3ABE">
        <w:t xml:space="preserve">Mais ses dénégations ont été rapidement battues en brèche, </w:t>
      </w:r>
      <w:r w:rsidRPr="00BC3ABE" w:rsidDel="00E2417C">
        <w:t xml:space="preserve">avec </w:t>
      </w:r>
      <w:r>
        <w:t>après</w:t>
      </w:r>
      <w:r w:rsidRPr="00BC3ABE">
        <w:t xml:space="preserve"> la fuite d’un autre document révélant qu’il avait signé lui-même la mise en place de ces mesures</w:t>
      </w:r>
      <w:r w:rsidRPr="00BC3ABE">
        <w:rPr>
          <w:rStyle w:val="EndnoteReference"/>
          <w:rFonts w:ascii="Times New Roman" w:hAnsi="Times New Roman" w:cs="Times New Roman"/>
        </w:rPr>
        <w:endnoteReference w:id="115"/>
      </w:r>
      <w:r w:rsidRPr="00BC3ABE">
        <w:t xml:space="preserve">. OpenAI est loin </w:t>
      </w:r>
      <w:r w:rsidRPr="00065C26">
        <w:t>d’être</w:t>
      </w:r>
      <w:r w:rsidRPr="00872D79">
        <w:t xml:space="preserve"> un </w:t>
      </w:r>
      <w:r w:rsidRPr="00065C26">
        <w:t>cas isolé</w:t>
      </w:r>
      <w:r w:rsidRPr="00872D79">
        <w:t xml:space="preserve"> dans </w:t>
      </w:r>
      <w:r w:rsidRPr="00065C26">
        <w:t xml:space="preserve">cette préférence </w:t>
      </w:r>
      <w:r w:rsidRPr="00EB0858" w:rsidDel="00295530">
        <w:t>du</w:t>
      </w:r>
      <w:r w:rsidRPr="00872D79" w:rsidDel="00295530">
        <w:t xml:space="preserve"> </w:t>
      </w:r>
      <w:r>
        <w:t>pour le</w:t>
      </w:r>
      <w:r w:rsidRPr="00872D79">
        <w:t xml:space="preserve"> profit</w:t>
      </w:r>
      <w:r w:rsidRPr="00065C26">
        <w:t xml:space="preserve"> </w:t>
      </w:r>
      <w:r w:rsidRPr="00EB0858" w:rsidDel="00295530">
        <w:t>sur</w:t>
      </w:r>
      <w:r w:rsidRPr="00BC3ABE" w:rsidDel="00295530">
        <w:t xml:space="preserve"> </w:t>
      </w:r>
      <w:r>
        <w:t xml:space="preserve">au détriment de </w:t>
      </w:r>
      <w:r w:rsidRPr="00BC3ABE">
        <w:t>l’intérêt général. Citons également le contrat secret passé entre Google et Meta pour cibler des adolescents dans leur publicité</w:t>
      </w:r>
      <w:r w:rsidRPr="00BC3ABE">
        <w:rPr>
          <w:vertAlign w:val="superscript"/>
        </w:rPr>
        <w:endnoteReference w:id="116"/>
      </w:r>
      <w:r w:rsidRPr="00BC3ABE">
        <w:t>.</w:t>
      </w:r>
    </w:p>
    <w:p w14:paraId="595F41A0" w14:textId="40C2BE65" w:rsidR="001D2912" w:rsidRPr="00BC3ABE" w:rsidRDefault="001D2912" w:rsidP="003175A3">
      <w:bookmarkStart w:id="2839" w:name="_bookmark216"/>
      <w:bookmarkStart w:id="2840" w:name="_bookmark218"/>
      <w:bookmarkEnd w:id="2839"/>
      <w:bookmarkEnd w:id="2840"/>
      <w:r w:rsidRPr="00BC3ABE">
        <w:t>Adam</w:t>
      </w:r>
      <w:r w:rsidRPr="00BC3ABE">
        <w:rPr>
          <w:spacing w:val="-5"/>
        </w:rPr>
        <w:t xml:space="preserve"> </w:t>
      </w:r>
      <w:r w:rsidRPr="00BC3ABE">
        <w:t>Smith</w:t>
      </w:r>
      <w:r w:rsidRPr="00BC3ABE">
        <w:rPr>
          <w:spacing w:val="-2"/>
        </w:rPr>
        <w:t xml:space="preserve"> </w:t>
      </w:r>
      <w:r w:rsidRPr="00BC3ABE">
        <w:t>décrivait</w:t>
      </w:r>
      <w:r w:rsidRPr="00BC3ABE">
        <w:rPr>
          <w:spacing w:val="-3"/>
        </w:rPr>
        <w:t xml:space="preserve"> </w:t>
      </w:r>
      <w:r w:rsidRPr="00BC3ABE">
        <w:t>ainsi</w:t>
      </w:r>
      <w:r w:rsidRPr="00BC3ABE">
        <w:rPr>
          <w:rStyle w:val="Hyperlink5"/>
          <w:rFonts w:cs="Times New Roman"/>
          <w:color w:val="000000" w:themeColor="text1"/>
        </w:rPr>
        <w:t xml:space="preserve"> </w:t>
      </w:r>
      <w:r w:rsidRPr="00BC3ABE">
        <w:t>les entrepreneurs</w:t>
      </w:r>
      <w:r w:rsidRPr="00BC3ABE">
        <w:rPr>
          <w:spacing w:val="-3"/>
        </w:rPr>
        <w:t xml:space="preserve"> </w:t>
      </w:r>
      <w:r w:rsidRPr="00BC3ABE">
        <w:t>dans</w:t>
      </w:r>
      <w:r w:rsidRPr="00BC3ABE">
        <w:rPr>
          <w:spacing w:val="-2"/>
        </w:rPr>
        <w:t xml:space="preserve"> </w:t>
      </w:r>
      <w:r w:rsidRPr="00872D79">
        <w:rPr>
          <w:i/>
        </w:rPr>
        <w:t>La</w:t>
      </w:r>
      <w:r w:rsidRPr="00872D79">
        <w:rPr>
          <w:i/>
          <w:spacing w:val="-3"/>
        </w:rPr>
        <w:t xml:space="preserve"> </w:t>
      </w:r>
      <w:r w:rsidRPr="00872D79">
        <w:rPr>
          <w:i/>
        </w:rPr>
        <w:t>Richesse</w:t>
      </w:r>
      <w:r w:rsidRPr="00872D79">
        <w:rPr>
          <w:i/>
          <w:spacing w:val="-2"/>
        </w:rPr>
        <w:t xml:space="preserve"> </w:t>
      </w:r>
      <w:r w:rsidRPr="00872D79">
        <w:rPr>
          <w:i/>
        </w:rPr>
        <w:t>des</w:t>
      </w:r>
      <w:r w:rsidRPr="00872D79">
        <w:rPr>
          <w:i/>
          <w:spacing w:val="-2"/>
        </w:rPr>
        <w:t xml:space="preserve"> </w:t>
      </w:r>
      <w:r w:rsidRPr="00872D79" w:rsidDel="00295530">
        <w:rPr>
          <w:i/>
          <w:spacing w:val="-2"/>
        </w:rPr>
        <w:t>N</w:t>
      </w:r>
      <w:r w:rsidRPr="00872D79">
        <w:rPr>
          <w:i/>
          <w:spacing w:val="-2"/>
        </w:rPr>
        <w:t>ations</w:t>
      </w:r>
      <w:r w:rsidRPr="00BC3ABE">
        <w:rPr>
          <w:spacing w:val="-2"/>
        </w:rPr>
        <w:t xml:space="preserve"> </w:t>
      </w:r>
      <w:r w:rsidRPr="00BC3ABE">
        <w:t>(1776) : «</w:t>
      </w:r>
      <w:r w:rsidRPr="00BC3ABE">
        <w:rPr>
          <w:spacing w:val="-3"/>
        </w:rPr>
        <w:t> </w:t>
      </w:r>
      <w:r w:rsidRPr="00BC3ABE">
        <w:t xml:space="preserve">Il ne </w:t>
      </w:r>
      <w:r w:rsidRPr="00BC3ABE">
        <w:lastRenderedPageBreak/>
        <w:t>pense qu’à son propre gain</w:t>
      </w:r>
      <w:r w:rsidRPr="00BC3ABE">
        <w:rPr>
          <w:spacing w:val="-4"/>
        </w:rPr>
        <w:t> </w:t>
      </w:r>
      <w:r w:rsidRPr="00BC3ABE">
        <w:t>; en cela comme en bien d’autres cas, il est conduit par une main invisible à remplir une fin qui ne rentre nullement dans ses intentions</w:t>
      </w:r>
      <w:r>
        <w:t>.</w:t>
      </w:r>
      <w:r w:rsidRPr="00BC3ABE">
        <w:rPr>
          <w:spacing w:val="-5"/>
        </w:rPr>
        <w:t> </w:t>
      </w:r>
      <w:r w:rsidRPr="00BC3ABE">
        <w:t>»</w:t>
      </w:r>
      <w:r w:rsidRPr="00BC3ABE" w:rsidDel="00295530">
        <w:t>.</w:t>
      </w:r>
      <w:r w:rsidRPr="00BC3ABE">
        <w:t xml:space="preserve"> Smith ajoutait ensuite : «</w:t>
      </w:r>
      <w:r w:rsidRPr="00BC3ABE">
        <w:rPr>
          <w:spacing w:val="-4"/>
        </w:rPr>
        <w:t> </w:t>
      </w:r>
      <w:r w:rsidRPr="00BC3ABE">
        <w:t>Tout en ne cherchant que son intérêt personnel, il travaille souvent d’une manière bien plus efficace pour l’intérêt de la société que s’il avait réellement pour but d’y travailler.</w:t>
      </w:r>
      <w:r w:rsidRPr="00BC3ABE">
        <w:rPr>
          <w:spacing w:val="-4"/>
        </w:rPr>
        <w:t> </w:t>
      </w:r>
      <w:r w:rsidRPr="00BC3ABE">
        <w:t>» Pourtant, nous ne croirions plus aujourd’hui à la vertu de cette main invisible</w:t>
      </w:r>
      <w:bookmarkStart w:id="2841" w:name="_bookmark219"/>
      <w:bookmarkEnd w:id="2841"/>
      <w:r w:rsidRPr="00BC3ABE">
        <w:rPr>
          <w:rStyle w:val="FootnoteReference"/>
          <w:rFonts w:ascii="Times New Roman" w:hAnsi="Times New Roman" w:cs="Times New Roman"/>
        </w:rPr>
        <w:footnoteReference w:id="101"/>
      </w:r>
      <w:r w:rsidRPr="00BC3ABE">
        <w:t xml:space="preserve"> qui l’orienterait vers le bien commun. Les entreprises prouvent régulièrement qu’elles sont des systèmes qui tendent naturellement à maximiser leur profit, souvent à l’exclusion de toute autre considération, en particulier des </w:t>
      </w:r>
      <w:r w:rsidRPr="00BC3ABE" w:rsidDel="00295530">
        <w:t xml:space="preserve">considérations </w:t>
      </w:r>
      <w:r>
        <w:t>enjeux</w:t>
      </w:r>
      <w:r w:rsidRPr="00BC3ABE">
        <w:t xml:space="preserve"> éthiques.</w:t>
      </w:r>
    </w:p>
    <w:p w14:paraId="36656F51" w14:textId="7B5DCCF6" w:rsidR="001D2912" w:rsidRPr="00065C26" w:rsidRDefault="001D2912" w:rsidP="003175A3">
      <w:r w:rsidRPr="00BC3ABE">
        <w:t>Alors, à nous de leur imposer d’autres considérations. Le profit des entreprises ne sera aligné avec le bien du pays que si les gouvernements mettent en place les bonnes règles du jeu. Ceux-ci exigeront un certain niveau de contrôle dans les entreprises, et les patrons devront leur céder, si puissants soient-ils, car ce sont toujours les gouvernements qui détiennent le monopole de la violence légitim</w:t>
      </w:r>
      <w:bookmarkStart w:id="2845" w:name="_bookmark220"/>
      <w:bookmarkEnd w:id="2845"/>
      <w:r w:rsidRPr="00BC3ABE">
        <w:t>e</w:t>
      </w:r>
      <w:r w:rsidRPr="00BC3ABE">
        <w:rPr>
          <w:rStyle w:val="EndnoteReference"/>
          <w:rFonts w:ascii="Times New Roman" w:hAnsi="Times New Roman" w:cs="Times New Roman"/>
        </w:rPr>
        <w:endnoteReference w:id="117"/>
      </w:r>
      <w:r w:rsidRPr="00BC3ABE">
        <w:t> :</w:t>
      </w:r>
      <w:r w:rsidRPr="00BC3ABE">
        <w:rPr>
          <w:rStyle w:val="Hyperlink2"/>
          <w:rFonts w:cs="Times New Roman"/>
          <w:color w:val="000000" w:themeColor="text1"/>
        </w:rPr>
        <w:t xml:space="preserve"> </w:t>
      </w:r>
      <w:r w:rsidRPr="00872D79">
        <w:t>un État peut</w:t>
      </w:r>
      <w:r w:rsidRPr="00BC3ABE">
        <w:t xml:space="preserve"> détruire les plus puissantes entreprises de son marché, comme l’a montré le gouvernement des États-Unis en 1911 en </w:t>
      </w:r>
      <w:del w:id="2846" w:author="Microsoft Office User" w:date="2025-07-28T06:19:00Z">
        <w:r w:rsidRPr="00BC3ABE" w:rsidDel="00935ACD">
          <w:delText xml:space="preserve">faisant </w:delText>
        </w:r>
      </w:del>
      <w:r>
        <w:t>ordonn</w:t>
      </w:r>
      <w:ins w:id="2847" w:author="Microsoft Office User" w:date="2025-07-28T06:18:00Z">
        <w:r w:rsidR="00935ACD">
          <w:t>ant</w:t>
        </w:r>
      </w:ins>
      <w:del w:id="2848" w:author="Microsoft Office User" w:date="2025-07-28T06:18:00Z">
        <w:r w:rsidDel="00935ACD">
          <w:delText>ant</w:delText>
        </w:r>
      </w:del>
      <w:r>
        <w:t xml:space="preserve"> le démembrement </w:t>
      </w:r>
      <w:del w:id="2849" w:author="Microsoft Office User" w:date="2025-07-28T06:18:00Z">
        <w:r w:rsidRPr="00BC3ABE" w:rsidDel="00977F65">
          <w:delText xml:space="preserve">en une quarantaine d’entreprises </w:delText>
        </w:r>
      </w:del>
      <w:r>
        <w:t>de</w:t>
      </w:r>
      <w:r w:rsidRPr="00BC3ABE">
        <w:t xml:space="preserve"> la trop puissante Standard Oil de John D. Rockefeller</w:t>
      </w:r>
      <w:r>
        <w:t xml:space="preserve"> </w:t>
      </w:r>
      <w:r w:rsidRPr="00BC3ABE" w:rsidDel="00E2417C">
        <w:t xml:space="preserve"> en une quarantaine d’entreprises </w:t>
      </w:r>
      <w:r w:rsidRPr="00BC3ABE">
        <w:rPr>
          <w:rStyle w:val="Hyperlink2"/>
          <w:rFonts w:cs="Times New Roman"/>
          <w:color w:val="000000" w:themeColor="text1"/>
        </w:rPr>
        <w:t xml:space="preserve">– </w:t>
      </w:r>
      <w:r w:rsidRPr="00872D79">
        <w:t>sauf si les emplois et les revenus fiscaux générés par cette entreprise sont devenus trop importants</w:t>
      </w:r>
      <w:r w:rsidRPr="00065C26">
        <w:t>.</w:t>
      </w:r>
    </w:p>
    <w:p w14:paraId="6C6C483F" w14:textId="77777777" w:rsidR="001D2912" w:rsidRPr="00BC3ABE" w:rsidRDefault="001D2912" w:rsidP="00065C26">
      <w:r w:rsidRPr="00BC3ABE">
        <w:t>Cette action des États, en plus d’être probable, semble aussi souhaitable pour le bien commun. En effet</w:t>
      </w:r>
      <w:r>
        <w:t>,</w:t>
      </w:r>
      <w:r w:rsidRPr="00BC3ABE">
        <w:t xml:space="preserve"> nous ne pourrons confier les actions d’une entreprise si puissante à la seule responsabilité de quelques individus portés à sa tête par leur seule compétence en informatique et en gestion d’entreprise : ces dirigeants devront accepter le contrôle de personnes choisies par le peuple pour porter sa volonté.</w:t>
      </w:r>
    </w:p>
    <w:p w14:paraId="111C8037" w14:textId="77777777" w:rsidR="001D2912" w:rsidRPr="00BC3ABE" w:rsidRDefault="001D2912" w:rsidP="003175A3">
      <w:r w:rsidRPr="00BC3ABE">
        <w:t>D’ailleurs, le</w:t>
      </w:r>
      <w:r w:rsidRPr="00BC3ABE">
        <w:rPr>
          <w:spacing w:val="-2"/>
        </w:rPr>
        <w:t xml:space="preserve"> soutien </w:t>
      </w:r>
      <w:r w:rsidRPr="00BC3ABE">
        <w:t xml:space="preserve">des États dans la course aux IA deviendra vite </w:t>
      </w:r>
      <w:r w:rsidRPr="00BC3ABE">
        <w:rPr>
          <w:spacing w:val="10"/>
        </w:rPr>
        <w:t>nécessaire. Rappelons-</w:t>
      </w:r>
      <w:r w:rsidRPr="00BC3ABE">
        <w:rPr>
          <w:spacing w:val="9"/>
        </w:rPr>
        <w:t xml:space="preserve">nous </w:t>
      </w:r>
      <w:r w:rsidRPr="00BC3ABE">
        <w:t xml:space="preserve">des </w:t>
      </w:r>
      <w:r w:rsidRPr="00BC3ABE">
        <w:rPr>
          <w:spacing w:val="11"/>
        </w:rPr>
        <w:t xml:space="preserve">investissements </w:t>
      </w:r>
      <w:r w:rsidRPr="00BC3ABE">
        <w:t>en jeu, avec des consommations d’énergies qui s’approchent de celles de pays entiers : il est certain que les États auront leur part à jouer dans le développement, ne serait-ce que pour fournir les infrastructures nécessaires ou en interdire l’accès.</w:t>
      </w:r>
    </w:p>
    <w:p w14:paraId="0D6F840B" w14:textId="4B5658F0" w:rsidR="001D2912" w:rsidRPr="00BC3ABE" w:rsidRDefault="001D2912" w:rsidP="00E44AC1">
      <w:pPr>
        <w:pStyle w:val="Heading3"/>
        <w:spacing w:line="276" w:lineRule="auto"/>
        <w:jc w:val="both"/>
        <w:rPr>
          <w:rFonts w:ascii="Times New Roman" w:hAnsi="Times New Roman" w:cs="Times New Roman"/>
        </w:rPr>
      </w:pPr>
      <w:bookmarkStart w:id="2850" w:name="_Toc84"/>
      <w:bookmarkStart w:id="2851" w:name="_Toc193205476"/>
      <w:bookmarkStart w:id="2852" w:name="_Toc201829611"/>
      <w:r w:rsidRPr="00BC3ABE">
        <w:rPr>
          <w:rFonts w:ascii="Times New Roman" w:hAnsi="Times New Roman" w:cs="Times New Roman"/>
        </w:rPr>
        <w:t>L</w:t>
      </w:r>
      <w:r w:rsidRPr="00BC3ABE" w:rsidDel="00B575FE">
        <w:rPr>
          <w:rFonts w:ascii="Times New Roman" w:hAnsi="Times New Roman" w:cs="Times New Roman"/>
        </w:rPr>
        <w:t>es</w:t>
      </w:r>
      <w:r w:rsidRPr="00BC3ABE" w:rsidDel="00B575FE">
        <w:rPr>
          <w:rFonts w:ascii="Times New Roman" w:hAnsi="Times New Roman" w:cs="Times New Roman"/>
          <w:spacing w:val="-2"/>
        </w:rPr>
        <w:t xml:space="preserve"> </w:t>
      </w:r>
      <w:r w:rsidRPr="00BC3ABE" w:rsidDel="00B575FE">
        <w:rPr>
          <w:rFonts w:ascii="Times New Roman" w:hAnsi="Times New Roman" w:cs="Times New Roman"/>
        </w:rPr>
        <w:t>réalités</w:t>
      </w:r>
      <w:r w:rsidRPr="00BC3ABE" w:rsidDel="00B575FE">
        <w:rPr>
          <w:rFonts w:ascii="Times New Roman" w:hAnsi="Times New Roman" w:cs="Times New Roman"/>
          <w:spacing w:val="-1"/>
        </w:rPr>
        <w:t xml:space="preserve"> </w:t>
      </w:r>
      <w:bookmarkEnd w:id="2850"/>
      <w:bookmarkEnd w:id="2851"/>
      <w:bookmarkEnd w:id="2852"/>
      <w:r w:rsidR="00D622C0">
        <w:rPr>
          <w:rFonts w:ascii="Times New Roman" w:hAnsi="Times New Roman" w:cs="Times New Roman"/>
          <w:spacing w:val="-2"/>
        </w:rPr>
        <w:t>virtuelles</w:t>
      </w:r>
    </w:p>
    <w:p w14:paraId="0A29471B" w14:textId="77777777" w:rsidR="001D2912" w:rsidRPr="00BC3ABE" w:rsidRDefault="001D2912" w:rsidP="003175A3">
      <w:r w:rsidRPr="00BC3ABE">
        <w:t xml:space="preserve">Nous avons montré comment de légères distorsions de la réalité peuvent créer une manipulation de masse. </w:t>
      </w:r>
      <w:r w:rsidRPr="00BC3ABE">
        <w:rPr>
          <w:color w:val="000000" w:themeColor="text1"/>
        </w:rPr>
        <w:t>L’IA</w:t>
      </w:r>
      <w:r w:rsidRPr="00BC3ABE">
        <w:t xml:space="preserve"> pourrait </w:t>
      </w:r>
      <w:r w:rsidRPr="00BC3ABE">
        <w:rPr>
          <w:color w:val="000000" w:themeColor="text1"/>
        </w:rPr>
        <w:t>être</w:t>
      </w:r>
      <w:r w:rsidRPr="00BC3ABE">
        <w:t xml:space="preserve"> exploitée pour faire aller beaucoup plus loin cette manipulation, au point de faire</w:t>
      </w:r>
      <w:r w:rsidRPr="00BC3ABE">
        <w:rPr>
          <w:spacing w:val="40"/>
        </w:rPr>
        <w:t xml:space="preserve"> </w:t>
      </w:r>
      <w:r w:rsidRPr="00BC3ABE">
        <w:t>éclater la réalité commune en une myriade de perceptions inconciliables.</w:t>
      </w:r>
    </w:p>
    <w:p w14:paraId="6C99979F" w14:textId="346F75AA" w:rsidR="001D2912" w:rsidRPr="00BC3ABE" w:rsidRDefault="001D2912" w:rsidP="003175A3">
      <w:r w:rsidRPr="00BC3ABE">
        <w:t xml:space="preserve">En effet, à l’ère où la </w:t>
      </w:r>
      <w:r w:rsidRPr="00BC3ABE">
        <w:rPr>
          <w:color w:val="000000" w:themeColor="text1"/>
        </w:rPr>
        <w:t>majorité</w:t>
      </w:r>
      <w:r w:rsidRPr="00BC3ABE">
        <w:t xml:space="preserve"> de nos informations </w:t>
      </w:r>
      <w:r w:rsidRPr="00BC3ABE">
        <w:rPr>
          <w:color w:val="000000" w:themeColor="text1"/>
        </w:rPr>
        <w:t xml:space="preserve">proviennent </w:t>
      </w:r>
      <w:r w:rsidRPr="00BC3ABE">
        <w:t xml:space="preserve">de la sphère numérique, les développements de l’IA vont bouleverser les règles de la diffusion </w:t>
      </w:r>
      <w:r w:rsidRPr="00BC3ABE">
        <w:rPr>
          <w:color w:val="000000" w:themeColor="text1"/>
        </w:rPr>
        <w:t>des</w:t>
      </w:r>
      <w:r w:rsidRPr="00BC3ABE">
        <w:t xml:space="preserve"> connaissances. </w:t>
      </w:r>
      <w:r>
        <w:t>Internet</w:t>
      </w:r>
      <w:r w:rsidRPr="00BC3ABE">
        <w:t xml:space="preserve">, en favorisant l’émergence de </w:t>
      </w:r>
      <w:r w:rsidRPr="00BC3ABE">
        <w:rPr>
          <w:color w:val="000000" w:themeColor="text1"/>
        </w:rPr>
        <w:t>sources</w:t>
      </w:r>
      <w:r w:rsidRPr="00BC3ABE">
        <w:t xml:space="preserve"> d’information multiples, a déjà favorisé </w:t>
      </w:r>
      <w:r w:rsidRPr="00BC3ABE">
        <w:rPr>
          <w:color w:val="000000" w:themeColor="text1"/>
        </w:rPr>
        <w:t xml:space="preserve">l’ère </w:t>
      </w:r>
      <w:r w:rsidRPr="00BC3ABE">
        <w:t xml:space="preserve">la propagation des </w:t>
      </w:r>
      <w:r w:rsidRPr="00872D79">
        <w:rPr>
          <w:i/>
        </w:rPr>
        <w:t>fake news</w:t>
      </w:r>
      <w:r w:rsidRPr="00BC3ABE">
        <w:t xml:space="preserve">, ces informations mensongères répandues largement </w:t>
      </w:r>
      <w:r w:rsidRPr="00872D79">
        <w:rPr>
          <w:i/>
          <w:color w:val="000000" w:themeColor="text1"/>
        </w:rPr>
        <w:t>via</w:t>
      </w:r>
      <w:r w:rsidRPr="00BC3ABE">
        <w:t xml:space="preserve"> les réseaux sociaux</w:t>
      </w:r>
      <w:r w:rsidRPr="00BC3ABE">
        <w:rPr>
          <w:spacing w:val="40"/>
        </w:rPr>
        <w:t xml:space="preserve"> </w:t>
      </w:r>
      <w:r w:rsidRPr="00BC3ABE">
        <w:t xml:space="preserve">ou les médias traditionnels. </w:t>
      </w:r>
      <w:r w:rsidRPr="00BC3ABE">
        <w:rPr>
          <w:color w:val="000000" w:themeColor="text1"/>
        </w:rPr>
        <w:t>Cette</w:t>
      </w:r>
      <w:r w:rsidRPr="00BC3ABE">
        <w:t xml:space="preserve"> désinformation </w:t>
      </w:r>
      <w:r w:rsidRPr="00BC3ABE">
        <w:rPr>
          <w:color w:val="000000" w:themeColor="text1"/>
        </w:rPr>
        <w:t xml:space="preserve">est souvent amplifiée artificiellement </w:t>
      </w:r>
      <w:r w:rsidRPr="00BC3ABE">
        <w:rPr>
          <w:color w:val="000000" w:themeColor="text1"/>
        </w:rPr>
        <w:lastRenderedPageBreak/>
        <w:t xml:space="preserve">sur les réseaux sociaux </w:t>
      </w:r>
      <w:r w:rsidRPr="00BC3ABE">
        <w:t>par des bots, c’est</w:t>
      </w:r>
      <w:r>
        <w:rPr>
          <w:color w:val="000000" w:themeColor="text1"/>
        </w:rPr>
        <w:t>-à-</w:t>
      </w:r>
      <w:r w:rsidRPr="00BC3ABE">
        <w:t>dire des faux comptes</w:t>
      </w:r>
      <w:r w:rsidRPr="00BC3ABE">
        <w:rPr>
          <w:color w:val="000000" w:themeColor="text1"/>
        </w:rPr>
        <w:t>. Nous sommes peut-être déjà dans l’ère de la « post-vérité ».</w:t>
      </w:r>
      <w:r w:rsidRPr="00BC3ABE">
        <w:rPr>
          <w:spacing w:val="13"/>
        </w:rPr>
        <w:t xml:space="preserve"> </w:t>
      </w:r>
      <w:r w:rsidRPr="00BC3ABE">
        <w:t>Le développement d’IA</w:t>
      </w:r>
      <w:r w:rsidRPr="00BC3ABE">
        <w:rPr>
          <w:spacing w:val="40"/>
        </w:rPr>
        <w:t xml:space="preserve"> </w:t>
      </w:r>
      <w:r w:rsidRPr="00BC3ABE">
        <w:t xml:space="preserve">avancées </w:t>
      </w:r>
      <w:r w:rsidRPr="00BC3ABE">
        <w:rPr>
          <w:color w:val="000000" w:themeColor="text1"/>
        </w:rPr>
        <w:t>capables d’imiter</w:t>
      </w:r>
      <w:r w:rsidRPr="00BC3ABE">
        <w:t xml:space="preserve"> des humains (comme dans le jeu d’imitation d’Alan Turing), </w:t>
      </w:r>
      <w:r w:rsidRPr="00BC3ABE">
        <w:rPr>
          <w:color w:val="000000" w:themeColor="text1"/>
        </w:rPr>
        <w:t xml:space="preserve">renforce la crédibilité de </w:t>
      </w:r>
      <w:r w:rsidRPr="00BC3ABE">
        <w:t>ces bots : leurs textes générés par ChatGPT sont déjà bien plus convaincants que les messages préenregistrés d’il y a quelques années.</w:t>
      </w:r>
    </w:p>
    <w:p w14:paraId="5B5A8D2C" w14:textId="607945FE" w:rsidR="001D2912" w:rsidRPr="00BC3ABE" w:rsidRDefault="001D2912" w:rsidP="003175A3">
      <w:r>
        <w:rPr>
          <w:color w:val="000000" w:themeColor="text1"/>
        </w:rPr>
        <w:t>La</w:t>
      </w:r>
      <w:r w:rsidRPr="00BC3ABE">
        <w:rPr>
          <w:color w:val="000000" w:themeColor="text1"/>
        </w:rPr>
        <w:t xml:space="preserve"> relativisation de la réalité</w:t>
      </w:r>
      <w:r w:rsidRPr="00BC3ABE">
        <w:t xml:space="preserve"> va prendre une ampleur sans précédent avec l’arrivée</w:t>
      </w:r>
      <w:r w:rsidRPr="00BC3ABE">
        <w:rPr>
          <w:spacing w:val="40"/>
        </w:rPr>
        <w:t xml:space="preserve"> </w:t>
      </w:r>
      <w:r w:rsidRPr="00BC3ABE">
        <w:t xml:space="preserve">des IA. Car les modèles génératifs ouvrent la possibilité de créer des contenus </w:t>
      </w:r>
      <w:r w:rsidRPr="00BC3ABE">
        <w:rPr>
          <w:color w:val="000000" w:themeColor="text1"/>
        </w:rPr>
        <w:t xml:space="preserve">fictifs </w:t>
      </w:r>
      <w:r w:rsidRPr="00BC3ABE">
        <w:t xml:space="preserve">à volonté. </w:t>
      </w:r>
      <w:r>
        <w:t xml:space="preserve">Partons d’un exemple récent d’infox : </w:t>
      </w:r>
      <w:r>
        <w:rPr>
          <w:color w:val="000000" w:themeColor="text1"/>
        </w:rPr>
        <w:t>e</w:t>
      </w:r>
      <w:r w:rsidRPr="00BC3ABE">
        <w:rPr>
          <w:color w:val="000000" w:themeColor="text1"/>
        </w:rPr>
        <w:t>n</w:t>
      </w:r>
      <w:r w:rsidRPr="00BC3ABE">
        <w:t xml:space="preserve"> avril</w:t>
      </w:r>
      <w:r>
        <w:rPr>
          <w:color w:val="000000" w:themeColor="text1"/>
        </w:rPr>
        <w:t> </w:t>
      </w:r>
      <w:r w:rsidRPr="00BC3ABE">
        <w:t xml:space="preserve">2022, un charnier fut déterré au Mali sur </w:t>
      </w:r>
      <w:r w:rsidRPr="00BC3ABE">
        <w:rPr>
          <w:color w:val="000000" w:themeColor="text1"/>
        </w:rPr>
        <w:t>un</w:t>
      </w:r>
      <w:r w:rsidRPr="00BC3ABE">
        <w:t xml:space="preserve"> ancien </w:t>
      </w:r>
      <w:r w:rsidRPr="00BC3ABE">
        <w:rPr>
          <w:color w:val="000000" w:themeColor="text1"/>
        </w:rPr>
        <w:t>site</w:t>
      </w:r>
      <w:r w:rsidRPr="00BC3ABE">
        <w:t xml:space="preserve"> militaire </w:t>
      </w:r>
      <w:r w:rsidRPr="00BC3ABE">
        <w:rPr>
          <w:color w:val="000000" w:themeColor="text1"/>
        </w:rPr>
        <w:t>abandonné</w:t>
      </w:r>
      <w:r w:rsidRPr="00BC3ABE">
        <w:t xml:space="preserve"> quelques jours </w:t>
      </w:r>
      <w:r w:rsidRPr="00BC3ABE">
        <w:rPr>
          <w:color w:val="000000" w:themeColor="text1"/>
        </w:rPr>
        <w:t>auparavant par les forces françaises</w:t>
      </w:r>
      <w:r w:rsidRPr="00BC3ABE">
        <w:t xml:space="preserve">. Certains comptes Twitter accusèrent aussitôt l’armée française d’avoir commis ce massacre. </w:t>
      </w:r>
      <w:del w:id="2853" w:author="Microsoft Office User" w:date="2025-07-28T06:16:00Z">
        <w:r w:rsidRPr="00BC3ABE" w:rsidDel="00B11164">
          <w:delText xml:space="preserve">Heureusement, </w:delText>
        </w:r>
      </w:del>
      <w:ins w:id="2854" w:author="Microsoft Office User" w:date="2025-07-28T06:16:00Z">
        <w:r w:rsidR="00B11164">
          <w:t>C</w:t>
        </w:r>
      </w:ins>
      <w:del w:id="2855" w:author="Microsoft Office User" w:date="2025-07-28T06:16:00Z">
        <w:r w:rsidRPr="00BC3ABE" w:rsidDel="00B11164">
          <w:delText>c</w:delText>
        </w:r>
      </w:del>
      <w:r w:rsidRPr="00BC3ABE">
        <w:t xml:space="preserve">ette dernière </w:t>
      </w:r>
      <w:r w:rsidRPr="00BC3ABE">
        <w:rPr>
          <w:color w:val="000000" w:themeColor="text1"/>
        </w:rPr>
        <w:t>put</w:t>
      </w:r>
      <w:r w:rsidRPr="00BC3ABE">
        <w:t xml:space="preserve"> aussitôt rétablir la vérité en publiant des images filmées par drone qui montraient des mercenaires russes de Wagner traînant des corps pour les entasser et créer eux-mêmes ce faux charnier après le départ des Franç</w:t>
      </w:r>
      <w:bookmarkStart w:id="2856" w:name="_bookmark221"/>
      <w:bookmarkEnd w:id="2856"/>
      <w:r w:rsidRPr="00BC3ABE">
        <w:t>ais</w:t>
      </w:r>
      <w:r w:rsidRPr="00BC3ABE">
        <w:rPr>
          <w:rStyle w:val="EndnoteReference"/>
          <w:rFonts w:ascii="Times New Roman" w:hAnsi="Times New Roman" w:cs="Times New Roman"/>
        </w:rPr>
        <w:endnoteReference w:id="118"/>
      </w:r>
      <w:r w:rsidRPr="00BC3ABE">
        <w:t xml:space="preserve">. </w:t>
      </w:r>
      <w:r w:rsidRPr="00BC3ABE">
        <w:rPr>
          <w:color w:val="000000" w:themeColor="text1"/>
        </w:rPr>
        <w:t>La vidéo du drone français pouvait faire foi, à une époque où il reste encore difficile de falsifier une vidéo. Mais qu’en sera-t-il quand les Russes pourront appuyer leur propagande sur des vidéos créé</w:t>
      </w:r>
      <w:r>
        <w:rPr>
          <w:color w:val="000000" w:themeColor="text1"/>
        </w:rPr>
        <w:t>e</w:t>
      </w:r>
      <w:r w:rsidRPr="00BC3ABE">
        <w:rPr>
          <w:color w:val="000000" w:themeColor="text1"/>
        </w:rPr>
        <w:t>s de toutes pièces</w:t>
      </w:r>
      <w:r w:rsidRPr="00BC3ABE">
        <w:t> ?</w:t>
      </w:r>
    </w:p>
    <w:p w14:paraId="3BE6A5BB" w14:textId="77777777" w:rsidR="001D2912" w:rsidRPr="00BC3ABE" w:rsidRDefault="001D2912" w:rsidP="003175A3">
      <w:r w:rsidRPr="00BC3ABE">
        <w:rPr>
          <w:spacing w:val="11"/>
        </w:rPr>
        <w:t xml:space="preserve">La </w:t>
      </w:r>
      <w:r w:rsidRPr="00BC3ABE">
        <w:rPr>
          <w:spacing w:val="20"/>
        </w:rPr>
        <w:t xml:space="preserve">doctrine </w:t>
      </w:r>
      <w:r w:rsidRPr="00BC3ABE">
        <w:rPr>
          <w:spacing w:val="18"/>
        </w:rPr>
        <w:t xml:space="preserve">russe </w:t>
      </w:r>
      <w:r w:rsidRPr="00BC3ABE">
        <w:rPr>
          <w:color w:val="000000" w:themeColor="text1"/>
        </w:rPr>
        <w:t>baptisée</w:t>
      </w:r>
      <w:r w:rsidRPr="00BC3ABE">
        <w:rPr>
          <w:spacing w:val="19"/>
        </w:rPr>
        <w:t xml:space="preserve"> </w:t>
      </w:r>
      <w:r w:rsidRPr="00BC3ABE">
        <w:rPr>
          <w:spacing w:val="15"/>
        </w:rPr>
        <w:t xml:space="preserve">par les </w:t>
      </w:r>
      <w:r w:rsidRPr="00BC3ABE">
        <w:rPr>
          <w:spacing w:val="20"/>
        </w:rPr>
        <w:t xml:space="preserve">Américains </w:t>
      </w:r>
      <w:r w:rsidRPr="00BC3ABE">
        <w:t>« </w:t>
      </w:r>
      <w:r w:rsidRPr="00BC3ABE">
        <w:rPr>
          <w:spacing w:val="19"/>
        </w:rPr>
        <w:t xml:space="preserve">déluge </w:t>
      </w:r>
      <w:r w:rsidRPr="00BC3ABE">
        <w:rPr>
          <w:spacing w:val="11"/>
        </w:rPr>
        <w:t xml:space="preserve">de </w:t>
      </w:r>
      <w:r w:rsidRPr="00BC3ABE">
        <w:t>désinformation</w:t>
      </w:r>
      <w:r w:rsidRPr="00BC3ABE">
        <w:rPr>
          <w:spacing w:val="-4"/>
        </w:rPr>
        <w:t> </w:t>
      </w:r>
      <w:r w:rsidRPr="00BC3ABE">
        <w:t>» (</w:t>
      </w:r>
      <w:r w:rsidRPr="005875CC">
        <w:rPr>
          <w:i/>
          <w:iCs/>
        </w:rPr>
        <w:t>firehose of falsehood</w:t>
      </w:r>
      <w:r w:rsidRPr="00BC3ABE">
        <w:t xml:space="preserve">) consiste à répandre des fausses informations en un tel volume qu’elles </w:t>
      </w:r>
      <w:r w:rsidRPr="00BC3ABE">
        <w:rPr>
          <w:color w:val="000000" w:themeColor="text1"/>
        </w:rPr>
        <w:t>saturent</w:t>
      </w:r>
      <w:r w:rsidRPr="00BC3ABE">
        <w:t xml:space="preserve"> l’espace public et marquent les esprits. Dans un monde où l’IA permet la génération</w:t>
      </w:r>
      <w:r w:rsidRPr="00BC3ABE">
        <w:rPr>
          <w:spacing w:val="-5"/>
        </w:rPr>
        <w:t xml:space="preserve"> </w:t>
      </w:r>
      <w:r w:rsidRPr="00BC3ABE">
        <w:t>infinie</w:t>
      </w:r>
      <w:r w:rsidRPr="00BC3ABE">
        <w:rPr>
          <w:spacing w:val="-5"/>
        </w:rPr>
        <w:t xml:space="preserve"> </w:t>
      </w:r>
      <w:r w:rsidRPr="00BC3ABE">
        <w:t>de</w:t>
      </w:r>
      <w:r w:rsidRPr="00BC3ABE">
        <w:rPr>
          <w:spacing w:val="-5"/>
        </w:rPr>
        <w:t xml:space="preserve"> </w:t>
      </w:r>
      <w:r w:rsidRPr="00BC3ABE">
        <w:t>fausses</w:t>
      </w:r>
      <w:r w:rsidRPr="00BC3ABE">
        <w:rPr>
          <w:spacing w:val="-5"/>
        </w:rPr>
        <w:t xml:space="preserve"> </w:t>
      </w:r>
      <w:r w:rsidRPr="00BC3ABE">
        <w:t>informations,</w:t>
      </w:r>
      <w:r w:rsidRPr="00BC3ABE">
        <w:rPr>
          <w:spacing w:val="-5"/>
        </w:rPr>
        <w:t xml:space="preserve"> </w:t>
      </w:r>
      <w:r w:rsidRPr="00BC3ABE">
        <w:t>cette</w:t>
      </w:r>
      <w:r w:rsidRPr="00BC3ABE">
        <w:rPr>
          <w:spacing w:val="-5"/>
        </w:rPr>
        <w:t xml:space="preserve"> </w:t>
      </w:r>
      <w:r w:rsidRPr="00BC3ABE">
        <w:t>méthode</w:t>
      </w:r>
      <w:r w:rsidRPr="00BC3ABE">
        <w:rPr>
          <w:spacing w:val="-5"/>
        </w:rPr>
        <w:t xml:space="preserve"> </w:t>
      </w:r>
      <w:r w:rsidRPr="00BC3ABE">
        <w:t>gagne</w:t>
      </w:r>
      <w:r w:rsidRPr="00BC3ABE">
        <w:rPr>
          <w:spacing w:val="-5"/>
        </w:rPr>
        <w:t xml:space="preserve"> </w:t>
      </w:r>
      <w:r w:rsidRPr="00BC3ABE">
        <w:t>une</w:t>
      </w:r>
      <w:r w:rsidRPr="00BC3ABE">
        <w:rPr>
          <w:spacing w:val="-5"/>
        </w:rPr>
        <w:t xml:space="preserve"> </w:t>
      </w:r>
      <w:r w:rsidRPr="00BC3ABE">
        <w:t>puissance de feu redoutable. Surtout, tous les supports d’information numériques sont falsifiables</w:t>
      </w:r>
      <w:r w:rsidRPr="00BC3ABE">
        <w:rPr>
          <w:spacing w:val="40"/>
        </w:rPr>
        <w:t> </w:t>
      </w:r>
      <w:r w:rsidRPr="00BC3ABE">
        <w:t>:</w:t>
      </w:r>
      <w:r w:rsidRPr="00BC3ABE">
        <w:rPr>
          <w:spacing w:val="40"/>
        </w:rPr>
        <w:t xml:space="preserve"> </w:t>
      </w:r>
      <w:r w:rsidRPr="00BC3ABE">
        <w:t>il</w:t>
      </w:r>
      <w:r w:rsidRPr="00BC3ABE">
        <w:rPr>
          <w:spacing w:val="40"/>
        </w:rPr>
        <w:t xml:space="preserve"> </w:t>
      </w:r>
      <w:r w:rsidRPr="00BC3ABE">
        <w:t>est</w:t>
      </w:r>
      <w:r w:rsidRPr="00BC3ABE">
        <w:rPr>
          <w:spacing w:val="41"/>
        </w:rPr>
        <w:t xml:space="preserve"> </w:t>
      </w:r>
      <w:r w:rsidRPr="00BC3ABE">
        <w:t>dorénavant</w:t>
      </w:r>
      <w:r w:rsidRPr="00BC3ABE">
        <w:rPr>
          <w:spacing w:val="40"/>
        </w:rPr>
        <w:t xml:space="preserve"> </w:t>
      </w:r>
      <w:r w:rsidRPr="00BC3ABE">
        <w:t>possible</w:t>
      </w:r>
      <w:r w:rsidRPr="00BC3ABE">
        <w:rPr>
          <w:spacing w:val="40"/>
        </w:rPr>
        <w:t xml:space="preserve"> </w:t>
      </w:r>
      <w:r w:rsidRPr="00BC3ABE">
        <w:t>de</w:t>
      </w:r>
      <w:r w:rsidRPr="00BC3ABE">
        <w:rPr>
          <w:spacing w:val="40"/>
        </w:rPr>
        <w:t xml:space="preserve"> </w:t>
      </w:r>
      <w:r w:rsidRPr="00BC3ABE">
        <w:t>générer</w:t>
      </w:r>
      <w:r w:rsidRPr="00BC3ABE">
        <w:rPr>
          <w:spacing w:val="41"/>
        </w:rPr>
        <w:t xml:space="preserve"> </w:t>
      </w:r>
      <w:r w:rsidRPr="00BC3ABE">
        <w:t>par</w:t>
      </w:r>
      <w:r w:rsidRPr="00BC3ABE">
        <w:rPr>
          <w:spacing w:val="40"/>
        </w:rPr>
        <w:t xml:space="preserve"> </w:t>
      </w:r>
      <w:r w:rsidRPr="00BC3ABE">
        <w:t>IA</w:t>
      </w:r>
      <w:r w:rsidRPr="00BC3ABE">
        <w:rPr>
          <w:spacing w:val="27"/>
        </w:rPr>
        <w:t xml:space="preserve"> </w:t>
      </w:r>
      <w:r w:rsidRPr="00BC3ABE">
        <w:t>des</w:t>
      </w:r>
      <w:r w:rsidRPr="00BC3ABE">
        <w:rPr>
          <w:spacing w:val="40"/>
        </w:rPr>
        <w:t xml:space="preserve"> </w:t>
      </w:r>
      <w:r w:rsidRPr="00BC3ABE">
        <w:t>photos</w:t>
      </w:r>
      <w:r w:rsidRPr="00BC3ABE">
        <w:rPr>
          <w:spacing w:val="40"/>
        </w:rPr>
        <w:t xml:space="preserve"> </w:t>
      </w:r>
      <w:r w:rsidRPr="00BC3ABE">
        <w:t>et</w:t>
      </w:r>
      <w:r w:rsidRPr="00BC3ABE">
        <w:rPr>
          <w:spacing w:val="40"/>
        </w:rPr>
        <w:t xml:space="preserve"> </w:t>
      </w:r>
      <w:r w:rsidRPr="00BC3ABE">
        <w:rPr>
          <w:spacing w:val="-5"/>
        </w:rPr>
        <w:t xml:space="preserve">des </w:t>
      </w:r>
      <w:r w:rsidRPr="00BC3ABE">
        <w:t>vidéos parfaitement convaincantes de n’importe quel évènement imaginaire. Alors, quel document pourra faire foi ? Si on m’avait dit que des avions se</w:t>
      </w:r>
      <w:r w:rsidRPr="00BC3ABE">
        <w:rPr>
          <w:spacing w:val="40"/>
        </w:rPr>
        <w:t xml:space="preserve"> </w:t>
      </w:r>
      <w:r w:rsidRPr="00BC3ABE">
        <w:t>sont écrasés dans des tours à New York le 11</w:t>
      </w:r>
      <w:r>
        <w:rPr>
          <w:color w:val="000000" w:themeColor="text1"/>
        </w:rPr>
        <w:t> </w:t>
      </w:r>
      <w:r w:rsidRPr="00BC3ABE">
        <w:t>septembre 2001 ou qu’une équipe</w:t>
      </w:r>
      <w:r w:rsidRPr="00BC3ABE">
        <w:rPr>
          <w:spacing w:val="40"/>
        </w:rPr>
        <w:t xml:space="preserve"> </w:t>
      </w:r>
      <w:r w:rsidRPr="00BC3ABE">
        <w:t>d’astronautes</w:t>
      </w:r>
      <w:r w:rsidRPr="00BC3ABE">
        <w:rPr>
          <w:spacing w:val="40"/>
        </w:rPr>
        <w:t xml:space="preserve"> </w:t>
      </w:r>
      <w:r w:rsidRPr="00BC3ABE">
        <w:t>américains</w:t>
      </w:r>
      <w:r w:rsidRPr="00BC3ABE">
        <w:rPr>
          <w:spacing w:val="40"/>
        </w:rPr>
        <w:t xml:space="preserve"> </w:t>
      </w:r>
      <w:r w:rsidRPr="00BC3ABE">
        <w:t>a</w:t>
      </w:r>
      <w:r w:rsidRPr="00BC3ABE">
        <w:rPr>
          <w:spacing w:val="40"/>
        </w:rPr>
        <w:t xml:space="preserve"> </w:t>
      </w:r>
      <w:r w:rsidRPr="00BC3ABE">
        <w:t>marché</w:t>
      </w:r>
      <w:r w:rsidRPr="00BC3ABE">
        <w:rPr>
          <w:spacing w:val="40"/>
        </w:rPr>
        <w:t xml:space="preserve"> </w:t>
      </w:r>
      <w:r w:rsidRPr="00BC3ABE">
        <w:t>sur</w:t>
      </w:r>
      <w:r w:rsidRPr="00BC3ABE">
        <w:rPr>
          <w:spacing w:val="40"/>
        </w:rPr>
        <w:t xml:space="preserve"> </w:t>
      </w:r>
      <w:r w:rsidRPr="00BC3ABE">
        <w:t>la</w:t>
      </w:r>
      <w:r w:rsidRPr="00BC3ABE">
        <w:rPr>
          <w:spacing w:val="40"/>
        </w:rPr>
        <w:t xml:space="preserve"> </w:t>
      </w:r>
      <w:r w:rsidRPr="00BC3ABE">
        <w:t>Lune,</w:t>
      </w:r>
      <w:r w:rsidRPr="00BC3ABE">
        <w:rPr>
          <w:spacing w:val="40"/>
        </w:rPr>
        <w:t xml:space="preserve"> </w:t>
      </w:r>
      <w:r w:rsidRPr="00BC3ABE">
        <w:t>je</w:t>
      </w:r>
      <w:r w:rsidRPr="00BC3ABE">
        <w:rPr>
          <w:spacing w:val="40"/>
        </w:rPr>
        <w:t xml:space="preserve"> </w:t>
      </w:r>
      <w:r w:rsidRPr="00BC3ABE">
        <w:t>l’aurais</w:t>
      </w:r>
      <w:r w:rsidRPr="00BC3ABE">
        <w:rPr>
          <w:spacing w:val="40"/>
        </w:rPr>
        <w:t xml:space="preserve"> </w:t>
      </w:r>
      <w:r w:rsidRPr="00BC3ABE">
        <w:t>peut</w:t>
      </w:r>
      <w:r w:rsidRPr="00BC3ABE">
        <w:rPr>
          <w:spacing w:val="40"/>
        </w:rPr>
        <w:t>-</w:t>
      </w:r>
      <w:r w:rsidRPr="00BC3ABE">
        <w:t>être cru</w:t>
      </w:r>
      <w:r w:rsidRPr="00BC3ABE">
        <w:rPr>
          <w:color w:val="000000" w:themeColor="text1"/>
        </w:rPr>
        <w:t>,</w:t>
      </w:r>
      <w:r w:rsidRPr="00BC3ABE">
        <w:rPr>
          <w:spacing w:val="-2"/>
        </w:rPr>
        <w:t xml:space="preserve"> </w:t>
      </w:r>
      <w:r w:rsidRPr="00BC3ABE">
        <w:t>mais</w:t>
      </w:r>
      <w:r w:rsidRPr="00BC3ABE">
        <w:rPr>
          <w:spacing w:val="-2"/>
        </w:rPr>
        <w:t xml:space="preserve"> </w:t>
      </w:r>
      <w:r w:rsidRPr="00BC3ABE">
        <w:t>je</w:t>
      </w:r>
      <w:r w:rsidRPr="00BC3ABE">
        <w:rPr>
          <w:spacing w:val="-2"/>
        </w:rPr>
        <w:t xml:space="preserve"> </w:t>
      </w:r>
      <w:r w:rsidRPr="00BC3ABE">
        <w:t>n’en</w:t>
      </w:r>
      <w:r w:rsidRPr="00BC3ABE">
        <w:rPr>
          <w:spacing w:val="-2"/>
        </w:rPr>
        <w:t xml:space="preserve"> </w:t>
      </w:r>
      <w:r w:rsidRPr="00BC3ABE">
        <w:t>suis</w:t>
      </w:r>
      <w:r w:rsidRPr="00BC3ABE">
        <w:rPr>
          <w:spacing w:val="-2"/>
        </w:rPr>
        <w:t xml:space="preserve"> </w:t>
      </w:r>
      <w:r w:rsidRPr="00BC3ABE">
        <w:t>certain</w:t>
      </w:r>
      <w:r w:rsidRPr="00BC3ABE">
        <w:rPr>
          <w:spacing w:val="-2"/>
        </w:rPr>
        <w:t xml:space="preserve"> </w:t>
      </w:r>
      <w:r w:rsidRPr="00BC3ABE">
        <w:t>que</w:t>
      </w:r>
      <w:r w:rsidRPr="00BC3ABE">
        <w:rPr>
          <w:spacing w:val="-2"/>
        </w:rPr>
        <w:t xml:space="preserve"> </w:t>
      </w:r>
      <w:r w:rsidRPr="00BC3ABE">
        <w:t>parce</w:t>
      </w:r>
      <w:r w:rsidRPr="00BC3ABE">
        <w:rPr>
          <w:spacing w:val="-2"/>
        </w:rPr>
        <w:t xml:space="preserve"> </w:t>
      </w:r>
      <w:r w:rsidRPr="00BC3ABE">
        <w:t>que</w:t>
      </w:r>
      <w:r w:rsidRPr="00BC3ABE">
        <w:rPr>
          <w:spacing w:val="-2"/>
        </w:rPr>
        <w:t xml:space="preserve"> </w:t>
      </w:r>
      <w:r w:rsidRPr="00BC3ABE">
        <w:t>j’en</w:t>
      </w:r>
      <w:r w:rsidRPr="00BC3ABE">
        <w:rPr>
          <w:spacing w:val="-2"/>
        </w:rPr>
        <w:t xml:space="preserve"> </w:t>
      </w:r>
      <w:r w:rsidRPr="00BC3ABE">
        <w:t>ai</w:t>
      </w:r>
      <w:r w:rsidRPr="00BC3ABE">
        <w:rPr>
          <w:spacing w:val="-2"/>
        </w:rPr>
        <w:t xml:space="preserve"> </w:t>
      </w:r>
      <w:r w:rsidRPr="00BC3ABE">
        <w:t>vu</w:t>
      </w:r>
      <w:r w:rsidRPr="00BC3ABE">
        <w:rPr>
          <w:spacing w:val="-2"/>
        </w:rPr>
        <w:t xml:space="preserve"> </w:t>
      </w:r>
      <w:r w:rsidRPr="00BC3ABE">
        <w:t>des</w:t>
      </w:r>
      <w:r w:rsidRPr="00BC3ABE">
        <w:rPr>
          <w:spacing w:val="-2"/>
        </w:rPr>
        <w:t xml:space="preserve"> </w:t>
      </w:r>
      <w:r w:rsidRPr="00BC3ABE">
        <w:t>vidéos.</w:t>
      </w:r>
      <w:r w:rsidRPr="00BC3ABE">
        <w:rPr>
          <w:spacing w:val="-2"/>
        </w:rPr>
        <w:t xml:space="preserve"> </w:t>
      </w:r>
      <w:r w:rsidRPr="00BC3ABE">
        <w:t>Qu’en</w:t>
      </w:r>
      <w:r w:rsidRPr="00BC3ABE">
        <w:rPr>
          <w:spacing w:val="-2"/>
        </w:rPr>
        <w:t xml:space="preserve"> </w:t>
      </w:r>
      <w:r w:rsidRPr="00BC3ABE">
        <w:t>sera-t-il demain, quand d’autres vidéos pourront montrer le contraire</w:t>
      </w:r>
      <w:bookmarkStart w:id="2857" w:name="_bookmark222"/>
      <w:bookmarkEnd w:id="2857"/>
      <w:r w:rsidRPr="00BC3ABE">
        <w:rPr>
          <w:rStyle w:val="FootnoteReference"/>
          <w:rFonts w:ascii="Times New Roman" w:hAnsi="Times New Roman" w:cs="Times New Roman"/>
        </w:rPr>
        <w:footnoteReference w:id="102"/>
      </w:r>
      <w:r w:rsidRPr="00BC3ABE">
        <w:t>, révélant qu’en réalité Apollo 11 a explosé au décollage et que les pas sur la Lune ont</w:t>
      </w:r>
      <w:r w:rsidRPr="00BC3ABE">
        <w:rPr>
          <w:spacing w:val="40"/>
        </w:rPr>
        <w:t xml:space="preserve"> </w:t>
      </w:r>
      <w:r w:rsidRPr="00BC3ABE">
        <w:t xml:space="preserve">été filmés en studio ? Les théories du complot sont déjà </w:t>
      </w:r>
      <w:r w:rsidRPr="00BC3ABE">
        <w:rPr>
          <w:color w:val="000000" w:themeColor="text1"/>
        </w:rPr>
        <w:t>vivaces</w:t>
      </w:r>
      <w:r w:rsidRPr="00BC3ABE">
        <w:t xml:space="preserve"> aujourd’hui,</w:t>
      </w:r>
      <w:r w:rsidRPr="00BC3ABE">
        <w:rPr>
          <w:spacing w:val="-1"/>
        </w:rPr>
        <w:t xml:space="preserve"> </w:t>
      </w:r>
      <w:r w:rsidRPr="00BC3ABE">
        <w:t>en</w:t>
      </w:r>
      <w:r w:rsidRPr="00BC3ABE">
        <w:rPr>
          <w:spacing w:val="-1"/>
        </w:rPr>
        <w:t xml:space="preserve"> </w:t>
      </w:r>
      <w:r w:rsidRPr="00BC3ABE">
        <w:t>un</w:t>
      </w:r>
      <w:r w:rsidRPr="00BC3ABE">
        <w:rPr>
          <w:spacing w:val="-1"/>
        </w:rPr>
        <w:t xml:space="preserve"> </w:t>
      </w:r>
      <w:r w:rsidRPr="00BC3ABE">
        <w:t>temps</w:t>
      </w:r>
      <w:r w:rsidRPr="00BC3ABE">
        <w:rPr>
          <w:spacing w:val="-1"/>
        </w:rPr>
        <w:t xml:space="preserve"> </w:t>
      </w:r>
      <w:r w:rsidRPr="00BC3ABE">
        <w:t>où</w:t>
      </w:r>
      <w:r w:rsidRPr="00BC3ABE">
        <w:rPr>
          <w:spacing w:val="-1"/>
        </w:rPr>
        <w:t xml:space="preserve"> </w:t>
      </w:r>
      <w:r w:rsidRPr="00BC3ABE">
        <w:t>nous</w:t>
      </w:r>
      <w:r w:rsidRPr="00BC3ABE">
        <w:rPr>
          <w:spacing w:val="-1"/>
        </w:rPr>
        <w:t xml:space="preserve"> </w:t>
      </w:r>
      <w:r w:rsidRPr="00BC3ABE">
        <w:t>avons</w:t>
      </w:r>
      <w:r w:rsidRPr="00BC3ABE">
        <w:rPr>
          <w:spacing w:val="-1"/>
        </w:rPr>
        <w:t xml:space="preserve"> </w:t>
      </w:r>
      <w:r w:rsidRPr="00BC3ABE">
        <w:t>des</w:t>
      </w:r>
      <w:r w:rsidRPr="00BC3ABE">
        <w:rPr>
          <w:spacing w:val="-1"/>
        </w:rPr>
        <w:t xml:space="preserve"> </w:t>
      </w:r>
      <w:r w:rsidRPr="00BC3ABE">
        <w:t>documents</w:t>
      </w:r>
      <w:r w:rsidRPr="00BC3ABE">
        <w:rPr>
          <w:spacing w:val="-1"/>
        </w:rPr>
        <w:t xml:space="preserve"> </w:t>
      </w:r>
      <w:r w:rsidRPr="00BC3ABE">
        <w:t>réels</w:t>
      </w:r>
      <w:r w:rsidRPr="00BC3ABE">
        <w:rPr>
          <w:spacing w:val="-1"/>
        </w:rPr>
        <w:t xml:space="preserve"> </w:t>
      </w:r>
      <w:r w:rsidRPr="00BC3ABE">
        <w:t>accessibles</w:t>
      </w:r>
      <w:r w:rsidRPr="00BC3ABE">
        <w:rPr>
          <w:spacing w:val="-1"/>
        </w:rPr>
        <w:t xml:space="preserve"> </w:t>
      </w:r>
      <w:r w:rsidRPr="00BC3ABE">
        <w:t>à</w:t>
      </w:r>
      <w:r w:rsidRPr="00BC3ABE">
        <w:rPr>
          <w:spacing w:val="-1"/>
        </w:rPr>
        <w:t xml:space="preserve"> </w:t>
      </w:r>
      <w:r w:rsidRPr="00BC3ABE">
        <w:t xml:space="preserve">tous pour les démentir ; elles gagneront </w:t>
      </w:r>
      <w:r w:rsidRPr="00BC3ABE">
        <w:rPr>
          <w:color w:val="000000" w:themeColor="text1"/>
        </w:rPr>
        <w:t>une influence considérable</w:t>
      </w:r>
      <w:r w:rsidRPr="00BC3ABE">
        <w:t xml:space="preserve"> quand des documents factices pourront être produits à volonté pour les </w:t>
      </w:r>
      <w:r w:rsidRPr="00BC3ABE">
        <w:rPr>
          <w:color w:val="000000" w:themeColor="text1"/>
        </w:rPr>
        <w:t>étayer</w:t>
      </w:r>
      <w:r w:rsidRPr="00BC3ABE">
        <w:t>.</w:t>
      </w:r>
    </w:p>
    <w:p w14:paraId="1A70BB1F" w14:textId="1E5CF230" w:rsidR="001D2912" w:rsidRPr="00BC3ABE" w:rsidRDefault="001D2912" w:rsidP="003175A3">
      <w:r w:rsidRPr="00BC3ABE">
        <w:rPr>
          <w:color w:val="000000" w:themeColor="text1"/>
        </w:rPr>
        <w:t>Face</w:t>
      </w:r>
      <w:r w:rsidRPr="00BC3ABE">
        <w:t xml:space="preserve"> aux IA génératrices de </w:t>
      </w:r>
      <w:r w:rsidRPr="00BC3ABE">
        <w:rPr>
          <w:color w:val="000000" w:themeColor="text1"/>
        </w:rPr>
        <w:t>désinformation ne manqueront pas d’apparaître</w:t>
      </w:r>
      <w:r w:rsidRPr="00BC3ABE">
        <w:t xml:space="preserve"> des technologies </w:t>
      </w:r>
      <w:r w:rsidRPr="00BC3ABE">
        <w:rPr>
          <w:color w:val="000000" w:themeColor="text1"/>
        </w:rPr>
        <w:t>capables</w:t>
      </w:r>
      <w:r w:rsidRPr="00BC3ABE">
        <w:t xml:space="preserve"> de </w:t>
      </w:r>
      <w:r w:rsidRPr="00BC3ABE">
        <w:rPr>
          <w:color w:val="000000" w:themeColor="text1"/>
        </w:rPr>
        <w:t>reconnaître les médias authentiques de ceux générés</w:t>
      </w:r>
      <w:r w:rsidRPr="00BC3ABE">
        <w:t xml:space="preserve"> par IA. Ce sera une course aux armements entre le vrai et le faux. Dans cette course, la vérité peut triompher, </w:t>
      </w:r>
      <w:r w:rsidRPr="00BC3ABE">
        <w:rPr>
          <w:color w:val="000000" w:themeColor="text1"/>
        </w:rPr>
        <w:t>ou</w:t>
      </w:r>
      <w:r w:rsidRPr="00BC3ABE">
        <w:t xml:space="preserve"> être noyée dans les contrefaçons. Car il ne suffira pas d’une marque technique fiable </w:t>
      </w:r>
      <w:r>
        <w:t xml:space="preserve">pour </w:t>
      </w:r>
      <w:r w:rsidRPr="00BC3ABE" w:rsidDel="000C413B">
        <w:t>d’</w:t>
      </w:r>
      <w:r w:rsidRPr="00BC3ABE">
        <w:t xml:space="preserve">authentifier les médias numériques, comme cette balise, dite </w:t>
      </w:r>
      <w:r w:rsidRPr="005875CC">
        <w:rPr>
          <w:i/>
          <w:iCs/>
        </w:rPr>
        <w:t>watermarking</w:t>
      </w:r>
      <w:r w:rsidRPr="00BC3ABE">
        <w:t>, consistant à insérer dans tout média créé par une IA</w:t>
      </w:r>
      <w:r w:rsidRPr="00BC3ABE">
        <w:rPr>
          <w:spacing w:val="-3"/>
        </w:rPr>
        <w:t xml:space="preserve"> </w:t>
      </w:r>
      <w:r w:rsidRPr="00BC3ABE">
        <w:t xml:space="preserve">une marque qui révèle sa provenance : </w:t>
      </w:r>
      <w:r w:rsidRPr="00BC3ABE">
        <w:rPr>
          <w:color w:val="000000" w:themeColor="text1"/>
        </w:rPr>
        <w:t>encore faudra-t-</w:t>
      </w:r>
      <w:r w:rsidRPr="00BC3ABE">
        <w:t>il que les non-spécialistes puissent</w:t>
      </w:r>
      <w:r w:rsidRPr="00BC3ABE">
        <w:rPr>
          <w:color w:val="000000" w:themeColor="text1"/>
        </w:rPr>
        <w:t xml:space="preserve"> comprendre et</w:t>
      </w:r>
      <w:r w:rsidRPr="00BC3ABE">
        <w:t xml:space="preserve"> appliquer cette technique, faute de quoi un </w:t>
      </w:r>
      <w:r w:rsidRPr="00BC3ABE">
        <w:lastRenderedPageBreak/>
        <w:t xml:space="preserve">média créé de toutes pièces paraîtra au grand public aussi vrai qu’un autre. Dans ce combat entre </w:t>
      </w:r>
      <w:r w:rsidRPr="00BC3ABE">
        <w:rPr>
          <w:color w:val="000000" w:themeColor="text1"/>
        </w:rPr>
        <w:t>contenus authentiques</w:t>
      </w:r>
      <w:r w:rsidRPr="00BC3ABE">
        <w:t xml:space="preserve"> et </w:t>
      </w:r>
      <w:r w:rsidRPr="00BC3ABE">
        <w:rPr>
          <w:color w:val="000000" w:themeColor="text1"/>
        </w:rPr>
        <w:t>invention</w:t>
      </w:r>
      <w:r w:rsidRPr="00BC3ABE">
        <w:t xml:space="preserve"> pure, </w:t>
      </w:r>
      <w:del w:id="2862" w:author="Microsoft Office User" w:date="2025-07-28T06:15:00Z">
        <w:r w:rsidRPr="00BC3ABE" w:rsidDel="001645B1">
          <w:delText xml:space="preserve">le problème sera alors que </w:delText>
        </w:r>
      </w:del>
      <w:r w:rsidRPr="00BC3ABE">
        <w:t xml:space="preserve">le public ne </w:t>
      </w:r>
      <w:del w:id="2863" w:author="Microsoft Office User" w:date="2025-07-28T06:15:00Z">
        <w:r w:rsidRPr="00BC3ABE" w:rsidDel="001645B1">
          <w:rPr>
            <w:color w:val="000000" w:themeColor="text1"/>
          </w:rPr>
          <w:delText>puisse</w:delText>
        </w:r>
        <w:r w:rsidRPr="00BC3ABE" w:rsidDel="001645B1">
          <w:delText xml:space="preserve"> </w:delText>
        </w:r>
      </w:del>
      <w:ins w:id="2864" w:author="Microsoft Office User" w:date="2025-07-28T06:15:00Z">
        <w:r w:rsidR="001645B1">
          <w:rPr>
            <w:color w:val="000000" w:themeColor="text1"/>
          </w:rPr>
          <w:t>pourra plus</w:t>
        </w:r>
        <w:r w:rsidR="001645B1" w:rsidRPr="00BC3ABE">
          <w:t xml:space="preserve"> </w:t>
        </w:r>
      </w:ins>
      <w:r w:rsidRPr="00BC3ABE">
        <w:t>déterminer lui-même qui a raison</w:t>
      </w:r>
      <w:r w:rsidRPr="00BC3ABE">
        <w:rPr>
          <w:color w:val="000000" w:themeColor="text1"/>
        </w:rPr>
        <w:t>.</w:t>
      </w:r>
      <w:r w:rsidRPr="00BC3ABE">
        <w:t xml:space="preserve"> Le seul gage de vérité des informations sur support numérique deviendra la </w:t>
      </w:r>
      <w:r w:rsidRPr="00BC3ABE">
        <w:rPr>
          <w:color w:val="000000" w:themeColor="text1"/>
        </w:rPr>
        <w:t>confiance accordée au</w:t>
      </w:r>
      <w:r w:rsidRPr="00BC3ABE">
        <w:t xml:space="preserve"> porteur de l’information : «</w:t>
      </w:r>
      <w:r w:rsidRPr="00BC3ABE">
        <w:rPr>
          <w:spacing w:val="-3"/>
        </w:rPr>
        <w:t> </w:t>
      </w:r>
      <w:r>
        <w:t>J</w:t>
      </w:r>
      <w:r w:rsidRPr="00BC3ABE">
        <w:t>e crois en cette source d’information, car elle a toujours été fiable</w:t>
      </w:r>
      <w:r>
        <w:t>.</w:t>
      </w:r>
      <w:r w:rsidRPr="00BC3ABE">
        <w:rPr>
          <w:color w:val="000000" w:themeColor="text1"/>
        </w:rPr>
        <w:t> »</w:t>
      </w:r>
    </w:p>
    <w:p w14:paraId="71C752F9" w14:textId="77777777" w:rsidR="001D2912" w:rsidRPr="00BC3ABE" w:rsidRDefault="001D2912" w:rsidP="003175A3">
      <w:r w:rsidRPr="00BC3ABE">
        <w:t xml:space="preserve">Quelle source d’information </w:t>
      </w:r>
      <w:r w:rsidRPr="00BC3ABE">
        <w:rPr>
          <w:color w:val="000000" w:themeColor="text1"/>
        </w:rPr>
        <w:t xml:space="preserve">disposerait d’une </w:t>
      </w:r>
      <w:r w:rsidRPr="00BC3ABE">
        <w:t>légitimité</w:t>
      </w:r>
      <w:r w:rsidRPr="00BC3ABE">
        <w:rPr>
          <w:spacing w:val="40"/>
        </w:rPr>
        <w:t xml:space="preserve"> </w:t>
      </w:r>
      <w:r w:rsidRPr="00BC3ABE">
        <w:rPr>
          <w:color w:val="000000" w:themeColor="text1"/>
        </w:rPr>
        <w:t xml:space="preserve">suffisante </w:t>
      </w:r>
      <w:r w:rsidRPr="00BC3ABE">
        <w:t>pour</w:t>
      </w:r>
      <w:r w:rsidRPr="00BC3ABE">
        <w:rPr>
          <w:spacing w:val="-1"/>
        </w:rPr>
        <w:t xml:space="preserve"> </w:t>
      </w:r>
      <w:r w:rsidRPr="00BC3ABE">
        <w:t>s’imposer</w:t>
      </w:r>
      <w:r w:rsidRPr="00BC3ABE">
        <w:rPr>
          <w:spacing w:val="-1"/>
        </w:rPr>
        <w:t xml:space="preserve"> </w:t>
      </w:r>
      <w:r w:rsidRPr="00BC3ABE">
        <w:t>comme</w:t>
      </w:r>
      <w:r w:rsidRPr="00BC3ABE">
        <w:rPr>
          <w:spacing w:val="-1"/>
        </w:rPr>
        <w:t xml:space="preserve"> </w:t>
      </w:r>
      <w:r w:rsidRPr="00BC3ABE">
        <w:t>référence</w:t>
      </w:r>
      <w:r w:rsidRPr="00BC3ABE">
        <w:rPr>
          <w:spacing w:val="-1"/>
        </w:rPr>
        <w:t xml:space="preserve"> </w:t>
      </w:r>
      <w:r w:rsidRPr="00BC3ABE">
        <w:t>commune</w:t>
      </w:r>
      <w:r w:rsidRPr="00BC3ABE">
        <w:rPr>
          <w:spacing w:val="-1"/>
        </w:rPr>
        <w:t xml:space="preserve"> </w:t>
      </w:r>
      <w:r w:rsidRPr="00BC3ABE">
        <w:t>à</w:t>
      </w:r>
      <w:r w:rsidRPr="00BC3ABE">
        <w:rPr>
          <w:spacing w:val="-1"/>
        </w:rPr>
        <w:t xml:space="preserve"> </w:t>
      </w:r>
      <w:r w:rsidRPr="00BC3ABE">
        <w:t>toute</w:t>
      </w:r>
      <w:r w:rsidRPr="00BC3ABE">
        <w:rPr>
          <w:spacing w:val="-1"/>
        </w:rPr>
        <w:t xml:space="preserve"> </w:t>
      </w:r>
      <w:r w:rsidRPr="00BC3ABE">
        <w:t>une</w:t>
      </w:r>
      <w:r w:rsidRPr="00BC3ABE">
        <w:rPr>
          <w:spacing w:val="-1"/>
        </w:rPr>
        <w:t xml:space="preserve"> </w:t>
      </w:r>
      <w:r w:rsidRPr="00BC3ABE">
        <w:t>société</w:t>
      </w:r>
      <w:r w:rsidRPr="00BC3ABE">
        <w:rPr>
          <w:spacing w:val="-1"/>
        </w:rPr>
        <w:t> </w:t>
      </w:r>
      <w:r w:rsidRPr="00BC3ABE">
        <w:t>?</w:t>
      </w:r>
      <w:r w:rsidRPr="00BC3ABE">
        <w:rPr>
          <w:spacing w:val="-1"/>
        </w:rPr>
        <w:t xml:space="preserve"> </w:t>
      </w:r>
      <w:r w:rsidRPr="00BC3ABE">
        <w:rPr>
          <w:color w:val="000000" w:themeColor="text1"/>
        </w:rPr>
        <w:t xml:space="preserve">La crédibilité de </w:t>
      </w:r>
      <w:r w:rsidRPr="00BC3ABE">
        <w:t xml:space="preserve">nos médias </w:t>
      </w:r>
      <w:r w:rsidRPr="00BC3ABE">
        <w:rPr>
          <w:color w:val="000000" w:themeColor="text1"/>
        </w:rPr>
        <w:t>est discutable</w:t>
      </w:r>
      <w:r w:rsidRPr="00BC3ABE">
        <w:rPr>
          <w:rStyle w:val="EndnoteReference"/>
          <w:rFonts w:ascii="Times New Roman" w:hAnsi="Times New Roman" w:cs="Times New Roman"/>
        </w:rPr>
        <w:endnoteReference w:id="119"/>
      </w:r>
      <w:r>
        <w:rPr>
          <w:color w:val="000000" w:themeColor="text1"/>
        </w:rPr>
        <w:t> </w:t>
      </w:r>
      <w:r>
        <w:t>;</w:t>
      </w:r>
      <w:r w:rsidRPr="00BC3ABE">
        <w:t xml:space="preserve"> </w:t>
      </w:r>
      <w:r>
        <w:t>m</w:t>
      </w:r>
      <w:r w:rsidRPr="00BC3ABE">
        <w:t>ême les gouvernements ont construit des mensonges adressés à leur propre population</w:t>
      </w:r>
      <w:bookmarkStart w:id="2865" w:name="_bookmark224"/>
      <w:bookmarkEnd w:id="2865"/>
      <w:r w:rsidRPr="00BC3ABE">
        <w:rPr>
          <w:rStyle w:val="FootnoteReference"/>
          <w:rFonts w:ascii="Times New Roman" w:hAnsi="Times New Roman" w:cs="Times New Roman"/>
        </w:rPr>
        <w:footnoteReference w:id="103"/>
      </w:r>
      <w:r w:rsidRPr="00BC3ABE">
        <w:t>. Ainsi, comme il est difficile de croire qu’une institution puisse s’imposer comme une référence commune à tous, nous courons le risque que chacun choisisse sa propre source de confiance, souvent la plus proche de ses opinions. Le phénomène des «</w:t>
      </w:r>
      <w:r w:rsidRPr="00BC3ABE">
        <w:rPr>
          <w:spacing w:val="-3"/>
        </w:rPr>
        <w:t> </w:t>
      </w:r>
      <w:r w:rsidRPr="00BC3ABE">
        <w:rPr>
          <w:color w:val="000000" w:themeColor="text1"/>
        </w:rPr>
        <w:t>chambre</w:t>
      </w:r>
      <w:r>
        <w:rPr>
          <w:color w:val="000000" w:themeColor="text1"/>
        </w:rPr>
        <w:t>s</w:t>
      </w:r>
      <w:r w:rsidRPr="00BC3ABE">
        <w:t xml:space="preserve"> aux échos</w:t>
      </w:r>
      <w:r w:rsidRPr="00BC3ABE">
        <w:rPr>
          <w:spacing w:val="-3"/>
        </w:rPr>
        <w:t> </w:t>
      </w:r>
      <w:r w:rsidRPr="00BC3ABE">
        <w:t xml:space="preserve">» </w:t>
      </w:r>
      <w:r w:rsidRPr="00BC3ABE">
        <w:rPr>
          <w:color w:val="000000" w:themeColor="text1"/>
        </w:rPr>
        <w:t>selon lequel se forment spontanément</w:t>
      </w:r>
      <w:r w:rsidRPr="00BC3ABE">
        <w:t xml:space="preserve"> des cercles de communication</w:t>
      </w:r>
      <w:r w:rsidRPr="00BC3ABE">
        <w:rPr>
          <w:spacing w:val="38"/>
        </w:rPr>
        <w:t xml:space="preserve"> </w:t>
      </w:r>
      <w:r w:rsidRPr="00BC3ABE">
        <w:rPr>
          <w:color w:val="000000" w:themeColor="text1"/>
        </w:rPr>
        <w:t>répétant</w:t>
      </w:r>
      <w:r w:rsidRPr="00BC3ABE">
        <w:rPr>
          <w:spacing w:val="41"/>
        </w:rPr>
        <w:t xml:space="preserve"> </w:t>
      </w:r>
      <w:r w:rsidRPr="00BC3ABE">
        <w:t>aux</w:t>
      </w:r>
      <w:r w:rsidRPr="00BC3ABE">
        <w:rPr>
          <w:spacing w:val="40"/>
        </w:rPr>
        <w:t xml:space="preserve"> </w:t>
      </w:r>
      <w:r w:rsidRPr="00BC3ABE">
        <w:t>gens</w:t>
      </w:r>
      <w:r w:rsidRPr="00BC3ABE">
        <w:rPr>
          <w:spacing w:val="41"/>
        </w:rPr>
        <w:t xml:space="preserve"> </w:t>
      </w:r>
      <w:r w:rsidRPr="00BC3ABE">
        <w:t>ce</w:t>
      </w:r>
      <w:r w:rsidRPr="00BC3ABE">
        <w:rPr>
          <w:spacing w:val="41"/>
        </w:rPr>
        <w:t xml:space="preserve"> </w:t>
      </w:r>
      <w:r w:rsidRPr="00BC3ABE">
        <w:t>qu’ils</w:t>
      </w:r>
      <w:r w:rsidRPr="00BC3ABE">
        <w:rPr>
          <w:spacing w:val="41"/>
        </w:rPr>
        <w:t xml:space="preserve"> </w:t>
      </w:r>
      <w:r w:rsidRPr="00BC3ABE">
        <w:rPr>
          <w:spacing w:val="-5"/>
        </w:rPr>
        <w:t xml:space="preserve">ont </w:t>
      </w:r>
      <w:r w:rsidRPr="00BC3ABE">
        <w:t>envie</w:t>
      </w:r>
      <w:r w:rsidRPr="00BC3ABE">
        <w:rPr>
          <w:spacing w:val="-4"/>
        </w:rPr>
        <w:t xml:space="preserve"> </w:t>
      </w:r>
      <w:r w:rsidRPr="00BC3ABE">
        <w:t>d’entendre,</w:t>
      </w:r>
      <w:r w:rsidRPr="00BC3ABE">
        <w:rPr>
          <w:spacing w:val="-3"/>
        </w:rPr>
        <w:t xml:space="preserve"> </w:t>
      </w:r>
      <w:r w:rsidRPr="00BC3ABE">
        <w:t>ira</w:t>
      </w:r>
      <w:r w:rsidRPr="00BC3ABE">
        <w:rPr>
          <w:spacing w:val="-3"/>
        </w:rPr>
        <w:t xml:space="preserve"> </w:t>
      </w:r>
      <w:r w:rsidRPr="00BC3ABE">
        <w:rPr>
          <w:spacing w:val="-2"/>
        </w:rPr>
        <w:t>s’amplifiant.</w:t>
      </w:r>
    </w:p>
    <w:p w14:paraId="06C71BF0" w14:textId="7273190F" w:rsidR="001D2912" w:rsidRPr="00BC3ABE" w:rsidRDefault="001D2912" w:rsidP="003175A3">
      <w:r w:rsidRPr="00BC3ABE">
        <w:t xml:space="preserve">Les États devront </w:t>
      </w:r>
      <w:r w:rsidRPr="00BC3ABE">
        <w:rPr>
          <w:color w:val="000000" w:themeColor="text1"/>
        </w:rPr>
        <w:t>développer</w:t>
      </w:r>
      <w:r w:rsidRPr="00BC3ABE">
        <w:t xml:space="preserve"> des sources fiables d’information, sous peine de voir leur société se fragmenter de plus en plus en camps d’opinions </w:t>
      </w:r>
      <w:r w:rsidRPr="00BC3ABE">
        <w:rPr>
          <w:color w:val="000000" w:themeColor="text1"/>
        </w:rPr>
        <w:t>totalement</w:t>
      </w:r>
      <w:r w:rsidRPr="00BC3ABE">
        <w:t xml:space="preserve"> inconciliables car </w:t>
      </w:r>
      <w:r w:rsidRPr="00BC3ABE">
        <w:rPr>
          <w:color w:val="000000" w:themeColor="text1"/>
        </w:rPr>
        <w:t>bâtis</w:t>
      </w:r>
      <w:r w:rsidRPr="00BC3ABE">
        <w:t xml:space="preserve"> sur des réalités </w:t>
      </w:r>
      <w:r w:rsidRPr="00BC3ABE">
        <w:rPr>
          <w:color w:val="000000" w:themeColor="text1"/>
        </w:rPr>
        <w:t>incompatibles.</w:t>
      </w:r>
      <w:r w:rsidRPr="00BC3ABE">
        <w:t xml:space="preserve"> Cette perte d’un repère unique dans un pays ne manquera pas d’être exploité par ses </w:t>
      </w:r>
      <w:r w:rsidRPr="00BC3ABE">
        <w:rPr>
          <w:color w:val="000000" w:themeColor="text1"/>
        </w:rPr>
        <w:t>adversaires</w:t>
      </w:r>
      <w:r w:rsidRPr="00BC3ABE">
        <w:t xml:space="preserve"> : la Russie </w:t>
      </w:r>
      <w:del w:id="2866" w:author="Microsoft Office User" w:date="2025-07-28T06:14:00Z">
        <w:r w:rsidRPr="00BC3ABE" w:rsidDel="00927EF7">
          <w:delText xml:space="preserve">y dédie </w:delText>
        </w:r>
      </w:del>
      <w:ins w:id="2867" w:author="Microsoft Office User" w:date="2025-07-28T06:14:00Z">
        <w:r w:rsidR="00927EF7">
          <w:t>consacre</w:t>
        </w:r>
        <w:r w:rsidR="00927EF7" w:rsidRPr="00BC3ABE">
          <w:t xml:space="preserve"> </w:t>
        </w:r>
      </w:ins>
      <w:r w:rsidRPr="00BC3ABE">
        <w:t>déjà beaucoup d’efforts</w:t>
      </w:r>
      <w:del w:id="2868" w:author="Microsoft Office User" w:date="2025-07-28T06:14:00Z">
        <w:r w:rsidRPr="00BC3ABE" w:rsidDel="00927EF7">
          <w:delText>, et</w:delText>
        </w:r>
      </w:del>
      <w:ins w:id="2869" w:author="Microsoft Office User" w:date="2025-07-28T06:14:00Z">
        <w:r w:rsidR="00927EF7">
          <w:t xml:space="preserve"> à employer cette</w:t>
        </w:r>
      </w:ins>
      <w:r w:rsidRPr="00BC3ABE">
        <w:t xml:space="preserve"> </w:t>
      </w:r>
      <w:del w:id="2870" w:author="Microsoft Office User" w:date="2025-07-28T06:14:00Z">
        <w:r w:rsidRPr="00BC3ABE" w:rsidDel="00927EF7">
          <w:delText>l’</w:delText>
        </w:r>
      </w:del>
      <w:r w:rsidRPr="00BC3ABE">
        <w:t>arme de déstabilisation</w:t>
      </w:r>
      <w:del w:id="2871" w:author="Microsoft Office User" w:date="2025-07-28T06:14:00Z">
        <w:r w:rsidRPr="00BC3ABE" w:rsidDel="00927EF7">
          <w:delText xml:space="preserve"> qu’est la désinformation devenant plus puissante</w:delText>
        </w:r>
      </w:del>
      <w:del w:id="2872" w:author="Microsoft Office User" w:date="2025-07-28T06:15:00Z">
        <w:r w:rsidRPr="00BC3ABE" w:rsidDel="00927EF7">
          <w:delText>, son usage ira croissant</w:delText>
        </w:r>
      </w:del>
      <w:r w:rsidRPr="00BC3ABE">
        <w:t>.</w:t>
      </w:r>
    </w:p>
    <w:p w14:paraId="1F8774DF" w14:textId="395142A4" w:rsidR="001D2912" w:rsidRPr="00BC3ABE" w:rsidRDefault="001D2912" w:rsidP="00E44AC1">
      <w:pPr>
        <w:pStyle w:val="Heading3"/>
        <w:spacing w:line="276" w:lineRule="auto"/>
        <w:jc w:val="both"/>
        <w:rPr>
          <w:rFonts w:ascii="Times New Roman" w:hAnsi="Times New Roman" w:cs="Times New Roman"/>
        </w:rPr>
      </w:pPr>
      <w:bookmarkStart w:id="2873" w:name="_Toc85"/>
      <w:bookmarkStart w:id="2874" w:name="_Toc193205477"/>
      <w:bookmarkStart w:id="2875" w:name="_Toc201829612"/>
      <w:r w:rsidRPr="00BC3ABE">
        <w:rPr>
          <w:rFonts w:ascii="Times New Roman" w:hAnsi="Times New Roman" w:cs="Times New Roman"/>
        </w:rPr>
        <w:t>L</w:t>
      </w:r>
      <w:ins w:id="2876" w:author="Microsoft Office User" w:date="2025-07-25T06:11:00Z">
        <w:r w:rsidR="00042A84">
          <w:rPr>
            <w:rFonts w:ascii="Times New Roman" w:hAnsi="Times New Roman" w:cs="Times New Roman"/>
            <w:spacing w:val="-4"/>
          </w:rPr>
          <w:t xml:space="preserve">e triomphe </w:t>
        </w:r>
      </w:ins>
      <w:del w:id="2877" w:author="Microsoft Office User" w:date="2025-07-25T06:11:00Z">
        <w:r w:rsidRPr="00BC3ABE" w:rsidDel="00042A84">
          <w:rPr>
            <w:rFonts w:ascii="Times New Roman" w:hAnsi="Times New Roman" w:cs="Times New Roman"/>
          </w:rPr>
          <w:delText>a</w:delText>
        </w:r>
        <w:r w:rsidRPr="00BC3ABE" w:rsidDel="00042A84">
          <w:rPr>
            <w:rFonts w:ascii="Times New Roman" w:hAnsi="Times New Roman" w:cs="Times New Roman"/>
            <w:spacing w:val="-4"/>
          </w:rPr>
          <w:delText xml:space="preserve"> </w:delText>
        </w:r>
        <w:r w:rsidRPr="00BC3ABE" w:rsidDel="00042A84">
          <w:rPr>
            <w:rFonts w:ascii="Times New Roman" w:hAnsi="Times New Roman" w:cs="Times New Roman"/>
          </w:rPr>
          <w:delText>victoire</w:delText>
        </w:r>
        <w:r w:rsidRPr="00BC3ABE" w:rsidDel="00042A84">
          <w:rPr>
            <w:rFonts w:ascii="Times New Roman" w:hAnsi="Times New Roman" w:cs="Times New Roman"/>
            <w:spacing w:val="-2"/>
          </w:rPr>
          <w:delText xml:space="preserve"> </w:delText>
        </w:r>
      </w:del>
      <w:r w:rsidRPr="00BC3ABE">
        <w:rPr>
          <w:rFonts w:ascii="Times New Roman" w:hAnsi="Times New Roman" w:cs="Times New Roman"/>
        </w:rPr>
        <w:t>de</w:t>
      </w:r>
      <w:r w:rsidRPr="00BC3ABE">
        <w:rPr>
          <w:rFonts w:ascii="Times New Roman" w:hAnsi="Times New Roman" w:cs="Times New Roman"/>
          <w:spacing w:val="-2"/>
        </w:rPr>
        <w:t xml:space="preserve"> </w:t>
      </w:r>
      <w:r w:rsidRPr="00BC3ABE">
        <w:rPr>
          <w:rFonts w:ascii="Times New Roman" w:hAnsi="Times New Roman" w:cs="Times New Roman"/>
        </w:rPr>
        <w:t>l’autocratie</w:t>
      </w:r>
      <w:r w:rsidRPr="00BC3ABE">
        <w:rPr>
          <w:rFonts w:ascii="Times New Roman" w:hAnsi="Times New Roman" w:cs="Times New Roman"/>
          <w:spacing w:val="-2"/>
        </w:rPr>
        <w:t> </w:t>
      </w:r>
      <w:r w:rsidRPr="00BC3ABE">
        <w:rPr>
          <w:rFonts w:ascii="Times New Roman" w:hAnsi="Times New Roman" w:cs="Times New Roman"/>
          <w:spacing w:val="-10"/>
        </w:rPr>
        <w:t>?</w:t>
      </w:r>
      <w:bookmarkEnd w:id="2873"/>
      <w:bookmarkEnd w:id="2874"/>
      <w:bookmarkEnd w:id="2875"/>
    </w:p>
    <w:p w14:paraId="2A9B48B5" w14:textId="77777777" w:rsidR="001D2912" w:rsidRPr="00BC3ABE" w:rsidRDefault="001D2912" w:rsidP="003175A3">
      <w:r w:rsidRPr="00BC3ABE">
        <w:t>Par opposition à la démocratie qui partage le pouvoir au plus grand nombre, l’autocratie est le système politique qui le concentre entre les mains de quelques-uns. Elle comporte généralement un très fort pouvoir descendant d’un gouvernement sur un peuple, sans réelle opposition : la tête est hypertrophiée par rapport au corps.</w:t>
      </w:r>
    </w:p>
    <w:p w14:paraId="22411C5A" w14:textId="4AF84042" w:rsidR="001D2912" w:rsidRPr="00BC3ABE" w:rsidRDefault="001D2912" w:rsidP="003175A3">
      <w:r w:rsidRPr="00BC3ABE">
        <w:t xml:space="preserve">Quand on pense à la chute des autocraties, on imagine souvent la montée d’un contre-pouvoir qui dépasse le contrôle du gouvernement et fait éclater une révolution. Pour s’en garder, une autocratie doit contrôler sa population. Sur cet aspect, l’arrivée de l’IA ne changera peut-être pas radicalement la donne, car le contrôle par l’utilisation de données massives est déjà très efficace. Par exemple, la Chine </w:t>
      </w:r>
      <w:r w:rsidRPr="00BC3ABE">
        <w:rPr>
          <w:color w:val="000000" w:themeColor="text1"/>
        </w:rPr>
        <w:t>représente à elle seule</w:t>
      </w:r>
      <w:r w:rsidRPr="00BC3ABE">
        <w:t xml:space="preserve"> plus de la moitié du marché mondial de la </w:t>
      </w:r>
      <w:r w:rsidRPr="00BC3ABE">
        <w:rPr>
          <w:color w:val="000000" w:themeColor="text1"/>
        </w:rPr>
        <w:t>vidéosurveillance</w:t>
      </w:r>
      <w:r w:rsidRPr="00BC3ABE">
        <w:t>, et s</w:t>
      </w:r>
      <w:r>
        <w:t>on</w:t>
      </w:r>
      <w:r w:rsidRPr="00BC3ABE">
        <w:t xml:space="preserve"> 1</w:t>
      </w:r>
      <w:r w:rsidRPr="00BC3ABE">
        <w:rPr>
          <w:color w:val="000000" w:themeColor="text1"/>
        </w:rPr>
        <w:t>,</w:t>
      </w:r>
      <w:r w:rsidRPr="00BC3ABE">
        <w:t>4</w:t>
      </w:r>
      <w:r>
        <w:t> </w:t>
      </w:r>
      <w:r w:rsidRPr="00BC3ABE">
        <w:t>milliard de citoyens sont constamment suivis par un réseau dense de cam</w:t>
      </w:r>
      <w:bookmarkStart w:id="2878" w:name="_bookmark225"/>
      <w:bookmarkEnd w:id="2878"/>
      <w:r w:rsidRPr="00BC3ABE">
        <w:t>éras</w:t>
      </w:r>
      <w:r w:rsidRPr="00BC3ABE">
        <w:rPr>
          <w:rStyle w:val="EndnoteReference"/>
          <w:rFonts w:ascii="Times New Roman" w:hAnsi="Times New Roman" w:cs="Times New Roman"/>
        </w:rPr>
        <w:endnoteReference w:id="120"/>
      </w:r>
      <w:r w:rsidRPr="00BC3ABE">
        <w:t>. Ces caméras alimentent un système de score social </w:t>
      </w:r>
      <w:r w:rsidRPr="00065C26">
        <w:t xml:space="preserve">: </w:t>
      </w:r>
      <w:r w:rsidRPr="00872D79" w:rsidDel="005C0CBB">
        <w:t>balayez le</w:t>
      </w:r>
      <w:r w:rsidR="00D622C0">
        <w:t xml:space="preserve"> </w:t>
      </w:r>
      <w:r w:rsidRPr="00872D79">
        <w:t>trottoir</w:t>
      </w:r>
      <w:r w:rsidRPr="00065C26">
        <w:t>,</w:t>
      </w:r>
      <w:r w:rsidRPr="00415700">
        <w:t xml:space="preserve"> et</w:t>
      </w:r>
      <w:r w:rsidRPr="00BC3ABE">
        <w:t xml:space="preserve"> votre score augmente</w:t>
      </w:r>
      <w:r>
        <w:t> ;</w:t>
      </w:r>
      <w:r w:rsidRPr="00BC3ABE">
        <w:t xml:space="preserve"> traversez en dehors des clous et il diminue. Votre score détermine ensuite votre accès à des universités ou </w:t>
      </w:r>
      <w:r>
        <w:t xml:space="preserve">à </w:t>
      </w:r>
      <w:r w:rsidRPr="00BC3ABE">
        <w:t xml:space="preserve">des aides de l’État. La gestion de ces données par IA permettra </w:t>
      </w:r>
      <w:r w:rsidRPr="00BC3ABE">
        <w:lastRenderedPageBreak/>
        <w:t>un suivi individuel encore plus redoutab</w:t>
      </w:r>
      <w:bookmarkStart w:id="2879" w:name="_bookmark226"/>
      <w:bookmarkEnd w:id="2879"/>
      <w:r w:rsidRPr="00BC3ABE">
        <w:t>le</w:t>
      </w:r>
      <w:r w:rsidRPr="00BC3ABE">
        <w:rPr>
          <w:rStyle w:val="EndnoteReference"/>
          <w:rFonts w:ascii="Times New Roman" w:hAnsi="Times New Roman" w:cs="Times New Roman"/>
        </w:rPr>
        <w:endnoteReference w:id="121"/>
      </w:r>
      <w:r w:rsidRPr="00BC3ABE">
        <w:t>, mais ne révolutionnera pas ce système existant.</w:t>
      </w:r>
    </w:p>
    <w:p w14:paraId="36E95EF2" w14:textId="403AE125" w:rsidR="001D2912" w:rsidRPr="00BC3ABE" w:rsidRDefault="001D2912" w:rsidP="003175A3">
      <w:r w:rsidRPr="00BC3ABE">
        <w:t xml:space="preserve">En revanche, il est </w:t>
      </w:r>
      <w:r w:rsidRPr="00BC3ABE">
        <w:rPr>
          <w:color w:val="000000" w:themeColor="text1"/>
        </w:rPr>
        <w:t>une autre cause</w:t>
      </w:r>
      <w:r w:rsidRPr="00BC3ABE">
        <w:t xml:space="preserve">, moins remarquable peut-être, </w:t>
      </w:r>
      <w:r w:rsidRPr="00BC3ABE">
        <w:rPr>
          <w:color w:val="000000" w:themeColor="text1"/>
        </w:rPr>
        <w:t>de l’effondrement des autocraties</w:t>
      </w:r>
      <w:r w:rsidRPr="00BC3ABE">
        <w:t xml:space="preserve"> : c’est leur inefficacité, due à une gestion inefficace au niveau local, qui </w:t>
      </w:r>
      <w:r w:rsidRPr="00BC3ABE">
        <w:rPr>
          <w:color w:val="000000" w:themeColor="text1"/>
        </w:rPr>
        <w:t>finit</w:t>
      </w:r>
      <w:r w:rsidRPr="00BC3ABE">
        <w:t xml:space="preserve"> par les faire imploser. Dans </w:t>
      </w:r>
      <w:r w:rsidRPr="00BC3ABE">
        <w:rPr>
          <w:i/>
        </w:rPr>
        <w:t>De la démocratie en Amérique</w:t>
      </w:r>
      <w:r w:rsidRPr="00BC3ABE">
        <w:t>, Tocqueville notait que l’avantage</w:t>
      </w:r>
      <w:r w:rsidRPr="00BC3ABE">
        <w:rPr>
          <w:spacing w:val="48"/>
        </w:rPr>
        <w:t xml:space="preserve"> </w:t>
      </w:r>
      <w:r w:rsidRPr="00BC3ABE">
        <w:t>du</w:t>
      </w:r>
      <w:r w:rsidRPr="00BC3ABE">
        <w:rPr>
          <w:spacing w:val="51"/>
        </w:rPr>
        <w:t xml:space="preserve"> </w:t>
      </w:r>
      <w:r w:rsidRPr="00BC3ABE">
        <w:t>régime</w:t>
      </w:r>
      <w:r w:rsidRPr="00BC3ABE">
        <w:rPr>
          <w:spacing w:val="51"/>
        </w:rPr>
        <w:t xml:space="preserve"> </w:t>
      </w:r>
      <w:r w:rsidRPr="00BC3ABE">
        <w:t>démocratique</w:t>
      </w:r>
      <w:r w:rsidRPr="00BC3ABE">
        <w:rPr>
          <w:spacing w:val="51"/>
        </w:rPr>
        <w:t xml:space="preserve"> </w:t>
      </w:r>
      <w:r w:rsidRPr="00BC3ABE">
        <w:t>encore</w:t>
      </w:r>
      <w:r w:rsidRPr="00BC3ABE">
        <w:rPr>
          <w:spacing w:val="51"/>
        </w:rPr>
        <w:t xml:space="preserve"> </w:t>
      </w:r>
      <w:r w:rsidRPr="00BC3ABE">
        <w:t>tout</w:t>
      </w:r>
      <w:r w:rsidRPr="00BC3ABE">
        <w:rPr>
          <w:spacing w:val="50"/>
        </w:rPr>
        <w:t xml:space="preserve"> </w:t>
      </w:r>
      <w:r w:rsidRPr="00BC3ABE">
        <w:t>jeune</w:t>
      </w:r>
      <w:r w:rsidRPr="00BC3ABE">
        <w:rPr>
          <w:spacing w:val="51"/>
        </w:rPr>
        <w:t xml:space="preserve"> </w:t>
      </w:r>
      <w:r w:rsidRPr="00BC3ABE">
        <w:t>des</w:t>
      </w:r>
      <w:r w:rsidRPr="00BC3ABE">
        <w:rPr>
          <w:spacing w:val="51"/>
        </w:rPr>
        <w:t xml:space="preserve"> </w:t>
      </w:r>
      <w:r w:rsidRPr="00BC3ABE">
        <w:t>États-Unis</w:t>
      </w:r>
      <w:r w:rsidRPr="00BC3ABE">
        <w:rPr>
          <w:spacing w:val="51"/>
        </w:rPr>
        <w:t xml:space="preserve"> </w:t>
      </w:r>
      <w:r w:rsidRPr="00BC3ABE">
        <w:t>ne</w:t>
      </w:r>
      <w:r w:rsidRPr="00BC3ABE">
        <w:rPr>
          <w:spacing w:val="51"/>
        </w:rPr>
        <w:t xml:space="preserve"> </w:t>
      </w:r>
      <w:r w:rsidRPr="00BC3ABE">
        <w:rPr>
          <w:color w:val="000000" w:themeColor="text1"/>
        </w:rPr>
        <w:t>résidait</w:t>
      </w:r>
      <w:r w:rsidRPr="00BC3ABE">
        <w:t xml:space="preserve"> pas tant dans le fait que la démocratie permette de prendre de meilleures décisions au niveau national ou régional, mais plutôt dans </w:t>
      </w:r>
      <w:r w:rsidRPr="00BC3ABE">
        <w:rPr>
          <w:color w:val="000000" w:themeColor="text1"/>
        </w:rPr>
        <w:t>celui</w:t>
      </w:r>
      <w:r w:rsidRPr="00BC3ABE">
        <w:t xml:space="preserve"> qu’en redonnant aux citoyens la responsabilité de leur pays et en</w:t>
      </w:r>
      <w:r w:rsidRPr="00BC3ABE">
        <w:rPr>
          <w:color w:val="000000" w:themeColor="text1"/>
        </w:rPr>
        <w:t xml:space="preserve"> leur</w:t>
      </w:r>
      <w:r w:rsidRPr="00BC3ABE">
        <w:t xml:space="preserve"> laissant une liberté d’action, elle favorisait l’émergence d’une multitude d’efforts locaux efficacement alignés vers l’intérêt commun. Il révélait ainsi que le pouvoir n’est pas seulement descendant du plus grand au plus petit, c’est-à-dire du gouvernement vers le peuple</w:t>
      </w:r>
      <w:r w:rsidRPr="00BC3ABE">
        <w:rPr>
          <w:color w:val="000000" w:themeColor="text1"/>
        </w:rPr>
        <w:t>, mais qu’il</w:t>
      </w:r>
      <w:r w:rsidRPr="00BC3ABE">
        <w:t xml:space="preserve"> a aussi une composante </w:t>
      </w:r>
      <w:r w:rsidRPr="00BC3ABE">
        <w:rPr>
          <w:color w:val="000000" w:themeColor="text1"/>
        </w:rPr>
        <w:t xml:space="preserve">montante, peut-être plus importante que la première, qui remonte des citoyens à l’État : c’est l’alignement de leurs efforts locaux en vue du bien commun. </w:t>
      </w:r>
      <w:r w:rsidRPr="00BC3ABE" w:rsidDel="005E4821">
        <w:t xml:space="preserve">Une illustration de la nécessité de </w:t>
      </w:r>
      <w:r w:rsidDel="005E4821">
        <w:t xml:space="preserve">ce contrepoids </w:t>
      </w:r>
      <w:r w:rsidRPr="00BC3ABE" w:rsidDel="00DC027F">
        <w:t>est l</w:t>
      </w:r>
      <w:r w:rsidRPr="00BC3ABE">
        <w:t>’effondrement de l’Union soviétique</w:t>
      </w:r>
      <w:r>
        <w:t xml:space="preserve"> offre</w:t>
      </w:r>
      <w:r w:rsidRPr="005E4821">
        <w:t xml:space="preserve"> </w:t>
      </w:r>
      <w:r>
        <w:t>u</w:t>
      </w:r>
      <w:r w:rsidRPr="00BC3ABE">
        <w:t xml:space="preserve">ne illustration de la nécessité de </w:t>
      </w:r>
      <w:r>
        <w:t>ce contrepoids</w:t>
      </w:r>
      <w:r w:rsidRPr="00BC3ABE">
        <w:t xml:space="preserve">. Malgré le grand pouvoir que pouvait donner au gouvernement soviétique son contrôle absolu de la population, son exercice du pouvoir était à la fois trop contraignant </w:t>
      </w:r>
      <w:r>
        <w:t>–</w:t>
      </w:r>
      <w:r w:rsidRPr="00BC3ABE" w:rsidDel="005E4821">
        <w:t xml:space="preserve"> </w:t>
      </w:r>
      <w:r w:rsidRPr="00BC3ABE">
        <w:t>car nier la liberté des</w:t>
      </w:r>
      <w:r w:rsidRPr="00BC3ABE">
        <w:rPr>
          <w:spacing w:val="40"/>
        </w:rPr>
        <w:t xml:space="preserve"> </w:t>
      </w:r>
      <w:r w:rsidRPr="00BC3ABE">
        <w:t xml:space="preserve">travailleurs les empêchait de proposer des ajustements raisonnables de leur travail qui auraient pu les rendre plus </w:t>
      </w:r>
      <w:r w:rsidRPr="00BC3ABE" w:rsidDel="00DC027F">
        <w:t>productifs</w:t>
      </w:r>
      <w:r w:rsidR="009F7B96">
        <w:t xml:space="preserve"> </w:t>
      </w:r>
      <w:r>
        <w:t>–</w:t>
      </w:r>
      <w:r w:rsidR="009F7B96">
        <w:t xml:space="preserve"> et </w:t>
      </w:r>
      <w:r>
        <w:t>insuffisant</w:t>
      </w:r>
      <w:r w:rsidRPr="00BC3ABE">
        <w:t xml:space="preserve"> pour les forcer à travailler efficacement. Ce pouvoir descendant </w:t>
      </w:r>
      <w:r>
        <w:t xml:space="preserve">écrasait et </w:t>
      </w:r>
      <w:r w:rsidRPr="00BC3ABE">
        <w:t>entravait l’alignement des forces vers le but commun au lieu de le provoquer. En conséquence, le travail manquait de discipline et de motivation, les heures travaillées dans la journée chutaient, et le taux de défauts dans l’industrie explosait</w:t>
      </w:r>
      <w:r w:rsidRPr="00BC3ABE">
        <w:rPr>
          <w:color w:val="000000" w:themeColor="text1"/>
        </w:rPr>
        <w:t>. Cette</w:t>
      </w:r>
      <w:r w:rsidRPr="00BC3ABE">
        <w:t xml:space="preserve"> grande inefficacité du travail a été l’une des causes majeures de l’effondrement du régim</w:t>
      </w:r>
      <w:bookmarkStart w:id="2880" w:name="_bookmark227"/>
      <w:bookmarkEnd w:id="2880"/>
      <w:r w:rsidRPr="00BC3ABE">
        <w:t>e</w:t>
      </w:r>
      <w:r w:rsidRPr="00BC3ABE">
        <w:rPr>
          <w:rStyle w:val="EndnoteReference"/>
          <w:rFonts w:ascii="Times New Roman" w:hAnsi="Times New Roman" w:cs="Times New Roman"/>
        </w:rPr>
        <w:endnoteReference w:id="122"/>
      </w:r>
      <w:r w:rsidRPr="00BC3ABE">
        <w:t>.</w:t>
      </w:r>
      <w:r w:rsidRPr="00BC3ABE">
        <w:rPr>
          <w:color w:val="000000" w:themeColor="text1"/>
        </w:rPr>
        <w:t xml:space="preserve"> </w:t>
      </w:r>
      <w:r w:rsidRPr="00065C26">
        <w:t xml:space="preserve">Au contraire, le </w:t>
      </w:r>
      <w:r w:rsidRPr="00872D79">
        <w:t>gouvernement démocratique</w:t>
      </w:r>
      <w:r w:rsidRPr="00065C26">
        <w:t xml:space="preserve"> des États</w:t>
      </w:r>
      <w:r w:rsidRPr="00872D79">
        <w:t>-</w:t>
      </w:r>
      <w:r w:rsidRPr="00065C26">
        <w:t xml:space="preserve">Unis </w:t>
      </w:r>
      <w:r w:rsidRPr="00872D79">
        <w:t>orchestrait</w:t>
      </w:r>
      <w:r w:rsidRPr="00065C26">
        <w:t xml:space="preserve"> plus efficacement les efforts individuels, </w:t>
      </w:r>
      <w:r w:rsidRPr="00872D79">
        <w:t xml:space="preserve">par exemple, </w:t>
      </w:r>
      <w:r w:rsidRPr="00065C26">
        <w:t>en permettant le contre-pouvoir des syndicats ou des</w:t>
      </w:r>
      <w:r>
        <w:t xml:space="preserve"> prises de</w:t>
      </w:r>
      <w:r w:rsidRPr="00065C26">
        <w:t xml:space="preserve"> décisions </w:t>
      </w:r>
      <w:r w:rsidRPr="00872D79" w:rsidDel="00DC027F">
        <w:t xml:space="preserve">faites </w:t>
      </w:r>
      <w:r w:rsidRPr="00872D79">
        <w:t xml:space="preserve">au niveau local par des </w:t>
      </w:r>
      <w:r>
        <w:t xml:space="preserve">responsables </w:t>
      </w:r>
      <w:r w:rsidRPr="00872D79" w:rsidDel="00DC027F">
        <w:t xml:space="preserve">décideurs </w:t>
      </w:r>
      <w:r>
        <w:t>délégués</w:t>
      </w:r>
      <w:r w:rsidRPr="00872D79">
        <w:t xml:space="preserve"> mieux au fait des réalités du terrain</w:t>
      </w:r>
      <w:r w:rsidRPr="00065C26">
        <w:t>. La démocratie a gagné, car elle savait aligner les minuscules forces d’une multitude de citoyens en</w:t>
      </w:r>
      <w:r w:rsidRPr="00872D79">
        <w:t xml:space="preserve"> </w:t>
      </w:r>
      <w:r w:rsidRPr="00065C26">
        <w:t>une vraie force de</w:t>
      </w:r>
      <w:r w:rsidRPr="00BC3ABE">
        <w:t xml:space="preserve"> frappe, au contraire de l’autocratie qui les liait de force en un fagot désordonné.</w:t>
      </w:r>
    </w:p>
    <w:p w14:paraId="31EC30DF" w14:textId="4779C317" w:rsidR="001D2912" w:rsidRPr="00BC3ABE" w:rsidRDefault="001D2912" w:rsidP="003175A3">
      <w:r w:rsidRPr="00BC3ABE">
        <w:t xml:space="preserve">Avec l’IA, l’autocratie peut devenir efficace tout en continuant de se passer d’un pouvoir montant depuis le peuple. En effet, ce ne </w:t>
      </w:r>
      <w:r w:rsidRPr="00BC3ABE">
        <w:rPr>
          <w:color w:val="000000" w:themeColor="text1"/>
        </w:rPr>
        <w:t>sera</w:t>
      </w:r>
      <w:r w:rsidRPr="00BC3ABE">
        <w:t xml:space="preserve"> plus celui-ci qui travaille ou qui fait la guerre. Plus besoin de pouvoirs locaux pour orchestrer </w:t>
      </w:r>
      <w:del w:id="2881" w:author="Microsoft Office User" w:date="2025-07-28T06:17:00Z">
        <w:r w:rsidRPr="00BC3ABE" w:rsidDel="00092BA6">
          <w:delText xml:space="preserve">localement </w:delText>
        </w:r>
      </w:del>
      <w:r w:rsidRPr="00BC3ABE">
        <w:t xml:space="preserve">le travail : on </w:t>
      </w:r>
      <w:r w:rsidRPr="00BC3ABE">
        <w:rPr>
          <w:color w:val="000000" w:themeColor="text1"/>
        </w:rPr>
        <w:t>peut</w:t>
      </w:r>
      <w:r w:rsidRPr="00BC3ABE">
        <w:t xml:space="preserve"> employer des contremaîtres artificiels parfaitement dévoués et très efficaces. Si les travailleurs sont eux-mêmes des robots, c’est encore plus facile à mettre en place.</w:t>
      </w:r>
      <w:r w:rsidRPr="00BC3ABE">
        <w:rPr>
          <w:color w:val="000000" w:themeColor="text1"/>
        </w:rPr>
        <w:t xml:space="preserve"> </w:t>
      </w:r>
      <w:r w:rsidRPr="00BC3ABE">
        <w:t xml:space="preserve">Ainsi, on peut imaginer une URSS dans laquelle l’autocratie </w:t>
      </w:r>
      <w:r w:rsidRPr="00BC3ABE">
        <w:rPr>
          <w:color w:val="000000" w:themeColor="text1"/>
        </w:rPr>
        <w:t>n’ait</w:t>
      </w:r>
      <w:r w:rsidRPr="00BC3ABE">
        <w:t xml:space="preserve"> que des atouts : le gouvernement peut mobiliser</w:t>
      </w:r>
      <w:r w:rsidRPr="00BC3ABE">
        <w:rPr>
          <w:spacing w:val="63"/>
        </w:rPr>
        <w:t xml:space="preserve"> </w:t>
      </w:r>
      <w:r w:rsidRPr="00BC3ABE">
        <w:t>les</w:t>
      </w:r>
      <w:r w:rsidRPr="00BC3ABE">
        <w:rPr>
          <w:spacing w:val="65"/>
        </w:rPr>
        <w:t xml:space="preserve"> </w:t>
      </w:r>
      <w:r w:rsidRPr="00BC3ABE">
        <w:t>forces</w:t>
      </w:r>
      <w:r w:rsidRPr="00BC3ABE">
        <w:rPr>
          <w:spacing w:val="65"/>
        </w:rPr>
        <w:t xml:space="preserve"> </w:t>
      </w:r>
      <w:r w:rsidRPr="00BC3ABE">
        <w:t>du</w:t>
      </w:r>
      <w:r w:rsidRPr="00BC3ABE">
        <w:rPr>
          <w:spacing w:val="66"/>
        </w:rPr>
        <w:t xml:space="preserve"> </w:t>
      </w:r>
      <w:r w:rsidRPr="00BC3ABE">
        <w:t>pays</w:t>
      </w:r>
      <w:r w:rsidRPr="00BC3ABE">
        <w:rPr>
          <w:spacing w:val="65"/>
        </w:rPr>
        <w:t xml:space="preserve"> </w:t>
      </w:r>
      <w:r w:rsidRPr="00BC3ABE">
        <w:t>sans</w:t>
      </w:r>
      <w:r w:rsidRPr="00BC3ABE">
        <w:rPr>
          <w:spacing w:val="65"/>
        </w:rPr>
        <w:t xml:space="preserve"> </w:t>
      </w:r>
      <w:r w:rsidRPr="00BC3ABE">
        <w:t>être</w:t>
      </w:r>
      <w:r w:rsidRPr="00BC3ABE">
        <w:rPr>
          <w:spacing w:val="65"/>
        </w:rPr>
        <w:t xml:space="preserve"> </w:t>
      </w:r>
      <w:r w:rsidRPr="00BC3ABE">
        <w:t>entravé</w:t>
      </w:r>
      <w:r w:rsidRPr="00BC3ABE">
        <w:rPr>
          <w:spacing w:val="66"/>
        </w:rPr>
        <w:t xml:space="preserve"> </w:t>
      </w:r>
      <w:r w:rsidRPr="00BC3ABE">
        <w:t>par</w:t>
      </w:r>
      <w:r w:rsidRPr="00BC3ABE">
        <w:rPr>
          <w:spacing w:val="65"/>
        </w:rPr>
        <w:t xml:space="preserve"> </w:t>
      </w:r>
      <w:r w:rsidRPr="00BC3ABE">
        <w:t>un</w:t>
      </w:r>
      <w:r w:rsidRPr="00BC3ABE">
        <w:rPr>
          <w:spacing w:val="65"/>
        </w:rPr>
        <w:t xml:space="preserve"> </w:t>
      </w:r>
      <w:r w:rsidRPr="00BC3ABE">
        <w:t>quelconque</w:t>
      </w:r>
      <w:r w:rsidRPr="00BC3ABE">
        <w:rPr>
          <w:spacing w:val="66"/>
        </w:rPr>
        <w:t xml:space="preserve"> </w:t>
      </w:r>
      <w:r w:rsidRPr="00BC3ABE">
        <w:rPr>
          <w:spacing w:val="-2"/>
        </w:rPr>
        <w:t>contre-</w:t>
      </w:r>
      <w:bookmarkStart w:id="2882" w:name="_bookmark228"/>
      <w:bookmarkEnd w:id="2882"/>
      <w:r w:rsidRPr="00BC3ABE">
        <w:t xml:space="preserve">pouvoir, et organiser efficacement l’effort au niveau local. Face à lui, les citoyens des démocraties </w:t>
      </w:r>
      <w:r w:rsidRPr="00BC3ABE">
        <w:rPr>
          <w:color w:val="000000" w:themeColor="text1"/>
        </w:rPr>
        <w:t>pourront</w:t>
      </w:r>
      <w:r w:rsidRPr="00BC3ABE">
        <w:t xml:space="preserve"> se mobiliser, mais leur force de travail ne </w:t>
      </w:r>
      <w:r w:rsidRPr="00BC3ABE">
        <w:rPr>
          <w:color w:val="000000" w:themeColor="text1"/>
        </w:rPr>
        <w:t>pèsera</w:t>
      </w:r>
      <w:r w:rsidRPr="00BC3ABE">
        <w:t xml:space="preserve"> pas plus que les IA mobilisées bien plus efficacement par l’autocratie. En revanche les désavantages de la démocratie, comme</w:t>
      </w:r>
      <w:r w:rsidRPr="00BC3ABE">
        <w:rPr>
          <w:color w:val="000000" w:themeColor="text1"/>
        </w:rPr>
        <w:t xml:space="preserve"> </w:t>
      </w:r>
      <w:r w:rsidRPr="00BC3ABE">
        <w:t xml:space="preserve">l’importance qu’y prennent dans les décisions la </w:t>
      </w:r>
      <w:r w:rsidRPr="00BC3ABE">
        <w:lastRenderedPageBreak/>
        <w:t>pusillanimité, l’indécision ou les peurs irratio</w:t>
      </w:r>
      <w:bookmarkStart w:id="2883" w:name="_bookmark229"/>
      <w:bookmarkEnd w:id="2883"/>
      <w:r w:rsidRPr="00BC3ABE">
        <w:t>nnelles</w:t>
      </w:r>
      <w:r w:rsidRPr="00BC3ABE">
        <w:rPr>
          <w:rStyle w:val="FootnoteReference"/>
          <w:rFonts w:ascii="Times New Roman" w:hAnsi="Times New Roman" w:cs="Times New Roman"/>
        </w:rPr>
        <w:footnoteReference w:id="104"/>
      </w:r>
      <w:r w:rsidRPr="00BC3ABE">
        <w:t xml:space="preserve">, </w:t>
      </w:r>
      <w:bookmarkStart w:id="2890" w:name="Influence_politique"/>
      <w:r w:rsidRPr="00BC3ABE">
        <w:rPr>
          <w:color w:val="000000" w:themeColor="text1"/>
        </w:rPr>
        <w:t>garderont</w:t>
      </w:r>
      <w:bookmarkEnd w:id="2890"/>
      <w:r w:rsidRPr="00BC3ABE">
        <w:t xml:space="preserve"> leur douloureuse acuité.</w:t>
      </w:r>
    </w:p>
    <w:p w14:paraId="4D1BB560" w14:textId="77777777" w:rsidR="001D2912" w:rsidRPr="00BC3ABE" w:rsidDel="00D709B9" w:rsidRDefault="001D2912" w:rsidP="003E66DC">
      <w:r w:rsidRPr="00BC3ABE">
        <w:t>Ainsi, dans la compétition entre des pays autocratiques et d’autres démocratiques, la technologie pèsera de plus en plus dans</w:t>
      </w:r>
      <w:r w:rsidRPr="00BC3ABE">
        <w:rPr>
          <w:spacing w:val="-2"/>
        </w:rPr>
        <w:t xml:space="preserve"> le sens </w:t>
      </w:r>
      <w:r w:rsidRPr="00BC3ABE">
        <w:rPr>
          <w:color w:val="000000" w:themeColor="text1"/>
        </w:rPr>
        <w:t>de l’autocratie.</w:t>
      </w:r>
      <w:r w:rsidRPr="00BC3ABE">
        <w:rPr>
          <w:spacing w:val="-2"/>
        </w:rPr>
        <w:t xml:space="preserve"> </w:t>
      </w:r>
      <w:r w:rsidRPr="00BC3ABE">
        <w:t>Les</w:t>
      </w:r>
      <w:r w:rsidRPr="00BC3ABE">
        <w:rPr>
          <w:spacing w:val="-2"/>
        </w:rPr>
        <w:t xml:space="preserve"> </w:t>
      </w:r>
      <w:r w:rsidRPr="00BC3ABE">
        <w:rPr>
          <w:color w:val="000000" w:themeColor="text1"/>
        </w:rPr>
        <w:t>démocraties</w:t>
      </w:r>
      <w:r w:rsidRPr="00BC3ABE">
        <w:t>,</w:t>
      </w:r>
      <w:r w:rsidRPr="00BC3ABE">
        <w:rPr>
          <w:spacing w:val="-2"/>
        </w:rPr>
        <w:t xml:space="preserve"> </w:t>
      </w:r>
      <w:r w:rsidRPr="00BC3ABE">
        <w:t>systématiquement</w:t>
      </w:r>
      <w:r w:rsidRPr="00BC3ABE">
        <w:rPr>
          <w:spacing w:val="-2"/>
        </w:rPr>
        <w:t xml:space="preserve"> </w:t>
      </w:r>
      <w:r w:rsidRPr="00BC3ABE">
        <w:t>mises</w:t>
      </w:r>
      <w:r w:rsidRPr="00BC3ABE">
        <w:rPr>
          <w:spacing w:val="-2"/>
        </w:rPr>
        <w:t xml:space="preserve"> </w:t>
      </w:r>
      <w:r w:rsidRPr="00BC3ABE">
        <w:t>en</w:t>
      </w:r>
      <w:r w:rsidRPr="00BC3ABE">
        <w:rPr>
          <w:spacing w:val="-2"/>
        </w:rPr>
        <w:t xml:space="preserve"> </w:t>
      </w:r>
      <w:r w:rsidRPr="00BC3ABE">
        <w:t xml:space="preserve">échec par des adversaires plus puissants, s’affaibliraient. On pourrait donc s’attendre, en sens contraire de la victoire du libéralisme dont parlait Francis Fukuyama dans sa </w:t>
      </w:r>
      <w:r w:rsidRPr="00BC3ABE">
        <w:rPr>
          <w:i/>
        </w:rPr>
        <w:t>Fin de l’Histoire</w:t>
      </w:r>
      <w:r w:rsidRPr="00BC3ABE">
        <w:t>, à voir régresser la démocratie.</w:t>
      </w:r>
    </w:p>
    <w:p w14:paraId="3B09FFF6" w14:textId="77777777" w:rsidR="001D2912" w:rsidRDefault="001D2912" w:rsidP="003175A3">
      <w:pPr>
        <w:rPr>
          <w:rStyle w:val="Hyperlink2"/>
          <w:rFonts w:ascii="Palatino Linotype" w:hAnsi="Palatino Linotype"/>
          <w:sz w:val="56"/>
          <w:szCs w:val="56"/>
        </w:rPr>
      </w:pPr>
      <w:bookmarkStart w:id="2891" w:name="_Toc86"/>
      <w:bookmarkStart w:id="2892" w:name="_Toc193205478"/>
      <w:r w:rsidDel="00D709B9">
        <w:rPr>
          <w:rStyle w:val="Hyperlink2"/>
          <w:rFonts w:ascii="Palatino Linotype" w:hAnsi="Palatino Linotype"/>
        </w:rPr>
        <w:br w:type="page"/>
      </w:r>
    </w:p>
    <w:p w14:paraId="09AD6347" w14:textId="77777777" w:rsidR="001D2912" w:rsidRPr="005875CC" w:rsidRDefault="001D2912" w:rsidP="003175A3">
      <w:pPr>
        <w:pStyle w:val="Heading1"/>
      </w:pPr>
      <w:bookmarkStart w:id="2893" w:name="_Toc201829613"/>
      <w:r w:rsidRPr="003175A3">
        <w:rPr>
          <w:rStyle w:val="Hyperlink2"/>
          <w:rFonts w:ascii="Palatino Linotype" w:hAnsi="Palatino Linotype"/>
        </w:rPr>
        <w:lastRenderedPageBreak/>
        <w:t>Partie</w:t>
      </w:r>
      <w:r w:rsidRPr="005875CC">
        <w:t xml:space="preserve"> IV - Que faire ?</w:t>
      </w:r>
      <w:bookmarkEnd w:id="2891"/>
      <w:bookmarkEnd w:id="2892"/>
      <w:bookmarkEnd w:id="2893"/>
    </w:p>
    <w:p w14:paraId="5BC64547" w14:textId="67D7471D" w:rsidR="001D2912" w:rsidDel="00D709B9" w:rsidRDefault="001D2912" w:rsidP="003175A3">
      <w:r w:rsidRPr="00BC3ABE">
        <w:t xml:space="preserve">Nous avons </w:t>
      </w:r>
      <w:r w:rsidRPr="00BC3ABE">
        <w:rPr>
          <w:color w:val="000000" w:themeColor="text1"/>
        </w:rPr>
        <w:t>esquissé</w:t>
      </w:r>
      <w:r w:rsidRPr="00BC3ABE">
        <w:t xml:space="preserve"> nombre d’applications de l</w:t>
      </w:r>
      <w:r>
        <w:t>’</w:t>
      </w:r>
      <w:r w:rsidRPr="00BC3ABE" w:rsidDel="00DD0F2A">
        <w:t>'</w:t>
      </w:r>
      <w:r w:rsidRPr="00BC3ABE">
        <w:t>intelligence artificielle : certains</w:t>
      </w:r>
      <w:r w:rsidRPr="00BC3ABE">
        <w:rPr>
          <w:spacing w:val="-3"/>
        </w:rPr>
        <w:t xml:space="preserve"> </w:t>
      </w:r>
      <w:r w:rsidRPr="00BC3ABE">
        <w:t>effets</w:t>
      </w:r>
      <w:r w:rsidRPr="00BC3ABE">
        <w:rPr>
          <w:spacing w:val="-3"/>
        </w:rPr>
        <w:t xml:space="preserve"> </w:t>
      </w:r>
      <w:r w:rsidRPr="00BC3ABE">
        <w:t>sont</w:t>
      </w:r>
      <w:r w:rsidRPr="00BC3ABE">
        <w:rPr>
          <w:spacing w:val="-3"/>
        </w:rPr>
        <w:t xml:space="preserve"> </w:t>
      </w:r>
      <w:r w:rsidRPr="00BC3ABE">
        <w:t>vertueux,</w:t>
      </w:r>
      <w:r w:rsidRPr="00BC3ABE">
        <w:rPr>
          <w:spacing w:val="-3"/>
        </w:rPr>
        <w:t xml:space="preserve"> </w:t>
      </w:r>
      <w:r w:rsidRPr="00BC3ABE">
        <w:rPr>
          <w:color w:val="000000" w:themeColor="text1"/>
        </w:rPr>
        <w:t xml:space="preserve">comme la création </w:t>
      </w:r>
      <w:r w:rsidRPr="00065C26">
        <w:rPr>
          <w:color w:val="000000" w:themeColor="text1"/>
        </w:rPr>
        <w:t xml:space="preserve">d’assistants </w:t>
      </w:r>
      <w:r>
        <w:rPr>
          <w:color w:val="000000" w:themeColor="text1"/>
        </w:rPr>
        <w:t>du quotidien</w:t>
      </w:r>
      <w:r w:rsidRPr="00065C26">
        <w:rPr>
          <w:color w:val="000000" w:themeColor="text1"/>
        </w:rPr>
        <w:t xml:space="preserve"> efficaces</w:t>
      </w:r>
      <w:r w:rsidRPr="00BC3ABE">
        <w:rPr>
          <w:color w:val="000000" w:themeColor="text1"/>
        </w:rPr>
        <w:t xml:space="preserve">, </w:t>
      </w:r>
      <w:r w:rsidRPr="00BC3ABE">
        <w:t>d’autres</w:t>
      </w:r>
      <w:r w:rsidRPr="00BC3ABE">
        <w:rPr>
          <w:spacing w:val="-3"/>
        </w:rPr>
        <w:t xml:space="preserve"> </w:t>
      </w:r>
      <w:r w:rsidRPr="00BC3ABE">
        <w:t>sont</w:t>
      </w:r>
      <w:r w:rsidRPr="00BC3ABE">
        <w:rPr>
          <w:spacing w:val="-3"/>
        </w:rPr>
        <w:t xml:space="preserve"> </w:t>
      </w:r>
      <w:r w:rsidRPr="00BC3ABE">
        <w:t>dangereux,</w:t>
      </w:r>
      <w:r w:rsidRPr="00BC3ABE">
        <w:rPr>
          <w:spacing w:val="-3"/>
        </w:rPr>
        <w:t xml:space="preserve"> </w:t>
      </w:r>
      <w:r w:rsidRPr="00BC3ABE">
        <w:t>comme</w:t>
      </w:r>
      <w:r w:rsidRPr="00BC3ABE">
        <w:rPr>
          <w:spacing w:val="-3"/>
        </w:rPr>
        <w:t xml:space="preserve"> </w:t>
      </w:r>
      <w:r w:rsidRPr="00BC3ABE">
        <w:t>la</w:t>
      </w:r>
      <w:r w:rsidRPr="00BC3ABE">
        <w:rPr>
          <w:spacing w:val="-3"/>
        </w:rPr>
        <w:t xml:space="preserve"> </w:t>
      </w:r>
      <w:r w:rsidRPr="00BC3ABE">
        <w:t xml:space="preserve">manipulation de la population ou le chômage de masse. </w:t>
      </w:r>
      <w:r w:rsidRPr="00BC3ABE">
        <w:rPr>
          <w:color w:val="000000" w:themeColor="text1"/>
        </w:rPr>
        <w:t>Ces</w:t>
      </w:r>
      <w:r w:rsidRPr="00BC3ABE">
        <w:t xml:space="preserve"> risques </w:t>
      </w:r>
      <w:r>
        <w:t xml:space="preserve">posent </w:t>
      </w:r>
      <w:r w:rsidRPr="00BC3ABE">
        <w:t xml:space="preserve">la question de la régulation. Comment empêcher les usages </w:t>
      </w:r>
      <w:r w:rsidRPr="00BC3ABE">
        <w:rPr>
          <w:color w:val="000000" w:themeColor="text1"/>
        </w:rPr>
        <w:t>néfastes</w:t>
      </w:r>
      <w:r w:rsidRPr="00BC3ABE">
        <w:t xml:space="preserve"> tout en laissant se développer les </w:t>
      </w:r>
      <w:r w:rsidRPr="00BC3ABE">
        <w:rPr>
          <w:color w:val="000000" w:themeColor="text1"/>
        </w:rPr>
        <w:t>usages positifs</w:t>
      </w:r>
      <w:r w:rsidRPr="00BC3ABE">
        <w:t> ?</w:t>
      </w:r>
    </w:p>
    <w:p w14:paraId="605C8E41" w14:textId="77777777" w:rsidR="001D2912" w:rsidRPr="00BC3ABE" w:rsidRDefault="001D2912" w:rsidP="003175A3"/>
    <w:p w14:paraId="59CA4F2B" w14:textId="77777777" w:rsidR="001D2912" w:rsidRDefault="001D2912" w:rsidP="00E44AC1">
      <w:pPr>
        <w:widowControl/>
        <w:pBdr>
          <w:top w:val="nil"/>
          <w:left w:val="nil"/>
          <w:bottom w:val="nil"/>
          <w:right w:val="nil"/>
          <w:between w:val="nil"/>
          <w:bar w:val="nil"/>
        </w:pBdr>
        <w:autoSpaceDE/>
        <w:autoSpaceDN/>
        <w:rPr>
          <w:sz w:val="56"/>
          <w:szCs w:val="56"/>
        </w:rPr>
      </w:pPr>
      <w:bookmarkStart w:id="2894" w:name="_bookmark230"/>
      <w:bookmarkStart w:id="2895" w:name="_Toc87"/>
      <w:bookmarkStart w:id="2896" w:name="_Toc193205479"/>
      <w:bookmarkEnd w:id="2894"/>
      <w:r>
        <w:br w:type="page"/>
      </w:r>
    </w:p>
    <w:p w14:paraId="414C129E" w14:textId="0A45C63C" w:rsidR="001D2912" w:rsidRPr="00BC3ABE" w:rsidRDefault="001D2912" w:rsidP="00E44AC1">
      <w:pPr>
        <w:pStyle w:val="Heading2"/>
        <w:spacing w:line="276" w:lineRule="auto"/>
      </w:pPr>
      <w:bookmarkStart w:id="2897" w:name="_Toc201829614"/>
      <w:r>
        <w:lastRenderedPageBreak/>
        <w:t xml:space="preserve">Chapitre 14. Faut-il </w:t>
      </w:r>
      <w:r w:rsidR="009F7B96">
        <w:t>r</w:t>
      </w:r>
      <w:r w:rsidRPr="00BC3ABE">
        <w:t>alentir</w:t>
      </w:r>
      <w:r w:rsidRPr="00BC3ABE">
        <w:rPr>
          <w:spacing w:val="-3"/>
        </w:rPr>
        <w:t> </w:t>
      </w:r>
      <w:r w:rsidRPr="00BC3ABE">
        <w:rPr>
          <w:spacing w:val="-10"/>
        </w:rPr>
        <w:t>?</w:t>
      </w:r>
      <w:bookmarkEnd w:id="2895"/>
      <w:bookmarkEnd w:id="2896"/>
      <w:bookmarkEnd w:id="2897"/>
    </w:p>
    <w:p w14:paraId="1E7303C1" w14:textId="77777777" w:rsidR="001D2912" w:rsidRPr="00BC3ABE" w:rsidRDefault="001D2912" w:rsidP="00872D79">
      <w:pPr>
        <w:pStyle w:val="exergue"/>
      </w:pPr>
      <w:r w:rsidRPr="00BC3ABE">
        <w:t>« </w:t>
      </w:r>
      <w:r w:rsidRPr="005875CC">
        <w:t>L’intelligence artificielle est l’avenir, non seulement pour la Russie mais pour toute l’Humanité</w:t>
      </w:r>
      <w:r w:rsidRPr="005875CC">
        <w:rPr>
          <w:color w:val="000000" w:themeColor="text1"/>
        </w:rPr>
        <w:t>.</w:t>
      </w:r>
      <w:r w:rsidRPr="005875CC">
        <w:t xml:space="preserve"> Quiconque </w:t>
      </w:r>
      <w:r w:rsidRPr="005875CC">
        <w:rPr>
          <w:color w:val="000000" w:themeColor="text1"/>
        </w:rPr>
        <w:t>prend</w:t>
      </w:r>
      <w:r w:rsidRPr="005875CC">
        <w:t xml:space="preserve"> le </w:t>
      </w:r>
      <w:r w:rsidRPr="005875CC">
        <w:rPr>
          <w:color w:val="000000" w:themeColor="text1"/>
        </w:rPr>
        <w:t>dessus</w:t>
      </w:r>
      <w:r w:rsidRPr="005875CC">
        <w:t xml:space="preserve"> dans ce domaine deviendra le </w:t>
      </w:r>
      <w:r w:rsidRPr="00872D79">
        <w:t>maître</w:t>
      </w:r>
      <w:r w:rsidRPr="00065C26">
        <w:t xml:space="preserve"> </w:t>
      </w:r>
      <w:r w:rsidRPr="005875CC">
        <w:t>du monde.</w:t>
      </w:r>
      <w:r w:rsidRPr="00BC3ABE">
        <w:t> »</w:t>
      </w:r>
    </w:p>
    <w:p w14:paraId="3D63BA1C" w14:textId="77777777" w:rsidR="001D2912" w:rsidRPr="00BC3ABE" w:rsidRDefault="001D2912" w:rsidP="00872D79">
      <w:pPr>
        <w:pStyle w:val="exergue"/>
      </w:pPr>
      <w:r w:rsidRPr="00BC3ABE">
        <w:t>Vladimir</w:t>
      </w:r>
      <w:r w:rsidRPr="00BC3ABE">
        <w:rPr>
          <w:spacing w:val="-1"/>
        </w:rPr>
        <w:t xml:space="preserve"> </w:t>
      </w:r>
      <w:r w:rsidRPr="00BC3ABE">
        <w:rPr>
          <w:spacing w:val="-2"/>
        </w:rPr>
        <w:t>Pout</w:t>
      </w:r>
      <w:bookmarkStart w:id="2898" w:name="_bookmark231"/>
      <w:bookmarkEnd w:id="2898"/>
      <w:r w:rsidRPr="00BC3ABE">
        <w:rPr>
          <w:spacing w:val="-2"/>
        </w:rPr>
        <w:t>ine</w:t>
      </w:r>
      <w:r w:rsidRPr="00BC3ABE">
        <w:rPr>
          <w:rStyle w:val="EndnoteReference"/>
          <w:rFonts w:ascii="Times New Roman" w:hAnsi="Times New Roman" w:cs="Times New Roman"/>
          <w:spacing w:val="-2"/>
        </w:rPr>
        <w:endnoteReference w:id="123"/>
      </w:r>
    </w:p>
    <w:p w14:paraId="35E7AA73" w14:textId="77777777" w:rsidR="001D2912" w:rsidRPr="00BC3ABE" w:rsidRDefault="001D2912" w:rsidP="003175A3">
      <w:r w:rsidRPr="00BC3ABE">
        <w:rPr>
          <w:color w:val="000000" w:themeColor="text1"/>
        </w:rPr>
        <w:t>Face aux</w:t>
      </w:r>
      <w:r w:rsidRPr="00BC3ABE">
        <w:t xml:space="preserve"> transformations </w:t>
      </w:r>
      <w:r w:rsidRPr="00BC3ABE">
        <w:rPr>
          <w:color w:val="000000" w:themeColor="text1"/>
        </w:rPr>
        <w:t xml:space="preserve">majeures </w:t>
      </w:r>
      <w:r w:rsidRPr="00BC3ABE">
        <w:t xml:space="preserve">qu’une automatisation massive </w:t>
      </w:r>
      <w:r w:rsidRPr="00BC3ABE">
        <w:rPr>
          <w:color w:val="000000" w:themeColor="text1"/>
        </w:rPr>
        <w:t>engendrerait dans</w:t>
      </w:r>
      <w:r w:rsidRPr="00BC3ABE">
        <w:t xml:space="preserve"> nos sociétés, il </w:t>
      </w:r>
      <w:r w:rsidRPr="00BC3ABE">
        <w:rPr>
          <w:color w:val="000000" w:themeColor="text1"/>
        </w:rPr>
        <w:t>serait</w:t>
      </w:r>
      <w:r w:rsidRPr="00BC3ABE">
        <w:t xml:space="preserve"> tentant de restreindre ou </w:t>
      </w:r>
      <w:r w:rsidRPr="00BC3ABE">
        <w:rPr>
          <w:color w:val="000000" w:themeColor="text1"/>
        </w:rPr>
        <w:t>d’interdire</w:t>
      </w:r>
      <w:r w:rsidRPr="00BC3ABE">
        <w:t xml:space="preserve"> certaines applications de l’IA. Interdiction </w:t>
      </w:r>
      <w:r w:rsidRPr="00BC3ABE">
        <w:rPr>
          <w:color w:val="000000" w:themeColor="text1"/>
        </w:rPr>
        <w:t>d’automatiser</w:t>
      </w:r>
      <w:r w:rsidRPr="00BC3ABE">
        <w:rPr>
          <w:spacing w:val="-3"/>
        </w:rPr>
        <w:t xml:space="preserve"> </w:t>
      </w:r>
      <w:r w:rsidRPr="00BC3ABE">
        <w:t>une</w:t>
      </w:r>
      <w:r w:rsidRPr="00BC3ABE">
        <w:rPr>
          <w:spacing w:val="-3"/>
        </w:rPr>
        <w:t xml:space="preserve"> </w:t>
      </w:r>
      <w:r w:rsidRPr="00BC3ABE">
        <w:t>tâche</w:t>
      </w:r>
      <w:r w:rsidRPr="00BC3ABE">
        <w:rPr>
          <w:spacing w:val="-3"/>
        </w:rPr>
        <w:t xml:space="preserve"> </w:t>
      </w:r>
      <w:r w:rsidRPr="00BC3ABE">
        <w:t>qui</w:t>
      </w:r>
      <w:r w:rsidRPr="00BC3ABE">
        <w:rPr>
          <w:spacing w:val="-3"/>
        </w:rPr>
        <w:t xml:space="preserve"> </w:t>
      </w:r>
      <w:r w:rsidRPr="00BC3ABE">
        <w:t>prendrait</w:t>
      </w:r>
      <w:r w:rsidRPr="00BC3ABE">
        <w:rPr>
          <w:spacing w:val="-3"/>
        </w:rPr>
        <w:t xml:space="preserve"> </w:t>
      </w:r>
      <w:r w:rsidRPr="00BC3ABE">
        <w:t>plus</w:t>
      </w:r>
      <w:r w:rsidRPr="00BC3ABE">
        <w:rPr>
          <w:spacing w:val="-3"/>
        </w:rPr>
        <w:t xml:space="preserve"> </w:t>
      </w:r>
      <w:r w:rsidRPr="00BC3ABE">
        <w:t>d’une</w:t>
      </w:r>
      <w:r w:rsidRPr="00BC3ABE">
        <w:rPr>
          <w:spacing w:val="-3"/>
        </w:rPr>
        <w:t xml:space="preserve"> </w:t>
      </w:r>
      <w:r w:rsidRPr="00BC3ABE">
        <w:t>heure</w:t>
      </w:r>
      <w:r w:rsidRPr="00BC3ABE">
        <w:rPr>
          <w:spacing w:val="-3"/>
        </w:rPr>
        <w:t xml:space="preserve"> </w:t>
      </w:r>
      <w:r w:rsidRPr="00BC3ABE">
        <w:t>à</w:t>
      </w:r>
      <w:r w:rsidRPr="00BC3ABE">
        <w:rPr>
          <w:spacing w:val="-3"/>
        </w:rPr>
        <w:t xml:space="preserve"> </w:t>
      </w:r>
      <w:r w:rsidRPr="00BC3ABE">
        <w:t>un</w:t>
      </w:r>
      <w:r w:rsidRPr="00BC3ABE">
        <w:rPr>
          <w:spacing w:val="-3"/>
        </w:rPr>
        <w:t xml:space="preserve"> </w:t>
      </w:r>
      <w:r w:rsidRPr="00BC3ABE">
        <w:t xml:space="preserve">humain, interdiction de déléguer </w:t>
      </w:r>
      <w:r w:rsidRPr="00BC3ABE">
        <w:rPr>
          <w:color w:val="000000" w:themeColor="text1"/>
        </w:rPr>
        <w:t>à l</w:t>
      </w:r>
      <w:r>
        <w:rPr>
          <w:color w:val="000000" w:themeColor="text1"/>
        </w:rPr>
        <w:t>’</w:t>
      </w:r>
      <w:r w:rsidRPr="00BC3ABE" w:rsidDel="007B5A5F">
        <w:rPr>
          <w:color w:val="000000" w:themeColor="text1"/>
        </w:rPr>
        <w:t>'</w:t>
      </w:r>
      <w:r w:rsidRPr="00BC3ABE">
        <w:rPr>
          <w:color w:val="000000" w:themeColor="text1"/>
        </w:rPr>
        <w:t xml:space="preserve">IA </w:t>
      </w:r>
      <w:r w:rsidRPr="00BC3ABE">
        <w:t xml:space="preserve">certaines décisions à </w:t>
      </w:r>
      <w:r w:rsidRPr="00BC3ABE">
        <w:rPr>
          <w:spacing w:val="-2"/>
        </w:rPr>
        <w:t>risque.</w:t>
      </w:r>
    </w:p>
    <w:p w14:paraId="1382D54C" w14:textId="77777777" w:rsidR="001D2912" w:rsidRPr="00065C26" w:rsidRDefault="001D2912" w:rsidP="003175A3">
      <w:r w:rsidRPr="00BC3ABE">
        <w:t xml:space="preserve">Ces restrictions auraient certainement des effets bénéfiques pour la condition des employés en France. </w:t>
      </w:r>
      <w:r w:rsidRPr="00BC3ABE">
        <w:rPr>
          <w:color w:val="000000" w:themeColor="text1"/>
        </w:rPr>
        <w:t xml:space="preserve">Mais le plus souvent, même </w:t>
      </w:r>
      <w:r>
        <w:rPr>
          <w:color w:val="000000" w:themeColor="text1"/>
        </w:rPr>
        <w:t>si elles étaient de bon sens</w:t>
      </w:r>
      <w:r w:rsidRPr="00BC3ABE">
        <w:rPr>
          <w:color w:val="000000" w:themeColor="text1"/>
        </w:rPr>
        <w:t xml:space="preserve">, </w:t>
      </w:r>
      <w:r>
        <w:rPr>
          <w:color w:val="000000" w:themeColor="text1"/>
        </w:rPr>
        <w:t xml:space="preserve">elles </w:t>
      </w:r>
      <w:r w:rsidRPr="00BC3ABE">
        <w:rPr>
          <w:color w:val="000000" w:themeColor="text1"/>
        </w:rPr>
        <w:t>entraîne</w:t>
      </w:r>
      <w:r>
        <w:rPr>
          <w:color w:val="000000" w:themeColor="text1"/>
        </w:rPr>
        <w:t>raie</w:t>
      </w:r>
      <w:r w:rsidRPr="00BC3ABE">
        <w:rPr>
          <w:color w:val="000000" w:themeColor="text1"/>
        </w:rPr>
        <w:t>nt</w:t>
      </w:r>
      <w:r w:rsidRPr="00BC3ABE">
        <w:t xml:space="preserve"> une </w:t>
      </w:r>
      <w:r w:rsidRPr="00BC3ABE">
        <w:rPr>
          <w:color w:val="000000" w:themeColor="text1"/>
        </w:rPr>
        <w:t>perte</w:t>
      </w:r>
      <w:r w:rsidRPr="00BC3ABE">
        <w:t xml:space="preserve"> de compétitivité face à la concurrence internationale, comme </w:t>
      </w:r>
      <w:r w:rsidRPr="00BC3ABE">
        <w:rPr>
          <w:color w:val="000000" w:themeColor="text1"/>
        </w:rPr>
        <w:t>cela a pu être le cas pour</w:t>
      </w:r>
      <w:r w:rsidRPr="00BC3ABE">
        <w:t xml:space="preserve"> les lois </w:t>
      </w:r>
      <w:r w:rsidRPr="00BC3ABE">
        <w:rPr>
          <w:color w:val="000000" w:themeColor="text1"/>
        </w:rPr>
        <w:t>antipollution</w:t>
      </w:r>
      <w:bookmarkStart w:id="2899" w:name="_bookmark233"/>
      <w:bookmarkEnd w:id="2899"/>
      <w:r w:rsidRPr="00BC3ABE">
        <w:rPr>
          <w:rStyle w:val="EndnoteReference"/>
          <w:rFonts w:ascii="Times New Roman" w:hAnsi="Times New Roman" w:cs="Times New Roman"/>
        </w:rPr>
        <w:endnoteReference w:id="124"/>
      </w:r>
      <w:r w:rsidRPr="00BC3ABE">
        <w:t xml:space="preserve">. </w:t>
      </w:r>
      <w:r w:rsidRPr="00BC3ABE">
        <w:rPr>
          <w:color w:val="000000" w:themeColor="text1"/>
        </w:rPr>
        <w:t>Une</w:t>
      </w:r>
      <w:r w:rsidRPr="00BC3ABE">
        <w:t xml:space="preserve"> régulation aussi nécessaire que la protection des droits d’auteur sur les données d’entraînement des IA prive en définitive les entreprises d’un grand volume de données extrêmement précieus</w:t>
      </w:r>
      <w:bookmarkStart w:id="2900" w:name="_bookmark232"/>
      <w:bookmarkEnd w:id="2900"/>
      <w:r w:rsidRPr="00BC3ABE">
        <w:t>es</w:t>
      </w:r>
      <w:r w:rsidRPr="00BC3ABE" w:rsidDel="007440AD">
        <w:rPr>
          <w:rStyle w:val="FootnoteReference"/>
          <w:rFonts w:ascii="Times New Roman" w:hAnsi="Times New Roman" w:cs="Times New Roman"/>
        </w:rPr>
        <w:footnoteReference w:id="105"/>
      </w:r>
      <w:r w:rsidRPr="00BC3ABE">
        <w:t>.</w:t>
      </w:r>
      <w:r>
        <w:t xml:space="preserve"> On se souvient</w:t>
      </w:r>
      <w:r w:rsidRPr="00872D79">
        <w:t xml:space="preserve"> que Mark Zuckerberg avait donné son aval à l’utilisation LibGen</w:t>
      </w:r>
      <w:r>
        <w:t>, base</w:t>
      </w:r>
      <w:r w:rsidRPr="00872D79">
        <w:t xml:space="preserve"> de livres piratés</w:t>
      </w:r>
      <w:r>
        <w:t>, afin d’</w:t>
      </w:r>
      <w:r w:rsidRPr="00872D79">
        <w:t>entraîne</w:t>
      </w:r>
      <w:r>
        <w:t>r</w:t>
      </w:r>
      <w:r w:rsidRPr="00872D79">
        <w:t xml:space="preserve"> des modèles Llama</w:t>
      </w:r>
      <w:r w:rsidRPr="00BC3ABE">
        <w:rPr>
          <w:rStyle w:val="EndnoteReference"/>
          <w:rFonts w:ascii="Times New Roman" w:hAnsi="Times New Roman" w:cs="Times New Roman"/>
        </w:rPr>
        <w:endnoteReference w:id="125"/>
      </w:r>
      <w:r>
        <w:t>…</w:t>
      </w:r>
    </w:p>
    <w:p w14:paraId="1D3D7E15" w14:textId="77777777" w:rsidR="001D2912" w:rsidRPr="00680949" w:rsidRDefault="001D2912" w:rsidP="003175A3">
      <w:r w:rsidRPr="00BC3ABE">
        <w:t xml:space="preserve">Si nous choisissons tout de même de restreindre radicalement certaines applications, </w:t>
      </w:r>
      <w:r w:rsidRPr="00BC3ABE">
        <w:rPr>
          <w:color w:val="000000" w:themeColor="text1"/>
        </w:rPr>
        <w:t xml:space="preserve">cette logique </w:t>
      </w:r>
      <w:r w:rsidRPr="00BC3ABE">
        <w:t xml:space="preserve">nous </w:t>
      </w:r>
      <w:r w:rsidRPr="00BC3ABE">
        <w:rPr>
          <w:color w:val="000000" w:themeColor="text1"/>
        </w:rPr>
        <w:t>poussera</w:t>
      </w:r>
      <w:r w:rsidRPr="00BC3ABE">
        <w:t xml:space="preserve"> plus loin</w:t>
      </w:r>
      <w:r w:rsidRPr="00BC3ABE">
        <w:rPr>
          <w:color w:val="000000" w:themeColor="text1"/>
        </w:rPr>
        <w:t xml:space="preserve"> encore</w:t>
      </w:r>
      <w:r w:rsidRPr="00BC3ABE">
        <w:t>. Puisque nos entreprises seront ralenties par nos normes, pour leur éviter d’être écrasées sur le marché intérieur par une concurrence étrangère devenue imbattable, il nous faudra créer aussi les lois qui protègent notre marché domestique. Et comme l</w:t>
      </w:r>
      <w:r>
        <w:t>’</w:t>
      </w:r>
      <w:r w:rsidRPr="00BC3ABE" w:rsidDel="009F2240">
        <w:t>'</w:t>
      </w:r>
      <w:r w:rsidRPr="00BC3ABE">
        <w:t xml:space="preserve">intelligence artificielle est une technologie qui touchera horizontalement toutes les activités de la société, le protectionnisme devra s’étendre à toutes nos importations. </w:t>
      </w:r>
      <w:r w:rsidRPr="00BC3ABE">
        <w:rPr>
          <w:color w:val="000000" w:themeColor="text1"/>
        </w:rPr>
        <w:t>Cependant,</w:t>
      </w:r>
      <w:r w:rsidRPr="00BC3ABE">
        <w:t xml:space="preserve"> ces lois n'empêcheront pas nos exportations de</w:t>
      </w:r>
      <w:r w:rsidRPr="00BC3ABE">
        <w:rPr>
          <w:spacing w:val="40"/>
        </w:rPr>
        <w:t xml:space="preserve"> </w:t>
      </w:r>
      <w:r w:rsidRPr="00BC3ABE">
        <w:rPr>
          <w:color w:val="000000" w:themeColor="text1"/>
        </w:rPr>
        <w:t>perdre en compétitivité,</w:t>
      </w:r>
      <w:r w:rsidRPr="00BC3ABE">
        <w:t xml:space="preserve"> elles peuvent même empirer le phénomène en permettant à nos entreprises de se reposer sur un marché domestique </w:t>
      </w:r>
      <w:r w:rsidRPr="00BC3ABE">
        <w:rPr>
          <w:color w:val="000000" w:themeColor="text1"/>
        </w:rPr>
        <w:t>trop facilement</w:t>
      </w:r>
      <w:r w:rsidRPr="00BC3ABE">
        <w:t xml:space="preserve"> acquis. À faire ainsi de notre économie un jardin fermé, nous </w:t>
      </w:r>
      <w:r w:rsidRPr="00680949">
        <w:t>risquons de perdre progressivement en efficacité dans nombre de nos activités.</w:t>
      </w:r>
    </w:p>
    <w:p w14:paraId="5B1AAB51" w14:textId="77777777" w:rsidR="001D2912" w:rsidDel="00D709B9" w:rsidRDefault="001D2912">
      <w:pPr>
        <w:rPr>
          <w:spacing w:val="-10"/>
        </w:rPr>
      </w:pPr>
      <w:r w:rsidRPr="00680949">
        <w:rPr>
          <w:color w:val="000000" w:themeColor="text1"/>
        </w:rPr>
        <w:t>À l’inverse</w:t>
      </w:r>
      <w:r w:rsidRPr="00680949">
        <w:t xml:space="preserve">, les pays du monde qui </w:t>
      </w:r>
      <w:r w:rsidRPr="00680949">
        <w:rPr>
          <w:color w:val="000000" w:themeColor="text1"/>
        </w:rPr>
        <w:t>auraient</w:t>
      </w:r>
      <w:r w:rsidRPr="00680949">
        <w:t xml:space="preserve"> opté pour une utilisation </w:t>
      </w:r>
      <w:r w:rsidRPr="00680949">
        <w:rPr>
          <w:color w:val="000000" w:themeColor="text1"/>
        </w:rPr>
        <w:t>débridée</w:t>
      </w:r>
      <w:r w:rsidRPr="00680949">
        <w:rPr>
          <w:spacing w:val="43"/>
        </w:rPr>
        <w:t xml:space="preserve"> </w:t>
      </w:r>
      <w:r w:rsidRPr="00680949">
        <w:t>de</w:t>
      </w:r>
      <w:r w:rsidRPr="00680949">
        <w:rPr>
          <w:spacing w:val="42"/>
        </w:rPr>
        <w:t xml:space="preserve"> </w:t>
      </w:r>
      <w:r w:rsidRPr="00845083">
        <w:t>l</w:t>
      </w:r>
      <w:r>
        <w:t>’</w:t>
      </w:r>
      <w:r w:rsidRPr="00845083" w:rsidDel="009F2240">
        <w:t>'</w:t>
      </w:r>
      <w:r w:rsidRPr="00845083">
        <w:t>intelligence</w:t>
      </w:r>
      <w:r w:rsidRPr="00BB29C3">
        <w:rPr>
          <w:spacing w:val="43"/>
        </w:rPr>
        <w:t xml:space="preserve"> </w:t>
      </w:r>
      <w:r w:rsidRPr="00384122">
        <w:t>artificielle</w:t>
      </w:r>
      <w:r w:rsidRPr="00846F07">
        <w:rPr>
          <w:spacing w:val="42"/>
        </w:rPr>
        <w:t xml:space="preserve"> </w:t>
      </w:r>
      <w:r w:rsidRPr="009F7942">
        <w:rPr>
          <w:color w:val="000000" w:themeColor="text1"/>
        </w:rPr>
        <w:t>bénéficieraient de</w:t>
      </w:r>
      <w:r w:rsidRPr="00680949">
        <w:rPr>
          <w:spacing w:val="42"/>
        </w:rPr>
        <w:t xml:space="preserve"> </w:t>
      </w:r>
      <w:r w:rsidRPr="00680949">
        <w:t>courbes</w:t>
      </w:r>
      <w:r w:rsidRPr="00680949">
        <w:rPr>
          <w:spacing w:val="43"/>
        </w:rPr>
        <w:t xml:space="preserve"> </w:t>
      </w:r>
      <w:r w:rsidRPr="00680949">
        <w:rPr>
          <w:spacing w:val="-5"/>
        </w:rPr>
        <w:t xml:space="preserve">de </w:t>
      </w:r>
      <w:r w:rsidRPr="00680949">
        <w:t>croissance</w:t>
      </w:r>
      <w:r w:rsidRPr="00680949">
        <w:rPr>
          <w:spacing w:val="-5"/>
        </w:rPr>
        <w:t xml:space="preserve"> </w:t>
      </w:r>
      <w:r w:rsidRPr="00680949">
        <w:t>et</w:t>
      </w:r>
      <w:r w:rsidRPr="00680949">
        <w:rPr>
          <w:spacing w:val="-5"/>
        </w:rPr>
        <w:t xml:space="preserve"> </w:t>
      </w:r>
      <w:r w:rsidRPr="00680949">
        <w:t>de</w:t>
      </w:r>
      <w:r w:rsidRPr="00680949">
        <w:rPr>
          <w:spacing w:val="-5"/>
        </w:rPr>
        <w:t xml:space="preserve"> </w:t>
      </w:r>
      <w:r w:rsidRPr="00680949">
        <w:t>progrès</w:t>
      </w:r>
      <w:r w:rsidRPr="00680949">
        <w:rPr>
          <w:spacing w:val="-5"/>
        </w:rPr>
        <w:t xml:space="preserve"> </w:t>
      </w:r>
      <w:r w:rsidRPr="00680949">
        <w:t>technique</w:t>
      </w:r>
      <w:r w:rsidRPr="00680949">
        <w:rPr>
          <w:spacing w:val="-5"/>
        </w:rPr>
        <w:t xml:space="preserve"> </w:t>
      </w:r>
      <w:r w:rsidRPr="00680949">
        <w:t>bien</w:t>
      </w:r>
      <w:r w:rsidRPr="00680949">
        <w:rPr>
          <w:spacing w:val="-5"/>
        </w:rPr>
        <w:t xml:space="preserve"> </w:t>
      </w:r>
      <w:r w:rsidRPr="00680949">
        <w:t>plus</w:t>
      </w:r>
      <w:r w:rsidRPr="00680949">
        <w:rPr>
          <w:spacing w:val="-5"/>
        </w:rPr>
        <w:t xml:space="preserve"> </w:t>
      </w:r>
      <w:r w:rsidRPr="00680949">
        <w:rPr>
          <w:color w:val="000000" w:themeColor="text1"/>
        </w:rPr>
        <w:t>rapides</w:t>
      </w:r>
      <w:r w:rsidRPr="00680949">
        <w:t>.</w:t>
      </w:r>
      <w:r w:rsidRPr="00680949">
        <w:rPr>
          <w:spacing w:val="-5"/>
        </w:rPr>
        <w:t xml:space="preserve"> </w:t>
      </w:r>
      <w:r w:rsidRPr="00680949">
        <w:t>Un</w:t>
      </w:r>
      <w:r w:rsidRPr="00680949">
        <w:rPr>
          <w:spacing w:val="-5"/>
        </w:rPr>
        <w:t xml:space="preserve"> </w:t>
      </w:r>
      <w:r w:rsidRPr="00680949">
        <w:rPr>
          <w:color w:val="000000" w:themeColor="text1"/>
        </w:rPr>
        <w:t>fossé se creuserait</w:t>
      </w:r>
      <w:r w:rsidRPr="00680949">
        <w:rPr>
          <w:spacing w:val="-2"/>
        </w:rPr>
        <w:t xml:space="preserve"> </w:t>
      </w:r>
      <w:r w:rsidRPr="00680949">
        <w:t>entre</w:t>
      </w:r>
      <w:r w:rsidRPr="00680949">
        <w:rPr>
          <w:spacing w:val="-2"/>
        </w:rPr>
        <w:t xml:space="preserve"> </w:t>
      </w:r>
      <w:r w:rsidRPr="00680949">
        <w:t>les</w:t>
      </w:r>
      <w:r w:rsidRPr="00680949">
        <w:rPr>
          <w:spacing w:val="-2"/>
        </w:rPr>
        <w:t xml:space="preserve"> </w:t>
      </w:r>
      <w:r w:rsidRPr="00680949">
        <w:t>pays</w:t>
      </w:r>
      <w:r w:rsidRPr="00680949">
        <w:rPr>
          <w:spacing w:val="-2"/>
        </w:rPr>
        <w:t xml:space="preserve"> </w:t>
      </w:r>
      <w:r w:rsidRPr="00680949">
        <w:t>qui</w:t>
      </w:r>
      <w:r w:rsidRPr="00680949">
        <w:rPr>
          <w:spacing w:val="-2"/>
        </w:rPr>
        <w:t xml:space="preserve"> </w:t>
      </w:r>
      <w:r w:rsidRPr="00680949">
        <w:t>auraient</w:t>
      </w:r>
      <w:r w:rsidRPr="00680949">
        <w:rPr>
          <w:spacing w:val="-2"/>
        </w:rPr>
        <w:t xml:space="preserve"> </w:t>
      </w:r>
      <w:r w:rsidRPr="00680949">
        <w:t>choisi</w:t>
      </w:r>
      <w:r w:rsidRPr="00680949">
        <w:rPr>
          <w:spacing w:val="-2"/>
        </w:rPr>
        <w:t xml:space="preserve"> </w:t>
      </w:r>
      <w:r w:rsidRPr="00680949">
        <w:t>de</w:t>
      </w:r>
      <w:r w:rsidRPr="00680949">
        <w:rPr>
          <w:spacing w:val="-2"/>
        </w:rPr>
        <w:t xml:space="preserve"> </w:t>
      </w:r>
      <w:r w:rsidRPr="00680949">
        <w:t>restreindre</w:t>
      </w:r>
      <w:r w:rsidRPr="00680949">
        <w:rPr>
          <w:spacing w:val="-2"/>
        </w:rPr>
        <w:t xml:space="preserve"> </w:t>
      </w:r>
      <w:r w:rsidRPr="00680949">
        <w:t>leur</w:t>
      </w:r>
      <w:r w:rsidRPr="00680949">
        <w:rPr>
          <w:spacing w:val="-2"/>
        </w:rPr>
        <w:t xml:space="preserve"> </w:t>
      </w:r>
      <w:r w:rsidRPr="00680949">
        <w:t>usage</w:t>
      </w:r>
      <w:r w:rsidRPr="00680949">
        <w:rPr>
          <w:spacing w:val="-2"/>
        </w:rPr>
        <w:t xml:space="preserve"> </w:t>
      </w:r>
      <w:r w:rsidRPr="00680949">
        <w:t>de</w:t>
      </w:r>
      <w:r w:rsidRPr="00680949">
        <w:rPr>
          <w:spacing w:val="-2"/>
        </w:rPr>
        <w:t xml:space="preserve"> </w:t>
      </w:r>
      <w:r w:rsidRPr="00680949">
        <w:t>l’IA</w:t>
      </w:r>
      <w:r w:rsidRPr="00680949">
        <w:rPr>
          <w:spacing w:val="-15"/>
        </w:rPr>
        <w:t xml:space="preserve"> </w:t>
      </w:r>
      <w:r w:rsidRPr="00680949">
        <w:t>et</w:t>
      </w:r>
      <w:r w:rsidRPr="00680949">
        <w:rPr>
          <w:spacing w:val="-2"/>
        </w:rPr>
        <w:t xml:space="preserve"> </w:t>
      </w:r>
      <w:r w:rsidRPr="00680949">
        <w:t>ceux qui lui auraient laissé la bride sur le cou</w:t>
      </w:r>
      <w:r w:rsidRPr="00680949">
        <w:rPr>
          <w:color w:val="000000" w:themeColor="text1"/>
        </w:rPr>
        <w:t>, et ce assez rapidement : souvenons</w:t>
      </w:r>
      <w:r w:rsidRPr="00680949">
        <w:rPr>
          <w:spacing w:val="-2"/>
        </w:rPr>
        <w:t>-</w:t>
      </w:r>
      <w:r w:rsidRPr="00680949">
        <w:t xml:space="preserve">nous </w:t>
      </w:r>
      <w:r w:rsidRPr="00680949">
        <w:rPr>
          <w:color w:val="000000" w:themeColor="text1"/>
        </w:rPr>
        <w:t xml:space="preserve">que notre économie est en passe d’être radicalement transformée d’ici quelques années. </w:t>
      </w:r>
      <w:r w:rsidRPr="00AD6520">
        <w:t>Est-ce que nous pouvons nous</w:t>
      </w:r>
      <w:r w:rsidRPr="00AD6520">
        <w:rPr>
          <w:spacing w:val="-1"/>
        </w:rPr>
        <w:t xml:space="preserve"> </w:t>
      </w:r>
      <w:r w:rsidRPr="00AD6520">
        <w:t>permettre de nous laisser distancer dans cette course qui commence</w:t>
      </w:r>
      <w:r w:rsidRPr="00AD6520">
        <w:rPr>
          <w:spacing w:val="-1"/>
        </w:rPr>
        <w:t> </w:t>
      </w:r>
      <w:r w:rsidRPr="00AD6520">
        <w:rPr>
          <w:spacing w:val="-10"/>
        </w:rPr>
        <w:t>?</w:t>
      </w:r>
    </w:p>
    <w:p w14:paraId="292B2B67" w14:textId="77777777" w:rsidR="001D2912" w:rsidRPr="00AD6520" w:rsidRDefault="001D2912" w:rsidP="00065C26">
      <w:pPr>
        <w:rPr>
          <w:rFonts w:ascii="Times New Roman" w:hAnsi="Times New Roman" w:cs="Times New Roman"/>
        </w:rPr>
      </w:pPr>
    </w:p>
    <w:p w14:paraId="782CD43F" w14:textId="70A6311B" w:rsidR="001D2912" w:rsidRPr="00BC3ABE" w:rsidRDefault="001D2912" w:rsidP="00E44AC1">
      <w:pPr>
        <w:pStyle w:val="Heading3"/>
        <w:spacing w:line="276" w:lineRule="auto"/>
        <w:jc w:val="both"/>
        <w:rPr>
          <w:rFonts w:ascii="Times New Roman" w:hAnsi="Times New Roman" w:cs="Times New Roman"/>
        </w:rPr>
      </w:pPr>
      <w:bookmarkStart w:id="2903" w:name="_Toc88"/>
      <w:bookmarkStart w:id="2904" w:name="_Toc193205480"/>
      <w:bookmarkStart w:id="2905" w:name="_Toc201829615"/>
      <w:r w:rsidRPr="00BC3ABE">
        <w:rPr>
          <w:rFonts w:ascii="Times New Roman" w:hAnsi="Times New Roman" w:cs="Times New Roman"/>
        </w:rPr>
        <w:t xml:space="preserve">L’intelligence artificielle </w:t>
      </w:r>
      <w:bookmarkEnd w:id="2903"/>
      <w:bookmarkEnd w:id="2904"/>
      <w:bookmarkEnd w:id="2905"/>
      <w:r w:rsidR="009F7B96">
        <w:rPr>
          <w:rFonts w:ascii="Times New Roman" w:hAnsi="Times New Roman" w:cs="Times New Roman"/>
        </w:rPr>
        <w:t>sur les champs de bataille</w:t>
      </w:r>
    </w:p>
    <w:p w14:paraId="6AD7802D" w14:textId="77777777" w:rsidR="001D2912" w:rsidRPr="00BC3ABE" w:rsidDel="009F2240" w:rsidRDefault="001D2912" w:rsidP="003175A3">
      <w:r w:rsidRPr="00BC3ABE">
        <w:t xml:space="preserve">Le général Patton </w:t>
      </w:r>
      <w:r w:rsidRPr="00BC3ABE">
        <w:rPr>
          <w:color w:val="000000" w:themeColor="text1"/>
        </w:rPr>
        <w:t>affirmait</w:t>
      </w:r>
      <w:r w:rsidRPr="00BC3ABE">
        <w:t xml:space="preserve"> que c’étaient les hommes, et non les armes, qui </w:t>
      </w:r>
      <w:r w:rsidRPr="00BC3ABE">
        <w:rPr>
          <w:color w:val="000000" w:themeColor="text1"/>
        </w:rPr>
        <w:t>gagnaient</w:t>
      </w:r>
      <w:r w:rsidRPr="00BC3ABE">
        <w:t xml:space="preserve"> les batailles. Il semble aujourd’hui que l’on doive penser l’inverse.</w:t>
      </w:r>
      <w:r>
        <w:t xml:space="preserve"> </w:t>
      </w:r>
    </w:p>
    <w:p w14:paraId="685D31F6" w14:textId="5C258B84" w:rsidR="001D2912" w:rsidRPr="00BC3ABE" w:rsidRDefault="001D2912" w:rsidP="003175A3">
      <w:r w:rsidRPr="00BC3ABE">
        <w:t xml:space="preserve">L’arrivée des conquistadors espagnols au Mexique nous </w:t>
      </w:r>
      <w:r w:rsidRPr="00BC3ABE" w:rsidDel="009F2240">
        <w:t xml:space="preserve">donne </w:t>
      </w:r>
      <w:r w:rsidRPr="00BC3ABE">
        <w:t>donn</w:t>
      </w:r>
      <w:r>
        <w:t>ait déjà</w:t>
      </w:r>
      <w:r w:rsidRPr="00BC3ABE">
        <w:t xml:space="preserve"> l’exemple d’un véritable </w:t>
      </w:r>
      <w:r w:rsidRPr="00BC3ABE" w:rsidDel="009F2240">
        <w:t xml:space="preserve">gouffre </w:t>
      </w:r>
      <w:r>
        <w:t>fossé</w:t>
      </w:r>
      <w:r w:rsidRPr="00BC3ABE">
        <w:t xml:space="preserve"> technologique </w:t>
      </w:r>
      <w:r w:rsidRPr="00BC3ABE">
        <w:rPr>
          <w:color w:val="000000" w:themeColor="text1"/>
        </w:rPr>
        <w:t>en matière d’armements.</w:t>
      </w:r>
      <w:r w:rsidRPr="00BC3ABE">
        <w:t xml:space="preserve"> Imaginez la stupeur des Aztèques lorsqu</w:t>
      </w:r>
      <w:r>
        <w:t>’</w:t>
      </w:r>
      <w:r w:rsidRPr="00BC3ABE" w:rsidDel="009F2240">
        <w:t>'</w:t>
      </w:r>
      <w:r w:rsidRPr="00BC3ABE">
        <w:t xml:space="preserve">ils virent les cavaliers de Cortez : eux qui ne connaissaient ni chevaux, ni poudre, ni travail du fer, les nouveaux arrivants leur apparurent </w:t>
      </w:r>
      <w:ins w:id="2906" w:author="Microsoft Office User" w:date="2025-07-27T21:27:00Z">
        <w:r w:rsidR="005B4B7E">
          <w:t xml:space="preserve">de prime abord </w:t>
        </w:r>
      </w:ins>
      <w:r w:rsidRPr="00BC3ABE">
        <w:t xml:space="preserve">comme des </w:t>
      </w:r>
      <w:del w:id="2907" w:author="Microsoft Office User" w:date="2025-07-27T21:28:00Z">
        <w:r w:rsidRPr="00BC3ABE" w:rsidDel="005B4B7E">
          <w:rPr>
            <w:color w:val="000000" w:themeColor="text1"/>
          </w:rPr>
          <w:delText>centaures</w:delText>
        </w:r>
      </w:del>
      <w:ins w:id="2908" w:author="Microsoft Office User" w:date="2025-07-27T21:28:00Z">
        <w:r w:rsidR="005B4B7E">
          <w:rPr>
            <w:color w:val="000000" w:themeColor="text1"/>
          </w:rPr>
          <w:t>demi-dieux invulnérables</w:t>
        </w:r>
      </w:ins>
      <w:r w:rsidRPr="00BC3ABE">
        <w:t xml:space="preserve">, avec leurs armures d’acier et leurs </w:t>
      </w:r>
      <w:del w:id="2909" w:author="Microsoft Office User" w:date="2025-07-27T21:27:00Z">
        <w:r w:rsidRPr="00BC3ABE" w:rsidDel="005B4B7E">
          <w:delText xml:space="preserve">bâtons </w:delText>
        </w:r>
      </w:del>
      <w:ins w:id="2910" w:author="Microsoft Office User" w:date="2025-07-27T21:27:00Z">
        <w:r w:rsidR="005B4B7E">
          <w:t>armes</w:t>
        </w:r>
        <w:r w:rsidR="005B4B7E" w:rsidRPr="00BC3ABE">
          <w:t xml:space="preserve"> </w:t>
        </w:r>
      </w:ins>
      <w:r w:rsidRPr="00BC3ABE">
        <w:t xml:space="preserve">qui crachaient la mort. </w:t>
      </w:r>
      <w:del w:id="2911" w:author="Microsoft Office User" w:date="2025-07-27T21:28:00Z">
        <w:r w:rsidRPr="00BC3ABE" w:rsidDel="005B4B7E">
          <w:delText xml:space="preserve">Ils </w:delText>
        </w:r>
        <w:r w:rsidRPr="00BC3ABE" w:rsidDel="005B4B7E">
          <w:rPr>
            <w:color w:val="000000" w:themeColor="text1"/>
          </w:rPr>
          <w:delText>crurent</w:delText>
        </w:r>
        <w:r w:rsidRPr="00BC3ABE" w:rsidDel="005B4B7E">
          <w:delText xml:space="preserve"> longtemps les conquistadors </w:delText>
        </w:r>
        <w:r w:rsidRPr="00BC3ABE" w:rsidDel="005B4B7E">
          <w:rPr>
            <w:color w:val="000000" w:themeColor="text1"/>
          </w:rPr>
          <w:delText>semi-divins et</w:delText>
        </w:r>
        <w:r w:rsidRPr="00BC3ABE" w:rsidDel="005B4B7E">
          <w:delText xml:space="preserve"> invulnérables. </w:delText>
        </w:r>
      </w:del>
      <w:r w:rsidRPr="00BC3ABE">
        <w:t>Tout leur empire fut écrasé par un millier d’envahisseurs</w:t>
      </w:r>
      <w:r w:rsidRPr="00BC3ABE">
        <w:rPr>
          <w:rStyle w:val="FootnoteReference"/>
          <w:rFonts w:ascii="Times New Roman" w:hAnsi="Times New Roman" w:cs="Times New Roman"/>
          <w:color w:val="000000" w:themeColor="text1"/>
        </w:rPr>
        <w:footnoteReference w:id="106"/>
      </w:r>
      <w:r w:rsidRPr="00BC3ABE">
        <w:t>.</w:t>
      </w:r>
    </w:p>
    <w:p w14:paraId="5A528EB2" w14:textId="2AE98A8D" w:rsidR="001D2912" w:rsidRDefault="001D2912" w:rsidP="003175A3">
      <w:pPr>
        <w:rPr>
          <w:rStyle w:val="Hyperlink2"/>
          <w:rFonts w:cs="Times New Roman"/>
          <w:color w:val="000000" w:themeColor="text1"/>
        </w:rPr>
      </w:pPr>
      <w:r w:rsidRPr="00BC3ABE">
        <w:t xml:space="preserve">Les </w:t>
      </w:r>
      <w:r w:rsidRPr="00680949">
        <w:t xml:space="preserve">armements modernes augmentent encore les écarts de puissance de feu. En 1991, la guerre du Golfe </w:t>
      </w:r>
      <w:r w:rsidRPr="00680949">
        <w:rPr>
          <w:color w:val="000000" w:themeColor="text1"/>
        </w:rPr>
        <w:t>opposa</w:t>
      </w:r>
      <w:r w:rsidRPr="00680949">
        <w:t xml:space="preserve"> une coalition de pays de l’Ouest menée par les États-Unis à l’armée irakienne. Malgré sa supériorité en nombre </w:t>
      </w:r>
      <w:r w:rsidRPr="00680949" w:rsidDel="00DC7FFA">
        <w:t xml:space="preserve">de soldats et </w:t>
      </w:r>
      <w:r w:rsidRPr="00680949">
        <w:t xml:space="preserve">de chars, et la position défensive qui aurait dû </w:t>
      </w:r>
      <w:r w:rsidRPr="00680949">
        <w:rPr>
          <w:color w:val="000000" w:themeColor="text1"/>
        </w:rPr>
        <w:t>l’avantager</w:t>
      </w:r>
      <w:r w:rsidRPr="00680949">
        <w:t xml:space="preserve">, l’armée irakienne </w:t>
      </w:r>
      <w:del w:id="2917" w:author="Microsoft Office User" w:date="2025-07-27T21:28:00Z">
        <w:r w:rsidRPr="00680949" w:rsidDel="005B4B7E">
          <w:delText>a été</w:delText>
        </w:r>
      </w:del>
      <w:ins w:id="2918" w:author="Microsoft Office User" w:date="2025-07-27T21:28:00Z">
        <w:r w:rsidR="005B4B7E">
          <w:t>fut</w:t>
        </w:r>
      </w:ins>
      <w:r w:rsidRPr="00680949">
        <w:t xml:space="preserve"> anéantie en 98</w:t>
      </w:r>
      <w:r>
        <w:rPr>
          <w:color w:val="000000" w:themeColor="text1"/>
        </w:rPr>
        <w:t> </w:t>
      </w:r>
      <w:r w:rsidRPr="00680949">
        <w:t>heures de combat</w:t>
      </w:r>
      <w:r w:rsidRPr="00680949">
        <w:rPr>
          <w:color w:val="000000" w:themeColor="text1"/>
        </w:rPr>
        <w:t> : ils perdirent</w:t>
      </w:r>
      <w:r w:rsidRPr="00680949">
        <w:t xml:space="preserve"> trente mille </w:t>
      </w:r>
      <w:r w:rsidRPr="00680949">
        <w:rPr>
          <w:color w:val="000000" w:themeColor="text1"/>
        </w:rPr>
        <w:t>hommes, et des</w:t>
      </w:r>
      <w:r w:rsidRPr="00680949">
        <w:rPr>
          <w:rStyle w:val="Hyperlink2"/>
          <w:rFonts w:cs="Times New Roman"/>
          <w:color w:val="000000" w:themeColor="text1"/>
        </w:rPr>
        <w:t xml:space="preserve"> </w:t>
      </w:r>
      <w:r w:rsidRPr="00680949">
        <w:t xml:space="preserve">bataillons de chars entiers </w:t>
      </w:r>
      <w:r w:rsidRPr="00680949">
        <w:rPr>
          <w:color w:val="000000" w:themeColor="text1"/>
        </w:rPr>
        <w:t xml:space="preserve">disparurent sous les </w:t>
      </w:r>
      <w:r w:rsidRPr="00680949">
        <w:t xml:space="preserve">bombes guidées tirées par des avions </w:t>
      </w:r>
      <w:r w:rsidRPr="00680949">
        <w:rPr>
          <w:color w:val="000000" w:themeColor="text1"/>
        </w:rPr>
        <w:t>qu’ils</w:t>
      </w:r>
      <w:r w:rsidRPr="00680949">
        <w:t xml:space="preserve"> ne pouvaient pas </w:t>
      </w:r>
      <w:r w:rsidRPr="00845083">
        <w:rPr>
          <w:color w:val="000000" w:themeColor="text1"/>
        </w:rPr>
        <w:t>atteindre</w:t>
      </w:r>
      <w:r w:rsidRPr="00BB29C3">
        <w:t xml:space="preserve">. De leur côté, les Occidentaux rendus presque </w:t>
      </w:r>
      <w:r w:rsidRPr="00384122">
        <w:t>invulnérables par leur supériorité stratégique et technologique perda</w:t>
      </w:r>
      <w:r w:rsidRPr="00846F07">
        <w:t>ient cent fois moins d’hommes</w:t>
      </w:r>
      <w:r w:rsidRPr="00680949">
        <w:rPr>
          <w:rStyle w:val="EndnoteReference"/>
          <w:rFonts w:ascii="Times New Roman" w:hAnsi="Times New Roman" w:cs="Times New Roman"/>
          <w:color w:val="000000" w:themeColor="text1"/>
        </w:rPr>
        <w:endnoteReference w:id="126"/>
      </w:r>
      <w:r w:rsidRPr="00680949">
        <w:t>.</w:t>
      </w:r>
      <w:r>
        <w:t xml:space="preserve"> Un autre exemple de l’avantage démesuré que procurent quelques années d’avance technologiques :</w:t>
      </w:r>
      <w:r w:rsidRPr="00BC3ABE">
        <w:t xml:space="preserve"> </w:t>
      </w:r>
      <w:ins w:id="2919" w:author="Microsoft Office User" w:date="2025-07-27T21:31:00Z">
        <w:r w:rsidR="00E64FA6">
          <w:t xml:space="preserve">en 2024, </w:t>
        </w:r>
      </w:ins>
      <w:r w:rsidRPr="00BC3ABE">
        <w:t xml:space="preserve">lorsque l’Iran </w:t>
      </w:r>
      <w:r w:rsidRPr="00BC3ABE">
        <w:rPr>
          <w:color w:val="000000" w:themeColor="text1"/>
        </w:rPr>
        <w:t xml:space="preserve">lança </w:t>
      </w:r>
      <w:del w:id="2920" w:author="Microsoft Office User" w:date="2025-07-27T21:31:00Z">
        <w:r w:rsidRPr="00BC3ABE" w:rsidDel="00E64FA6">
          <w:rPr>
            <w:color w:val="000000" w:themeColor="text1"/>
          </w:rPr>
          <w:delText>en 2024</w:delText>
        </w:r>
        <w:r w:rsidRPr="00BC3ABE" w:rsidDel="00E64FA6">
          <w:delText xml:space="preserve"> </w:delText>
        </w:r>
      </w:del>
      <w:r w:rsidRPr="00BC3ABE">
        <w:t xml:space="preserve">des </w:t>
      </w:r>
      <w:ins w:id="2921" w:author="Microsoft Office User" w:date="2025-07-27T21:31:00Z">
        <w:r w:rsidR="00E64FA6">
          <w:t xml:space="preserve">salves de </w:t>
        </w:r>
      </w:ins>
      <w:r w:rsidRPr="00BC3ABE">
        <w:t xml:space="preserve">centaines de missiles contre Israël, le Dôme de fer israélien </w:t>
      </w:r>
      <w:r w:rsidRPr="00BC3ABE">
        <w:rPr>
          <w:color w:val="000000" w:themeColor="text1"/>
        </w:rPr>
        <w:t>intercepta</w:t>
      </w:r>
      <w:r w:rsidRPr="00BC3ABE">
        <w:t xml:space="preserve"> la quasi-totalité des projectiles</w:t>
      </w:r>
      <w:r w:rsidRPr="00872D79">
        <w:rPr>
          <w:rStyle w:val="EndnoteReference"/>
          <w:rFonts w:ascii="Times New Roman" w:hAnsi="Times New Roman" w:cs="Times New Roman"/>
        </w:rPr>
        <w:endnoteReference w:id="127"/>
      </w:r>
      <w:r w:rsidRPr="00065C26">
        <w:rPr>
          <w:rStyle w:val="Hyperlink2"/>
          <w:rFonts w:cs="Times New Roman"/>
          <w:color w:val="000000" w:themeColor="text1"/>
        </w:rPr>
        <w:t>.</w:t>
      </w:r>
    </w:p>
    <w:p w14:paraId="2C3924D2" w14:textId="77777777" w:rsidR="001D2912" w:rsidRPr="00BC3ABE" w:rsidDel="00DC7FFA" w:rsidRDefault="001D2912">
      <w:r w:rsidRPr="00872D79">
        <w:t xml:space="preserve">Du jour où l’IA permettra d’accélérer le développement scientifique et technique </w:t>
      </w:r>
      <w:r w:rsidRPr="00065C26">
        <w:t>comme</w:t>
      </w:r>
      <w:r w:rsidRPr="00872D79">
        <w:t xml:space="preserve"> </w:t>
      </w:r>
      <w:r w:rsidRPr="00065C26">
        <w:t>évoqué</w:t>
      </w:r>
      <w:r w:rsidRPr="00872D79">
        <w:t xml:space="preserve"> </w:t>
      </w:r>
      <w:r w:rsidRPr="00065C26">
        <w:t>au</w:t>
      </w:r>
      <w:r w:rsidRPr="00872D79">
        <w:t xml:space="preserve"> </w:t>
      </w:r>
      <w:r w:rsidRPr="00872D79">
        <w:rPr>
          <w:highlight w:val="yellow"/>
        </w:rPr>
        <w:t>chapitre 12,</w:t>
      </w:r>
      <w:r w:rsidRPr="00872D79">
        <w:t xml:space="preserve"> elle permettra de prendre en quelques mois une avance technique tout aussi décisive que les exemples que nous venons de citer.</w:t>
      </w:r>
    </w:p>
    <w:p w14:paraId="527E1506" w14:textId="0F4834E1" w:rsidR="001D2912" w:rsidRPr="00680949" w:rsidDel="00DC7FFA" w:rsidRDefault="001D2912" w:rsidP="003E66DC">
      <w:pPr>
        <w:ind w:firstLine="0"/>
      </w:pPr>
    </w:p>
    <w:p w14:paraId="49F958A0" w14:textId="005B6B2A" w:rsidR="001D2912" w:rsidRPr="00BC3ABE" w:rsidRDefault="001D2912" w:rsidP="00065C26">
      <w:r>
        <w:t>Augmentées par l’IA</w:t>
      </w:r>
      <w:r w:rsidRPr="00680949">
        <w:t>,</w:t>
      </w:r>
      <w:r w:rsidRPr="00680949">
        <w:rPr>
          <w:spacing w:val="-3"/>
        </w:rPr>
        <w:t xml:space="preserve"> </w:t>
      </w:r>
      <w:r w:rsidRPr="00680949">
        <w:t>les</w:t>
      </w:r>
      <w:r w:rsidRPr="00680949">
        <w:rPr>
          <w:spacing w:val="-3"/>
        </w:rPr>
        <w:t xml:space="preserve"> </w:t>
      </w:r>
      <w:r w:rsidRPr="00680949">
        <w:t>armes</w:t>
      </w:r>
      <w:r w:rsidRPr="00680949">
        <w:rPr>
          <w:spacing w:val="-3"/>
        </w:rPr>
        <w:t xml:space="preserve"> </w:t>
      </w:r>
      <w:r w:rsidRPr="00680949">
        <w:t>pourront</w:t>
      </w:r>
      <w:r w:rsidRPr="00BC3ABE">
        <w:rPr>
          <w:spacing w:val="-3"/>
        </w:rPr>
        <w:t xml:space="preserve"> </w:t>
      </w:r>
      <w:r w:rsidRPr="00BC3ABE">
        <w:t>même</w:t>
      </w:r>
      <w:r w:rsidRPr="00BC3ABE">
        <w:rPr>
          <w:spacing w:val="-3"/>
        </w:rPr>
        <w:t xml:space="preserve"> </w:t>
      </w:r>
      <w:r w:rsidRPr="00BC3ABE">
        <w:rPr>
          <w:color w:val="000000" w:themeColor="text1"/>
        </w:rPr>
        <w:t>remporter</w:t>
      </w:r>
      <w:r w:rsidRPr="00BC3ABE">
        <w:rPr>
          <w:spacing w:val="-3"/>
        </w:rPr>
        <w:t xml:space="preserve"> </w:t>
      </w:r>
      <w:r w:rsidRPr="00BC3ABE">
        <w:t>seules</w:t>
      </w:r>
      <w:r w:rsidRPr="00BC3ABE">
        <w:rPr>
          <w:spacing w:val="-3"/>
        </w:rPr>
        <w:t xml:space="preserve"> </w:t>
      </w:r>
      <w:r w:rsidRPr="00BC3ABE">
        <w:t xml:space="preserve">les </w:t>
      </w:r>
      <w:r w:rsidRPr="00BC3ABE">
        <w:rPr>
          <w:spacing w:val="-2"/>
        </w:rPr>
        <w:t>batailles.</w:t>
      </w:r>
    </w:p>
    <w:p w14:paraId="7DC9DCF8" w14:textId="77777777" w:rsidR="001D2912" w:rsidRDefault="001D2912" w:rsidP="003175A3">
      <w:pPr>
        <w:rPr>
          <w:spacing w:val="-2"/>
        </w:rPr>
      </w:pPr>
      <w:r w:rsidRPr="00BC3ABE">
        <w:t xml:space="preserve">Dans la guerre d’invasion de l’Ukraine </w:t>
      </w:r>
      <w:r w:rsidRPr="00BC3ABE">
        <w:rPr>
          <w:color w:val="000000" w:themeColor="text1"/>
        </w:rPr>
        <w:t xml:space="preserve">menée </w:t>
      </w:r>
      <w:r w:rsidRPr="00BC3ABE">
        <w:t>par la Russie, les deux parties ont développé une utilisation systématique de drones, aériens, terrestres et navals, avec une efficacité meurtrière</w:t>
      </w:r>
      <w:bookmarkStart w:id="2922" w:name="_bookmark234"/>
      <w:bookmarkEnd w:id="2922"/>
      <w:r w:rsidRPr="00BC3ABE">
        <w:rPr>
          <w:rStyle w:val="EndnoteReference"/>
          <w:rFonts w:ascii="Times New Roman" w:hAnsi="Times New Roman" w:cs="Times New Roman"/>
        </w:rPr>
        <w:endnoteReference w:id="128"/>
      </w:r>
      <w:r w:rsidRPr="00BC3ABE">
        <w:t xml:space="preserve">. Une partie croissante de ces drones </w:t>
      </w:r>
      <w:r w:rsidRPr="00BC3ABE">
        <w:rPr>
          <w:color w:val="000000" w:themeColor="text1"/>
        </w:rPr>
        <w:t>agit en autonomie</w:t>
      </w:r>
      <w:r w:rsidRPr="00BC3ABE">
        <w:t> : une fois désignée une cible, voire seulement une zone où tuer tout ennemi, ils se mettent en route pour aller frapper en autonomie</w:t>
      </w:r>
      <w:bookmarkStart w:id="2923" w:name="_bookmark235"/>
      <w:bookmarkEnd w:id="2923"/>
      <w:r w:rsidRPr="00BC3ABE">
        <w:rPr>
          <w:rStyle w:val="EndnoteReference"/>
          <w:rFonts w:ascii="Times New Roman" w:hAnsi="Times New Roman" w:cs="Times New Roman"/>
        </w:rPr>
        <w:endnoteReference w:id="129"/>
      </w:r>
      <w:r w:rsidRPr="00BC3ABE">
        <w:t xml:space="preserve">. Au combat, </w:t>
      </w:r>
      <w:r w:rsidRPr="00BC3ABE">
        <w:rPr>
          <w:color w:val="000000" w:themeColor="text1"/>
        </w:rPr>
        <w:t>le</w:t>
      </w:r>
      <w:r w:rsidRPr="00BC3ABE">
        <w:t xml:space="preserve"> corps robotique </w:t>
      </w:r>
      <w:r w:rsidRPr="00BC3ABE">
        <w:rPr>
          <w:color w:val="000000" w:themeColor="text1"/>
        </w:rPr>
        <w:t>d’un drone possède de puissants atouts face à</w:t>
      </w:r>
      <w:r w:rsidRPr="00BC3ABE">
        <w:t xml:space="preserve"> un corps humain : aucune fatigue, aucune peur, concentration</w:t>
      </w:r>
      <w:r w:rsidRPr="00BC3ABE">
        <w:rPr>
          <w:spacing w:val="60"/>
        </w:rPr>
        <w:t xml:space="preserve"> </w:t>
      </w:r>
      <w:r w:rsidRPr="00BC3ABE">
        <w:t>infaillible</w:t>
      </w:r>
      <w:r w:rsidRPr="00BC3ABE">
        <w:rPr>
          <w:spacing w:val="63"/>
        </w:rPr>
        <w:t xml:space="preserve"> </w:t>
      </w:r>
      <w:r w:rsidRPr="00BC3ABE">
        <w:t>sur</w:t>
      </w:r>
      <w:r w:rsidRPr="00BC3ABE">
        <w:rPr>
          <w:spacing w:val="62"/>
        </w:rPr>
        <w:t xml:space="preserve"> </w:t>
      </w:r>
      <w:r w:rsidRPr="00BC3ABE">
        <w:t>l’objectif,</w:t>
      </w:r>
      <w:r w:rsidRPr="00BC3ABE">
        <w:rPr>
          <w:spacing w:val="63"/>
        </w:rPr>
        <w:t xml:space="preserve"> </w:t>
      </w:r>
      <w:r w:rsidRPr="00BC3ABE">
        <w:t>résistance</w:t>
      </w:r>
      <w:r w:rsidRPr="00BC3ABE">
        <w:rPr>
          <w:spacing w:val="62"/>
        </w:rPr>
        <w:t xml:space="preserve"> </w:t>
      </w:r>
      <w:r w:rsidRPr="00BC3ABE">
        <w:t>à</w:t>
      </w:r>
      <w:r w:rsidRPr="00BC3ABE">
        <w:rPr>
          <w:spacing w:val="63"/>
        </w:rPr>
        <w:t xml:space="preserve"> </w:t>
      </w:r>
      <w:r w:rsidRPr="00BC3ABE">
        <w:t>des</w:t>
      </w:r>
      <w:r w:rsidRPr="00BC3ABE">
        <w:rPr>
          <w:spacing w:val="62"/>
        </w:rPr>
        <w:t xml:space="preserve"> </w:t>
      </w:r>
      <w:r w:rsidRPr="00BC3ABE">
        <w:t>conditions</w:t>
      </w:r>
      <w:r w:rsidRPr="00BC3ABE">
        <w:rPr>
          <w:spacing w:val="63"/>
        </w:rPr>
        <w:t xml:space="preserve"> </w:t>
      </w:r>
      <w:r w:rsidRPr="00BC3ABE">
        <w:rPr>
          <w:spacing w:val="-2"/>
        </w:rPr>
        <w:t xml:space="preserve">extrêmes </w:t>
      </w:r>
      <w:r w:rsidRPr="00BC3ABE">
        <w:rPr>
          <w:color w:val="000000" w:themeColor="text1"/>
        </w:rPr>
        <w:t>telles que</w:t>
      </w:r>
      <w:r w:rsidRPr="00BC3ABE">
        <w:rPr>
          <w:spacing w:val="-1"/>
        </w:rPr>
        <w:t xml:space="preserve"> </w:t>
      </w:r>
      <w:r w:rsidRPr="00BC3ABE">
        <w:t xml:space="preserve">le feu, les gaz ou les </w:t>
      </w:r>
      <w:r w:rsidRPr="00BC3ABE">
        <w:rPr>
          <w:spacing w:val="-2"/>
        </w:rPr>
        <w:t>b</w:t>
      </w:r>
      <w:bookmarkStart w:id="2924" w:name="_bookmark236"/>
      <w:bookmarkEnd w:id="2924"/>
      <w:r w:rsidRPr="00BC3ABE">
        <w:rPr>
          <w:spacing w:val="-2"/>
        </w:rPr>
        <w:t>alles</w:t>
      </w:r>
      <w:r w:rsidRPr="00BC3ABE">
        <w:rPr>
          <w:rStyle w:val="FootnoteReference"/>
          <w:rFonts w:ascii="Times New Roman" w:hAnsi="Times New Roman" w:cs="Times New Roman"/>
          <w:spacing w:val="-2"/>
        </w:rPr>
        <w:footnoteReference w:id="107"/>
      </w:r>
      <w:r w:rsidRPr="00BC3ABE">
        <w:rPr>
          <w:spacing w:val="-2"/>
        </w:rPr>
        <w:t>.</w:t>
      </w:r>
    </w:p>
    <w:p w14:paraId="442F170C" w14:textId="26DFA220" w:rsidR="001D2912" w:rsidRPr="00BC3ABE" w:rsidRDefault="001D2912" w:rsidP="003175A3">
      <w:r w:rsidRPr="00BC3ABE">
        <w:t>Entre une armée conventionnelle d’aujourd’hui</w:t>
      </w:r>
      <w:ins w:id="2925" w:author="Microsoft Office User" w:date="2025-07-27T21:31:00Z">
        <w:r w:rsidR="00E64FA6">
          <w:t>,</w:t>
        </w:r>
      </w:ins>
      <w:r w:rsidRPr="00BC3ABE">
        <w:t xml:space="preserve"> et </w:t>
      </w:r>
      <w:del w:id="2926" w:author="Microsoft Office User" w:date="2025-07-27T21:31:00Z">
        <w:r w:rsidRPr="00BC3ABE" w:rsidDel="00E64FA6">
          <w:delText xml:space="preserve">une </w:delText>
        </w:r>
      </w:del>
      <w:ins w:id="2927" w:author="Microsoft Office User" w:date="2025-07-27T21:31:00Z">
        <w:r w:rsidR="00E64FA6">
          <w:t>les</w:t>
        </w:r>
        <w:r w:rsidR="00E64FA6" w:rsidRPr="00BC3ABE">
          <w:t xml:space="preserve"> </w:t>
        </w:r>
      </w:ins>
      <w:r w:rsidRPr="00BC3ABE">
        <w:t>armée</w:t>
      </w:r>
      <w:ins w:id="2928" w:author="Microsoft Office User" w:date="2025-07-27T21:31:00Z">
        <w:r w:rsidR="00E64FA6">
          <w:t xml:space="preserve">s </w:t>
        </w:r>
      </w:ins>
      <w:del w:id="2929" w:author="Microsoft Office User" w:date="2025-07-27T21:31:00Z">
        <w:r w:rsidRPr="00BC3ABE" w:rsidDel="00E64FA6">
          <w:delText xml:space="preserve"> </w:delText>
        </w:r>
      </w:del>
      <w:r w:rsidRPr="00BC3ABE">
        <w:t>de demain</w:t>
      </w:r>
      <w:ins w:id="2930" w:author="Microsoft Office User" w:date="2025-07-27T21:31:00Z">
        <w:r w:rsidR="00E64FA6">
          <w:t xml:space="preserve"> qui </w:t>
        </w:r>
      </w:ins>
      <w:del w:id="2931" w:author="Microsoft Office User" w:date="2025-07-27T21:31:00Z">
        <w:r w:rsidDel="00E64FA6">
          <w:delText xml:space="preserve">, </w:delText>
        </w:r>
      </w:del>
      <w:r>
        <w:t>profit</w:t>
      </w:r>
      <w:ins w:id="2932" w:author="Microsoft Office User" w:date="2025-07-27T21:31:00Z">
        <w:r w:rsidR="00E64FA6">
          <w:t xml:space="preserve">eront </w:t>
        </w:r>
      </w:ins>
      <w:del w:id="2933" w:author="Microsoft Office User" w:date="2025-07-27T21:31:00Z">
        <w:r w:rsidDel="00E64FA6">
          <w:lastRenderedPageBreak/>
          <w:delText xml:space="preserve">ant </w:delText>
        </w:r>
      </w:del>
      <w:r>
        <w:t xml:space="preserve">des avances techniques de la recherche par IA pour améliorer rapidement </w:t>
      </w:r>
      <w:del w:id="2934" w:author="Microsoft Office User" w:date="2025-07-27T21:31:00Z">
        <w:r w:rsidDel="00E64FA6">
          <w:delText xml:space="preserve">son </w:delText>
        </w:r>
      </w:del>
      <w:ins w:id="2935" w:author="Microsoft Office User" w:date="2025-07-27T21:31:00Z">
        <w:r w:rsidR="00E64FA6">
          <w:t>leur</w:t>
        </w:r>
        <w:r w:rsidR="00E64FA6">
          <w:t xml:space="preserve"> </w:t>
        </w:r>
      </w:ins>
      <w:r>
        <w:t xml:space="preserve">armement, et </w:t>
      </w:r>
      <w:r w:rsidRPr="00BC3ABE">
        <w:t>qui</w:t>
      </w:r>
      <w:r w:rsidRPr="00BC3ABE">
        <w:rPr>
          <w:spacing w:val="-2"/>
        </w:rPr>
        <w:t xml:space="preserve"> </w:t>
      </w:r>
      <w:r w:rsidRPr="00BC3ABE">
        <w:t>utiliser</w:t>
      </w:r>
      <w:ins w:id="2936" w:author="Microsoft Office User" w:date="2025-07-27T21:31:00Z">
        <w:r w:rsidR="00E64FA6">
          <w:t>ont</w:t>
        </w:r>
      </w:ins>
      <w:del w:id="2937" w:author="Microsoft Office User" w:date="2025-07-27T21:31:00Z">
        <w:r w:rsidRPr="00BC3ABE" w:rsidDel="00E64FA6">
          <w:delText>ait</w:delText>
        </w:r>
      </w:del>
      <w:r w:rsidRPr="00BC3ABE">
        <w:rPr>
          <w:spacing w:val="-2"/>
        </w:rPr>
        <w:t xml:space="preserve"> </w:t>
      </w:r>
      <w:r w:rsidRPr="00BC3ABE">
        <w:t>efficacement</w:t>
      </w:r>
      <w:r w:rsidRPr="00BC3ABE">
        <w:rPr>
          <w:spacing w:val="-2"/>
        </w:rPr>
        <w:t xml:space="preserve"> </w:t>
      </w:r>
      <w:r w:rsidRPr="00BC3ABE">
        <w:t>des</w:t>
      </w:r>
      <w:r w:rsidRPr="00BC3ABE">
        <w:rPr>
          <w:spacing w:val="-2"/>
        </w:rPr>
        <w:t xml:space="preserve"> </w:t>
      </w:r>
      <w:r w:rsidRPr="00BC3ABE">
        <w:t>IA</w:t>
      </w:r>
      <w:r w:rsidRPr="00BC3ABE">
        <w:rPr>
          <w:spacing w:val="-15"/>
        </w:rPr>
        <w:t xml:space="preserve"> </w:t>
      </w:r>
      <w:r w:rsidRPr="00BC3ABE">
        <w:t>en</w:t>
      </w:r>
      <w:r w:rsidRPr="00BC3ABE">
        <w:rPr>
          <w:spacing w:val="-2"/>
        </w:rPr>
        <w:t xml:space="preserve"> </w:t>
      </w:r>
      <w:r w:rsidRPr="00BC3ABE">
        <w:t>état-major</w:t>
      </w:r>
      <w:r w:rsidRPr="00BC3ABE">
        <w:rPr>
          <w:spacing w:val="-2"/>
        </w:rPr>
        <w:t xml:space="preserve"> </w:t>
      </w:r>
      <w:r w:rsidRPr="00BC3ABE">
        <w:t>et</w:t>
      </w:r>
      <w:r w:rsidRPr="00BC3ABE">
        <w:rPr>
          <w:spacing w:val="-2"/>
        </w:rPr>
        <w:t xml:space="preserve"> </w:t>
      </w:r>
      <w:r w:rsidRPr="00BC3ABE">
        <w:t>des</w:t>
      </w:r>
      <w:r w:rsidRPr="00BC3ABE">
        <w:rPr>
          <w:spacing w:val="-2"/>
        </w:rPr>
        <w:t xml:space="preserve"> </w:t>
      </w:r>
      <w:r w:rsidRPr="00BC3ABE">
        <w:t>drones</w:t>
      </w:r>
      <w:r w:rsidRPr="00BC3ABE">
        <w:rPr>
          <w:spacing w:val="-2"/>
        </w:rPr>
        <w:t xml:space="preserve"> </w:t>
      </w:r>
      <w:r w:rsidRPr="00BC3ABE">
        <w:t>sur</w:t>
      </w:r>
      <w:r w:rsidRPr="00BC3ABE">
        <w:rPr>
          <w:spacing w:val="-2"/>
        </w:rPr>
        <w:t xml:space="preserve"> </w:t>
      </w:r>
      <w:r w:rsidRPr="00BC3ABE">
        <w:t>le</w:t>
      </w:r>
      <w:r w:rsidRPr="00BC3ABE">
        <w:rPr>
          <w:spacing w:val="-2"/>
        </w:rPr>
        <w:t xml:space="preserve"> </w:t>
      </w:r>
      <w:r w:rsidRPr="00BC3ABE">
        <w:t>terrain,</w:t>
      </w:r>
      <w:r w:rsidRPr="00BC3ABE">
        <w:rPr>
          <w:spacing w:val="-2"/>
        </w:rPr>
        <w:t xml:space="preserve"> </w:t>
      </w:r>
      <w:r w:rsidRPr="00BC3ABE">
        <w:t>les combats seront sans doute encore plus déséquilibrés que ceux de la guerre du Golfe.</w:t>
      </w:r>
    </w:p>
    <w:p w14:paraId="5D93F210" w14:textId="4115B635" w:rsidR="001D2912" w:rsidRDefault="001D2912" w:rsidP="003175A3">
      <w:pPr>
        <w:rPr>
          <w:rStyle w:val="Hyperlink2"/>
          <w:rFonts w:cs="Times New Roman"/>
          <w:color w:val="000000" w:themeColor="text1"/>
        </w:rPr>
      </w:pPr>
      <w:r w:rsidRPr="00BC3ABE">
        <w:t>Face à cet avantage de l’intelligence, même la dissuasion nucléaire sera inopérante</w:t>
      </w:r>
      <w:r w:rsidRPr="00BC3ABE">
        <w:rPr>
          <w:color w:val="000000" w:themeColor="text1"/>
        </w:rPr>
        <w:t xml:space="preserve">. </w:t>
      </w:r>
      <w:r>
        <w:rPr>
          <w:color w:val="000000" w:themeColor="text1"/>
        </w:rPr>
        <w:t>En effet, dès</w:t>
      </w:r>
      <w:r w:rsidRPr="00BC3ABE">
        <w:rPr>
          <w:color w:val="000000" w:themeColor="text1"/>
        </w:rPr>
        <w:t xml:space="preserve"> l’instant</w:t>
      </w:r>
      <w:r w:rsidRPr="00BC3ABE">
        <w:t xml:space="preserve"> où une force nucléaire décide</w:t>
      </w:r>
      <w:ins w:id="2938" w:author="Microsoft Office User" w:date="2025-07-27T21:32:00Z">
        <w:r w:rsidR="00E64FA6">
          <w:t>ra</w:t>
        </w:r>
      </w:ins>
      <w:r w:rsidRPr="00BC3ABE">
        <w:t xml:space="preserve"> de </w:t>
      </w:r>
      <w:del w:id="2939" w:author="Microsoft Office User" w:date="2025-07-27T21:32:00Z">
        <w:r w:rsidRPr="00BC3ABE" w:rsidDel="00E64FA6">
          <w:delText xml:space="preserve">lancer </w:delText>
        </w:r>
      </w:del>
      <w:ins w:id="2940" w:author="Microsoft Office User" w:date="2025-07-27T21:32:00Z">
        <w:r w:rsidR="00E64FA6">
          <w:t>déclencher</w:t>
        </w:r>
        <w:r w:rsidR="00E64FA6" w:rsidRPr="00BC3ABE">
          <w:t xml:space="preserve"> </w:t>
        </w:r>
      </w:ins>
      <w:r w:rsidRPr="00BC3ABE">
        <w:t>une frappe, son ennemi plus avancé en IA, informé</w:t>
      </w:r>
      <w:ins w:id="2941" w:author="Microsoft Office User" w:date="2025-07-27T21:32:00Z">
        <w:r w:rsidR="00E64FA6">
          <w:rPr>
            <w:spacing w:val="80"/>
          </w:rPr>
          <w:t xml:space="preserve"> </w:t>
        </w:r>
      </w:ins>
      <w:del w:id="2942" w:author="Microsoft Office User" w:date="2025-07-27T21:32:00Z">
        <w:r w:rsidRPr="00BC3ABE" w:rsidDel="00E64FA6">
          <w:rPr>
            <w:spacing w:val="80"/>
          </w:rPr>
          <w:delText xml:space="preserve"> </w:delText>
        </w:r>
      </w:del>
      <w:r w:rsidRPr="00BC3ABE">
        <w:t>aussitôt par ses renseignements cyber, pourra brouiller la transmission des ordres, faire saboter les sous-marins nucléaires par des robots microscopiques infiltrés des mois avant l’embarquement</w:t>
      </w:r>
      <w:r w:rsidRPr="00BC3ABE">
        <w:rPr>
          <w:color w:val="000000" w:themeColor="text1"/>
        </w:rPr>
        <w:t xml:space="preserve">, </w:t>
      </w:r>
      <w:r>
        <w:rPr>
          <w:color w:val="000000" w:themeColor="text1"/>
        </w:rPr>
        <w:t>ou</w:t>
      </w:r>
      <w:r w:rsidRPr="00BC3ABE">
        <w:t xml:space="preserve"> intercepter les ogives nucléaires au </w:t>
      </w:r>
      <w:r w:rsidRPr="00BC3ABE">
        <w:rPr>
          <w:color w:val="000000" w:themeColor="text1"/>
        </w:rPr>
        <w:t xml:space="preserve">moyen </w:t>
      </w:r>
      <w:r w:rsidRPr="00872D79">
        <w:t>de missiles</w:t>
      </w:r>
      <w:r w:rsidRPr="00BC3ABE">
        <w:rPr>
          <w:rStyle w:val="Hyperlink2"/>
          <w:rFonts w:cs="Times New Roman"/>
          <w:color w:val="000000" w:themeColor="text1"/>
        </w:rPr>
        <w:t xml:space="preserve"> </w:t>
      </w:r>
      <w:r w:rsidRPr="00BC3ABE">
        <w:rPr>
          <w:color w:val="000000" w:themeColor="text1"/>
        </w:rPr>
        <w:t>parfaitement guidés</w:t>
      </w:r>
      <w:r w:rsidRPr="00BC3ABE">
        <w:rPr>
          <w:rStyle w:val="Hyperlink2"/>
          <w:rFonts w:cs="Times New Roman"/>
          <w:color w:val="000000" w:themeColor="text1"/>
        </w:rPr>
        <w:t>.</w:t>
      </w:r>
    </w:p>
    <w:p w14:paraId="0FBA2D54" w14:textId="77777777" w:rsidR="001D2912" w:rsidRPr="00BC3ABE" w:rsidRDefault="001D2912" w:rsidP="003175A3">
      <w:r w:rsidRPr="00BC3ABE">
        <w:t>Ainsi, du jour où un pays augmenté par intelligence artificielle convoitera les ressources d'un voisin moins avancé, il pourra écraser sa cible en quelques jours, sans plus de difficulté que s’il s’agissait d’une opération de police.</w:t>
      </w:r>
    </w:p>
    <w:p w14:paraId="74699700" w14:textId="5997FD90" w:rsidR="001D2912" w:rsidDel="00607602" w:rsidRDefault="001D2912" w:rsidP="003175A3">
      <w:pPr>
        <w:rPr>
          <w:del w:id="2943" w:author="Microsoft Office User" w:date="2025-07-25T06:12:00Z"/>
        </w:rPr>
      </w:pPr>
      <w:r>
        <w:rPr>
          <w:color w:val="000000" w:themeColor="text1"/>
        </w:rPr>
        <w:t>D</w:t>
      </w:r>
      <w:del w:id="2944" w:author="Microsoft Office User" w:date="2025-07-27T21:32:00Z">
        <w:r w:rsidDel="00E64FA6">
          <w:rPr>
            <w:color w:val="000000" w:themeColor="text1"/>
          </w:rPr>
          <w:delText>’ailleurs, d</w:delText>
        </w:r>
      </w:del>
      <w:r>
        <w:rPr>
          <w:color w:val="000000" w:themeColor="text1"/>
        </w:rPr>
        <w:t xml:space="preserve">ans </w:t>
      </w:r>
      <w:ins w:id="2945" w:author="Microsoft Office User" w:date="2025-07-27T21:32:00Z">
        <w:r w:rsidR="00E64FA6">
          <w:rPr>
            <w:color w:val="000000" w:themeColor="text1"/>
          </w:rPr>
          <w:t xml:space="preserve">de telles </w:t>
        </w:r>
      </w:ins>
      <w:del w:id="2946" w:author="Microsoft Office User" w:date="2025-07-27T21:32:00Z">
        <w:r w:rsidDel="00E64FA6">
          <w:rPr>
            <w:color w:val="000000" w:themeColor="text1"/>
          </w:rPr>
          <w:delText xml:space="preserve">ces </w:delText>
        </w:r>
      </w:del>
      <w:r>
        <w:rPr>
          <w:color w:val="000000" w:themeColor="text1"/>
        </w:rPr>
        <w:t>conditions, un</w:t>
      </w:r>
      <w:r w:rsidRPr="00BC3ABE">
        <w:t xml:space="preserve"> gouvernement pourra</w:t>
      </w:r>
      <w:r>
        <w:t>it</w:t>
      </w:r>
      <w:r w:rsidRPr="00BC3ABE">
        <w:t xml:space="preserve"> </w:t>
      </w:r>
      <w:ins w:id="2947" w:author="Microsoft Office User" w:date="2025-07-27T21:32:00Z">
        <w:r w:rsidR="00E64FA6">
          <w:t xml:space="preserve">même </w:t>
        </w:r>
      </w:ins>
      <w:r>
        <w:t xml:space="preserve">se passer de l’assentiment </w:t>
      </w:r>
      <w:r w:rsidRPr="00BC3ABE">
        <w:t>de sa population</w:t>
      </w:r>
      <w:r>
        <w:t xml:space="preserve"> pour lancer une guerre</w:t>
      </w:r>
      <w:r w:rsidRPr="00BC3ABE">
        <w:t xml:space="preserve">. </w:t>
      </w:r>
      <w:r>
        <w:t>En effet, depuis</w:t>
      </w:r>
      <w:r w:rsidRPr="00BC3ABE">
        <w:t xml:space="preserve"> les débuts de la conscription, l’effort de guerre a demandé un certain niveau d’assentiment, ou au moins de résignation</w:t>
      </w:r>
      <w:r w:rsidRPr="00BC3ABE">
        <w:rPr>
          <w:color w:val="000000" w:themeColor="text1"/>
        </w:rPr>
        <w:t>,</w:t>
      </w:r>
      <w:r w:rsidRPr="00BC3ABE">
        <w:t xml:space="preserve"> de la part de la population, puisque c’est </w:t>
      </w:r>
      <w:r w:rsidRPr="00BC3ABE">
        <w:rPr>
          <w:color w:val="000000" w:themeColor="text1"/>
        </w:rPr>
        <w:t>cette population</w:t>
      </w:r>
      <w:r w:rsidRPr="00BC3ABE">
        <w:t xml:space="preserve"> qui </w:t>
      </w:r>
      <w:r w:rsidRPr="00BC3ABE">
        <w:rPr>
          <w:color w:val="000000" w:themeColor="text1"/>
        </w:rPr>
        <w:t>devrait</w:t>
      </w:r>
      <w:r w:rsidRPr="00BC3ABE">
        <w:t xml:space="preserve"> prendre les armes pour aller risquer sa vie. </w:t>
      </w:r>
      <w:r>
        <w:t xml:space="preserve">Si les drones militaires </w:t>
      </w:r>
      <w:del w:id="2948" w:author="Microsoft Office User" w:date="2025-07-27T21:32:00Z">
        <w:r w:rsidDel="00E64FA6">
          <w:delText xml:space="preserve">suppriment </w:delText>
        </w:r>
      </w:del>
      <w:ins w:id="2949" w:author="Microsoft Office User" w:date="2025-07-27T21:32:00Z">
        <w:r w:rsidR="00E64FA6">
          <w:t>écartent</w:t>
        </w:r>
        <w:r w:rsidR="00E64FA6">
          <w:t xml:space="preserve"> </w:t>
        </w:r>
        <w:r w:rsidR="00E64FA6">
          <w:t xml:space="preserve">la </w:t>
        </w:r>
      </w:ins>
      <w:del w:id="2950" w:author="Microsoft Office User" w:date="2025-07-27T21:32:00Z">
        <w:r w:rsidDel="00E64FA6">
          <w:delText xml:space="preserve">cette </w:delText>
        </w:r>
      </w:del>
      <w:r>
        <w:t>nécessité de mettre en jeu les vies de citoyens, on</w:t>
      </w:r>
      <w:r w:rsidRPr="00BC3ABE">
        <w:t xml:space="preserve"> peut imaginer que les guerres d’agression </w:t>
      </w:r>
      <w:r w:rsidRPr="00BC3ABE">
        <w:rPr>
          <w:color w:val="000000" w:themeColor="text1"/>
        </w:rPr>
        <w:t>se multiplient</w:t>
      </w:r>
      <w:r w:rsidRPr="00BC3ABE">
        <w:t>.</w:t>
      </w:r>
    </w:p>
    <w:p w14:paraId="11D2D0A4" w14:textId="77777777" w:rsidR="001D2912" w:rsidRPr="00BC3ABE" w:rsidRDefault="001D2912" w:rsidP="00607602"/>
    <w:p w14:paraId="5F9ADDCC" w14:textId="77777777" w:rsidR="001D2912" w:rsidRPr="00BC3ABE" w:rsidRDefault="001D2912" w:rsidP="00E44AC1">
      <w:pPr>
        <w:pStyle w:val="Heading3"/>
        <w:spacing w:line="276" w:lineRule="auto"/>
        <w:jc w:val="both"/>
        <w:rPr>
          <w:rFonts w:ascii="Times New Roman" w:hAnsi="Times New Roman" w:cs="Times New Roman"/>
        </w:rPr>
      </w:pPr>
      <w:bookmarkStart w:id="2951" w:name="_Toc89"/>
      <w:bookmarkStart w:id="2952" w:name="_Toc193205481"/>
      <w:bookmarkStart w:id="2953" w:name="_Toc201829616"/>
      <w:r w:rsidRPr="00BC3ABE">
        <w:rPr>
          <w:rFonts w:ascii="Times New Roman" w:hAnsi="Times New Roman" w:cs="Times New Roman"/>
        </w:rPr>
        <w:t>Ralentir,</w:t>
      </w:r>
      <w:r w:rsidRPr="00BC3ABE">
        <w:rPr>
          <w:rFonts w:ascii="Times New Roman" w:hAnsi="Times New Roman" w:cs="Times New Roman"/>
          <w:spacing w:val="-12"/>
        </w:rPr>
        <w:t xml:space="preserve"> </w:t>
      </w:r>
      <w:r w:rsidRPr="00BC3ABE">
        <w:rPr>
          <w:rFonts w:ascii="Times New Roman" w:hAnsi="Times New Roman" w:cs="Times New Roman"/>
        </w:rPr>
        <w:t>c’est</w:t>
      </w:r>
      <w:r w:rsidRPr="00BC3ABE">
        <w:rPr>
          <w:rFonts w:ascii="Times New Roman" w:hAnsi="Times New Roman" w:cs="Times New Roman"/>
          <w:spacing w:val="-9"/>
        </w:rPr>
        <w:t xml:space="preserve"> </w:t>
      </w:r>
      <w:r w:rsidRPr="00BC3ABE">
        <w:rPr>
          <w:rFonts w:ascii="Times New Roman" w:hAnsi="Times New Roman" w:cs="Times New Roman"/>
          <w:spacing w:val="-2"/>
        </w:rPr>
        <w:t>périr</w:t>
      </w:r>
      <w:bookmarkEnd w:id="2951"/>
      <w:bookmarkEnd w:id="2952"/>
      <w:bookmarkEnd w:id="2953"/>
    </w:p>
    <w:p w14:paraId="533BBA1E" w14:textId="77777777" w:rsidR="001D2912" w:rsidRPr="00BC3ABE" w:rsidRDefault="001D2912" w:rsidP="003175A3">
      <w:r w:rsidRPr="00BC3ABE">
        <w:t>Dans</w:t>
      </w:r>
      <w:r w:rsidRPr="00BC3ABE">
        <w:rPr>
          <w:spacing w:val="74"/>
        </w:rPr>
        <w:t xml:space="preserve"> </w:t>
      </w:r>
      <w:r w:rsidRPr="00BC3ABE">
        <w:t>ce</w:t>
      </w:r>
      <w:r w:rsidRPr="00BC3ABE">
        <w:rPr>
          <w:spacing w:val="74"/>
        </w:rPr>
        <w:t xml:space="preserve"> </w:t>
      </w:r>
      <w:r w:rsidRPr="00BC3ABE">
        <w:t>monde</w:t>
      </w:r>
      <w:r w:rsidRPr="00BC3ABE">
        <w:rPr>
          <w:spacing w:val="74"/>
        </w:rPr>
        <w:t xml:space="preserve"> </w:t>
      </w:r>
      <w:r w:rsidRPr="00BC3ABE">
        <w:t>qui</w:t>
      </w:r>
      <w:r w:rsidRPr="00BC3ABE">
        <w:rPr>
          <w:spacing w:val="74"/>
        </w:rPr>
        <w:t xml:space="preserve"> </w:t>
      </w:r>
      <w:r w:rsidRPr="00BC3ABE">
        <w:t>vient,</w:t>
      </w:r>
      <w:r w:rsidRPr="00BC3ABE">
        <w:rPr>
          <w:spacing w:val="74"/>
        </w:rPr>
        <w:t xml:space="preserve"> </w:t>
      </w:r>
      <w:r w:rsidRPr="00BC3ABE">
        <w:t>seule</w:t>
      </w:r>
      <w:r w:rsidRPr="00BC3ABE">
        <w:rPr>
          <w:spacing w:val="75"/>
        </w:rPr>
        <w:t xml:space="preserve"> </w:t>
      </w:r>
      <w:r w:rsidRPr="00BC3ABE">
        <w:t>la</w:t>
      </w:r>
      <w:r w:rsidRPr="00BC3ABE">
        <w:rPr>
          <w:spacing w:val="74"/>
        </w:rPr>
        <w:t xml:space="preserve"> </w:t>
      </w:r>
      <w:r w:rsidRPr="00BC3ABE">
        <w:t>maîtrise</w:t>
      </w:r>
      <w:r w:rsidRPr="00BC3ABE">
        <w:rPr>
          <w:spacing w:val="74"/>
        </w:rPr>
        <w:t xml:space="preserve"> </w:t>
      </w:r>
      <w:r w:rsidRPr="00BC3ABE">
        <w:t>de</w:t>
      </w:r>
      <w:r w:rsidRPr="00BC3ABE">
        <w:rPr>
          <w:spacing w:val="74"/>
        </w:rPr>
        <w:t xml:space="preserve"> </w:t>
      </w:r>
      <w:r w:rsidRPr="00BC3ABE">
        <w:t>l’IA,</w:t>
      </w:r>
      <w:r w:rsidRPr="00BC3ABE">
        <w:rPr>
          <w:spacing w:val="74"/>
        </w:rPr>
        <w:t xml:space="preserve"> </w:t>
      </w:r>
      <w:r w:rsidRPr="00BC3ABE">
        <w:t>combinée</w:t>
      </w:r>
      <w:r w:rsidRPr="00BC3ABE">
        <w:rPr>
          <w:spacing w:val="74"/>
        </w:rPr>
        <w:t xml:space="preserve"> </w:t>
      </w:r>
      <w:r w:rsidRPr="00BC3ABE">
        <w:t>à</w:t>
      </w:r>
      <w:r w:rsidRPr="00BC3ABE">
        <w:rPr>
          <w:spacing w:val="74"/>
        </w:rPr>
        <w:t xml:space="preserve"> </w:t>
      </w:r>
      <w:r w:rsidRPr="00BC3ABE">
        <w:rPr>
          <w:spacing w:val="-5"/>
        </w:rPr>
        <w:t xml:space="preserve">la </w:t>
      </w:r>
      <w:r w:rsidRPr="00BC3ABE">
        <w:t>puissance</w:t>
      </w:r>
      <w:r w:rsidRPr="00BC3ABE">
        <w:rPr>
          <w:spacing w:val="-5"/>
        </w:rPr>
        <w:t xml:space="preserve"> </w:t>
      </w:r>
      <w:r w:rsidRPr="00BC3ABE">
        <w:t>industrielle,</w:t>
      </w:r>
      <w:r w:rsidRPr="00BC3ABE">
        <w:rPr>
          <w:spacing w:val="-3"/>
        </w:rPr>
        <w:t xml:space="preserve"> </w:t>
      </w:r>
      <w:r w:rsidRPr="00BC3ABE">
        <w:rPr>
          <w:color w:val="000000" w:themeColor="text1"/>
        </w:rPr>
        <w:t>déterminera</w:t>
      </w:r>
      <w:r w:rsidRPr="00BC3ABE">
        <w:rPr>
          <w:spacing w:val="-2"/>
        </w:rPr>
        <w:t xml:space="preserve"> </w:t>
      </w:r>
      <w:r w:rsidRPr="00BC3ABE">
        <w:t>la</w:t>
      </w:r>
      <w:r w:rsidRPr="00BC3ABE">
        <w:rPr>
          <w:spacing w:val="-3"/>
        </w:rPr>
        <w:t xml:space="preserve"> </w:t>
      </w:r>
      <w:r w:rsidRPr="00BC3ABE">
        <w:t>victoire</w:t>
      </w:r>
      <w:r w:rsidRPr="00BC3ABE">
        <w:rPr>
          <w:spacing w:val="-2"/>
        </w:rPr>
        <w:t xml:space="preserve"> </w:t>
      </w:r>
      <w:r w:rsidRPr="00BC3ABE">
        <w:t>ou</w:t>
      </w:r>
      <w:r w:rsidRPr="00BC3ABE">
        <w:rPr>
          <w:spacing w:val="-3"/>
        </w:rPr>
        <w:t xml:space="preserve"> </w:t>
      </w:r>
      <w:r w:rsidRPr="00BC3ABE">
        <w:t>la</w:t>
      </w:r>
      <w:r w:rsidRPr="00BC3ABE">
        <w:rPr>
          <w:spacing w:val="-2"/>
        </w:rPr>
        <w:t xml:space="preserve"> </w:t>
      </w:r>
      <w:r w:rsidRPr="00BC3ABE">
        <w:t>défaite</w:t>
      </w:r>
      <w:r w:rsidRPr="00BC3ABE">
        <w:rPr>
          <w:spacing w:val="-3"/>
        </w:rPr>
        <w:t xml:space="preserve"> </w:t>
      </w:r>
      <w:r w:rsidRPr="00BC3ABE">
        <w:t>d’un</w:t>
      </w:r>
      <w:r w:rsidRPr="00BC3ABE">
        <w:rPr>
          <w:spacing w:val="-2"/>
        </w:rPr>
        <w:t xml:space="preserve"> pays.</w:t>
      </w:r>
    </w:p>
    <w:p w14:paraId="355FF707" w14:textId="7FC2040B" w:rsidR="001D2912" w:rsidRPr="00BC3ABE" w:rsidRDefault="001D2912" w:rsidP="003175A3">
      <w:r w:rsidRPr="00BC3ABE">
        <w:t xml:space="preserve">Aujourd’hui, nos armes, </w:t>
      </w:r>
      <w:r w:rsidRPr="00BC3ABE">
        <w:rPr>
          <w:color w:val="000000" w:themeColor="text1"/>
        </w:rPr>
        <w:t>notamment</w:t>
      </w:r>
      <w:r w:rsidRPr="00BC3ABE">
        <w:t xml:space="preserve"> la dissuasion nucléaire, nous assurent la protection contre l’extérieur. Mais </w:t>
      </w:r>
      <w:r w:rsidRPr="00BC3ABE">
        <w:rPr>
          <w:color w:val="000000" w:themeColor="text1"/>
        </w:rPr>
        <w:t>renoncer</w:t>
      </w:r>
      <w:r w:rsidRPr="00BC3ABE">
        <w:t xml:space="preserve"> aux progrès techniques amenés</w:t>
      </w:r>
      <w:r>
        <w:t xml:space="preserve"> par</w:t>
      </w:r>
      <w:r w:rsidRPr="00BC3ABE">
        <w:t xml:space="preserve"> l’IA, nous </w:t>
      </w:r>
      <w:r w:rsidRPr="00BC3ABE">
        <w:rPr>
          <w:color w:val="000000" w:themeColor="text1"/>
        </w:rPr>
        <w:t>mettrait</w:t>
      </w:r>
      <w:r w:rsidRPr="00BC3ABE">
        <w:t xml:space="preserve"> progressivement dans la situation du pot de terre de La Fontaine. </w:t>
      </w:r>
      <w:r w:rsidRPr="00BC3ABE">
        <w:rPr>
          <w:color w:val="000000" w:themeColor="text1"/>
        </w:rPr>
        <w:t>Le pot de terre</w:t>
      </w:r>
      <w:r w:rsidRPr="00BC3ABE">
        <w:t xml:space="preserve"> peut </w:t>
      </w:r>
      <w:r w:rsidRPr="00BC3ABE">
        <w:rPr>
          <w:color w:val="000000" w:themeColor="text1"/>
        </w:rPr>
        <w:t>parfaitement</w:t>
      </w:r>
      <w:r w:rsidRPr="00BC3ABE">
        <w:t xml:space="preserve"> s’entendre avec son voisin, le pot de fer, mais il suffit qu</w:t>
      </w:r>
      <w:r>
        <w:t>’</w:t>
      </w:r>
      <w:r w:rsidRPr="00BC3ABE">
        <w:t>un jour un cahot de la route les jette l</w:t>
      </w:r>
      <w:r>
        <w:t>’</w:t>
      </w:r>
      <w:r w:rsidRPr="00BC3ABE">
        <w:t>un contre l</w:t>
      </w:r>
      <w:r>
        <w:t>’</w:t>
      </w:r>
      <w:r w:rsidRPr="00BC3ABE">
        <w:t>autre</w:t>
      </w:r>
      <w:r w:rsidRPr="00BC3ABE">
        <w:rPr>
          <w:color w:val="000000" w:themeColor="text1"/>
        </w:rPr>
        <w:t xml:space="preserve"> pour que</w:t>
      </w:r>
      <w:r w:rsidRPr="00BC3ABE">
        <w:t xml:space="preserve"> le pot de terre vole en éclats. Devenir aussi vulnérable</w:t>
      </w:r>
      <w:r w:rsidRPr="00BC3ABE">
        <w:rPr>
          <w:spacing w:val="-3"/>
        </w:rPr>
        <w:t xml:space="preserve"> </w:t>
      </w:r>
      <w:r w:rsidRPr="00BC3ABE">
        <w:t>signifierait</w:t>
      </w:r>
      <w:r w:rsidRPr="00BC3ABE">
        <w:rPr>
          <w:spacing w:val="-3"/>
        </w:rPr>
        <w:t xml:space="preserve"> </w:t>
      </w:r>
      <w:r w:rsidRPr="00BC3ABE">
        <w:t>abdiquer</w:t>
      </w:r>
      <w:r w:rsidRPr="00BC3ABE">
        <w:rPr>
          <w:spacing w:val="-3"/>
        </w:rPr>
        <w:t xml:space="preserve"> </w:t>
      </w:r>
      <w:r w:rsidRPr="00BC3ABE">
        <w:t>notre</w:t>
      </w:r>
      <w:r w:rsidRPr="00BC3ABE">
        <w:rPr>
          <w:spacing w:val="-3"/>
        </w:rPr>
        <w:t xml:space="preserve"> </w:t>
      </w:r>
      <w:r w:rsidRPr="00BC3ABE">
        <w:t>souveraineté,</w:t>
      </w:r>
      <w:r w:rsidRPr="00BC3ABE">
        <w:rPr>
          <w:spacing w:val="-3"/>
        </w:rPr>
        <w:t xml:space="preserve"> </w:t>
      </w:r>
      <w:r w:rsidRPr="00BC3ABE">
        <w:rPr>
          <w:color w:val="000000" w:themeColor="text1"/>
        </w:rPr>
        <w:t>plaçant le pays</w:t>
      </w:r>
      <w:r w:rsidRPr="00BC3ABE">
        <w:rPr>
          <w:spacing w:val="-3"/>
        </w:rPr>
        <w:t xml:space="preserve"> </w:t>
      </w:r>
      <w:r w:rsidRPr="00BC3ABE">
        <w:t>à</w:t>
      </w:r>
      <w:r w:rsidRPr="00BC3ABE">
        <w:rPr>
          <w:spacing w:val="-3"/>
        </w:rPr>
        <w:t xml:space="preserve"> </w:t>
      </w:r>
      <w:r w:rsidRPr="00BC3ABE">
        <w:t>la</w:t>
      </w:r>
      <w:r w:rsidRPr="00BC3ABE">
        <w:rPr>
          <w:spacing w:val="-3"/>
        </w:rPr>
        <w:t xml:space="preserve"> </w:t>
      </w:r>
      <w:r w:rsidRPr="00BC3ABE">
        <w:t>merci de toute puissance plus avancée. Nous avons illustré ce</w:t>
      </w:r>
      <w:r w:rsidRPr="00BC3ABE">
        <w:rPr>
          <w:spacing w:val="40"/>
        </w:rPr>
        <w:t xml:space="preserve"> </w:t>
      </w:r>
      <w:r w:rsidRPr="00BC3ABE">
        <w:t xml:space="preserve">risque par des conflits armés, mais il existe bien d’autres compétitions entre pays que nous perdrons à coup sûr </w:t>
      </w:r>
      <w:r w:rsidRPr="00BC3ABE">
        <w:rPr>
          <w:color w:val="000000" w:themeColor="text1"/>
        </w:rPr>
        <w:t>devant un</w:t>
      </w:r>
      <w:r w:rsidRPr="00BC3ABE">
        <w:t xml:space="preserve"> adversaire plus avancé en IA</w:t>
      </w:r>
      <w:r w:rsidRPr="00BC3ABE">
        <w:rPr>
          <w:color w:val="000000" w:themeColor="text1"/>
        </w:rPr>
        <w:t> :</w:t>
      </w:r>
      <w:r w:rsidRPr="00BC3ABE">
        <w:t xml:space="preserve"> </w:t>
      </w:r>
      <w:r>
        <w:t xml:space="preserve">par exemple, la </w:t>
      </w:r>
      <w:r w:rsidRPr="00BC3ABE">
        <w:t>recherche et développement</w:t>
      </w:r>
      <w:r w:rsidRPr="00BC3ABE">
        <w:rPr>
          <w:color w:val="000000" w:themeColor="text1"/>
        </w:rPr>
        <w:t xml:space="preserve"> </w:t>
      </w:r>
      <w:r>
        <w:rPr>
          <w:color w:val="000000" w:themeColor="text1"/>
        </w:rPr>
        <w:t>ou l’</w:t>
      </w:r>
      <w:r w:rsidRPr="00BC3ABE">
        <w:rPr>
          <w:color w:val="000000" w:themeColor="text1"/>
        </w:rPr>
        <w:t>intelligence</w:t>
      </w:r>
      <w:r w:rsidRPr="00BC3ABE">
        <w:t xml:space="preserve"> économique.</w:t>
      </w:r>
    </w:p>
    <w:p w14:paraId="3D94911F" w14:textId="77777777" w:rsidR="001D2912" w:rsidRPr="00BC3ABE" w:rsidRDefault="001D2912" w:rsidP="00065C26">
      <w:r w:rsidRPr="00BC3ABE">
        <w:t>Pour un État souverain, il serait donc peu judicieux de s’imposer volontairement un handicap trop important dans la course à l’IA.</w:t>
      </w:r>
    </w:p>
    <w:p w14:paraId="07903A57" w14:textId="77777777" w:rsidR="001D2912" w:rsidRPr="00BC3ABE" w:rsidRDefault="001D2912" w:rsidP="003175A3">
      <w:r>
        <w:t>Un pays seul peut-il</w:t>
      </w:r>
      <w:r w:rsidRPr="00BC3ABE">
        <w:t xml:space="preserve"> envisager d’autres voies de </w:t>
      </w:r>
      <w:r w:rsidRPr="00BC3ABE">
        <w:rPr>
          <w:color w:val="000000" w:themeColor="text1"/>
        </w:rPr>
        <w:t>sortie</w:t>
      </w:r>
      <w:r w:rsidRPr="00BC3ABE">
        <w:t> ? Au sein d'un État puissant,</w:t>
      </w:r>
      <w:r w:rsidRPr="00BC3ABE">
        <w:rPr>
          <w:spacing w:val="40"/>
        </w:rPr>
        <w:t xml:space="preserve"> </w:t>
      </w:r>
      <w:r w:rsidRPr="00BC3ABE">
        <w:t xml:space="preserve">une communauté peut </w:t>
      </w:r>
      <w:r w:rsidRPr="00BC3ABE">
        <w:rPr>
          <w:color w:val="000000" w:themeColor="text1"/>
        </w:rPr>
        <w:t>réduire son utilisation</w:t>
      </w:r>
      <w:r w:rsidRPr="00BC3ABE">
        <w:t xml:space="preserve"> de la technologie, à l</w:t>
      </w:r>
      <w:r>
        <w:t>’</w:t>
      </w:r>
      <w:r w:rsidRPr="00BC3ABE" w:rsidDel="00BC4F46">
        <w:t>'</w:t>
      </w:r>
      <w:r w:rsidRPr="00BC3ABE">
        <w:t xml:space="preserve">image des Amish aux États-Unis. </w:t>
      </w:r>
      <w:r w:rsidRPr="00BC3ABE">
        <w:rPr>
          <w:color w:val="000000" w:themeColor="text1"/>
        </w:rPr>
        <w:t>Cependant</w:t>
      </w:r>
      <w:r w:rsidRPr="00BC3ABE">
        <w:t xml:space="preserve">, s’ils peuvent </w:t>
      </w:r>
      <w:r w:rsidRPr="00BC3ABE">
        <w:rPr>
          <w:color w:val="000000" w:themeColor="text1"/>
        </w:rPr>
        <w:t>faire ce choix</w:t>
      </w:r>
      <w:r w:rsidRPr="00BC3ABE">
        <w:t xml:space="preserve">, c’est aussi parce que l’armée américaine </w:t>
      </w:r>
      <w:r w:rsidRPr="00BC3ABE">
        <w:rPr>
          <w:color w:val="000000" w:themeColor="text1"/>
        </w:rPr>
        <w:t xml:space="preserve">garantit leur protection contre </w:t>
      </w:r>
      <w:r w:rsidRPr="00BC3ABE">
        <w:t xml:space="preserve">les </w:t>
      </w:r>
      <w:r w:rsidRPr="00BC3ABE">
        <w:rPr>
          <w:color w:val="000000" w:themeColor="text1"/>
        </w:rPr>
        <w:t>menaces extérieures.</w:t>
      </w:r>
      <w:r w:rsidRPr="00BC3ABE">
        <w:t xml:space="preserve"> Difficile </w:t>
      </w:r>
      <w:r w:rsidRPr="00BC3ABE">
        <w:rPr>
          <w:color w:val="000000" w:themeColor="text1"/>
        </w:rPr>
        <w:t>d’envisager</w:t>
      </w:r>
      <w:r w:rsidRPr="00BC3ABE">
        <w:t xml:space="preserve"> un tel mode de vie à l’échelle d’un pays entier sans déclassement de sa puissance.</w:t>
      </w:r>
    </w:p>
    <w:p w14:paraId="431ADA8C" w14:textId="77777777" w:rsidR="001D2912" w:rsidRPr="00BC3ABE" w:rsidRDefault="001D2912" w:rsidP="003175A3">
      <w:r w:rsidRPr="00BC3ABE">
        <w:lastRenderedPageBreak/>
        <w:t xml:space="preserve">On peut aussi envisager l’approche </w:t>
      </w:r>
      <w:r w:rsidRPr="00BC3ABE">
        <w:rPr>
          <w:color w:val="000000" w:themeColor="text1"/>
        </w:rPr>
        <w:t>opposée,</w:t>
      </w:r>
      <w:r w:rsidRPr="00BC3ABE">
        <w:t xml:space="preserve"> dans </w:t>
      </w:r>
      <w:r w:rsidRPr="00BC3ABE">
        <w:rPr>
          <w:color w:val="000000" w:themeColor="text1"/>
        </w:rPr>
        <w:t xml:space="preserve">laquelle </w:t>
      </w:r>
      <w:r w:rsidRPr="00BC3ABE">
        <w:t xml:space="preserve">un pays </w:t>
      </w:r>
      <w:r w:rsidRPr="00BC3ABE">
        <w:rPr>
          <w:color w:val="000000" w:themeColor="text1"/>
        </w:rPr>
        <w:t>adoptant</w:t>
      </w:r>
      <w:r w:rsidRPr="00BC3ABE">
        <w:t xml:space="preserve"> de fortes restrictions à l’usage de l’IA</w:t>
      </w:r>
      <w:r w:rsidRPr="00BC3ABE">
        <w:rPr>
          <w:color w:val="000000" w:themeColor="text1"/>
        </w:rPr>
        <w:t xml:space="preserve"> maintiendrait néanmoins</w:t>
      </w:r>
      <w:r w:rsidRPr="00BC3ABE">
        <w:t xml:space="preserve"> une caste de chercheurs chargés </w:t>
      </w:r>
      <w:r w:rsidRPr="00BC3ABE">
        <w:rPr>
          <w:color w:val="000000" w:themeColor="text1"/>
        </w:rPr>
        <w:t>du développement d’IA</w:t>
      </w:r>
      <w:r w:rsidRPr="00BC3ABE">
        <w:rPr>
          <w:spacing w:val="-1"/>
        </w:rPr>
        <w:t xml:space="preserve"> </w:t>
      </w:r>
      <w:r w:rsidRPr="00BC3ABE">
        <w:t>avancées pour la défense nationale. Mais recherche et économie se nourrissent mutuellement</w:t>
      </w:r>
      <w:r w:rsidRPr="00BC3ABE">
        <w:rPr>
          <w:color w:val="000000" w:themeColor="text1"/>
        </w:rPr>
        <w:t>. Sans</w:t>
      </w:r>
      <w:r w:rsidRPr="00BC3ABE">
        <w:t xml:space="preserve"> débouchés économiques, les esprits les plus brillants </w:t>
      </w:r>
      <w:r w:rsidRPr="00BC3ABE">
        <w:rPr>
          <w:color w:val="000000" w:themeColor="text1"/>
        </w:rPr>
        <w:t>déserteraient</w:t>
      </w:r>
      <w:r w:rsidRPr="00BC3ABE">
        <w:t xml:space="preserve"> la recherche,</w:t>
      </w:r>
      <w:r w:rsidRPr="00BC3ABE">
        <w:rPr>
          <w:spacing w:val="-5"/>
        </w:rPr>
        <w:t xml:space="preserve"> </w:t>
      </w:r>
      <w:r w:rsidRPr="00BC3ABE">
        <w:t>et</w:t>
      </w:r>
      <w:r w:rsidRPr="00BC3ABE">
        <w:rPr>
          <w:spacing w:val="-5"/>
        </w:rPr>
        <w:t xml:space="preserve"> </w:t>
      </w:r>
      <w:r w:rsidRPr="00BC3ABE">
        <w:rPr>
          <w:color w:val="000000" w:themeColor="text1"/>
        </w:rPr>
        <w:t>le manque</w:t>
      </w:r>
      <w:r w:rsidRPr="00BC3ABE">
        <w:rPr>
          <w:spacing w:val="-5"/>
        </w:rPr>
        <w:t xml:space="preserve"> </w:t>
      </w:r>
      <w:r w:rsidRPr="00BC3ABE">
        <w:t>de</w:t>
      </w:r>
      <w:r w:rsidRPr="00BC3ABE">
        <w:rPr>
          <w:spacing w:val="-5"/>
        </w:rPr>
        <w:t xml:space="preserve"> </w:t>
      </w:r>
      <w:r w:rsidRPr="00BC3ABE">
        <w:rPr>
          <w:color w:val="000000" w:themeColor="text1"/>
        </w:rPr>
        <w:t>budget limiterait</w:t>
      </w:r>
      <w:r w:rsidRPr="00BC3ABE">
        <w:rPr>
          <w:spacing w:val="-5"/>
        </w:rPr>
        <w:t xml:space="preserve"> </w:t>
      </w:r>
      <w:r w:rsidRPr="00BC3ABE">
        <w:t>les</w:t>
      </w:r>
      <w:r w:rsidRPr="00BC3ABE">
        <w:rPr>
          <w:spacing w:val="-5"/>
        </w:rPr>
        <w:t xml:space="preserve"> </w:t>
      </w:r>
      <w:r w:rsidRPr="00BC3ABE">
        <w:t>expériences</w:t>
      </w:r>
      <w:r w:rsidRPr="00BC3ABE">
        <w:rPr>
          <w:spacing w:val="-5"/>
        </w:rPr>
        <w:t xml:space="preserve"> </w:t>
      </w:r>
      <w:r w:rsidRPr="00BC3ABE">
        <w:t>et</w:t>
      </w:r>
      <w:r w:rsidRPr="00BC3ABE">
        <w:rPr>
          <w:spacing w:val="-5"/>
        </w:rPr>
        <w:t xml:space="preserve"> </w:t>
      </w:r>
      <w:r w:rsidRPr="00BC3ABE">
        <w:t>les</w:t>
      </w:r>
      <w:r w:rsidRPr="00BC3ABE">
        <w:rPr>
          <w:spacing w:val="-5"/>
        </w:rPr>
        <w:t xml:space="preserve"> </w:t>
      </w:r>
      <w:r w:rsidRPr="00BC3ABE">
        <w:t>entraînements</w:t>
      </w:r>
      <w:r w:rsidRPr="00BC3ABE">
        <w:rPr>
          <w:spacing w:val="-5"/>
        </w:rPr>
        <w:t xml:space="preserve"> </w:t>
      </w:r>
      <w:r w:rsidRPr="00BC3ABE">
        <w:t>nécessaires pour rester au niveau des pays les plus avancés.</w:t>
      </w:r>
    </w:p>
    <w:p w14:paraId="783EF683" w14:textId="33D264E0" w:rsidR="001D2912" w:rsidRPr="00BC3ABE" w:rsidRDefault="001102C9" w:rsidP="003175A3">
      <w:ins w:id="2954" w:author="Microsoft Office User" w:date="2025-07-28T02:58:00Z">
        <w:r>
          <w:t>En somme, t</w:t>
        </w:r>
      </w:ins>
      <w:del w:id="2955" w:author="Microsoft Office User" w:date="2025-07-28T02:58:00Z">
        <w:r w:rsidR="001D2912" w:rsidRPr="00BC3ABE" w:rsidDel="001102C9">
          <w:delText>T</w:delText>
        </w:r>
      </w:del>
      <w:r w:rsidR="001D2912" w:rsidRPr="00BC3ABE">
        <w:t xml:space="preserve">ant que tous les pays ne décident pas </w:t>
      </w:r>
      <w:r w:rsidR="001D2912" w:rsidRPr="00BC3ABE">
        <w:rPr>
          <w:color w:val="000000" w:themeColor="text1"/>
        </w:rPr>
        <w:t>collectivement d’instaurer une</w:t>
      </w:r>
      <w:r w:rsidR="001D2912" w:rsidRPr="00BC3ABE">
        <w:t xml:space="preserve"> restriction à l’utilisation de l’IA, il restera </w:t>
      </w:r>
      <w:del w:id="2956" w:author="Microsoft Office User" w:date="2025-07-28T02:58:00Z">
        <w:r w:rsidR="001D2912" w:rsidRPr="00BC3ABE" w:rsidDel="001102C9">
          <w:delText xml:space="preserve">donc </w:delText>
        </w:r>
      </w:del>
      <w:r w:rsidR="001D2912" w:rsidRPr="00BC3ABE">
        <w:t xml:space="preserve">trop dangereux pour </w:t>
      </w:r>
      <w:r w:rsidR="001D2912" w:rsidRPr="00BC3ABE">
        <w:rPr>
          <w:color w:val="000000" w:themeColor="text1"/>
        </w:rPr>
        <w:t>une nation</w:t>
      </w:r>
      <w:r w:rsidR="001D2912" w:rsidRPr="00BC3ABE">
        <w:t xml:space="preserve"> de prendre cette décision </w:t>
      </w:r>
      <w:r w:rsidR="001D2912" w:rsidRPr="00BC3ABE">
        <w:rPr>
          <w:color w:val="000000" w:themeColor="text1"/>
        </w:rPr>
        <w:t>seule au risque</w:t>
      </w:r>
      <w:r w:rsidR="001D2912" w:rsidRPr="00BC3ABE">
        <w:t xml:space="preserve"> de devenir le pot de terre au milieu des pots de fer. Ce problème de la régulation de l’IA </w:t>
      </w:r>
      <w:r w:rsidR="001D2912" w:rsidRPr="00BC3ABE">
        <w:rPr>
          <w:color w:val="000000" w:themeColor="text1"/>
        </w:rPr>
        <w:t xml:space="preserve">illustre </w:t>
      </w:r>
      <w:r w:rsidR="001D2912" w:rsidRPr="005875CC">
        <w:rPr>
          <w:color w:val="000000" w:themeColor="text1"/>
          <w:highlight w:val="yellow"/>
        </w:rPr>
        <w:t xml:space="preserve">le </w:t>
      </w:r>
      <w:r w:rsidR="001D2912" w:rsidRPr="005875CC">
        <w:rPr>
          <w:highlight w:val="yellow"/>
        </w:rPr>
        <w:t>dilemme du prisonnier</w:t>
      </w:r>
      <w:r w:rsidR="001D2912" w:rsidRPr="00BC3ABE">
        <w:rPr>
          <w:color w:val="000000" w:themeColor="text1"/>
        </w:rPr>
        <w:t>, ces situations</w:t>
      </w:r>
      <w:r w:rsidR="001D2912" w:rsidRPr="00BC3ABE">
        <w:t xml:space="preserve"> dans </w:t>
      </w:r>
      <w:r w:rsidR="001D2912" w:rsidRPr="00BC3ABE">
        <w:rPr>
          <w:color w:val="000000" w:themeColor="text1"/>
        </w:rPr>
        <w:t xml:space="preserve">lesquelles </w:t>
      </w:r>
      <w:del w:id="2957" w:author="Microsoft Office User" w:date="2025-07-27T21:33:00Z">
        <w:r w:rsidR="001D2912" w:rsidRPr="00BC3ABE" w:rsidDel="00E22682">
          <w:rPr>
            <w:color w:val="000000" w:themeColor="text1"/>
          </w:rPr>
          <w:delText>l’issue</w:delText>
        </w:r>
        <w:r w:rsidR="001D2912" w:rsidRPr="00BC3ABE" w:rsidDel="00E22682">
          <w:delText xml:space="preserve"> la </w:delText>
        </w:r>
        <w:r w:rsidR="001D2912" w:rsidRPr="00BC3ABE" w:rsidDel="00E22682">
          <w:rPr>
            <w:color w:val="000000" w:themeColor="text1"/>
          </w:rPr>
          <w:delText>plus avantageuse individuellement est aussi</w:delText>
        </w:r>
        <w:r w:rsidR="001D2912" w:rsidRPr="00BC3ABE" w:rsidDel="00E22682">
          <w:delText xml:space="preserve"> la </w:delText>
        </w:r>
        <w:r w:rsidR="001D2912" w:rsidRPr="00BC3ABE" w:rsidDel="00E22682">
          <w:rPr>
            <w:color w:val="000000" w:themeColor="text1"/>
          </w:rPr>
          <w:delText>moins avantageuse pour le groupe</w:delText>
        </w:r>
      </w:del>
      <w:ins w:id="2958" w:author="Microsoft Office User" w:date="2025-07-27T21:33:00Z">
        <w:r w:rsidR="00E22682">
          <w:rPr>
            <w:color w:val="000000" w:themeColor="text1"/>
          </w:rPr>
          <w:t>il est trop coûteux de prendre seul une décision qui avantagerait le groupe</w:t>
        </w:r>
      </w:ins>
      <w:r w:rsidR="001D2912" w:rsidRPr="00BC3ABE">
        <w:rPr>
          <w:color w:val="000000" w:themeColor="text1"/>
        </w:rPr>
        <w:t>.</w:t>
      </w:r>
      <w:r w:rsidR="001D2912" w:rsidRPr="00BC3ABE">
        <w:t xml:space="preserve"> Francis Fukuyama résumait ainsi le problème lors d’une interview </w:t>
      </w:r>
      <w:r w:rsidR="001D2912" w:rsidRPr="00BC3ABE">
        <w:rPr>
          <w:color w:val="000000" w:themeColor="text1"/>
        </w:rPr>
        <w:t>au sujet de</w:t>
      </w:r>
      <w:r w:rsidR="001D2912" w:rsidRPr="00BC3ABE">
        <w:t xml:space="preserve"> l’IA : «</w:t>
      </w:r>
      <w:r w:rsidR="001D2912" w:rsidRPr="00BC3ABE">
        <w:rPr>
          <w:spacing w:val="-3"/>
        </w:rPr>
        <w:t> </w:t>
      </w:r>
      <w:r w:rsidR="001D2912" w:rsidRPr="00BC3ABE">
        <w:t>Faut-il vraiment limiter chez nous cette technologie</w:t>
      </w:r>
      <w:r w:rsidR="001D2912" w:rsidRPr="00BC3ABE">
        <w:rPr>
          <w:spacing w:val="40"/>
        </w:rPr>
        <w:t xml:space="preserve"> </w:t>
      </w:r>
      <w:r w:rsidR="001D2912" w:rsidRPr="00BC3ABE">
        <w:t>vitale,</w:t>
      </w:r>
      <w:r w:rsidR="001D2912" w:rsidRPr="00BC3ABE">
        <w:rPr>
          <w:spacing w:val="39"/>
        </w:rPr>
        <w:t xml:space="preserve"> </w:t>
      </w:r>
      <w:r w:rsidR="001D2912" w:rsidRPr="00BC3ABE">
        <w:t>pour</w:t>
      </w:r>
      <w:r w:rsidR="001D2912" w:rsidRPr="00BC3ABE">
        <w:rPr>
          <w:spacing w:val="41"/>
        </w:rPr>
        <w:t xml:space="preserve"> </w:t>
      </w:r>
      <w:r w:rsidR="001D2912" w:rsidRPr="00BC3ABE">
        <w:t>qu’elle</w:t>
      </w:r>
      <w:r w:rsidR="001D2912" w:rsidRPr="00BC3ABE">
        <w:rPr>
          <w:spacing w:val="41"/>
        </w:rPr>
        <w:t xml:space="preserve"> </w:t>
      </w:r>
      <w:r w:rsidR="001D2912" w:rsidRPr="00BC3ABE">
        <w:t>soit</w:t>
      </w:r>
      <w:r w:rsidR="001D2912" w:rsidRPr="00BC3ABE">
        <w:rPr>
          <w:spacing w:val="41"/>
        </w:rPr>
        <w:t xml:space="preserve"> </w:t>
      </w:r>
      <w:r w:rsidR="001D2912" w:rsidRPr="00BC3ABE">
        <w:t>développée</w:t>
      </w:r>
      <w:r w:rsidR="001D2912" w:rsidRPr="00BC3ABE">
        <w:rPr>
          <w:spacing w:val="42"/>
        </w:rPr>
        <w:t xml:space="preserve"> </w:t>
      </w:r>
      <w:r w:rsidR="001D2912" w:rsidRPr="00BC3ABE">
        <w:t>par</w:t>
      </w:r>
      <w:r w:rsidR="001D2912" w:rsidRPr="00BC3ABE">
        <w:rPr>
          <w:spacing w:val="41"/>
        </w:rPr>
        <w:t xml:space="preserve"> </w:t>
      </w:r>
      <w:r w:rsidR="001D2912" w:rsidRPr="00BC3ABE">
        <w:t>quelqu’un</w:t>
      </w:r>
      <w:r w:rsidR="001D2912" w:rsidRPr="00BC3ABE">
        <w:rPr>
          <w:spacing w:val="41"/>
        </w:rPr>
        <w:t xml:space="preserve"> </w:t>
      </w:r>
      <w:r w:rsidR="001D2912" w:rsidRPr="00BC3ABE">
        <w:t>d’autre</w:t>
      </w:r>
      <w:r w:rsidR="001D2912" w:rsidRPr="00BC3ABE">
        <w:rPr>
          <w:spacing w:val="41"/>
        </w:rPr>
        <w:t xml:space="preserve"> </w:t>
      </w:r>
      <w:r w:rsidR="001D2912" w:rsidRPr="00BC3ABE">
        <w:t>et</w:t>
      </w:r>
      <w:r w:rsidR="001D2912" w:rsidRPr="00BC3ABE">
        <w:rPr>
          <w:spacing w:val="41"/>
        </w:rPr>
        <w:t xml:space="preserve"> </w:t>
      </w:r>
      <w:r w:rsidR="001D2912" w:rsidRPr="00BC3ABE">
        <w:t>utilisée</w:t>
      </w:r>
      <w:r w:rsidR="001D2912" w:rsidRPr="00BC3ABE">
        <w:rPr>
          <w:spacing w:val="42"/>
        </w:rPr>
        <w:t xml:space="preserve"> </w:t>
      </w:r>
      <w:r w:rsidR="001D2912" w:rsidRPr="00BC3ABE">
        <w:rPr>
          <w:spacing w:val="-2"/>
        </w:rPr>
        <w:t xml:space="preserve">contre </w:t>
      </w:r>
      <w:r w:rsidR="001D2912" w:rsidRPr="00BC3ABE">
        <w:t xml:space="preserve">nous ? </w:t>
      </w:r>
      <w:r w:rsidR="001D2912" w:rsidRPr="00BC3ABE">
        <w:rPr>
          <w:color w:val="000000" w:themeColor="text1"/>
        </w:rPr>
        <w:t>À</w:t>
      </w:r>
      <w:r w:rsidR="001D2912" w:rsidRPr="00BC3ABE">
        <w:t xml:space="preserve"> moins </w:t>
      </w:r>
      <w:r w:rsidR="001D2912" w:rsidRPr="00BC3ABE">
        <w:rPr>
          <w:color w:val="000000" w:themeColor="text1"/>
        </w:rPr>
        <w:t>d’une</w:t>
      </w:r>
      <w:r w:rsidR="001D2912" w:rsidRPr="00BC3ABE">
        <w:t xml:space="preserve"> régulation au niveau mondial, nous ne sortirons pas de cette compétition</w:t>
      </w:r>
      <w:r w:rsidR="001D2912" w:rsidRPr="00BC3ABE">
        <w:rPr>
          <w:rStyle w:val="EndnoteReference"/>
          <w:rFonts w:ascii="Times New Roman" w:hAnsi="Times New Roman" w:cs="Times New Roman"/>
        </w:rPr>
        <w:endnoteReference w:id="130"/>
      </w:r>
      <w:bookmarkStart w:id="2959" w:name="_bookmark238"/>
      <w:bookmarkEnd w:id="2959"/>
      <w:r w:rsidR="001D2912">
        <w:rPr>
          <w:color w:val="000000" w:themeColor="text1"/>
        </w:rPr>
        <w:t>. »</w:t>
      </w:r>
    </w:p>
    <w:p w14:paraId="2283EEA3" w14:textId="2E679594" w:rsidR="001D2912" w:rsidRPr="00BC3ABE" w:rsidRDefault="001D2912" w:rsidP="00065C26">
      <w:r w:rsidRPr="00BC3ABE">
        <w:t xml:space="preserve">Nous avons déjà vécu une course aux armements similaire : la </w:t>
      </w:r>
      <w:r>
        <w:t>G</w:t>
      </w:r>
      <w:r w:rsidRPr="00BC3ABE">
        <w:t xml:space="preserve">uerre </w:t>
      </w:r>
      <w:r>
        <w:t>f</w:t>
      </w:r>
      <w:r w:rsidRPr="00BC3ABE">
        <w:t xml:space="preserve">roide. Bien des intellectuels de l’époque comme Hannah Arendt voyaient se dessiner le spectre d’une apocalypse nucléaire. La voie de sortie qui a été trouvée à la course nucléaire a été le </w:t>
      </w:r>
      <w:r>
        <w:t>t</w:t>
      </w:r>
      <w:r w:rsidRPr="00BC3ABE">
        <w:t xml:space="preserve">raité de </w:t>
      </w:r>
      <w:r>
        <w:t>n</w:t>
      </w:r>
      <w:r w:rsidRPr="00BC3ABE">
        <w:t>on</w:t>
      </w:r>
      <w:r>
        <w:t>-p</w:t>
      </w:r>
      <w:r w:rsidRPr="00BC3ABE">
        <w:t xml:space="preserve">rolifération nucléaire (TNP), signé en 1968 à l’initiative des pays les plus avancés donc les plus puissants, par lequel les détenteurs de l’arme nucléaire s’engageaient à négocier pour réduire leur arsenal d’armes nucléaires, et les non-détenteurs s’interdisaient d’en acquérir. En d’autres termes, les </w:t>
      </w:r>
      <w:r>
        <w:t>É</w:t>
      </w:r>
      <w:r w:rsidRPr="00BC3ABE">
        <w:t>tats les plus puissants s’accordaient pour arrêter la course. Si ce traité n’a pas empêché les puissances majeures de continuer la prolifération nucléaire jusqu’à la chute du régime soviétique, il s’est montré relativement efficace pour interdire l’accès aux nouveaux entrants.</w:t>
      </w:r>
    </w:p>
    <w:p w14:paraId="3A669E09" w14:textId="77777777" w:rsidR="001D2912" w:rsidRPr="00BC3ABE" w:rsidRDefault="001D2912" w:rsidP="003175A3">
      <w:r w:rsidRPr="00BC3ABE">
        <w:rPr>
          <w:color w:val="000000" w:themeColor="text1"/>
        </w:rPr>
        <w:t>Dans la course à l’IA, à la différence de l’arme nucléaire, il est beaucoup plus difficile d’empêcher le développement de l’intelligence artificielle, voire de le détecter. Le meilleur frein serait de limiter</w:t>
      </w:r>
      <w:r w:rsidRPr="00BC3ABE">
        <w:t xml:space="preserve"> les stocks de processeurs : les États-Unis se sont lancés unilatéralement dans cette voie, en instaurant en janvier 2025 des restrictions d’export sur les processeurs vers tous les pays du monde à l’exception d’une liste de dix-huit pays alliés dont la France fait part</w:t>
      </w:r>
      <w:bookmarkStart w:id="2960" w:name="_bookmark239"/>
      <w:bookmarkEnd w:id="2960"/>
      <w:r w:rsidRPr="00BC3ABE">
        <w:t>ie</w:t>
      </w:r>
      <w:r w:rsidRPr="00BC3ABE">
        <w:rPr>
          <w:rStyle w:val="EndnoteReference"/>
          <w:rFonts w:ascii="Times New Roman" w:hAnsi="Times New Roman" w:cs="Times New Roman"/>
        </w:rPr>
        <w:endnoteReference w:id="131"/>
      </w:r>
      <w:r w:rsidRPr="00BC3ABE">
        <w:t xml:space="preserve">. </w:t>
      </w:r>
      <w:bookmarkStart w:id="2961" w:name="Ralentir_"/>
      <w:r w:rsidRPr="00BC3ABE">
        <w:rPr>
          <w:color w:val="000000" w:themeColor="text1"/>
        </w:rPr>
        <w:t>Sur</w:t>
      </w:r>
      <w:bookmarkEnd w:id="2961"/>
      <w:r w:rsidRPr="00BC3ABE">
        <w:rPr>
          <w:color w:val="000000" w:themeColor="text1"/>
        </w:rPr>
        <w:t xml:space="preserve"> la carte qu’ils dessinent, nous</w:t>
      </w:r>
      <w:r w:rsidRPr="00BC3ABE">
        <w:t xml:space="preserve"> voyons </w:t>
      </w:r>
      <w:r w:rsidRPr="00BC3ABE">
        <w:rPr>
          <w:color w:val="000000" w:themeColor="text1"/>
        </w:rPr>
        <w:t>apparaître</w:t>
      </w:r>
      <w:r w:rsidRPr="00BC3ABE">
        <w:t xml:space="preserve"> à nouveau les blocs de la </w:t>
      </w:r>
      <w:r>
        <w:rPr>
          <w:color w:val="000000" w:themeColor="text1"/>
        </w:rPr>
        <w:t>G</w:t>
      </w:r>
      <w:r w:rsidRPr="00BC3ABE">
        <w:rPr>
          <w:color w:val="000000" w:themeColor="text1"/>
        </w:rPr>
        <w:t xml:space="preserve">uerre </w:t>
      </w:r>
      <w:r>
        <w:rPr>
          <w:color w:val="000000" w:themeColor="text1"/>
        </w:rPr>
        <w:t>f</w:t>
      </w:r>
      <w:r w:rsidRPr="00BC3ABE">
        <w:rPr>
          <w:color w:val="000000" w:themeColor="text1"/>
        </w:rPr>
        <w:t>roide (figure</w:t>
      </w:r>
      <w:r>
        <w:rPr>
          <w:color w:val="000000" w:themeColor="text1"/>
        </w:rPr>
        <w:t> </w:t>
      </w:r>
      <w:r w:rsidRPr="00BC3ABE">
        <w:rPr>
          <w:color w:val="000000" w:themeColor="text1"/>
        </w:rPr>
        <w:t>23). Cette mesure ralentira peut-être</w:t>
      </w:r>
      <w:r w:rsidRPr="00BC3ABE">
        <w:t xml:space="preserve"> la course</w:t>
      </w:r>
      <w:r w:rsidRPr="00BC3ABE">
        <w:rPr>
          <w:color w:val="000000" w:themeColor="text1"/>
        </w:rPr>
        <w:t>, mais ne l’arrêtera pas</w:t>
      </w:r>
      <w:r w:rsidRPr="00BC3ABE">
        <w:t>.</w:t>
      </w:r>
    </w:p>
    <w:p w14:paraId="0DC9894D" w14:textId="77777777" w:rsidR="001D2912" w:rsidRPr="00BC3ABE" w:rsidRDefault="001D2912" w:rsidP="00E44AC1">
      <w:pPr>
        <w:tabs>
          <w:tab w:val="left" w:pos="360"/>
          <w:tab w:val="left" w:pos="720"/>
          <w:tab w:val="left" w:pos="1080"/>
          <w:tab w:val="left" w:pos="1440"/>
          <w:tab w:val="left" w:pos="1800"/>
          <w:tab w:val="left" w:pos="2160"/>
          <w:tab w:val="left" w:pos="2880"/>
          <w:tab w:val="left" w:pos="3600"/>
          <w:tab w:val="left" w:pos="4320"/>
        </w:tabs>
        <w:ind w:firstLine="360"/>
        <w:rPr>
          <w:rFonts w:ascii="Times New Roman" w:hAnsi="Times New Roman" w:cs="Times New Roman"/>
          <w:color w:val="000000" w:themeColor="text1"/>
          <w:sz w:val="26"/>
          <w:szCs w:val="26"/>
        </w:rPr>
      </w:pPr>
    </w:p>
    <w:p w14:paraId="07A51423" w14:textId="2C6441D0" w:rsidR="001D2912" w:rsidRPr="00BC3ABE" w:rsidRDefault="00380A67">
      <w:pPr>
        <w:ind w:firstLine="0"/>
        <w:rPr>
          <w:rFonts w:ascii="Times New Roman" w:hAnsi="Times New Roman" w:cs="Times New Roman"/>
          <w:color w:val="000000" w:themeColor="text1"/>
          <w:sz w:val="26"/>
          <w:szCs w:val="26"/>
        </w:rPr>
        <w:pPrChange w:id="2962" w:author="Microsoft Office User" w:date="2025-07-25T07:24:00Z">
          <w:pPr>
            <w:jc w:val="center"/>
          </w:pPr>
        </w:pPrChange>
      </w:pPr>
      <w:ins w:id="2963" w:author="Microsoft Office User" w:date="2025-07-25T07:26:00Z">
        <w:r w:rsidRPr="00380A67">
          <w:rPr>
            <w:rFonts w:ascii="Times New Roman" w:hAnsi="Times New Roman" w:cs="Times New Roman"/>
            <w:noProof/>
            <w:color w:val="000000" w:themeColor="text1"/>
            <w:sz w:val="26"/>
            <w:szCs w:val="26"/>
          </w:rPr>
          <w:lastRenderedPageBreak/>
          <w:drawing>
            <wp:inline distT="0" distB="0" distL="0" distR="0" wp14:anchorId="1D3DA494" wp14:editId="3495BB91">
              <wp:extent cx="5847080" cy="2961640"/>
              <wp:effectExtent l="0" t="0" r="0" b="0"/>
              <wp:docPr id="132133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30043" name=""/>
                      <pic:cNvPicPr/>
                    </pic:nvPicPr>
                    <pic:blipFill>
                      <a:blip r:embed="rId62"/>
                      <a:stretch>
                        <a:fillRect/>
                      </a:stretch>
                    </pic:blipFill>
                    <pic:spPr>
                      <a:xfrm>
                        <a:off x="0" y="0"/>
                        <a:ext cx="5847080" cy="2961640"/>
                      </a:xfrm>
                      <a:prstGeom prst="rect">
                        <a:avLst/>
                      </a:prstGeom>
                    </pic:spPr>
                  </pic:pic>
                </a:graphicData>
              </a:graphic>
            </wp:inline>
          </w:drawing>
        </w:r>
      </w:ins>
      <w:commentRangeStart w:id="2964"/>
      <w:del w:id="2965" w:author="Microsoft Office User" w:date="2025-07-25T07:24:00Z">
        <w:r w:rsidR="001D2912" w:rsidRPr="00BC3ABE" w:rsidDel="00380A67">
          <w:rPr>
            <w:rFonts w:ascii="Times New Roman" w:hAnsi="Times New Roman" w:cs="Times New Roman"/>
            <w:noProof/>
            <w:color w:val="000000" w:themeColor="text1"/>
            <w:sz w:val="26"/>
            <w:szCs w:val="26"/>
            <w:lang w:eastAsia="fr-FR"/>
          </w:rPr>
          <w:drawing>
            <wp:inline distT="0" distB="0" distL="0" distR="0" wp14:anchorId="304B11E6" wp14:editId="42868D2C">
              <wp:extent cx="5727700" cy="2819400"/>
              <wp:effectExtent l="0" t="0" r="0" b="0"/>
              <wp:docPr id="1050" name="Gg5vjwFXwAAkL6D.jpg"/>
              <wp:cNvGraphicFramePr/>
              <a:graphic xmlns:a="http://schemas.openxmlformats.org/drawingml/2006/main">
                <a:graphicData uri="http://schemas.openxmlformats.org/drawingml/2006/picture">
                  <pic:pic xmlns:pic="http://schemas.openxmlformats.org/drawingml/2006/picture">
                    <pic:nvPicPr>
                      <pic:cNvPr id="1050" name="Gg5vjwFXwAAkL6D.jpg"/>
                      <pic:cNvPicPr/>
                    </pic:nvPicPr>
                    <pic:blipFill>
                      <a:blip r:embed="rId63"/>
                      <a:stretch>
                        <a:fillRect/>
                      </a:stretch>
                    </pic:blipFill>
                    <pic:spPr>
                      <a:xfrm>
                        <a:off x="0" y="0"/>
                        <a:ext cx="5727700" cy="2819400"/>
                      </a:xfrm>
                      <a:prstGeom prst="rect">
                        <a:avLst/>
                      </a:prstGeom>
                    </pic:spPr>
                  </pic:pic>
                </a:graphicData>
              </a:graphic>
            </wp:inline>
          </w:drawing>
        </w:r>
      </w:del>
      <w:commentRangeEnd w:id="2964"/>
      <w:r w:rsidR="001D2912">
        <w:rPr>
          <w:rStyle w:val="CommentReference"/>
        </w:rPr>
        <w:commentReference w:id="2964"/>
      </w:r>
    </w:p>
    <w:p w14:paraId="630228ED" w14:textId="0900DFDD" w:rsidR="001D2912" w:rsidRPr="00BC3ABE" w:rsidRDefault="001D2912" w:rsidP="003175A3">
      <w:pPr>
        <w:pStyle w:val="LGD"/>
      </w:pPr>
      <w:r w:rsidRPr="00380A67">
        <w:rPr>
          <w:b/>
        </w:rPr>
        <w:t>Figure</w:t>
      </w:r>
      <w:r w:rsidRPr="00380A67">
        <w:rPr>
          <w:b/>
          <w:color w:val="000000" w:themeColor="text1"/>
        </w:rPr>
        <w:t xml:space="preserve"> 23</w:t>
      </w:r>
      <w:r w:rsidRPr="00380A67">
        <w:rPr>
          <w:b/>
        </w:rPr>
        <w:t>.</w:t>
      </w:r>
      <w:r w:rsidRPr="00380A67" w:rsidDel="00D709B9">
        <w:rPr>
          <w:b/>
        </w:rPr>
        <w:t> :</w:t>
      </w:r>
      <w:r w:rsidRPr="00380A67">
        <w:rPr>
          <w:b/>
        </w:rPr>
        <w:t xml:space="preserve"> Les restrictions d’imports édictées par la Maison Blanche en janvier</w:t>
      </w:r>
      <w:r w:rsidRPr="00380A67">
        <w:rPr>
          <w:b/>
          <w:color w:val="000000" w:themeColor="text1"/>
        </w:rPr>
        <w:t> </w:t>
      </w:r>
      <w:r w:rsidRPr="00380A67">
        <w:rPr>
          <w:b/>
        </w:rPr>
        <w:t>2025.</w:t>
      </w:r>
      <w:r w:rsidRPr="00380A67">
        <w:t xml:space="preserve"> Seuls les dix-huit pays classés en «</w:t>
      </w:r>
      <w:r w:rsidRPr="00380A67">
        <w:rPr>
          <w:spacing w:val="-5"/>
        </w:rPr>
        <w:t> </w:t>
      </w:r>
      <w:r w:rsidRPr="00380A67">
        <w:t>Tier 1</w:t>
      </w:r>
      <w:r w:rsidRPr="00380A67">
        <w:rPr>
          <w:spacing w:val="-4"/>
        </w:rPr>
        <w:t> </w:t>
      </w:r>
      <w:r w:rsidRPr="00380A67">
        <w:t xml:space="preserve">» </w:t>
      </w:r>
      <w:del w:id="2966" w:author="Microsoft Office User" w:date="2025-07-25T07:24:00Z">
        <w:r w:rsidRPr="00380A67" w:rsidDel="00380A67">
          <w:delText xml:space="preserve">n’auront </w:delText>
        </w:r>
      </w:del>
      <w:r w:rsidRPr="00380A67">
        <w:t xml:space="preserve">ne </w:t>
      </w:r>
      <w:del w:id="2967" w:author="Microsoft Office User" w:date="2025-07-25T07:25:00Z">
        <w:r w:rsidRPr="00380A67" w:rsidDel="00380A67">
          <w:delText xml:space="preserve">seront </w:delText>
        </w:r>
      </w:del>
      <w:ins w:id="2968" w:author="Microsoft Office User" w:date="2025-07-25T07:25:00Z">
        <w:r w:rsidR="00380A67">
          <w:t>sont</w:t>
        </w:r>
        <w:r w:rsidR="00380A67" w:rsidRPr="00380A67">
          <w:t xml:space="preserve"> </w:t>
        </w:r>
      </w:ins>
      <w:r w:rsidRPr="00380A67">
        <w:t>visés par aucune restriction à l’import.</w:t>
      </w:r>
    </w:p>
    <w:p w14:paraId="64E8FE5D" w14:textId="7BACC854" w:rsidR="001D2912" w:rsidDel="00D709B9" w:rsidRDefault="001D2912" w:rsidP="003E66DC">
      <w:r w:rsidRPr="00BC3ABE">
        <w:t xml:space="preserve">Ainsi, </w:t>
      </w:r>
      <w:del w:id="2969" w:author="Microsoft Office User" w:date="2025-07-25T07:29:00Z">
        <w:r w:rsidRPr="00BC3ABE" w:rsidDel="00380A67">
          <w:rPr>
            <w:color w:val="000000" w:themeColor="text1"/>
          </w:rPr>
          <w:delText>sans</w:delText>
        </w:r>
        <w:r w:rsidRPr="00BC3ABE" w:rsidDel="00380A67">
          <w:delText xml:space="preserve"> </w:delText>
        </w:r>
        <w:r w:rsidRPr="003E66DC" w:rsidDel="00380A67">
          <w:rPr>
            <w:highlight w:val="yellow"/>
          </w:rPr>
          <w:delText xml:space="preserve">restriction au niveau </w:delText>
        </w:r>
        <w:commentRangeStart w:id="2970"/>
        <w:r w:rsidRPr="003E66DC" w:rsidDel="00380A67">
          <w:rPr>
            <w:highlight w:val="yellow"/>
          </w:rPr>
          <w:delText>mondial</w:delText>
        </w:r>
        <w:commentRangeEnd w:id="2970"/>
        <w:r w:rsidDel="00380A67">
          <w:rPr>
            <w:rStyle w:val="CommentReference"/>
          </w:rPr>
          <w:commentReference w:id="2970"/>
        </w:r>
        <w:r w:rsidRPr="003E66DC" w:rsidDel="00380A67">
          <w:rPr>
            <w:highlight w:val="yellow"/>
          </w:rPr>
          <w:delText>,</w:delText>
        </w:r>
        <w:r w:rsidRPr="00BC3ABE" w:rsidDel="00380A67">
          <w:delText xml:space="preserve"> </w:delText>
        </w:r>
      </w:del>
      <w:ins w:id="2971" w:author="Microsoft Office User" w:date="2025-07-27T21:33:00Z">
        <w:r w:rsidR="00E22682">
          <w:rPr>
            <w:color w:val="000000" w:themeColor="text1"/>
          </w:rPr>
          <w:t>décider</w:t>
        </w:r>
      </w:ins>
      <w:ins w:id="2972" w:author="Microsoft Office User" w:date="2025-07-25T07:29:00Z">
        <w:r w:rsidR="00380A67">
          <w:rPr>
            <w:color w:val="000000" w:themeColor="text1"/>
          </w:rPr>
          <w:t xml:space="preserve"> </w:t>
        </w:r>
      </w:ins>
      <w:ins w:id="2973" w:author="Microsoft Office User" w:date="2025-07-27T21:33:00Z">
        <w:r w:rsidR="00E22682">
          <w:rPr>
            <w:color w:val="000000" w:themeColor="text1"/>
          </w:rPr>
          <w:t xml:space="preserve">seuls de </w:t>
        </w:r>
      </w:ins>
      <w:r w:rsidRPr="00BC3ABE">
        <w:t xml:space="preserve">sortir de la course à l’IA nous </w:t>
      </w:r>
      <w:r w:rsidRPr="003F7571" w:rsidDel="00BC4F46">
        <w:rPr>
          <w:highlight w:val="yellow"/>
        </w:rPr>
        <w:t>menacerait</w:t>
      </w:r>
      <w:r w:rsidRPr="00BC3ABE" w:rsidDel="00BC4F46">
        <w:t xml:space="preserve"> </w:t>
      </w:r>
      <w:del w:id="2974" w:author="Microsoft Office User" w:date="2025-07-25T06:53:00Z">
        <w:r w:rsidDel="00A152B9">
          <w:delText>ferait craindre un</w:delText>
        </w:r>
        <w:r w:rsidRPr="00BC3ABE" w:rsidDel="00A152B9">
          <w:delText xml:space="preserve"> </w:delText>
        </w:r>
      </w:del>
      <w:r w:rsidRPr="00BC3ABE">
        <w:t>de déclassement</w:t>
      </w:r>
      <w:ins w:id="2975" w:author="Microsoft Office User" w:date="2025-07-25T06:53:00Z">
        <w:r w:rsidR="00A152B9">
          <w:t xml:space="preserve"> économique et militaire</w:t>
        </w:r>
      </w:ins>
      <w:r w:rsidRPr="00BC3ABE">
        <w:t xml:space="preserve">, jusqu’à mettre en danger notre souveraineté. Cette considération ne doit pas nous empêcher de réguler le développement de l’IA chez nous : mais sachons considérer attentivement chaque harnais que nous posons, pour nous assurer qu’il n’entrave </w:t>
      </w:r>
      <w:del w:id="2976" w:author="Microsoft Office User" w:date="2025-07-25T06:53:00Z">
        <w:r w:rsidRPr="00BC3ABE" w:rsidDel="00A152B9">
          <w:rPr>
            <w:color w:val="000000" w:themeColor="text1"/>
          </w:rPr>
          <w:delText>qu’un usage mauvais, plutôt que</w:delText>
        </w:r>
      </w:del>
      <w:ins w:id="2977" w:author="Microsoft Office User" w:date="2025-07-25T06:53:00Z">
        <w:r w:rsidR="00A152B9">
          <w:rPr>
            <w:color w:val="000000" w:themeColor="text1"/>
          </w:rPr>
          <w:t>pas</w:t>
        </w:r>
      </w:ins>
      <w:r w:rsidRPr="00BC3ABE">
        <w:t xml:space="preserve"> la technologie</w:t>
      </w:r>
      <w:r w:rsidRPr="00BC3ABE">
        <w:rPr>
          <w:color w:val="000000" w:themeColor="text1"/>
        </w:rPr>
        <w:t xml:space="preserve"> dans son ensemble</w:t>
      </w:r>
      <w:r w:rsidRPr="00BC3ABE">
        <w:t>.</w:t>
      </w:r>
    </w:p>
    <w:p w14:paraId="59730FB3" w14:textId="77777777" w:rsidR="001D2912" w:rsidRPr="00BC3ABE" w:rsidDel="00D709B9" w:rsidRDefault="001D2912" w:rsidP="00E44AC1">
      <w:pPr>
        <w:pStyle w:val="BodyText"/>
        <w:ind w:firstLine="360"/>
        <w:rPr>
          <w:rFonts w:ascii="Times New Roman" w:hAnsi="Times New Roman" w:cs="Times New Roman"/>
        </w:rPr>
      </w:pPr>
    </w:p>
    <w:p w14:paraId="2E2E1EAB" w14:textId="77777777" w:rsidR="001D2912" w:rsidRDefault="001D2912">
      <w:pPr>
        <w:ind w:firstLine="0"/>
        <w:rPr>
          <w:sz w:val="56"/>
          <w:szCs w:val="56"/>
        </w:rPr>
        <w:pPrChange w:id="2978" w:author="Microsoft Office User" w:date="2025-07-25T07:26:00Z">
          <w:pPr/>
        </w:pPrChange>
      </w:pPr>
      <w:bookmarkStart w:id="2979" w:name="_bookmark240"/>
      <w:bookmarkStart w:id="2980" w:name="_Toc90"/>
      <w:bookmarkStart w:id="2981" w:name="_Toc193205482"/>
      <w:bookmarkEnd w:id="2979"/>
      <w:del w:id="2982" w:author="Microsoft Office User" w:date="2025-07-25T07:26:00Z">
        <w:r w:rsidDel="00380A67">
          <w:br w:type="page"/>
        </w:r>
      </w:del>
    </w:p>
    <w:p w14:paraId="3A5B5B64" w14:textId="77777777" w:rsidR="001D2912" w:rsidRPr="00BC3ABE" w:rsidRDefault="001D2912" w:rsidP="00E44AC1">
      <w:pPr>
        <w:pStyle w:val="Heading2"/>
        <w:spacing w:line="276" w:lineRule="auto"/>
      </w:pPr>
      <w:bookmarkStart w:id="2983" w:name="_Toc201829617"/>
      <w:r>
        <w:lastRenderedPageBreak/>
        <w:t xml:space="preserve">Chapitre 15. </w:t>
      </w:r>
      <w:r w:rsidRPr="00BC3ABE">
        <w:t>Gagner</w:t>
      </w:r>
      <w:r w:rsidRPr="00BC3ABE">
        <w:rPr>
          <w:spacing w:val="-2"/>
        </w:rPr>
        <w:t xml:space="preserve"> </w:t>
      </w:r>
      <w:r w:rsidRPr="00BC3ABE">
        <w:t>la</w:t>
      </w:r>
      <w:r w:rsidRPr="00BC3ABE">
        <w:rPr>
          <w:spacing w:val="-1"/>
        </w:rPr>
        <w:t xml:space="preserve"> </w:t>
      </w:r>
      <w:r w:rsidRPr="00BC3ABE">
        <w:rPr>
          <w:spacing w:val="-2"/>
        </w:rPr>
        <w:t>course</w:t>
      </w:r>
      <w:bookmarkEnd w:id="2980"/>
      <w:bookmarkEnd w:id="2981"/>
      <w:bookmarkEnd w:id="2983"/>
    </w:p>
    <w:p w14:paraId="5DCDD9ED" w14:textId="21789631" w:rsidR="001D2912" w:rsidRPr="00BC3ABE" w:rsidRDefault="001D2912" w:rsidP="003175A3">
      <w:r w:rsidRPr="00BC3ABE">
        <w:t xml:space="preserve">La course mondiale </w:t>
      </w:r>
      <w:r w:rsidRPr="00BC3ABE">
        <w:rPr>
          <w:color w:val="000000" w:themeColor="text1"/>
        </w:rPr>
        <w:t>vers</w:t>
      </w:r>
      <w:r w:rsidRPr="00BC3ABE">
        <w:t xml:space="preserve"> l’IA</w:t>
      </w:r>
      <w:r w:rsidRPr="00BC3ABE">
        <w:rPr>
          <w:spacing w:val="-12"/>
        </w:rPr>
        <w:t xml:space="preserve"> </w:t>
      </w:r>
      <w:r w:rsidRPr="00BC3ABE">
        <w:t xml:space="preserve">la plus avancée bat son plein. </w:t>
      </w:r>
      <w:del w:id="2984" w:author="Microsoft Office User" w:date="2025-07-27T21:34:00Z">
        <w:r w:rsidRPr="00BC3ABE" w:rsidDel="00E22682">
          <w:delText xml:space="preserve">Les </w:delText>
        </w:r>
      </w:del>
      <w:ins w:id="2985" w:author="Microsoft Office User" w:date="2025-07-27T21:34:00Z">
        <w:r w:rsidR="00E22682">
          <w:t>D’un côté, les</w:t>
        </w:r>
        <w:r w:rsidR="00E22682" w:rsidRPr="00BC3ABE">
          <w:t xml:space="preserve"> </w:t>
        </w:r>
      </w:ins>
      <w:r w:rsidRPr="00BC3ABE">
        <w:t xml:space="preserve">gains </w:t>
      </w:r>
      <w:del w:id="2986" w:author="Microsoft Office User" w:date="2025-07-27T21:34:00Z">
        <w:r w:rsidRPr="00BC3ABE" w:rsidDel="00E22682">
          <w:delText>se situent quelque part entre «</w:delText>
        </w:r>
        <w:r w:rsidRPr="00BC3ABE" w:rsidDel="00E22682">
          <w:rPr>
            <w:spacing w:val="-3"/>
          </w:rPr>
          <w:delText> </w:delText>
        </w:r>
        <w:r w:rsidRPr="00BC3ABE" w:rsidDel="00E22682">
          <w:delText>immenses</w:delText>
        </w:r>
        <w:r w:rsidRPr="00BC3ABE" w:rsidDel="00E22682">
          <w:rPr>
            <w:spacing w:val="-4"/>
          </w:rPr>
          <w:delText> </w:delText>
        </w:r>
        <w:r w:rsidRPr="00BC3ABE" w:rsidDel="00E22682">
          <w:delText>» et «</w:delText>
        </w:r>
        <w:r w:rsidRPr="00BC3ABE" w:rsidDel="00E22682">
          <w:rPr>
            <w:spacing w:val="-3"/>
          </w:rPr>
          <w:delText> </w:delText>
        </w:r>
        <w:r w:rsidRPr="00BC3ABE" w:rsidDel="00E22682">
          <w:rPr>
            <w:color w:val="000000" w:themeColor="text1"/>
          </w:rPr>
          <w:delText>susceptibles de</w:delText>
        </w:r>
      </w:del>
      <w:ins w:id="2987" w:author="Microsoft Office User" w:date="2025-07-27T21:34:00Z">
        <w:r w:rsidR="00E22682">
          <w:t>sont de nature à</w:t>
        </w:r>
      </w:ins>
      <w:r w:rsidRPr="00BC3ABE">
        <w:t xml:space="preserve"> transformer</w:t>
      </w:r>
      <w:r w:rsidRPr="00BC3ABE">
        <w:rPr>
          <w:spacing w:val="40"/>
        </w:rPr>
        <w:t xml:space="preserve"> </w:t>
      </w:r>
      <w:r w:rsidRPr="00BC3ABE">
        <w:t>à jamais l’humanité</w:t>
      </w:r>
      <w:del w:id="2988" w:author="Microsoft Office User" w:date="2025-07-27T21:34:00Z">
        <w:r w:rsidRPr="00BC3ABE" w:rsidDel="00E22682">
          <w:rPr>
            <w:spacing w:val="-4"/>
          </w:rPr>
          <w:delText> </w:delText>
        </w:r>
        <w:r w:rsidRPr="00BC3ABE" w:rsidDel="00E22682">
          <w:delText>»</w:delText>
        </w:r>
      </w:del>
      <w:r w:rsidRPr="00BC3ABE">
        <w:t xml:space="preserve">. </w:t>
      </w:r>
      <w:del w:id="2989" w:author="Microsoft Office User" w:date="2025-07-27T21:34:00Z">
        <w:r w:rsidDel="00E22682">
          <w:rPr>
            <w:color w:val="000000" w:themeColor="text1"/>
          </w:rPr>
          <w:delText>P</w:delText>
        </w:r>
        <w:r w:rsidRPr="00BC3ABE" w:rsidDel="00E22682">
          <w:rPr>
            <w:color w:val="000000" w:themeColor="text1"/>
          </w:rPr>
          <w:delText>erdre</w:delText>
        </w:r>
        <w:r w:rsidRPr="00BC3ABE" w:rsidDel="00E22682">
          <w:delText xml:space="preserve"> </w:delText>
        </w:r>
      </w:del>
      <w:ins w:id="2990" w:author="Microsoft Office User" w:date="2025-07-27T21:34:00Z">
        <w:r w:rsidR="00E22682">
          <w:rPr>
            <w:color w:val="000000" w:themeColor="text1"/>
          </w:rPr>
          <w:t>De l’autre, perdre</w:t>
        </w:r>
        <w:r w:rsidR="00E22682" w:rsidRPr="00BC3ABE">
          <w:t xml:space="preserve"> </w:t>
        </w:r>
      </w:ins>
      <w:r w:rsidRPr="00BC3ABE">
        <w:t>la course signifie être à la merci des pays plus avancés.</w:t>
      </w:r>
    </w:p>
    <w:p w14:paraId="3D2E47B1" w14:textId="2FF3CD45" w:rsidR="001D2912" w:rsidRPr="00BC3ABE" w:rsidRDefault="00E22682" w:rsidP="003175A3">
      <w:ins w:id="2991" w:author="Microsoft Office User" w:date="2025-07-27T21:34:00Z">
        <w:r>
          <w:t>L</w:t>
        </w:r>
      </w:ins>
      <w:del w:id="2992" w:author="Microsoft Office User" w:date="2025-07-27T21:34:00Z">
        <w:r w:rsidR="001D2912" w:rsidRPr="00BC3ABE" w:rsidDel="00E22682">
          <w:delText>Dans cette course aux armements d’un nouveau type, l</w:delText>
        </w:r>
      </w:del>
      <w:r w:rsidR="001D2912" w:rsidRPr="00BC3ABE">
        <w:t xml:space="preserve">a France et l’Europe devraient avoir l’ambition de figurer en bonne place. Pourtant, nous sommes à la traîne. Du côté de l’entraînement de modèles puissants, la course vient à peine de commencer, et nous avons déjà des mois de retard. </w:t>
      </w:r>
      <w:r w:rsidR="001D2912" w:rsidRPr="00BC3ABE">
        <w:rPr>
          <w:color w:val="000000" w:themeColor="text1"/>
        </w:rPr>
        <w:t>Derrière les entreprises américaines</w:t>
      </w:r>
      <w:ins w:id="2993" w:author="Microsoft Office User" w:date="2025-07-28T03:41:00Z">
        <w:r w:rsidR="00131905">
          <w:rPr>
            <w:color w:val="000000" w:themeColor="text1"/>
          </w:rPr>
          <w:t xml:space="preserve"> et chinoises</w:t>
        </w:r>
      </w:ins>
      <w:r w:rsidR="001D2912" w:rsidRPr="00BC3ABE">
        <w:rPr>
          <w:color w:val="000000" w:themeColor="text1"/>
        </w:rPr>
        <w:t xml:space="preserve">, le </w:t>
      </w:r>
      <w:ins w:id="2994" w:author="Microsoft Office User" w:date="2025-07-28T03:41:00Z">
        <w:r w:rsidR="00131905">
          <w:rPr>
            <w:color w:val="000000" w:themeColor="text1"/>
          </w:rPr>
          <w:t xml:space="preserve">seul </w:t>
        </w:r>
      </w:ins>
      <w:r w:rsidR="001D2912" w:rsidRPr="00BC3ABE">
        <w:rPr>
          <w:color w:val="000000" w:themeColor="text1"/>
        </w:rPr>
        <w:t>champion européen</w:t>
      </w:r>
      <w:ins w:id="2995" w:author="Microsoft Office User" w:date="2025-07-28T00:52:00Z">
        <w:r w:rsidR="00DB0944">
          <w:rPr>
            <w:color w:val="000000" w:themeColor="text1"/>
          </w:rPr>
          <w:t xml:space="preserve"> est la start-up française </w:t>
        </w:r>
      </w:ins>
      <w:del w:id="2996" w:author="Microsoft Office User" w:date="2025-07-28T00:52:00Z">
        <w:r w:rsidR="001D2912" w:rsidRPr="00BC3ABE" w:rsidDel="00DB0944">
          <w:rPr>
            <w:color w:val="000000" w:themeColor="text1"/>
          </w:rPr>
          <w:delText xml:space="preserve">, </w:delText>
        </w:r>
      </w:del>
      <w:r w:rsidR="001D2912" w:rsidRPr="00BC3ABE">
        <w:rPr>
          <w:color w:val="000000" w:themeColor="text1"/>
        </w:rPr>
        <w:t>Mistral AI</w:t>
      </w:r>
      <w:del w:id="2997" w:author="Microsoft Office User" w:date="2025-07-28T00:52:00Z">
        <w:r w:rsidR="001D2912" w:rsidRPr="00BC3ABE" w:rsidDel="00DB0944">
          <w:rPr>
            <w:color w:val="000000" w:themeColor="text1"/>
          </w:rPr>
          <w:delText>, a d’abord connu de modestes succès avant d’être éjecté du haut du classement par l’ascension chinoise</w:delText>
        </w:r>
      </w:del>
      <w:ins w:id="2998" w:author="Microsoft Office User" w:date="2025-07-28T00:52:00Z">
        <w:r w:rsidR="00DB0944">
          <w:t>,</w:t>
        </w:r>
      </w:ins>
      <w:ins w:id="2999" w:author="Microsoft Office User" w:date="2025-07-28T00:53:00Z">
        <w:r w:rsidR="00DB0944">
          <w:t xml:space="preserve"> que </w:t>
        </w:r>
      </w:ins>
      <w:ins w:id="3000" w:author="Microsoft Office User" w:date="2025-07-28T03:41:00Z">
        <w:r w:rsidR="00131905">
          <w:t>de nouvelles</w:t>
        </w:r>
      </w:ins>
      <w:ins w:id="3001" w:author="Microsoft Office User" w:date="2025-07-28T00:53:00Z">
        <w:r w:rsidR="00DB0944">
          <w:t xml:space="preserve"> entreprises chinoises concurrencent </w:t>
        </w:r>
      </w:ins>
      <w:ins w:id="3002" w:author="Microsoft Office User" w:date="2025-07-28T03:41:00Z">
        <w:r w:rsidR="00131905">
          <w:t>en permanence</w:t>
        </w:r>
      </w:ins>
      <w:ins w:id="3003" w:author="Microsoft Office User" w:date="2025-07-28T00:53:00Z">
        <w:r w:rsidR="00DB0944">
          <w:t xml:space="preserve"> pour </w:t>
        </w:r>
      </w:ins>
      <w:ins w:id="3004" w:author="Microsoft Office User" w:date="2025-07-28T03:41:00Z">
        <w:r w:rsidR="00131905">
          <w:t xml:space="preserve">se maintenir </w:t>
        </w:r>
      </w:ins>
      <w:ins w:id="3005" w:author="Microsoft Office User" w:date="2025-07-28T00:53:00Z">
        <w:r w:rsidR="00DB0944">
          <w:t>dans le top 10.</w:t>
        </w:r>
      </w:ins>
      <w:del w:id="3006" w:author="Microsoft Office User" w:date="2025-07-28T00:52:00Z">
        <w:r w:rsidR="001D2912" w:rsidRPr="00BC3ABE" w:rsidDel="00DB0944">
          <w:delText>.</w:delText>
        </w:r>
      </w:del>
    </w:p>
    <w:p w14:paraId="33812F0A" w14:textId="632F476D" w:rsidR="001D2912" w:rsidRPr="00BC3ABE" w:rsidRDefault="001D2912" w:rsidP="003E66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color w:val="000000" w:themeColor="text1"/>
          <w:sz w:val="26"/>
          <w:szCs w:val="26"/>
        </w:rPr>
      </w:pPr>
      <w:del w:id="3007" w:author="Microsoft Office User" w:date="2025-07-28T00:46:00Z">
        <w:r w:rsidRPr="00BC3ABE" w:rsidDel="00121221">
          <w:rPr>
            <w:rFonts w:ascii="Times New Roman" w:hAnsi="Times New Roman" w:cs="Times New Roman"/>
            <w:noProof/>
            <w:color w:val="000000" w:themeColor="text1"/>
            <w:sz w:val="26"/>
            <w:szCs w:val="26"/>
            <w:lang w:eastAsia="fr-FR"/>
          </w:rPr>
          <w:drawing>
            <wp:inline distT="0" distB="0" distL="0" distR="0" wp14:anchorId="051DADE5" wp14:editId="3D439CB3">
              <wp:extent cx="5727700" cy="2711414"/>
              <wp:effectExtent l="0" t="0" r="0" b="0"/>
              <wp:docPr id="1051" name="Pasted_Graphic-1.png"/>
              <wp:cNvGraphicFramePr/>
              <a:graphic xmlns:a="http://schemas.openxmlformats.org/drawingml/2006/main">
                <a:graphicData uri="http://schemas.openxmlformats.org/drawingml/2006/picture">
                  <pic:pic xmlns:pic="http://schemas.openxmlformats.org/drawingml/2006/picture">
                    <pic:nvPicPr>
                      <pic:cNvPr id="1051" name="Pasted_Graphic-1.png"/>
                      <pic:cNvPicPr/>
                    </pic:nvPicPr>
                    <pic:blipFill>
                      <a:blip r:embed="rId64"/>
                      <a:stretch>
                        <a:fillRect/>
                      </a:stretch>
                    </pic:blipFill>
                    <pic:spPr>
                      <a:xfrm>
                        <a:off x="0" y="0"/>
                        <a:ext cx="5738389" cy="2716474"/>
                      </a:xfrm>
                      <a:prstGeom prst="rect">
                        <a:avLst/>
                      </a:prstGeom>
                    </pic:spPr>
                  </pic:pic>
                </a:graphicData>
              </a:graphic>
            </wp:inline>
          </w:drawing>
        </w:r>
      </w:del>
      <w:ins w:id="3008" w:author="Microsoft Office User" w:date="2025-07-28T03:42:00Z">
        <w:r w:rsidR="00A02F74">
          <w:rPr>
            <w:rFonts w:ascii="Times New Roman" w:hAnsi="Times New Roman" w:cs="Times New Roman"/>
            <w:noProof/>
            <w:color w:val="000000" w:themeColor="text1"/>
            <w:sz w:val="26"/>
            <w:szCs w:val="26"/>
          </w:rPr>
          <w:drawing>
            <wp:inline distT="0" distB="0" distL="0" distR="0" wp14:anchorId="27D4054E" wp14:editId="68DFB689">
              <wp:extent cx="4578532" cy="2719871"/>
              <wp:effectExtent l="0" t="0" r="0" b="0"/>
              <wp:docPr id="17559534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53444" name="Picture 17559534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00267" cy="2732783"/>
                      </a:xfrm>
                      <a:prstGeom prst="rect">
                        <a:avLst/>
                      </a:prstGeom>
                    </pic:spPr>
                  </pic:pic>
                </a:graphicData>
              </a:graphic>
            </wp:inline>
          </w:drawing>
        </w:r>
      </w:ins>
    </w:p>
    <w:p w14:paraId="7DF64F06" w14:textId="74198D1D" w:rsidR="001D2912" w:rsidRPr="00BC3ABE" w:rsidRDefault="001D2912" w:rsidP="003175A3">
      <w:pPr>
        <w:pStyle w:val="LGD"/>
      </w:pPr>
      <w:r w:rsidRPr="00A152B9">
        <w:rPr>
          <w:b/>
          <w:highlight w:val="green"/>
          <w:rPrChange w:id="3009" w:author="Microsoft Office User" w:date="2025-07-25T06:53:00Z">
            <w:rPr>
              <w:b/>
            </w:rPr>
          </w:rPrChange>
        </w:rPr>
        <w:t>Figure 24.</w:t>
      </w:r>
      <w:r w:rsidRPr="00A152B9" w:rsidDel="00D709B9">
        <w:rPr>
          <w:b/>
          <w:highlight w:val="green"/>
          <w:rPrChange w:id="3010" w:author="Microsoft Office User" w:date="2025-07-25T06:53:00Z">
            <w:rPr>
              <w:b/>
            </w:rPr>
          </w:rPrChange>
        </w:rPr>
        <w:t> :</w:t>
      </w:r>
      <w:r w:rsidRPr="00A152B9">
        <w:rPr>
          <w:b/>
          <w:highlight w:val="green"/>
          <w:rPrChange w:id="3011" w:author="Microsoft Office User" w:date="2025-07-25T06:53:00Z">
            <w:rPr>
              <w:b/>
            </w:rPr>
          </w:rPrChange>
        </w:rPr>
        <w:t xml:space="preserve"> La course à l’IA, visualisée sur le classement Chatbot</w:t>
      </w:r>
      <w:r w:rsidRPr="00A152B9">
        <w:rPr>
          <w:b/>
          <w:spacing w:val="-2"/>
          <w:highlight w:val="green"/>
          <w:rPrChange w:id="3012" w:author="Microsoft Office User" w:date="2025-07-25T06:53:00Z">
            <w:rPr>
              <w:b/>
              <w:spacing w:val="-2"/>
            </w:rPr>
          </w:rPrChange>
        </w:rPr>
        <w:t xml:space="preserve"> </w:t>
      </w:r>
      <w:r w:rsidRPr="00A152B9">
        <w:rPr>
          <w:b/>
          <w:highlight w:val="green"/>
          <w:rPrChange w:id="3013" w:author="Microsoft Office User" w:date="2025-07-25T06:53:00Z">
            <w:rPr>
              <w:b/>
            </w:rPr>
          </w:rPrChange>
        </w:rPr>
        <w:t>Arena, qui agrège des milliers de votes utilisateurs pour classer entre eux les meilleurs modèles de manière impartiale</w:t>
      </w:r>
      <w:r w:rsidRPr="00A152B9" w:rsidDel="00F657C4">
        <w:rPr>
          <w:b/>
          <w:highlight w:val="green"/>
          <w:rPrChange w:id="3014" w:author="Microsoft Office User" w:date="2025-07-25T06:53:00Z">
            <w:rPr>
              <w:b/>
            </w:rPr>
          </w:rPrChange>
        </w:rPr>
        <w:t>.</w:t>
      </w:r>
      <w:ins w:id="3015" w:author="Microsoft Office User" w:date="2025-07-28T03:43:00Z">
        <w:r w:rsidR="00A02F74">
          <w:rPr>
            <w:b/>
            <w:highlight w:val="green"/>
          </w:rPr>
          <w:t xml:space="preserve"> Ce classement n’est pas une référence parfaite, mais il est assez bien corrélé avec d’autres bancs de test.</w:t>
        </w:r>
      </w:ins>
      <w:del w:id="3016" w:author="Microsoft Office User" w:date="2025-07-28T00:53:00Z">
        <w:r w:rsidRPr="00A152B9" w:rsidDel="00DB0944">
          <w:rPr>
            <w:b/>
            <w:highlight w:val="green"/>
            <w:rPrChange w:id="3017" w:author="Microsoft Office User" w:date="2025-07-25T06:53:00Z">
              <w:rPr>
                <w:b/>
              </w:rPr>
            </w:rPrChange>
          </w:rPr>
          <w:delText xml:space="preserve"> </w:delText>
        </w:r>
        <w:r w:rsidRPr="00A152B9" w:rsidDel="00DB0944">
          <w:rPr>
            <w:highlight w:val="green"/>
            <w:rPrChange w:id="3018" w:author="Microsoft Office User" w:date="2025-07-25T06:53:00Z">
              <w:rPr/>
            </w:rPrChange>
          </w:rPr>
          <w:delText xml:space="preserve">La </w:delText>
        </w:r>
        <w:r w:rsidRPr="00A152B9" w:rsidDel="00DB0944">
          <w:rPr>
            <w:rStyle w:val="Aucun"/>
            <w:color w:val="000000" w:themeColor="text1"/>
            <w:highlight w:val="green"/>
            <w:shd w:val="clear" w:color="auto" w:fill="FFFF00"/>
            <w:rPrChange w:id="3019" w:author="Microsoft Office User" w:date="2025-07-25T06:53:00Z">
              <w:rPr>
                <w:rStyle w:val="Aucun"/>
                <w:color w:val="000000" w:themeColor="text1"/>
                <w:shd w:val="clear" w:color="auto" w:fill="FFFF00"/>
              </w:rPr>
            </w:rPrChange>
          </w:rPr>
          <w:delText>meilleure</w:delText>
        </w:r>
        <w:r w:rsidRPr="00A152B9" w:rsidDel="00DB0944">
          <w:rPr>
            <w:highlight w:val="green"/>
            <w:rPrChange w:id="3020" w:author="Microsoft Office User" w:date="2025-07-25T06:53:00Z">
              <w:rPr/>
            </w:rPrChange>
          </w:rPr>
          <w:delText xml:space="preserve"> entreprise européenne</w:delText>
        </w:r>
        <w:r w:rsidRPr="00A152B9" w:rsidDel="00DB0944">
          <w:rPr>
            <w:rStyle w:val="Aucun"/>
            <w:color w:val="000000" w:themeColor="text1"/>
            <w:highlight w:val="green"/>
            <w:shd w:val="clear" w:color="auto" w:fill="FFFF00"/>
            <w:rPrChange w:id="3021" w:author="Microsoft Office User" w:date="2025-07-25T06:53:00Z">
              <w:rPr>
                <w:rStyle w:val="Aucun"/>
                <w:color w:val="000000" w:themeColor="text1"/>
                <w:shd w:val="clear" w:color="auto" w:fill="FFFF00"/>
              </w:rPr>
            </w:rPrChange>
          </w:rPr>
          <w:delText>,</w:delText>
        </w:r>
        <w:r w:rsidRPr="00A152B9" w:rsidDel="00DB0944">
          <w:rPr>
            <w:highlight w:val="green"/>
            <w:rPrChange w:id="3022" w:author="Microsoft Office User" w:date="2025-07-25T06:53:00Z">
              <w:rPr/>
            </w:rPrChange>
          </w:rPr>
          <w:delText xml:space="preserve"> Mistral</w:delText>
        </w:r>
        <w:r w:rsidRPr="00A152B9" w:rsidDel="00DB0944">
          <w:rPr>
            <w:spacing w:val="-8"/>
            <w:highlight w:val="green"/>
            <w:rPrChange w:id="3023" w:author="Microsoft Office User" w:date="2025-07-25T06:53:00Z">
              <w:rPr>
                <w:spacing w:val="-8"/>
              </w:rPr>
            </w:rPrChange>
          </w:rPr>
          <w:delText xml:space="preserve"> </w:delText>
        </w:r>
        <w:r w:rsidRPr="00A152B9" w:rsidDel="00DB0944">
          <w:rPr>
            <w:highlight w:val="green"/>
            <w:rPrChange w:id="3024" w:author="Microsoft Office User" w:date="2025-07-25T06:53:00Z">
              <w:rPr/>
            </w:rPrChange>
          </w:rPr>
          <w:delText xml:space="preserve">AI, </w:delText>
        </w:r>
        <w:r w:rsidRPr="00A152B9" w:rsidDel="00DB0944">
          <w:rPr>
            <w:rStyle w:val="Aucun"/>
            <w:color w:val="000000" w:themeColor="text1"/>
            <w:highlight w:val="green"/>
            <w:shd w:val="clear" w:color="auto" w:fill="FFFF00"/>
            <w:rPrChange w:id="3025" w:author="Microsoft Office User" w:date="2025-07-25T06:53:00Z">
              <w:rPr>
                <w:rStyle w:val="Aucun"/>
                <w:color w:val="000000" w:themeColor="text1"/>
                <w:shd w:val="clear" w:color="auto" w:fill="FFFF00"/>
              </w:rPr>
            </w:rPrChange>
          </w:rPr>
          <w:delText xml:space="preserve">a un temps fait partie du </w:delText>
        </w:r>
        <w:commentRangeStart w:id="3026"/>
        <w:r w:rsidRPr="00A152B9" w:rsidDel="00DB0944">
          <w:rPr>
            <w:rStyle w:val="Aucun"/>
            <w:color w:val="000000" w:themeColor="text1"/>
            <w:highlight w:val="green"/>
            <w:shd w:val="clear" w:color="auto" w:fill="FFFF00"/>
            <w:rPrChange w:id="3027" w:author="Microsoft Office User" w:date="2025-07-25T06:53:00Z">
              <w:rPr>
                <w:rStyle w:val="Aucun"/>
                <w:color w:val="000000" w:themeColor="text1"/>
                <w:shd w:val="clear" w:color="auto" w:fill="FFFF00"/>
              </w:rPr>
            </w:rPrChange>
          </w:rPr>
          <w:delText xml:space="preserve">top 10 avant d’être </w:delText>
        </w:r>
        <w:commentRangeEnd w:id="3026"/>
        <w:r w:rsidRPr="00A152B9" w:rsidDel="00DB0944">
          <w:rPr>
            <w:rStyle w:val="CommentReference"/>
            <w:highlight w:val="green"/>
            <w:rPrChange w:id="3028" w:author="Microsoft Office User" w:date="2025-07-25T06:53:00Z">
              <w:rPr>
                <w:rStyle w:val="CommentReference"/>
              </w:rPr>
            </w:rPrChange>
          </w:rPr>
          <w:commentReference w:id="3026"/>
        </w:r>
        <w:r w:rsidRPr="00A152B9" w:rsidDel="00DB0944">
          <w:rPr>
            <w:rStyle w:val="Aucun"/>
            <w:color w:val="000000" w:themeColor="text1"/>
            <w:highlight w:val="green"/>
            <w:shd w:val="clear" w:color="auto" w:fill="FFFF00"/>
            <w:rPrChange w:id="3029" w:author="Microsoft Office User" w:date="2025-07-25T06:53:00Z">
              <w:rPr>
                <w:rStyle w:val="Aucun"/>
                <w:color w:val="000000" w:themeColor="text1"/>
                <w:shd w:val="clear" w:color="auto" w:fill="FFFF00"/>
              </w:rPr>
            </w:rPrChange>
          </w:rPr>
          <w:delText>distancée par les</w:delText>
        </w:r>
        <w:r w:rsidRPr="00A152B9" w:rsidDel="00DB0944">
          <w:rPr>
            <w:highlight w:val="green"/>
            <w:rPrChange w:id="3030" w:author="Microsoft Office User" w:date="2025-07-25T06:53:00Z">
              <w:rPr/>
            </w:rPrChange>
          </w:rPr>
          <w:delText xml:space="preserve"> entreprises </w:delText>
        </w:r>
        <w:r w:rsidRPr="00A152B9" w:rsidDel="00DB0944">
          <w:rPr>
            <w:rStyle w:val="Aucun"/>
            <w:color w:val="000000" w:themeColor="text1"/>
            <w:highlight w:val="green"/>
            <w:shd w:val="clear" w:color="auto" w:fill="FFFF00"/>
            <w:rPrChange w:id="3031" w:author="Microsoft Office User" w:date="2025-07-25T06:53:00Z">
              <w:rPr>
                <w:rStyle w:val="Aucun"/>
                <w:color w:val="000000" w:themeColor="text1"/>
                <w:shd w:val="clear" w:color="auto" w:fill="FFFF00"/>
              </w:rPr>
            </w:rPrChange>
          </w:rPr>
          <w:delText xml:space="preserve">américaines et </w:delText>
        </w:r>
        <w:r w:rsidRPr="00A152B9" w:rsidDel="00DB0944">
          <w:rPr>
            <w:highlight w:val="green"/>
            <w:rPrChange w:id="3032" w:author="Microsoft Office User" w:date="2025-07-25T06:53:00Z">
              <w:rPr/>
            </w:rPrChange>
          </w:rPr>
          <w:delText>chinoises.</w:delText>
        </w:r>
      </w:del>
    </w:p>
    <w:p w14:paraId="6D428274" w14:textId="77777777" w:rsidR="001D2912" w:rsidRPr="00BC3ABE" w:rsidRDefault="001D2912" w:rsidP="00872D79">
      <w:r w:rsidRPr="00BC3ABE">
        <w:t>Est-il</w:t>
      </w:r>
      <w:r w:rsidRPr="00BC3ABE">
        <w:rPr>
          <w:spacing w:val="-4"/>
        </w:rPr>
        <w:t xml:space="preserve"> </w:t>
      </w:r>
      <w:r w:rsidRPr="00BC3ABE">
        <w:t>trop</w:t>
      </w:r>
      <w:r w:rsidRPr="00BC3ABE">
        <w:rPr>
          <w:spacing w:val="-4"/>
        </w:rPr>
        <w:t xml:space="preserve"> </w:t>
      </w:r>
      <w:r w:rsidRPr="00BC3ABE">
        <w:t>tard</w:t>
      </w:r>
      <w:r w:rsidRPr="00BC3ABE">
        <w:rPr>
          <w:spacing w:val="-4"/>
        </w:rPr>
        <w:t xml:space="preserve"> </w:t>
      </w:r>
      <w:r w:rsidRPr="00BC3ABE">
        <w:t>pour</w:t>
      </w:r>
      <w:r w:rsidRPr="00BC3ABE">
        <w:rPr>
          <w:spacing w:val="-4"/>
        </w:rPr>
        <w:t xml:space="preserve"> </w:t>
      </w:r>
      <w:r w:rsidRPr="00BC3ABE">
        <w:t>combler</w:t>
      </w:r>
      <w:r w:rsidRPr="00BC3ABE">
        <w:rPr>
          <w:spacing w:val="-4"/>
        </w:rPr>
        <w:t xml:space="preserve"> </w:t>
      </w:r>
      <w:r w:rsidRPr="00BC3ABE">
        <w:rPr>
          <w:color w:val="000000" w:themeColor="text1"/>
        </w:rPr>
        <w:t>ce</w:t>
      </w:r>
      <w:r w:rsidRPr="00BC3ABE">
        <w:rPr>
          <w:spacing w:val="-4"/>
        </w:rPr>
        <w:t xml:space="preserve"> </w:t>
      </w:r>
      <w:r w:rsidRPr="00BC3ABE">
        <w:t>retard</w:t>
      </w:r>
      <w:r w:rsidRPr="00BC3ABE">
        <w:rPr>
          <w:spacing w:val="-4"/>
        </w:rPr>
        <w:t> </w:t>
      </w:r>
      <w:r w:rsidRPr="00BC3ABE">
        <w:t>?</w:t>
      </w:r>
      <w:r w:rsidRPr="00BC3ABE">
        <w:rPr>
          <w:spacing w:val="-4"/>
        </w:rPr>
        <w:t xml:space="preserve"> </w:t>
      </w:r>
      <w:r w:rsidRPr="00BC3ABE">
        <w:t>Sans</w:t>
      </w:r>
      <w:r w:rsidRPr="00BC3ABE">
        <w:rPr>
          <w:spacing w:val="-4"/>
        </w:rPr>
        <w:t xml:space="preserve"> </w:t>
      </w:r>
      <w:r w:rsidRPr="00BC3ABE">
        <w:t>doute</w:t>
      </w:r>
      <w:r w:rsidRPr="00BC3ABE">
        <w:rPr>
          <w:spacing w:val="-4"/>
        </w:rPr>
        <w:t xml:space="preserve"> </w:t>
      </w:r>
      <w:r w:rsidRPr="00BC3ABE">
        <w:t>pas.</w:t>
      </w:r>
      <w:r w:rsidRPr="00BC3ABE">
        <w:rPr>
          <w:spacing w:val="-4"/>
        </w:rPr>
        <w:t xml:space="preserve"> </w:t>
      </w:r>
      <w:r w:rsidRPr="00BC3ABE">
        <w:rPr>
          <w:color w:val="000000" w:themeColor="text1"/>
        </w:rPr>
        <w:t>L’Europe possède quelques</w:t>
      </w:r>
      <w:r w:rsidRPr="00BC3ABE">
        <w:t xml:space="preserve"> atouts dans la course au meilleur LLM. En France, notre </w:t>
      </w:r>
      <w:r w:rsidRPr="00BC3ABE">
        <w:rPr>
          <w:color w:val="000000" w:themeColor="text1"/>
        </w:rPr>
        <w:t>énergie</w:t>
      </w:r>
      <w:r w:rsidRPr="00BC3ABE">
        <w:rPr>
          <w:spacing w:val="64"/>
          <w:w w:val="150"/>
        </w:rPr>
        <w:t xml:space="preserve"> </w:t>
      </w:r>
      <w:r w:rsidRPr="00BC3ABE">
        <w:t>nucléaire</w:t>
      </w:r>
      <w:r w:rsidRPr="00BC3ABE">
        <w:rPr>
          <w:spacing w:val="64"/>
          <w:w w:val="150"/>
        </w:rPr>
        <w:t xml:space="preserve"> </w:t>
      </w:r>
      <w:r w:rsidRPr="00BC3ABE">
        <w:t>saurait</w:t>
      </w:r>
      <w:r w:rsidRPr="00BC3ABE">
        <w:rPr>
          <w:spacing w:val="64"/>
          <w:w w:val="150"/>
        </w:rPr>
        <w:t xml:space="preserve"> </w:t>
      </w:r>
      <w:r w:rsidRPr="00BC3ABE">
        <w:t>alimenter</w:t>
      </w:r>
      <w:r w:rsidRPr="00BC3ABE">
        <w:rPr>
          <w:spacing w:val="63"/>
          <w:w w:val="150"/>
        </w:rPr>
        <w:t xml:space="preserve"> </w:t>
      </w:r>
      <w:r w:rsidRPr="00BC3ABE">
        <w:t>des</w:t>
      </w:r>
      <w:r w:rsidRPr="00BC3ABE">
        <w:rPr>
          <w:spacing w:val="64"/>
          <w:w w:val="150"/>
        </w:rPr>
        <w:t xml:space="preserve"> </w:t>
      </w:r>
      <w:r w:rsidRPr="00BC3ABE">
        <w:t>grands</w:t>
      </w:r>
      <w:r w:rsidRPr="00BC3ABE">
        <w:rPr>
          <w:spacing w:val="64"/>
          <w:w w:val="150"/>
        </w:rPr>
        <w:t xml:space="preserve"> </w:t>
      </w:r>
      <w:r w:rsidRPr="00BC3ABE">
        <w:rPr>
          <w:spacing w:val="-2"/>
        </w:rPr>
        <w:t>centres</w:t>
      </w:r>
      <w:r w:rsidRPr="00BC3ABE">
        <w:t xml:space="preserve"> d’entraînement. Passons en revue les </w:t>
      </w:r>
      <w:r w:rsidRPr="00BC3ABE">
        <w:rPr>
          <w:color w:val="000000" w:themeColor="text1"/>
        </w:rPr>
        <w:t>cartes maîtresses de</w:t>
      </w:r>
      <w:r w:rsidRPr="00BC3ABE">
        <w:t xml:space="preserve"> la course à l’IA : finances, électricité, processeurs. Dans chacun de ces domaines, des mesures politiques fortes pourraient nous donner un nouvel élan.</w:t>
      </w:r>
    </w:p>
    <w:p w14:paraId="2B937DEC" w14:textId="77777777" w:rsidR="001D2912" w:rsidRPr="00BC3ABE" w:rsidRDefault="001D2912" w:rsidP="00E44AC1">
      <w:pPr>
        <w:pStyle w:val="Heading3"/>
        <w:spacing w:line="276" w:lineRule="auto"/>
        <w:jc w:val="both"/>
        <w:rPr>
          <w:rFonts w:ascii="Times New Roman" w:hAnsi="Times New Roman" w:cs="Times New Roman"/>
        </w:rPr>
      </w:pPr>
      <w:bookmarkStart w:id="3033" w:name="_Toc91"/>
      <w:bookmarkStart w:id="3034" w:name="_Toc193205483"/>
      <w:bookmarkStart w:id="3035" w:name="_Toc201829618"/>
      <w:r w:rsidRPr="00BC3ABE">
        <w:rPr>
          <w:rFonts w:ascii="Times New Roman" w:hAnsi="Times New Roman" w:cs="Times New Roman"/>
        </w:rPr>
        <w:t>Unifier</w:t>
      </w:r>
      <w:r w:rsidRPr="00BC3ABE">
        <w:rPr>
          <w:rFonts w:ascii="Times New Roman" w:hAnsi="Times New Roman" w:cs="Times New Roman"/>
          <w:spacing w:val="-8"/>
        </w:rPr>
        <w:t xml:space="preserve"> </w:t>
      </w:r>
      <w:r w:rsidRPr="00BC3ABE">
        <w:rPr>
          <w:rFonts w:ascii="Times New Roman" w:hAnsi="Times New Roman" w:cs="Times New Roman"/>
        </w:rPr>
        <w:t>le</w:t>
      </w:r>
      <w:r w:rsidRPr="00BC3ABE">
        <w:rPr>
          <w:rFonts w:ascii="Times New Roman" w:hAnsi="Times New Roman" w:cs="Times New Roman"/>
          <w:spacing w:val="-8"/>
        </w:rPr>
        <w:t xml:space="preserve"> </w:t>
      </w:r>
      <w:r w:rsidRPr="00BC3ABE">
        <w:rPr>
          <w:rFonts w:ascii="Times New Roman" w:hAnsi="Times New Roman" w:cs="Times New Roman"/>
        </w:rPr>
        <w:t>marché</w:t>
      </w:r>
      <w:r w:rsidRPr="00BC3ABE">
        <w:rPr>
          <w:rFonts w:ascii="Times New Roman" w:hAnsi="Times New Roman" w:cs="Times New Roman"/>
          <w:spacing w:val="-8"/>
        </w:rPr>
        <w:t xml:space="preserve"> </w:t>
      </w:r>
      <w:r w:rsidRPr="00BC3ABE">
        <w:rPr>
          <w:rFonts w:ascii="Times New Roman" w:hAnsi="Times New Roman" w:cs="Times New Roman"/>
        </w:rPr>
        <w:t>pour</w:t>
      </w:r>
      <w:r w:rsidRPr="00BC3ABE">
        <w:rPr>
          <w:rFonts w:ascii="Times New Roman" w:hAnsi="Times New Roman" w:cs="Times New Roman"/>
          <w:spacing w:val="-8"/>
        </w:rPr>
        <w:t xml:space="preserve"> </w:t>
      </w:r>
      <w:r w:rsidRPr="00BC3ABE">
        <w:rPr>
          <w:rFonts w:ascii="Times New Roman" w:hAnsi="Times New Roman" w:cs="Times New Roman"/>
        </w:rPr>
        <w:t>faciliter</w:t>
      </w:r>
      <w:r w:rsidRPr="00BC3ABE">
        <w:rPr>
          <w:rFonts w:ascii="Times New Roman" w:hAnsi="Times New Roman" w:cs="Times New Roman"/>
          <w:spacing w:val="-7"/>
        </w:rPr>
        <w:t xml:space="preserve"> </w:t>
      </w:r>
      <w:r w:rsidRPr="00BC3ABE">
        <w:rPr>
          <w:rFonts w:ascii="Times New Roman" w:hAnsi="Times New Roman" w:cs="Times New Roman"/>
        </w:rPr>
        <w:t>les</w:t>
      </w:r>
      <w:r w:rsidRPr="00BC3ABE">
        <w:rPr>
          <w:rFonts w:ascii="Times New Roman" w:hAnsi="Times New Roman" w:cs="Times New Roman"/>
          <w:spacing w:val="-9"/>
        </w:rPr>
        <w:t xml:space="preserve"> </w:t>
      </w:r>
      <w:r w:rsidRPr="00BC3ABE">
        <w:rPr>
          <w:rFonts w:ascii="Times New Roman" w:hAnsi="Times New Roman" w:cs="Times New Roman"/>
          <w:spacing w:val="-2"/>
        </w:rPr>
        <w:t>financements</w:t>
      </w:r>
      <w:bookmarkEnd w:id="3033"/>
      <w:bookmarkEnd w:id="3034"/>
      <w:bookmarkEnd w:id="3035"/>
    </w:p>
    <w:p w14:paraId="5452A239" w14:textId="77777777" w:rsidR="001D2912" w:rsidRPr="00065C26" w:rsidDel="00D22536" w:rsidRDefault="001D2912" w:rsidP="003175A3">
      <w:r w:rsidRPr="00BC3ABE">
        <w:t xml:space="preserve">Les finances sont au cœur du problème. L’écart de financements entre les entreprises d’IA européennes et </w:t>
      </w:r>
      <w:r w:rsidRPr="00BC3ABE">
        <w:rPr>
          <w:color w:val="000000" w:themeColor="text1"/>
        </w:rPr>
        <w:t>américaines</w:t>
      </w:r>
      <w:r w:rsidRPr="00BC3ABE">
        <w:t xml:space="preserve"> est abyssal, les entreprises américaines </w:t>
      </w:r>
      <w:r w:rsidRPr="00BC3ABE">
        <w:rPr>
          <w:color w:val="000000" w:themeColor="text1"/>
        </w:rPr>
        <w:t>ayant reçu</w:t>
      </w:r>
      <w:r w:rsidRPr="00BC3ABE">
        <w:t xml:space="preserve"> près de cinq fois plus de </w:t>
      </w:r>
      <w:r w:rsidRPr="00BC3ABE">
        <w:rPr>
          <w:color w:val="000000" w:themeColor="text1"/>
        </w:rPr>
        <w:t>financements</w:t>
      </w:r>
      <w:r w:rsidRPr="00BC3ABE">
        <w:t xml:space="preserve"> en 2024</w:t>
      </w:r>
      <w:r w:rsidRPr="00BC3ABE">
        <w:rPr>
          <w:color w:val="000000" w:themeColor="text1"/>
        </w:rPr>
        <w:t>. Et</w:t>
      </w:r>
      <w:r w:rsidRPr="00BC3ABE">
        <w:t xml:space="preserve"> l’écart </w:t>
      </w:r>
      <w:r w:rsidRPr="00BC3ABE">
        <w:rPr>
          <w:color w:val="000000" w:themeColor="text1"/>
        </w:rPr>
        <w:t>continue de</w:t>
      </w:r>
      <w:r w:rsidRPr="00BC3ABE">
        <w:t xml:space="preserve"> se creuser. Début 2025, </w:t>
      </w:r>
      <w:r w:rsidRPr="00BC3ABE">
        <w:rPr>
          <w:color w:val="000000" w:themeColor="text1"/>
        </w:rPr>
        <w:t xml:space="preserve">quand le leader </w:t>
      </w:r>
      <w:r w:rsidRPr="00BC3ABE">
        <w:lastRenderedPageBreak/>
        <w:t>européen Mistral AI annonçait « plusieurs milliards d’euros </w:t>
      </w:r>
      <w:r w:rsidRPr="00BC3ABE">
        <w:rPr>
          <w:color w:val="000000" w:themeColor="text1"/>
        </w:rPr>
        <w:t xml:space="preserve">» d’investissement dans des centres d’entraînement, le </w:t>
      </w:r>
      <w:r w:rsidRPr="00872D79">
        <w:t>leader américain OpenAI lançait son projet Stargate à 500 milliards de dollars</w:t>
      </w:r>
      <w:r>
        <w:t>.</w:t>
      </w:r>
      <w:del w:id="3036" w:author="Microsoft Office User" w:date="2025-07-25T07:26:00Z">
        <w:r w:rsidDel="00380A67">
          <w:delText xml:space="preserve"> </w:delText>
        </w:r>
        <w:r w:rsidRPr="00872D79" w:rsidDel="00380A67">
          <w:delText>.</w:delText>
        </w:r>
      </w:del>
    </w:p>
    <w:p w14:paraId="0126363C" w14:textId="77777777" w:rsidR="001D2912" w:rsidRPr="00BC3ABE" w:rsidRDefault="001D2912" w:rsidP="003175A3">
      <w:r w:rsidRPr="00BC3ABE">
        <w:t>D’où</w:t>
      </w:r>
      <w:r w:rsidRPr="00BC3ABE">
        <w:rPr>
          <w:spacing w:val="-4"/>
        </w:rPr>
        <w:t xml:space="preserve"> </w:t>
      </w:r>
      <w:r w:rsidRPr="00BC3ABE">
        <w:t>vient</w:t>
      </w:r>
      <w:r w:rsidRPr="00BC3ABE">
        <w:rPr>
          <w:spacing w:val="-2"/>
        </w:rPr>
        <w:t xml:space="preserve"> </w:t>
      </w:r>
      <w:r w:rsidRPr="00BC3ABE">
        <w:t>cet</w:t>
      </w:r>
      <w:r w:rsidRPr="00BC3ABE">
        <w:rPr>
          <w:spacing w:val="-2"/>
        </w:rPr>
        <w:t xml:space="preserve"> </w:t>
      </w:r>
      <w:r w:rsidRPr="00BC3ABE">
        <w:t>écart</w:t>
      </w:r>
      <w:r w:rsidRPr="00BC3ABE">
        <w:rPr>
          <w:spacing w:val="-2"/>
        </w:rPr>
        <w:t xml:space="preserve"> </w:t>
      </w:r>
      <w:r w:rsidRPr="00BC3ABE">
        <w:t>abyssal</w:t>
      </w:r>
      <w:r w:rsidRPr="00BC3ABE">
        <w:rPr>
          <w:spacing w:val="-2"/>
        </w:rPr>
        <w:t> </w:t>
      </w:r>
      <w:r w:rsidRPr="00BC3ABE">
        <w:rPr>
          <w:spacing w:val="-10"/>
        </w:rPr>
        <w:t>?</w:t>
      </w:r>
    </w:p>
    <w:p w14:paraId="31FB40E3" w14:textId="5B9E34A1" w:rsidR="001D2912" w:rsidRDefault="001D2912" w:rsidP="00E22682">
      <w:r w:rsidRPr="00BC3ABE">
        <w:t xml:space="preserve">Comparé aux marchés chinois ou américain, le marché européen est limité du côté de l’investissement par son aversion au risque, et du côté de la demande </w:t>
      </w:r>
      <w:ins w:id="3037" w:author="Microsoft Office User" w:date="2025-07-28T03:44:00Z">
        <w:r w:rsidR="00544023">
          <w:t xml:space="preserve">par </w:t>
        </w:r>
      </w:ins>
      <w:r w:rsidRPr="00BC3ABE">
        <w:rPr>
          <w:color w:val="000000" w:themeColor="text1"/>
        </w:rPr>
        <w:t>un</w:t>
      </w:r>
      <w:del w:id="3038" w:author="Microsoft Office User" w:date="2025-07-28T03:44:00Z">
        <w:r w:rsidRPr="00BC3ABE" w:rsidDel="00544023">
          <w:rPr>
            <w:color w:val="000000" w:themeColor="text1"/>
          </w:rPr>
          <w:delText>e</w:delText>
        </w:r>
      </w:del>
      <w:r w:rsidRPr="00BC3ABE">
        <w:rPr>
          <w:color w:val="000000" w:themeColor="text1"/>
        </w:rPr>
        <w:t xml:space="preserve"> moindre</w:t>
      </w:r>
      <w:r w:rsidRPr="00BC3ABE">
        <w:t xml:space="preserve"> </w:t>
      </w:r>
      <w:del w:id="3039" w:author="Microsoft Office User" w:date="2025-07-28T03:44:00Z">
        <w:r w:rsidRPr="00BC3ABE" w:rsidDel="00544023">
          <w:delText xml:space="preserve">pénétration </w:delText>
        </w:r>
      </w:del>
      <w:ins w:id="3040" w:author="Microsoft Office User" w:date="2025-07-28T03:44:00Z">
        <w:r w:rsidR="00544023">
          <w:t>appétit pour les</w:t>
        </w:r>
        <w:r w:rsidR="00544023" w:rsidRPr="00BC3ABE">
          <w:t xml:space="preserve"> </w:t>
        </w:r>
      </w:ins>
      <w:del w:id="3041" w:author="Microsoft Office User" w:date="2025-07-28T03:44:00Z">
        <w:r w:rsidRPr="00BC3ABE" w:rsidDel="00544023">
          <w:delText xml:space="preserve">des </w:delText>
        </w:r>
      </w:del>
      <w:r w:rsidRPr="00BC3ABE">
        <w:t>hautes technologies</w:t>
      </w:r>
      <w:r w:rsidRPr="00BC3ABE">
        <w:rPr>
          <w:color w:val="000000" w:themeColor="text1"/>
        </w:rPr>
        <w:t>, et de l’IA en particulier</w:t>
      </w:r>
      <w:r w:rsidRPr="00BC3ABE">
        <w:rPr>
          <w:color w:val="000000" w:themeColor="text1"/>
          <w:vertAlign w:val="superscript"/>
        </w:rPr>
        <w:endnoteReference w:id="132"/>
      </w:r>
      <w:r w:rsidRPr="00BC3ABE">
        <w:rPr>
          <w:color w:val="000000" w:themeColor="text1"/>
        </w:rPr>
        <w:t>. Son</w:t>
      </w:r>
      <w:r w:rsidRPr="00BC3ABE">
        <w:t xml:space="preserve"> principal problème est d’être trop fragmenté : pour un investisseur européen, </w:t>
      </w:r>
      <w:r w:rsidRPr="00BC3ABE">
        <w:rPr>
          <w:color w:val="000000" w:themeColor="text1"/>
        </w:rPr>
        <w:t>l’entrée</w:t>
      </w:r>
      <w:r w:rsidRPr="00BC3ABE">
        <w:t xml:space="preserve"> dans un nouveau pays est un parcours du combattant, car </w:t>
      </w:r>
      <w:r w:rsidRPr="00BC3ABE">
        <w:rPr>
          <w:color w:val="000000" w:themeColor="text1"/>
        </w:rPr>
        <w:t>elle</w:t>
      </w:r>
      <w:r w:rsidRPr="00BC3ABE">
        <w:t xml:space="preserve"> demande de s’adapter à un paysage législatif nouveau, les règles des SAS </w:t>
      </w:r>
      <w:r>
        <w:t xml:space="preserve">(sociétés par actions simplifiée) </w:t>
      </w:r>
      <w:r w:rsidRPr="00BC3ABE">
        <w:t>françaises différant largement des GmbH</w:t>
      </w:r>
      <w:r>
        <w:rPr>
          <w:rStyle w:val="FootnoteReference"/>
        </w:rPr>
        <w:footnoteReference w:id="108"/>
      </w:r>
      <w:r w:rsidRPr="00BC3ABE">
        <w:t xml:space="preserve"> allemandes. Ainsi, </w:t>
      </w:r>
      <w:r w:rsidRPr="00BC3ABE">
        <w:rPr>
          <w:rStyle w:val="Hyperlink2"/>
          <w:rFonts w:cs="Times New Roman"/>
          <w:color w:val="000000" w:themeColor="text1"/>
        </w:rPr>
        <w:t xml:space="preserve">à </w:t>
      </w:r>
      <w:r w:rsidRPr="00BC3ABE">
        <w:rPr>
          <w:color w:val="000000" w:themeColor="text1"/>
        </w:rPr>
        <w:t>chaque frontière européenne, une barrière législative entrave les flux d’investissement.</w:t>
      </w:r>
      <w:r w:rsidRPr="00BC3ABE">
        <w:t xml:space="preserve"> Même problème du côté de la consommation</w:t>
      </w:r>
      <w:r w:rsidRPr="00BC3ABE">
        <w:rPr>
          <w:color w:val="000000" w:themeColor="text1"/>
        </w:rPr>
        <w:t>, où</w:t>
      </w:r>
      <w:r w:rsidRPr="00BC3ABE">
        <w:t xml:space="preserve"> chaque frontière européenne dresse des barrières à la vente.</w:t>
      </w:r>
      <w:r w:rsidRPr="00BC3ABE">
        <w:rPr>
          <w:spacing w:val="-1"/>
        </w:rPr>
        <w:t xml:space="preserve"> </w:t>
      </w:r>
      <w:r w:rsidRPr="00BC3ABE">
        <w:t>Au contraire, les marchés uniques des États</w:t>
      </w:r>
      <w:r>
        <w:t>-</w:t>
      </w:r>
      <w:r w:rsidRPr="00BC3ABE" w:rsidDel="00D22536">
        <w:t xml:space="preserve"> </w:t>
      </w:r>
      <w:r w:rsidRPr="00BC3ABE">
        <w:t xml:space="preserve">Unis et de la Chine </w:t>
      </w:r>
      <w:r w:rsidRPr="00BC3ABE" w:rsidDel="00D7150F">
        <w:t xml:space="preserve">sont </w:t>
      </w:r>
      <w:r>
        <w:t>offrent</w:t>
      </w:r>
      <w:r w:rsidRPr="00BC3ABE">
        <w:t xml:space="preserve"> un grand avantage pour leurs start</w:t>
      </w:r>
      <w:bookmarkStart w:id="3042" w:name="_bookmark241"/>
      <w:bookmarkEnd w:id="3042"/>
      <w:r w:rsidRPr="00BC3ABE">
        <w:t>-ups</w:t>
      </w:r>
      <w:del w:id="3043" w:author="Microsoft Office User" w:date="2025-07-27T21:36:00Z">
        <w:r w:rsidRPr="00BC3ABE" w:rsidDel="00E22682">
          <w:rPr>
            <w:rStyle w:val="FootnoteReference"/>
            <w:rFonts w:ascii="Times New Roman" w:hAnsi="Times New Roman" w:cs="Times New Roman"/>
          </w:rPr>
          <w:footnoteReference w:id="109"/>
        </w:r>
      </w:del>
      <w:r w:rsidRPr="00BC3ABE">
        <w:t>.</w:t>
      </w:r>
      <w:r>
        <w:t xml:space="preserve"> </w:t>
      </w:r>
      <w:del w:id="3074" w:author="Microsoft Office User" w:date="2025-07-27T21:35:00Z">
        <w:r w:rsidRPr="00D7150F" w:rsidDel="00E22682">
          <w:delText xml:space="preserve">Ces </w:delText>
        </w:r>
      </w:del>
      <w:ins w:id="3075" w:author="Microsoft Office User" w:date="2025-07-27T21:35:00Z">
        <w:r w:rsidR="00E22682">
          <w:t>De plus, sur</w:t>
        </w:r>
        <w:r w:rsidR="00E22682" w:rsidRPr="00D7150F">
          <w:t xml:space="preserve"> </w:t>
        </w:r>
      </w:ins>
      <w:r w:rsidRPr="00D7150F">
        <w:t>deux marchés</w:t>
      </w:r>
      <w:ins w:id="3076" w:author="Microsoft Office User" w:date="2025-07-27T21:35:00Z">
        <w:r w:rsidR="00E22682">
          <w:t xml:space="preserve">, les consommateurs sont bien plus enclins </w:t>
        </w:r>
      </w:ins>
      <w:ins w:id="3077" w:author="Microsoft Office User" w:date="2025-07-27T21:36:00Z">
        <w:r w:rsidR="00E22682">
          <w:t xml:space="preserve">à </w:t>
        </w:r>
      </w:ins>
      <w:del w:id="3078" w:author="Microsoft Office User" w:date="2025-07-27T21:35:00Z">
        <w:r w:rsidRPr="00D7150F" w:rsidDel="00E22682">
          <w:delText xml:space="preserve"> ont </w:delText>
        </w:r>
      </w:del>
      <w:r w:rsidRPr="00D7150F">
        <w:t>adopt</w:t>
      </w:r>
      <w:ins w:id="3079" w:author="Microsoft Office User" w:date="2025-07-27T21:36:00Z">
        <w:r w:rsidR="00E22682">
          <w:t>er</w:t>
        </w:r>
      </w:ins>
      <w:del w:id="3080" w:author="Microsoft Office User" w:date="2025-07-27T21:36:00Z">
        <w:r w:rsidRPr="00D7150F" w:rsidDel="00E22682">
          <w:delText>é</w:delText>
        </w:r>
      </w:del>
      <w:r w:rsidRPr="00D7150F">
        <w:t xml:space="preserve"> l’IA </w:t>
      </w:r>
      <w:del w:id="3081" w:author="Microsoft Office User" w:date="2025-07-28T03:44:00Z">
        <w:r w:rsidRPr="00D7150F" w:rsidDel="00715FBF">
          <w:delText xml:space="preserve">bien plus facilement </w:delText>
        </w:r>
      </w:del>
      <w:r w:rsidRPr="00D7150F">
        <w:t>que</w:t>
      </w:r>
      <w:ins w:id="3082" w:author="Microsoft Office User" w:date="2025-07-27T21:36:00Z">
        <w:r w:rsidR="00E22682">
          <w:t xml:space="preserve"> les </w:t>
        </w:r>
      </w:ins>
      <w:ins w:id="3083" w:author="Microsoft Office User" w:date="2025-07-27T21:37:00Z">
        <w:r w:rsidR="00E22682">
          <w:t>E</w:t>
        </w:r>
      </w:ins>
      <w:ins w:id="3084" w:author="Microsoft Office User" w:date="2025-07-27T21:36:00Z">
        <w:r w:rsidR="00E22682">
          <w:t>uropéens</w:t>
        </w:r>
      </w:ins>
      <w:del w:id="3085" w:author="Microsoft Office User" w:date="2025-07-27T21:36:00Z">
        <w:r w:rsidRPr="00D7150F" w:rsidDel="00E22682">
          <w:delText xml:space="preserve"> l’Europe</w:delText>
        </w:r>
      </w:del>
      <w:r w:rsidRPr="00D7150F">
        <w:t xml:space="preserve">, ce qui assure aux entreprises </w:t>
      </w:r>
      <w:del w:id="3086" w:author="Microsoft Office User" w:date="2025-07-27T21:36:00Z">
        <w:r w:rsidRPr="00D7150F" w:rsidDel="00E22682">
          <w:delText xml:space="preserve">domestiques </w:delText>
        </w:r>
      </w:del>
      <w:ins w:id="3087" w:author="Microsoft Office User" w:date="2025-07-27T21:36:00Z">
        <w:r w:rsidR="00E22682">
          <w:t>locales</w:t>
        </w:r>
        <w:r w:rsidR="00E22682" w:rsidRPr="00D7150F">
          <w:t xml:space="preserve"> </w:t>
        </w:r>
      </w:ins>
      <w:del w:id="3088" w:author="Microsoft Office User" w:date="2025-07-27T21:36:00Z">
        <w:r w:rsidDel="00E22682">
          <w:delText>une demande</w:delText>
        </w:r>
        <w:r w:rsidRPr="00D7150F" w:rsidDel="00E22682">
          <w:delText xml:space="preserve"> solide sur l</w:delText>
        </w:r>
        <w:r w:rsidDel="00E22682">
          <w:delText>a</w:delText>
        </w:r>
        <w:r w:rsidRPr="00D7150F" w:rsidDel="00E22682">
          <w:delText>quel</w:delText>
        </w:r>
        <w:r w:rsidDel="00E22682">
          <w:delText>le</w:delText>
        </w:r>
        <w:r w:rsidRPr="00D7150F" w:rsidDel="00E22682">
          <w:delText xml:space="preserve"> s’appuyer</w:delText>
        </w:r>
      </w:del>
      <w:ins w:id="3089" w:author="Microsoft Office User" w:date="2025-07-27T21:36:00Z">
        <w:r w:rsidR="00E22682">
          <w:t>un marché domestique solide</w:t>
        </w:r>
      </w:ins>
      <w:r w:rsidRPr="00D7150F">
        <w:t>.</w:t>
      </w:r>
    </w:p>
    <w:p w14:paraId="0EF51AF0" w14:textId="3132812E" w:rsidR="001D2912" w:rsidDel="00E22682" w:rsidRDefault="001D2912" w:rsidP="003175A3">
      <w:pPr>
        <w:rPr>
          <w:del w:id="3090" w:author="Microsoft Office User" w:date="2025-07-27T21:37:00Z"/>
        </w:rPr>
      </w:pPr>
      <w:r w:rsidRPr="00BC3ABE" w:rsidDel="00D7150F">
        <w:t>P</w:t>
      </w:r>
      <w:r w:rsidRPr="00BC3ABE">
        <w:t xml:space="preserve">ourtant, nous devons absolument dépasser l’échelle nationale, ne serait-ce que pour </w:t>
      </w:r>
      <w:r w:rsidRPr="00BC3ABE">
        <w:rPr>
          <w:color w:val="000000" w:themeColor="text1"/>
        </w:rPr>
        <w:t>mettre en place ces</w:t>
      </w:r>
      <w:r w:rsidRPr="00BC3ABE">
        <w:t xml:space="preserve"> grands entraînements </w:t>
      </w:r>
      <w:r w:rsidRPr="00BC3ABE">
        <w:rPr>
          <w:color w:val="000000" w:themeColor="text1"/>
        </w:rPr>
        <w:t>dont les besoins énergétiques atteindront des dizaines</w:t>
      </w:r>
      <w:r w:rsidRPr="00BC3ABE">
        <w:t xml:space="preserve"> de </w:t>
      </w:r>
      <w:r w:rsidRPr="00BC3ABE">
        <w:rPr>
          <w:color w:val="000000" w:themeColor="text1"/>
        </w:rPr>
        <w:t>gigawatt</w:t>
      </w:r>
      <w:r>
        <w:rPr>
          <w:color w:val="000000" w:themeColor="text1"/>
        </w:rPr>
        <w:t>s</w:t>
      </w:r>
      <w:r w:rsidRPr="00BC3ABE">
        <w:rPr>
          <w:color w:val="000000" w:themeColor="text1"/>
        </w:rPr>
        <w:t xml:space="preserve">. </w:t>
      </w:r>
      <w:r w:rsidRPr="00BC3ABE">
        <w:t xml:space="preserve">Mario Draghi, ancien </w:t>
      </w:r>
      <w:r>
        <w:t>P</w:t>
      </w:r>
      <w:r w:rsidRPr="00BC3ABE">
        <w:t>remier</w:t>
      </w:r>
      <w:r w:rsidRPr="00BC3ABE">
        <w:rPr>
          <w:spacing w:val="-2"/>
        </w:rPr>
        <w:t xml:space="preserve"> </w:t>
      </w:r>
      <w:r w:rsidRPr="00BC3ABE">
        <w:t>ministre</w:t>
      </w:r>
      <w:r w:rsidRPr="00BC3ABE">
        <w:rPr>
          <w:spacing w:val="-2"/>
        </w:rPr>
        <w:t xml:space="preserve"> </w:t>
      </w:r>
      <w:r w:rsidRPr="00BC3ABE">
        <w:t>d’Italie</w:t>
      </w:r>
      <w:r w:rsidRPr="00BC3ABE">
        <w:rPr>
          <w:color w:val="000000" w:themeColor="text1"/>
        </w:rPr>
        <w:t xml:space="preserve"> et président de la BCE, </w:t>
      </w:r>
      <w:r w:rsidRPr="00BC3ABE">
        <w:t>a</w:t>
      </w:r>
      <w:r w:rsidRPr="00BC3ABE">
        <w:rPr>
          <w:spacing w:val="-2"/>
        </w:rPr>
        <w:t xml:space="preserve"> </w:t>
      </w:r>
      <w:r w:rsidRPr="00BC3ABE">
        <w:t>mené</w:t>
      </w:r>
      <w:r w:rsidRPr="00BC3ABE">
        <w:rPr>
          <w:spacing w:val="-2"/>
        </w:rPr>
        <w:t xml:space="preserve"> </w:t>
      </w:r>
      <w:r w:rsidRPr="00BC3ABE">
        <w:t>en</w:t>
      </w:r>
      <w:r w:rsidRPr="00BC3ABE">
        <w:rPr>
          <w:spacing w:val="-2"/>
        </w:rPr>
        <w:t xml:space="preserve"> </w:t>
      </w:r>
      <w:r w:rsidRPr="00BC3ABE">
        <w:t>2024</w:t>
      </w:r>
      <w:r w:rsidRPr="00BC3ABE">
        <w:rPr>
          <w:spacing w:val="-2"/>
        </w:rPr>
        <w:t xml:space="preserve"> </w:t>
      </w:r>
      <w:r w:rsidRPr="00BC3ABE">
        <w:t>un</w:t>
      </w:r>
      <w:r w:rsidRPr="00BC3ABE">
        <w:rPr>
          <w:spacing w:val="-2"/>
        </w:rPr>
        <w:t xml:space="preserve"> </w:t>
      </w:r>
      <w:r w:rsidRPr="00BC3ABE">
        <w:t>rapport</w:t>
      </w:r>
      <w:r w:rsidRPr="00BC3ABE">
        <w:rPr>
          <w:spacing w:val="-2"/>
        </w:rPr>
        <w:t xml:space="preserve"> </w:t>
      </w:r>
      <w:r w:rsidRPr="00BC3ABE">
        <w:t>commandé</w:t>
      </w:r>
      <w:r w:rsidRPr="00BC3ABE">
        <w:rPr>
          <w:spacing w:val="-2"/>
        </w:rPr>
        <w:t xml:space="preserve"> </w:t>
      </w:r>
      <w:r w:rsidRPr="00BC3ABE">
        <w:t>par l’Union européenne pour sauver la compétitivité européenne</w:t>
      </w:r>
      <w:bookmarkStart w:id="3091" w:name="_bookmark242"/>
      <w:bookmarkEnd w:id="3091"/>
      <w:r w:rsidRPr="00BC3ABE">
        <w:rPr>
          <w:rStyle w:val="EndnoteReference"/>
          <w:rFonts w:ascii="Times New Roman" w:hAnsi="Times New Roman" w:cs="Times New Roman"/>
        </w:rPr>
        <w:endnoteReference w:id="133"/>
      </w:r>
      <w:r w:rsidRPr="00BC3ABE">
        <w:t xml:space="preserve">. Il y formule des recommandations audacieuses pour aménager l’écosystème des entreprises européennes, comme la création un nouveau statut </w:t>
      </w:r>
      <w:r w:rsidRPr="00872D79">
        <w:t>supranational</w:t>
      </w:r>
      <w:r w:rsidRPr="00065C26">
        <w:t xml:space="preserve"> </w:t>
      </w:r>
      <w:r w:rsidRPr="00BC3ABE">
        <w:t>d’entreprise</w:t>
      </w:r>
      <w:r w:rsidRPr="00BC3ABE">
        <w:rPr>
          <w:spacing w:val="78"/>
          <w:w w:val="150"/>
        </w:rPr>
        <w:t xml:space="preserve"> </w:t>
      </w:r>
      <w:r w:rsidRPr="00BC3ABE">
        <w:t>innovante</w:t>
      </w:r>
      <w:r w:rsidRPr="00BC3ABE">
        <w:rPr>
          <w:spacing w:val="78"/>
          <w:w w:val="150"/>
        </w:rPr>
        <w:t xml:space="preserve"> </w:t>
      </w:r>
      <w:r w:rsidRPr="00BC3ABE">
        <w:t>qui</w:t>
      </w:r>
      <w:r w:rsidRPr="00BC3ABE">
        <w:rPr>
          <w:spacing w:val="78"/>
          <w:w w:val="150"/>
        </w:rPr>
        <w:t xml:space="preserve"> </w:t>
      </w:r>
      <w:r w:rsidRPr="00BC3ABE">
        <w:t>permettrait</w:t>
      </w:r>
      <w:r w:rsidRPr="00BC3ABE">
        <w:rPr>
          <w:spacing w:val="78"/>
          <w:w w:val="150"/>
        </w:rPr>
        <w:t xml:space="preserve"> </w:t>
      </w:r>
      <w:r w:rsidRPr="00BC3ABE">
        <w:t>aux</w:t>
      </w:r>
      <w:r w:rsidRPr="00BC3ABE">
        <w:rPr>
          <w:spacing w:val="79"/>
          <w:w w:val="150"/>
        </w:rPr>
        <w:t xml:space="preserve"> </w:t>
      </w:r>
      <w:r w:rsidRPr="00BC3ABE">
        <w:t>entreprises</w:t>
      </w:r>
      <w:r w:rsidRPr="00BC3ABE">
        <w:rPr>
          <w:spacing w:val="78"/>
          <w:w w:val="150"/>
        </w:rPr>
        <w:t xml:space="preserve"> </w:t>
      </w:r>
      <w:r w:rsidRPr="00BC3ABE">
        <w:t>de</w:t>
      </w:r>
      <w:r w:rsidRPr="00BC3ABE">
        <w:rPr>
          <w:spacing w:val="78"/>
          <w:w w:val="150"/>
        </w:rPr>
        <w:t xml:space="preserve"> </w:t>
      </w:r>
      <w:r w:rsidRPr="00BC3ABE">
        <w:t>capital-</w:t>
      </w:r>
      <w:r w:rsidRPr="00BC3ABE">
        <w:rPr>
          <w:spacing w:val="-2"/>
        </w:rPr>
        <w:t xml:space="preserve">risque </w:t>
      </w:r>
      <w:r w:rsidRPr="00BC3ABE">
        <w:t>finançant les start-up d’étendre facilement leurs investissements à travers vingt-sept législations différentes</w:t>
      </w:r>
      <w:bookmarkStart w:id="3092" w:name="_bookmark243"/>
      <w:bookmarkEnd w:id="3092"/>
      <w:del w:id="3093" w:author="Microsoft Office User" w:date="2025-07-27T21:35:00Z">
        <w:r w:rsidRPr="00BC3ABE" w:rsidDel="00E22682">
          <w:rPr>
            <w:rStyle w:val="FootnoteReference"/>
            <w:rFonts w:ascii="Times New Roman" w:hAnsi="Times New Roman" w:cs="Times New Roman"/>
          </w:rPr>
          <w:footnoteReference w:id="110"/>
        </w:r>
      </w:del>
      <w:r w:rsidRPr="00BC3ABE">
        <w:t xml:space="preserve"> –</w:t>
      </w:r>
      <w:r w:rsidRPr="00BC3ABE" w:rsidDel="00D22536">
        <w:t xml:space="preserve"> </w:t>
      </w:r>
      <w:r w:rsidRPr="00BC3ABE">
        <w:t>recommandation largement saluée du</w:t>
      </w:r>
      <w:r w:rsidRPr="00BC3ABE">
        <w:rPr>
          <w:spacing w:val="40"/>
        </w:rPr>
        <w:t xml:space="preserve"> </w:t>
      </w:r>
      <w:r w:rsidRPr="00BC3ABE">
        <w:t>côté de l’écosystème entrepreneurial.</w:t>
      </w:r>
      <w:r>
        <w:t xml:space="preserve"> Mario Draghi</w:t>
      </w:r>
      <w:r w:rsidRPr="00D7150F">
        <w:t xml:space="preserve"> recommande aussi à l’Union européenne de doubler le budget du programme d’inno</w:t>
      </w:r>
      <w:r>
        <w:t>vation « Horizon Europe » à 200 </w:t>
      </w:r>
      <w:r w:rsidRPr="00D7150F">
        <w:t>milliards d’euros, et de soutenir les institutions académiques.</w:t>
      </w:r>
    </w:p>
    <w:p w14:paraId="6C171954" w14:textId="77777777" w:rsidR="001D2912" w:rsidRPr="00BC3ABE" w:rsidRDefault="001D2912" w:rsidP="00E22682"/>
    <w:p w14:paraId="4D338D2F" w14:textId="77777777" w:rsidR="001D2912" w:rsidRPr="00BC3ABE" w:rsidRDefault="001D2912" w:rsidP="00E44AC1">
      <w:pPr>
        <w:pStyle w:val="Heading3"/>
        <w:spacing w:line="276" w:lineRule="auto"/>
        <w:jc w:val="both"/>
        <w:rPr>
          <w:rFonts w:ascii="Times New Roman" w:hAnsi="Times New Roman" w:cs="Times New Roman"/>
        </w:rPr>
      </w:pPr>
      <w:bookmarkStart w:id="3096" w:name="_Toc92"/>
      <w:bookmarkStart w:id="3097" w:name="_Toc193205484"/>
      <w:bookmarkStart w:id="3098" w:name="_Toc201829619"/>
      <w:r w:rsidRPr="00065C26">
        <w:rPr>
          <w:rFonts w:ascii="Times New Roman" w:hAnsi="Times New Roman" w:cs="Times New Roman"/>
        </w:rPr>
        <w:t>Maîtriser</w:t>
      </w:r>
      <w:r w:rsidRPr="00EB0858">
        <w:rPr>
          <w:rFonts w:ascii="Times New Roman" w:hAnsi="Times New Roman" w:cs="Times New Roman"/>
          <w:spacing w:val="-3"/>
        </w:rPr>
        <w:t xml:space="preserve"> </w:t>
      </w:r>
      <w:r w:rsidRPr="00E77BF2">
        <w:rPr>
          <w:rFonts w:ascii="Times New Roman" w:hAnsi="Times New Roman" w:cs="Times New Roman"/>
        </w:rPr>
        <w:t>la</w:t>
      </w:r>
      <w:r w:rsidRPr="002A516C">
        <w:rPr>
          <w:rFonts w:ascii="Times New Roman" w:hAnsi="Times New Roman" w:cs="Times New Roman"/>
          <w:spacing w:val="-2"/>
        </w:rPr>
        <w:t xml:space="preserve"> </w:t>
      </w:r>
      <w:r w:rsidRPr="002A516C">
        <w:rPr>
          <w:rFonts w:ascii="Times New Roman" w:hAnsi="Times New Roman" w:cs="Times New Roman"/>
        </w:rPr>
        <w:t>chaîne</w:t>
      </w:r>
      <w:r w:rsidRPr="002A516C">
        <w:rPr>
          <w:rFonts w:ascii="Times New Roman" w:hAnsi="Times New Roman" w:cs="Times New Roman"/>
          <w:spacing w:val="-3"/>
        </w:rPr>
        <w:t xml:space="preserve"> </w:t>
      </w:r>
      <w:r w:rsidRPr="002A516C">
        <w:rPr>
          <w:rFonts w:ascii="Times New Roman" w:hAnsi="Times New Roman" w:cs="Times New Roman"/>
        </w:rPr>
        <w:t>de</w:t>
      </w:r>
      <w:r w:rsidRPr="002A516C">
        <w:rPr>
          <w:rFonts w:ascii="Times New Roman" w:hAnsi="Times New Roman" w:cs="Times New Roman"/>
          <w:spacing w:val="-2"/>
        </w:rPr>
        <w:t xml:space="preserve"> </w:t>
      </w:r>
      <w:r w:rsidRPr="002A516C">
        <w:rPr>
          <w:rFonts w:ascii="Times New Roman" w:hAnsi="Times New Roman" w:cs="Times New Roman"/>
        </w:rPr>
        <w:t>valeur</w:t>
      </w:r>
      <w:r w:rsidRPr="002A516C">
        <w:rPr>
          <w:rFonts w:ascii="Times New Roman" w:hAnsi="Times New Roman" w:cs="Times New Roman"/>
          <w:spacing w:val="-2"/>
        </w:rPr>
        <w:t xml:space="preserve"> </w:t>
      </w:r>
      <w:r w:rsidRPr="002A516C">
        <w:rPr>
          <w:rFonts w:ascii="Times New Roman" w:hAnsi="Times New Roman" w:cs="Times New Roman"/>
        </w:rPr>
        <w:t>des</w:t>
      </w:r>
      <w:r w:rsidRPr="002A516C">
        <w:rPr>
          <w:rFonts w:ascii="Times New Roman" w:hAnsi="Times New Roman" w:cs="Times New Roman"/>
          <w:spacing w:val="-3"/>
        </w:rPr>
        <w:t xml:space="preserve"> </w:t>
      </w:r>
      <w:r w:rsidRPr="002A516C">
        <w:rPr>
          <w:rFonts w:ascii="Times New Roman" w:hAnsi="Times New Roman" w:cs="Times New Roman"/>
        </w:rPr>
        <w:t>semi-</w:t>
      </w:r>
      <w:r w:rsidRPr="002A516C">
        <w:rPr>
          <w:rFonts w:ascii="Times New Roman" w:hAnsi="Times New Roman" w:cs="Times New Roman"/>
          <w:spacing w:val="-2"/>
        </w:rPr>
        <w:t>conducteurs</w:t>
      </w:r>
      <w:bookmarkEnd w:id="3096"/>
      <w:bookmarkEnd w:id="3097"/>
      <w:bookmarkEnd w:id="3098"/>
    </w:p>
    <w:p w14:paraId="4DBC2841" w14:textId="77777777" w:rsidR="001D2912" w:rsidRPr="00BC3ABE" w:rsidRDefault="001D2912" w:rsidP="003175A3">
      <w:r w:rsidRPr="00BC3ABE">
        <w:t xml:space="preserve">Nous avons </w:t>
      </w:r>
      <w:r w:rsidRPr="00BC3ABE">
        <w:rPr>
          <w:color w:val="000000" w:themeColor="text1"/>
        </w:rPr>
        <w:t>expliqué plus haut</w:t>
      </w:r>
      <w:r w:rsidRPr="00BC3ABE">
        <w:t xml:space="preserve"> l’importance de l’approvisionnement en ces processeurs adaptés à </w:t>
      </w:r>
      <w:r w:rsidRPr="00BC3ABE">
        <w:rPr>
          <w:color w:val="000000" w:themeColor="text1"/>
        </w:rPr>
        <w:t>l’intelligence</w:t>
      </w:r>
      <w:r w:rsidRPr="00BC3ABE">
        <w:t xml:space="preserve"> artificielle</w:t>
      </w:r>
      <w:r>
        <w:rPr>
          <w:color w:val="000000" w:themeColor="text1"/>
        </w:rPr>
        <w:t xml:space="preserve"> que sont les </w:t>
      </w:r>
      <w:r w:rsidRPr="00BC3ABE">
        <w:t>GPU</w:t>
      </w:r>
      <w:r w:rsidRPr="00BC3ABE">
        <w:rPr>
          <w:color w:val="000000" w:themeColor="text1"/>
        </w:rPr>
        <w:t>.</w:t>
      </w:r>
      <w:r w:rsidRPr="00BC3ABE">
        <w:t xml:space="preserve"> La guerre commerciale pour le développement de l’IA a déjà commencé : les États-Unis </w:t>
      </w:r>
      <w:r w:rsidRPr="00BC3ABE">
        <w:rPr>
          <w:color w:val="000000" w:themeColor="text1"/>
        </w:rPr>
        <w:t>jouent de</w:t>
      </w:r>
      <w:r w:rsidRPr="00BC3ABE">
        <w:t xml:space="preserve"> l’extraterritorialité de leur droit, qui leur permet d’interdire l’usage </w:t>
      </w:r>
      <w:r w:rsidRPr="00BC3ABE">
        <w:rPr>
          <w:color w:val="000000" w:themeColor="text1"/>
        </w:rPr>
        <w:t>d’un produit</w:t>
      </w:r>
      <w:r w:rsidRPr="00BC3ABE">
        <w:t xml:space="preserve"> dès qu’un seul de </w:t>
      </w:r>
      <w:r w:rsidRPr="00BC3ABE">
        <w:rPr>
          <w:color w:val="000000" w:themeColor="text1"/>
        </w:rPr>
        <w:t>ses composants</w:t>
      </w:r>
      <w:r w:rsidRPr="00BC3ABE">
        <w:t xml:space="preserve"> est </w:t>
      </w:r>
      <w:r w:rsidRPr="00BC3ABE">
        <w:rPr>
          <w:color w:val="000000" w:themeColor="text1"/>
        </w:rPr>
        <w:t>de production</w:t>
      </w:r>
      <w:r w:rsidRPr="00BC3ABE">
        <w:t xml:space="preserve"> américaine, pour restreindre certaines exportations vers la </w:t>
      </w:r>
      <w:bookmarkStart w:id="3099" w:name="_bookmark244"/>
      <w:bookmarkEnd w:id="3099"/>
      <w:r w:rsidRPr="00BC3ABE">
        <w:t>Chine</w:t>
      </w:r>
      <w:r w:rsidRPr="00BC3ABE">
        <w:rPr>
          <w:rStyle w:val="EndnoteReference"/>
          <w:rFonts w:ascii="Times New Roman" w:hAnsi="Times New Roman" w:cs="Times New Roman"/>
        </w:rPr>
        <w:endnoteReference w:id="134"/>
      </w:r>
      <w:r w:rsidRPr="00BC3ABE">
        <w:t>.</w:t>
      </w:r>
    </w:p>
    <w:p w14:paraId="466119D5" w14:textId="77777777" w:rsidR="001D2912" w:rsidRPr="00BC3ABE" w:rsidRDefault="001D2912" w:rsidP="003175A3">
      <w:r w:rsidRPr="00872D79">
        <w:t>Dans ce cadre,</w:t>
      </w:r>
      <w:r w:rsidRPr="00BC3ABE">
        <w:t xml:space="preserve"> la maîtrise de la chaîne de production est primordiale. Le cœur de la production est l’usine de semi-conducteurs, </w:t>
      </w:r>
      <w:r w:rsidRPr="00BC3ABE">
        <w:rPr>
          <w:color w:val="000000" w:themeColor="text1"/>
        </w:rPr>
        <w:t>appelée</w:t>
      </w:r>
      <w:r w:rsidRPr="00BC3ABE">
        <w:t xml:space="preserve"> fonderie ou </w:t>
      </w:r>
      <w:r w:rsidRPr="00E561EB">
        <w:rPr>
          <w:i/>
          <w:iCs/>
        </w:rPr>
        <w:t>fab lab</w:t>
      </w:r>
      <w:r w:rsidRPr="00BC3ABE">
        <w:rPr>
          <w:color w:val="000000" w:themeColor="text1"/>
        </w:rPr>
        <w:t>. La construction d’une fonderie prend des années, et représente</w:t>
      </w:r>
      <w:r w:rsidRPr="00BC3ABE">
        <w:t xml:space="preserve"> un investissement </w:t>
      </w:r>
      <w:r w:rsidRPr="00BC3ABE">
        <w:rPr>
          <w:color w:val="000000" w:themeColor="text1"/>
        </w:rPr>
        <w:t>de dizaines</w:t>
      </w:r>
      <w:r w:rsidRPr="00BC3ABE">
        <w:t xml:space="preserve"> de milliards d’euros</w:t>
      </w:r>
      <w:r w:rsidRPr="00BC3ABE">
        <w:rPr>
          <w:color w:val="000000" w:themeColor="text1"/>
        </w:rPr>
        <w:t>.</w:t>
      </w:r>
      <w:r w:rsidRPr="00BC3ABE">
        <w:t xml:space="preserve"> C’est </w:t>
      </w:r>
      <w:r w:rsidRPr="00BC3ABE">
        <w:rPr>
          <w:color w:val="000000" w:themeColor="text1"/>
        </w:rPr>
        <w:t>pourquoi</w:t>
      </w:r>
      <w:r w:rsidRPr="00BC3ABE">
        <w:t xml:space="preserve"> la plupart des entreprises se construisent sur un modèle </w:t>
      </w:r>
      <w:r w:rsidRPr="00E561EB">
        <w:rPr>
          <w:i/>
          <w:iCs/>
        </w:rPr>
        <w:t>fabless</w:t>
      </w:r>
      <w:r w:rsidRPr="00BC3ABE">
        <w:t xml:space="preserve">, sans fonderies, </w:t>
      </w:r>
      <w:r w:rsidRPr="00BC3ABE">
        <w:lastRenderedPageBreak/>
        <w:t xml:space="preserve">ce qui signifie qu’elles se concentrent sur la conception et </w:t>
      </w:r>
      <w:r w:rsidRPr="00BC3ABE">
        <w:rPr>
          <w:color w:val="000000" w:themeColor="text1"/>
        </w:rPr>
        <w:t>délèguent</w:t>
      </w:r>
      <w:r w:rsidRPr="00BC3ABE">
        <w:t xml:space="preserve"> la construction </w:t>
      </w:r>
      <w:r w:rsidRPr="00BC3ABE">
        <w:rPr>
          <w:color w:val="000000" w:themeColor="text1"/>
        </w:rPr>
        <w:t>à</w:t>
      </w:r>
      <w:r w:rsidRPr="00BC3ABE">
        <w:t xml:space="preserve"> des fonderies spécialisées. Cela donne un marché dominé par un petit nombre de grands acteurs</w:t>
      </w:r>
      <w:r w:rsidRPr="00BC3ABE">
        <w:rPr>
          <w:color w:val="000000" w:themeColor="text1"/>
        </w:rPr>
        <w:t> :</w:t>
      </w:r>
      <w:r w:rsidRPr="00BC3ABE">
        <w:t xml:space="preserve"> les États-Unis se sont spécialisés dans la conception de processeurs, la Corée du Sud, Taïwan et la Chine dans la production industrielle</w:t>
      </w:r>
      <w:r w:rsidRPr="00BC3ABE">
        <w:rPr>
          <w:color w:val="000000" w:themeColor="text1"/>
        </w:rPr>
        <w:t>. De leur côté,</w:t>
      </w:r>
      <w:r w:rsidRPr="00BC3ABE">
        <w:t xml:space="preserve"> le Japon et certains États européens comme les Pays-Bas </w:t>
      </w:r>
      <w:r w:rsidRPr="00BC3ABE">
        <w:rPr>
          <w:color w:val="000000" w:themeColor="text1"/>
        </w:rPr>
        <w:t>représentent de plus petits acteurs concentrés</w:t>
      </w:r>
      <w:r w:rsidRPr="00BC3ABE">
        <w:t xml:space="preserve"> sur </w:t>
      </w:r>
      <w:r w:rsidRPr="00BC3ABE">
        <w:rPr>
          <w:color w:val="000000" w:themeColor="text1"/>
        </w:rPr>
        <w:t>quelques</w:t>
      </w:r>
      <w:r w:rsidRPr="00BC3ABE">
        <w:t xml:space="preserve"> équipements</w:t>
      </w:r>
      <w:r>
        <w:t xml:space="preserve"> </w:t>
      </w:r>
      <w:r w:rsidRPr="00BC3ABE">
        <w:t>clés : optiques, chimie, et machines-out</w:t>
      </w:r>
      <w:bookmarkStart w:id="3100" w:name="_bookmark245"/>
      <w:bookmarkEnd w:id="3100"/>
      <w:r w:rsidRPr="00BC3ABE">
        <w:t>ils</w:t>
      </w:r>
      <w:r w:rsidRPr="00BC3ABE">
        <w:rPr>
          <w:rStyle w:val="EndnoteReference"/>
          <w:rFonts w:ascii="Times New Roman" w:hAnsi="Times New Roman" w:cs="Times New Roman"/>
        </w:rPr>
        <w:endnoteReference w:id="135"/>
      </w:r>
      <w:r w:rsidRPr="00BC3ABE">
        <w:t>.</w:t>
      </w:r>
    </w:p>
    <w:p w14:paraId="1628E084" w14:textId="10B41F35" w:rsidR="001D2912" w:rsidRPr="00BC3ABE" w:rsidRDefault="00AC1495" w:rsidP="00AC149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color w:val="000000" w:themeColor="text1"/>
          <w:sz w:val="26"/>
          <w:szCs w:val="26"/>
        </w:rPr>
        <w:pPrChange w:id="3102" w:author="Microsoft Office User" w:date="2025-07-28T01:30: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PrChange>
      </w:pPr>
      <w:ins w:id="3103" w:author="Microsoft Office User" w:date="2025-07-28T01:30:00Z">
        <w:r>
          <w:rPr>
            <w:rFonts w:ascii="Times New Roman" w:hAnsi="Times New Roman" w:cs="Times New Roman"/>
            <w:noProof/>
            <w:color w:val="000000" w:themeColor="text1"/>
            <w:sz w:val="26"/>
            <w:szCs w:val="26"/>
            <w:lang w:eastAsia="fr-FR"/>
          </w:rPr>
          <w:drawing>
            <wp:inline distT="0" distB="0" distL="0" distR="0" wp14:anchorId="691DEE8C" wp14:editId="02C68898">
              <wp:extent cx="5388429" cy="1971505"/>
              <wp:effectExtent l="0" t="0" r="0" b="0"/>
              <wp:docPr id="10504530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53059" name="Picture 105045305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17768" cy="1982240"/>
                      </a:xfrm>
                      <a:prstGeom prst="rect">
                        <a:avLst/>
                      </a:prstGeom>
                    </pic:spPr>
                  </pic:pic>
                </a:graphicData>
              </a:graphic>
            </wp:inline>
          </w:drawing>
        </w:r>
      </w:ins>
      <w:commentRangeStart w:id="3104"/>
      <w:del w:id="3105" w:author="Microsoft Office User" w:date="2025-07-28T01:30:00Z">
        <w:r w:rsidR="001D2912" w:rsidRPr="00BC3ABE" w:rsidDel="00AC1495">
          <w:rPr>
            <w:rFonts w:ascii="Times New Roman" w:hAnsi="Times New Roman" w:cs="Times New Roman"/>
            <w:noProof/>
            <w:color w:val="000000" w:themeColor="text1"/>
            <w:sz w:val="26"/>
            <w:szCs w:val="26"/>
            <w:lang w:eastAsia="fr-FR"/>
          </w:rPr>
          <w:drawing>
            <wp:inline distT="0" distB="0" distL="0" distR="0" wp14:anchorId="770C4CF4" wp14:editId="019FD35F">
              <wp:extent cx="5478749" cy="2242561"/>
              <wp:effectExtent l="0" t="0" r="0" b="5715"/>
              <wp:docPr id="1052" name="Pasted_Graphic_6-1.png"/>
              <wp:cNvGraphicFramePr/>
              <a:graphic xmlns:a="http://schemas.openxmlformats.org/drawingml/2006/main">
                <a:graphicData uri="http://schemas.openxmlformats.org/drawingml/2006/picture">
                  <pic:pic xmlns:pic="http://schemas.openxmlformats.org/drawingml/2006/picture">
                    <pic:nvPicPr>
                      <pic:cNvPr id="1052" name="Pasted_Graphic_6-1.png"/>
                      <pic:cNvPicPr/>
                    </pic:nvPicPr>
                    <pic:blipFill>
                      <a:blip r:embed="rId67"/>
                      <a:stretch>
                        <a:fillRect/>
                      </a:stretch>
                    </pic:blipFill>
                    <pic:spPr>
                      <a:xfrm>
                        <a:off x="0" y="0"/>
                        <a:ext cx="5478749" cy="2242561"/>
                      </a:xfrm>
                      <a:prstGeom prst="rect">
                        <a:avLst/>
                      </a:prstGeom>
                    </pic:spPr>
                  </pic:pic>
                </a:graphicData>
              </a:graphic>
            </wp:inline>
          </w:drawing>
        </w:r>
      </w:del>
      <w:commentRangeEnd w:id="3104"/>
      <w:r w:rsidR="001D2912">
        <w:rPr>
          <w:rStyle w:val="CommentReference"/>
        </w:rPr>
        <w:commentReference w:id="3104"/>
      </w:r>
    </w:p>
    <w:p w14:paraId="3939DD27" w14:textId="62E74B9F" w:rsidR="001D2912" w:rsidRPr="00BC3ABE" w:rsidRDefault="001D2912" w:rsidP="003175A3">
      <w:pPr>
        <w:pStyle w:val="LGD"/>
        <w:rPr>
          <w:spacing w:val="-7"/>
        </w:rPr>
      </w:pPr>
      <w:r w:rsidRPr="00A152B9">
        <w:rPr>
          <w:b/>
          <w:highlight w:val="green"/>
          <w:rPrChange w:id="3106" w:author="Microsoft Office User" w:date="2025-07-25T06:53:00Z">
            <w:rPr>
              <w:b/>
            </w:rPr>
          </w:rPrChange>
        </w:rPr>
        <w:t>Figure</w:t>
      </w:r>
      <w:r w:rsidRPr="00A152B9">
        <w:rPr>
          <w:b/>
          <w:color w:val="000000" w:themeColor="text1"/>
          <w:highlight w:val="green"/>
          <w:rPrChange w:id="3107" w:author="Microsoft Office User" w:date="2025-07-25T06:53:00Z">
            <w:rPr>
              <w:b/>
              <w:color w:val="000000" w:themeColor="text1"/>
            </w:rPr>
          </w:rPrChange>
        </w:rPr>
        <w:t xml:space="preserve"> 25</w:t>
      </w:r>
      <w:r w:rsidRPr="00A152B9">
        <w:rPr>
          <w:b/>
          <w:highlight w:val="green"/>
          <w:rPrChange w:id="3108" w:author="Microsoft Office User" w:date="2025-07-25T06:53:00Z">
            <w:rPr>
              <w:b/>
            </w:rPr>
          </w:rPrChange>
        </w:rPr>
        <w:t>.</w:t>
      </w:r>
      <w:r w:rsidRPr="00A152B9" w:rsidDel="00D22536">
        <w:rPr>
          <w:b/>
          <w:highlight w:val="green"/>
          <w:rPrChange w:id="3109" w:author="Microsoft Office User" w:date="2025-07-25T06:53:00Z">
            <w:rPr>
              <w:b/>
            </w:rPr>
          </w:rPrChange>
        </w:rPr>
        <w:t> :</w:t>
      </w:r>
      <w:r w:rsidRPr="00A152B9">
        <w:rPr>
          <w:b/>
          <w:highlight w:val="green"/>
          <w:rPrChange w:id="3110" w:author="Microsoft Office User" w:date="2025-07-25T06:53:00Z">
            <w:rPr>
              <w:b/>
            </w:rPr>
          </w:rPrChange>
        </w:rPr>
        <w:t xml:space="preserve"> Part de chaque région du monde </w:t>
      </w:r>
      <w:del w:id="3111" w:author="Microsoft Office User" w:date="2025-07-28T01:30:00Z">
        <w:r w:rsidRPr="00A152B9" w:rsidDel="000D0AE3">
          <w:rPr>
            <w:b/>
            <w:highlight w:val="green"/>
            <w:rPrChange w:id="3112" w:author="Microsoft Office User" w:date="2025-07-25T06:53:00Z">
              <w:rPr>
                <w:b/>
              </w:rPr>
            </w:rPrChange>
          </w:rPr>
          <w:delText xml:space="preserve">dans différentes parties de </w:delText>
        </w:r>
      </w:del>
      <w:r w:rsidRPr="00A152B9">
        <w:rPr>
          <w:b/>
          <w:highlight w:val="green"/>
          <w:rPrChange w:id="3113" w:author="Microsoft Office User" w:date="2025-07-25T06:53:00Z">
            <w:rPr>
              <w:b/>
            </w:rPr>
          </w:rPrChange>
        </w:rPr>
        <w:t xml:space="preserve">la </w:t>
      </w:r>
      <w:del w:id="3114" w:author="Microsoft Office User" w:date="2025-07-28T01:30:00Z">
        <w:r w:rsidRPr="00A152B9" w:rsidDel="000D0AE3">
          <w:rPr>
            <w:b/>
            <w:highlight w:val="green"/>
            <w:rPrChange w:id="3115" w:author="Microsoft Office User" w:date="2025-07-25T06:53:00Z">
              <w:rPr>
                <w:b/>
              </w:rPr>
            </w:rPrChange>
          </w:rPr>
          <w:delText>chaîne de valeur</w:delText>
        </w:r>
      </w:del>
      <w:ins w:id="3116" w:author="Microsoft Office User" w:date="2025-07-28T01:30:00Z">
        <w:r w:rsidR="000D0AE3">
          <w:rPr>
            <w:b/>
            <w:highlight w:val="green"/>
          </w:rPr>
          <w:t>valeur ajoutée de différentes étapes de production</w:t>
        </w:r>
      </w:ins>
      <w:r w:rsidRPr="00A152B9">
        <w:rPr>
          <w:b/>
          <w:highlight w:val="green"/>
          <w:rPrChange w:id="3117" w:author="Microsoft Office User" w:date="2025-07-25T06:53:00Z">
            <w:rPr>
              <w:b/>
            </w:rPr>
          </w:rPrChange>
        </w:rPr>
        <w:t xml:space="preserve"> des semi-conducteurs</w:t>
      </w:r>
      <w:r w:rsidRPr="00A152B9">
        <w:rPr>
          <w:rStyle w:val="EndnoteReference"/>
          <w:b/>
          <w:color w:val="000000" w:themeColor="text1"/>
          <w:highlight w:val="green"/>
          <w:rPrChange w:id="3118" w:author="Microsoft Office User" w:date="2025-07-25T06:53:00Z">
            <w:rPr>
              <w:rStyle w:val="EndnoteReference"/>
              <w:b/>
              <w:color w:val="000000" w:themeColor="text1"/>
            </w:rPr>
          </w:rPrChange>
        </w:rPr>
        <w:endnoteReference w:id="136"/>
      </w:r>
      <w:r w:rsidRPr="00A152B9">
        <w:rPr>
          <w:b/>
          <w:highlight w:val="green"/>
          <w:rPrChange w:id="3119" w:author="Microsoft Office User" w:date="2025-07-25T06:53:00Z">
            <w:rPr>
              <w:b/>
            </w:rPr>
          </w:rPrChange>
        </w:rPr>
        <w:t>.</w:t>
      </w:r>
      <w:r w:rsidRPr="00A152B9">
        <w:rPr>
          <w:highlight w:val="green"/>
          <w:rPrChange w:id="3120" w:author="Microsoft Office User" w:date="2025-07-25T06:53:00Z">
            <w:rPr/>
          </w:rPrChange>
        </w:rPr>
        <w:t xml:space="preserve"> Les pourcentages n’atteignent pas 100 %, car le reste du monde prend aussi sa part, en particulier Israël et Singapour.</w:t>
      </w:r>
    </w:p>
    <w:p w14:paraId="7BE5F9A8" w14:textId="77777777" w:rsidR="001D2912" w:rsidRPr="00BC3ABE" w:rsidRDefault="001D2912" w:rsidP="003175A3">
      <w:r w:rsidRPr="00BC3ABE">
        <w:t xml:space="preserve">Dans le secteur de la conception, les États-Unis </w:t>
      </w:r>
      <w:r w:rsidRPr="00BC3ABE" w:rsidDel="00D22536">
        <w:t xml:space="preserve">ont </w:t>
      </w:r>
      <w:r>
        <w:t>se prévalent</w:t>
      </w:r>
      <w:r w:rsidRPr="00BC3ABE">
        <w:t xml:space="preserve"> </w:t>
      </w:r>
      <w:r>
        <w:t>d’</w:t>
      </w:r>
      <w:r w:rsidRPr="00BC3ABE">
        <w:t>une avance</w:t>
      </w:r>
      <w:r w:rsidRPr="00BC3ABE">
        <w:rPr>
          <w:color w:val="000000" w:themeColor="text1"/>
        </w:rPr>
        <w:t xml:space="preserve"> marquée</w:t>
      </w:r>
      <w:r w:rsidRPr="00BC3ABE">
        <w:t> : un rapport de l’OMC mentionne la «</w:t>
      </w:r>
      <w:r w:rsidRPr="00BC3ABE">
        <w:rPr>
          <w:spacing w:val="-2"/>
        </w:rPr>
        <w:t> </w:t>
      </w:r>
      <w:r w:rsidRPr="00BC3ABE">
        <w:t>domination des entreprises américaines</w:t>
      </w:r>
      <w:r w:rsidRPr="00BC3ABE">
        <w:rPr>
          <w:color w:val="000000" w:themeColor="text1"/>
        </w:rPr>
        <w:t> </w:t>
      </w:r>
      <w:r w:rsidRPr="00BC3ABE">
        <w:t xml:space="preserve">dans le segment de la conception des processeurs logiques à forte valeur ajoutée. Parmi les </w:t>
      </w:r>
      <w:r w:rsidRPr="00BC3ABE">
        <w:rPr>
          <w:color w:val="000000" w:themeColor="text1"/>
        </w:rPr>
        <w:t>dix</w:t>
      </w:r>
      <w:r w:rsidRPr="00BC3ABE">
        <w:t xml:space="preserve"> premières entreprises </w:t>
      </w:r>
      <w:r w:rsidRPr="00BC3ABE">
        <w:rPr>
          <w:color w:val="000000" w:themeColor="text1"/>
        </w:rPr>
        <w:t xml:space="preserve">mondiales </w:t>
      </w:r>
      <w:r w:rsidRPr="00BC3ABE">
        <w:t xml:space="preserve">de conception </w:t>
      </w:r>
      <w:r w:rsidRPr="005875CC">
        <w:rPr>
          <w:i/>
          <w:iCs/>
        </w:rPr>
        <w:t>fabless</w:t>
      </w:r>
      <w:r w:rsidRPr="00BC3ABE">
        <w:t>, six sont américaines</w:t>
      </w:r>
      <w:r w:rsidRPr="00872D79">
        <w:rPr>
          <w:rStyle w:val="Aucun"/>
          <w:rFonts w:ascii="Times New Roman" w:hAnsi="Times New Roman" w:cs="Times New Roman"/>
          <w:color w:val="000000" w:themeColor="text1"/>
          <w:vertAlign w:val="superscript"/>
        </w:rPr>
        <w:endnoteReference w:id="137"/>
      </w:r>
      <w:r w:rsidRPr="00BC3ABE" w:rsidDel="00D7150F">
        <w:rPr>
          <w:color w:val="000000" w:themeColor="text1"/>
        </w:rPr>
        <w:t>.</w:t>
      </w:r>
      <w:bookmarkStart w:id="3121" w:name="_bookmark246"/>
      <w:bookmarkEnd w:id="3121"/>
      <w:r>
        <w:rPr>
          <w:color w:val="000000" w:themeColor="text1"/>
        </w:rPr>
        <w:t> ».</w:t>
      </w:r>
    </w:p>
    <w:p w14:paraId="40A78FBA" w14:textId="7E31C9B9" w:rsidR="001D2912" w:rsidRPr="00065C26" w:rsidRDefault="001D2912" w:rsidP="003175A3">
      <w:r w:rsidRPr="00BC3ABE">
        <w:rPr>
          <w:color w:val="000000" w:themeColor="text1"/>
        </w:rPr>
        <w:t>Cependant</w:t>
      </w:r>
      <w:r w:rsidRPr="00BC3ABE">
        <w:t xml:space="preserve">, en cas de guerre commerciale, le secteur de la conception </w:t>
      </w:r>
      <w:r w:rsidRPr="00BC3ABE">
        <w:rPr>
          <w:color w:val="000000" w:themeColor="text1"/>
        </w:rPr>
        <w:t xml:space="preserve">serait inutile </w:t>
      </w:r>
      <w:r w:rsidR="003F176E">
        <w:rPr>
          <w:color w:val="000000" w:themeColor="text1"/>
        </w:rPr>
        <w:t>sans</w:t>
      </w:r>
      <w:r w:rsidRPr="00BC3ABE">
        <w:rPr>
          <w:color w:val="000000" w:themeColor="text1"/>
        </w:rPr>
        <w:t xml:space="preserve"> accès</w:t>
      </w:r>
      <w:r w:rsidRPr="00BC3ABE">
        <w:t xml:space="preserve"> </w:t>
      </w:r>
      <w:r w:rsidR="003F176E">
        <w:t>aux</w:t>
      </w:r>
      <w:r w:rsidRPr="00BC3ABE">
        <w:t xml:space="preserve"> fonderies ; c’est pourquoi les </w:t>
      </w:r>
      <w:r w:rsidRPr="00BC3ABE">
        <w:rPr>
          <w:color w:val="000000" w:themeColor="text1"/>
        </w:rPr>
        <w:t>fonderies</w:t>
      </w:r>
      <w:r w:rsidRPr="00BC3ABE">
        <w:t xml:space="preserve"> taïwanaises</w:t>
      </w:r>
      <w:r w:rsidRPr="00BC3ABE">
        <w:rPr>
          <w:color w:val="000000" w:themeColor="text1"/>
        </w:rPr>
        <w:t>, dont le</w:t>
      </w:r>
      <w:r w:rsidRPr="00BC3ABE">
        <w:t xml:space="preserve"> champion national TSMC partage avec </w:t>
      </w:r>
      <w:r w:rsidRPr="00065C26">
        <w:t xml:space="preserve">Samsung les parts </w:t>
      </w:r>
      <w:r w:rsidRPr="00EB0858">
        <w:t>dominantes du marché mondial</w:t>
      </w:r>
      <w:r w:rsidRPr="00872D79">
        <w:t xml:space="preserve">, </w:t>
      </w:r>
      <w:r>
        <w:t>constituent</w:t>
      </w:r>
      <w:r w:rsidRPr="00872D79">
        <w:t xml:space="preserve"> un </w:t>
      </w:r>
      <w:r w:rsidR="003F176E">
        <w:t>atout crucial dans</w:t>
      </w:r>
      <w:r w:rsidRPr="00872D79">
        <w:t xml:space="preserve"> la course à l’IA</w:t>
      </w:r>
      <w:r w:rsidR="003F176E">
        <w:t xml:space="preserve"> </w:t>
      </w:r>
      <w:r w:rsidR="003F176E" w:rsidRPr="00BC3ABE">
        <w:t>–</w:t>
      </w:r>
      <w:r w:rsidR="003F176E">
        <w:t xml:space="preserve"> et enjeu majeur du</w:t>
      </w:r>
      <w:r w:rsidRPr="00872D79">
        <w:t xml:space="preserve"> </w:t>
      </w:r>
      <w:r w:rsidRPr="00065C26">
        <w:t xml:space="preserve">soutien </w:t>
      </w:r>
      <w:r w:rsidRPr="00872D79">
        <w:t>américain</w:t>
      </w:r>
      <w:r w:rsidRPr="00065C26">
        <w:t xml:space="preserve"> au gouvernement taïwanais.</w:t>
      </w:r>
    </w:p>
    <w:p w14:paraId="7741A969" w14:textId="77777777" w:rsidR="001D2912" w:rsidRPr="00BC3ABE" w:rsidRDefault="001D2912" w:rsidP="003175A3">
      <w:r w:rsidRPr="00BC3ABE">
        <w:t>Ainsi,</w:t>
      </w:r>
      <w:r w:rsidRPr="00BC3ABE">
        <w:rPr>
          <w:spacing w:val="-1"/>
        </w:rPr>
        <w:t xml:space="preserve"> </w:t>
      </w:r>
      <w:r w:rsidRPr="00BC3ABE">
        <w:t>les États-Unis</w:t>
      </w:r>
      <w:r w:rsidRPr="00BC3ABE">
        <w:rPr>
          <w:color w:val="000000" w:themeColor="text1"/>
        </w:rPr>
        <w:t xml:space="preserve"> </w:t>
      </w:r>
      <w:r w:rsidRPr="00BC3ABE">
        <w:t xml:space="preserve">ont lancé un plan ambitieux pour reprendre le contrôle de </w:t>
      </w:r>
      <w:r w:rsidRPr="00BC3ABE">
        <w:rPr>
          <w:spacing w:val="-5"/>
        </w:rPr>
        <w:t xml:space="preserve">la </w:t>
      </w:r>
      <w:r w:rsidRPr="00BC3ABE">
        <w:t>partie industrielle de la chaîne de valeur. Le plan CHIPS, signé en août 2022, débloque 52 milliards de dollars de subventions immédiates pour financer la construction d’usines de semi-conducteurs sur le sol américain</w:t>
      </w:r>
      <w:r>
        <w:t>, avec une application rapide,</w:t>
      </w:r>
      <w:r w:rsidRPr="00BC3ABE">
        <w:t xml:space="preserve"> la moitié</w:t>
      </w:r>
      <w:r w:rsidRPr="00BC3ABE">
        <w:rPr>
          <w:spacing w:val="40"/>
        </w:rPr>
        <w:t xml:space="preserve"> </w:t>
      </w:r>
      <w:r w:rsidRPr="00BC3ABE">
        <w:rPr>
          <w:color w:val="000000" w:themeColor="text1"/>
        </w:rPr>
        <w:t xml:space="preserve">de la somme </w:t>
      </w:r>
      <w:r>
        <w:rPr>
          <w:color w:val="000000" w:themeColor="text1"/>
        </w:rPr>
        <w:t>étant déjà</w:t>
      </w:r>
      <w:r w:rsidRPr="00BC3ABE">
        <w:t xml:space="preserve"> </w:t>
      </w:r>
      <w:r w:rsidRPr="00BC3ABE">
        <w:rPr>
          <w:color w:val="000000" w:themeColor="text1"/>
        </w:rPr>
        <w:t>investie</w:t>
      </w:r>
      <w:r w:rsidRPr="00BC3ABE">
        <w:t xml:space="preserve"> en </w:t>
      </w:r>
      <w:bookmarkStart w:id="3122" w:name="_bookmark247"/>
      <w:bookmarkEnd w:id="3122"/>
      <w:r w:rsidRPr="00BC3ABE">
        <w:t>2024</w:t>
      </w:r>
      <w:r w:rsidRPr="00BC3ABE">
        <w:rPr>
          <w:rStyle w:val="EndnoteReference"/>
          <w:rFonts w:ascii="Times New Roman" w:hAnsi="Times New Roman" w:cs="Times New Roman"/>
        </w:rPr>
        <w:endnoteReference w:id="138"/>
      </w:r>
      <w:r w:rsidRPr="00BC3ABE">
        <w:t>.</w:t>
      </w:r>
      <w:r w:rsidRPr="00BC3ABE">
        <w:rPr>
          <w:spacing w:val="40"/>
        </w:rPr>
        <w:t xml:space="preserve"> </w:t>
      </w:r>
      <w:r w:rsidRPr="00BC3ABE">
        <w:rPr>
          <w:color w:val="000000" w:themeColor="text1"/>
        </w:rPr>
        <w:t>Ce plan prévoit en outre</w:t>
      </w:r>
      <w:r w:rsidRPr="00BC3ABE">
        <w:t xml:space="preserve"> </w:t>
      </w:r>
      <w:r>
        <w:t xml:space="preserve">des dizaines de milliards de réductions d’impôts, et </w:t>
      </w:r>
      <w:r w:rsidRPr="00BC3ABE">
        <w:t>80</w:t>
      </w:r>
      <w:r>
        <w:rPr>
          <w:color w:val="000000" w:themeColor="text1"/>
        </w:rPr>
        <w:t> </w:t>
      </w:r>
      <w:r w:rsidRPr="00BC3ABE">
        <w:t xml:space="preserve">milliards de </w:t>
      </w:r>
      <w:r w:rsidRPr="00BC3ABE">
        <w:rPr>
          <w:color w:val="000000" w:themeColor="text1"/>
        </w:rPr>
        <w:t xml:space="preserve">dollars pour financer </w:t>
      </w:r>
      <w:r w:rsidRPr="00BC3ABE">
        <w:t xml:space="preserve">la recherche </w:t>
      </w:r>
      <w:r w:rsidRPr="00BC3ABE">
        <w:rPr>
          <w:color w:val="000000" w:themeColor="text1"/>
        </w:rPr>
        <w:t>de</w:t>
      </w:r>
      <w:r w:rsidRPr="00BC3ABE">
        <w:t xml:space="preserve"> ce domaine </w:t>
      </w:r>
      <w:r w:rsidRPr="00BC3ABE">
        <w:rPr>
          <w:color w:val="000000" w:themeColor="text1"/>
        </w:rPr>
        <w:t>durant</w:t>
      </w:r>
      <w:r w:rsidRPr="00BC3ABE">
        <w:t xml:space="preserve"> les cinq prochaines années.</w:t>
      </w:r>
    </w:p>
    <w:p w14:paraId="2D0D0EFE" w14:textId="77777777" w:rsidR="001D2912" w:rsidDel="005262B4" w:rsidRDefault="001D2912" w:rsidP="003175A3">
      <w:pPr>
        <w:rPr>
          <w:spacing w:val="-2"/>
        </w:rPr>
      </w:pPr>
      <w:r w:rsidRPr="00BC3ABE">
        <w:t xml:space="preserve">Cette politique active porte déjà ses premiers fruits. TSMC avait annoncé </w:t>
      </w:r>
      <w:r w:rsidRPr="00BC3ABE">
        <w:rPr>
          <w:color w:val="000000" w:themeColor="text1"/>
        </w:rPr>
        <w:t>dès</w:t>
      </w:r>
      <w:r w:rsidRPr="00BC3ABE">
        <w:t xml:space="preserve"> 2020</w:t>
      </w:r>
      <w:bookmarkStart w:id="3123" w:name="_bookmark248"/>
      <w:bookmarkEnd w:id="3123"/>
      <w:r w:rsidRPr="00BC3ABE">
        <w:rPr>
          <w:color w:val="000000" w:themeColor="text1"/>
        </w:rPr>
        <w:t xml:space="preserve"> </w:t>
      </w:r>
      <w:r w:rsidRPr="00BC3ABE">
        <w:rPr>
          <w:rStyle w:val="EndnoteReference"/>
          <w:rFonts w:ascii="Times New Roman" w:hAnsi="Times New Roman" w:cs="Times New Roman"/>
        </w:rPr>
        <w:endnoteReference w:id="139"/>
      </w:r>
      <w:r w:rsidRPr="00BC3ABE">
        <w:t xml:space="preserve"> la construction d’une usine à Phoenix, en Arizona</w:t>
      </w:r>
      <w:r>
        <w:t>. A</w:t>
      </w:r>
      <w:r w:rsidRPr="00BC3ABE">
        <w:t xml:space="preserve">près l’annonce du CHIPS Act, ils ont bénéficié d’un financement direct du gouvernement à hauteur de 7 milliards pour mettre en construction une deuxième usine deux fois plus importante, portant ainsi leur investissement total à </w:t>
      </w:r>
      <w:r w:rsidRPr="00BC3ABE">
        <w:lastRenderedPageBreak/>
        <w:t>65</w:t>
      </w:r>
      <w:r>
        <w:rPr>
          <w:color w:val="000000" w:themeColor="text1"/>
        </w:rPr>
        <w:t> </w:t>
      </w:r>
      <w:r w:rsidRPr="00BC3ABE">
        <w:t>milliards de dollars. La production a débuté trois ans et demi plus tard, mi-2024</w:t>
      </w:r>
      <w:bookmarkStart w:id="3124" w:name="_bookmark250"/>
      <w:bookmarkEnd w:id="3124"/>
      <w:r w:rsidRPr="00BC3ABE">
        <w:rPr>
          <w:rStyle w:val="EndnoteReference"/>
          <w:rFonts w:ascii="Times New Roman" w:hAnsi="Times New Roman" w:cs="Times New Roman"/>
        </w:rPr>
        <w:endnoteReference w:id="140"/>
      </w:r>
      <w:r w:rsidRPr="00BC3ABE">
        <w:t xml:space="preserve"> à des rendements certes </w:t>
      </w:r>
      <w:r w:rsidRPr="00BC3ABE">
        <w:rPr>
          <w:color w:val="000000" w:themeColor="text1"/>
        </w:rPr>
        <w:t>inférieurs à ceux de Ta</w:t>
      </w:r>
      <w:r>
        <w:rPr>
          <w:color w:val="000000" w:themeColor="text1"/>
        </w:rPr>
        <w:t>ï</w:t>
      </w:r>
      <w:r w:rsidRPr="00BC3ABE">
        <w:rPr>
          <w:color w:val="000000" w:themeColor="text1"/>
        </w:rPr>
        <w:t>wan</w:t>
      </w:r>
      <w:r w:rsidRPr="00BC3ABE">
        <w:t xml:space="preserve">, mais </w:t>
      </w:r>
      <w:r>
        <w:t xml:space="preserve">déjà </w:t>
      </w:r>
      <w:r w:rsidRPr="00BC3ABE">
        <w:rPr>
          <w:color w:val="000000" w:themeColor="text1"/>
        </w:rPr>
        <w:t>suffisants</w:t>
      </w:r>
      <w:r w:rsidRPr="00BC3ABE">
        <w:t xml:space="preserve"> pour la production industrielle. La Chine </w:t>
      </w:r>
      <w:r w:rsidRPr="00BC3ABE">
        <w:rPr>
          <w:color w:val="000000" w:themeColor="text1"/>
        </w:rPr>
        <w:t xml:space="preserve">réagit dès </w:t>
      </w:r>
      <w:r>
        <w:rPr>
          <w:color w:val="000000" w:themeColor="text1"/>
        </w:rPr>
        <w:t>o</w:t>
      </w:r>
      <w:r w:rsidRPr="00BC3ABE">
        <w:rPr>
          <w:color w:val="000000" w:themeColor="text1"/>
        </w:rPr>
        <w:t>ctobre</w:t>
      </w:r>
      <w:r>
        <w:rPr>
          <w:color w:val="000000" w:themeColor="text1"/>
        </w:rPr>
        <w:t> </w:t>
      </w:r>
      <w:r w:rsidRPr="00BC3ABE">
        <w:t>2022 avec 143</w:t>
      </w:r>
      <w:r>
        <w:rPr>
          <w:color w:val="000000" w:themeColor="text1"/>
        </w:rPr>
        <w:t> </w:t>
      </w:r>
      <w:r w:rsidRPr="00BC3ABE">
        <w:t xml:space="preserve">milliards de dollars en crédits d’impôt pour les entreprises du </w:t>
      </w:r>
      <w:r w:rsidRPr="00BC3ABE">
        <w:rPr>
          <w:spacing w:val="-2"/>
        </w:rPr>
        <w:t>sect</w:t>
      </w:r>
      <w:bookmarkStart w:id="3125" w:name="_bookmark249"/>
      <w:bookmarkEnd w:id="3125"/>
      <w:r w:rsidRPr="00BC3ABE">
        <w:rPr>
          <w:spacing w:val="-2"/>
        </w:rPr>
        <w:t>eur</w:t>
      </w:r>
      <w:r w:rsidRPr="00BC3ABE">
        <w:rPr>
          <w:rStyle w:val="EndnoteReference"/>
          <w:rFonts w:ascii="Times New Roman" w:hAnsi="Times New Roman" w:cs="Times New Roman"/>
          <w:spacing w:val="-2"/>
        </w:rPr>
        <w:endnoteReference w:id="141"/>
      </w:r>
      <w:r w:rsidRPr="00BC3ABE">
        <w:rPr>
          <w:spacing w:val="-2"/>
        </w:rPr>
        <w:t>.</w:t>
      </w:r>
    </w:p>
    <w:p w14:paraId="6904E4B0" w14:textId="77777777" w:rsidR="001D2912" w:rsidRDefault="001D2912" w:rsidP="003175A3">
      <w:pPr>
        <w:rPr>
          <w:spacing w:val="-2"/>
        </w:rPr>
      </w:pPr>
    </w:p>
    <w:p w14:paraId="79CEA8A8" w14:textId="1B4B11F9" w:rsidR="001D2912" w:rsidDel="00D709B9" w:rsidRDefault="001D2912" w:rsidP="003E66DC">
      <w:r>
        <w:rPr>
          <w:spacing w:val="-2"/>
        </w:rPr>
        <w:t xml:space="preserve">L’UE a elle aussi signé un Chips Act en février 2022. Il était urgent d’agir. </w:t>
      </w:r>
      <w:r w:rsidRPr="00BC3ABE">
        <w:t xml:space="preserve">Le rapport </w:t>
      </w:r>
      <w:r>
        <w:t>de</w:t>
      </w:r>
      <w:r w:rsidRPr="00BC3ABE">
        <w:t xml:space="preserve"> Mario Draghi</w:t>
      </w:r>
      <w:r w:rsidRPr="00BC3ABE">
        <w:rPr>
          <w:color w:val="000000" w:themeColor="text1"/>
          <w:vertAlign w:val="superscript"/>
        </w:rPr>
        <w:endnoteReference w:id="142"/>
      </w:r>
      <w:r w:rsidRPr="00BC3ABE">
        <w:t xml:space="preserve"> </w:t>
      </w:r>
      <w:r>
        <w:t>estimait que</w:t>
      </w:r>
      <w:r w:rsidRPr="00BC3ABE">
        <w:t xml:space="preserve"> la position européenne sur l’ensemble de la chaîne de valeur des semi-conducteurs s’est largement dégradée, passant de 20</w:t>
      </w:r>
      <w:r>
        <w:t> %</w:t>
      </w:r>
      <w:r w:rsidRPr="00BC3ABE">
        <w:t xml:space="preserve"> de la production mondiale dans les années 1990 à environ 10</w:t>
      </w:r>
      <w:r>
        <w:t> %</w:t>
      </w:r>
      <w:r w:rsidRPr="00BC3ABE">
        <w:t xml:space="preserve"> aujourd’hui.</w:t>
      </w:r>
      <w:r>
        <w:t xml:space="preserve"> Le Chips Act de l’UE annonçait</w:t>
      </w:r>
      <w:r w:rsidRPr="00BC3ABE">
        <w:t xml:space="preserve"> </w:t>
      </w:r>
      <w:r>
        <w:t>des dizaines</w:t>
      </w:r>
      <w:r w:rsidRPr="00BC3ABE">
        <w:rPr>
          <w:color w:val="000000" w:themeColor="text1"/>
        </w:rPr>
        <w:t xml:space="preserve"> </w:t>
      </w:r>
      <w:r>
        <w:rPr>
          <w:color w:val="000000" w:themeColor="text1"/>
        </w:rPr>
        <w:t xml:space="preserve">de </w:t>
      </w:r>
      <w:r w:rsidRPr="00BC3ABE">
        <w:t>milliards d’euros pour soutenir le développement industriel</w:t>
      </w:r>
      <w:r>
        <w:t xml:space="preserve">. Hélas, la Cour des Comptes européenne a depuis publié un rapport qui critique vertement ce demi-effort : sur un montant de base déjà réduit, 86 milliards d’ici 2030 à comparer aux 400 milliards investis en </w:t>
      </w:r>
      <w:r w:rsidDel="00195E51">
        <w:t>3</w:t>
      </w:r>
      <w:r>
        <w:t xml:space="preserve"> ans par les Américains, </w:t>
      </w:r>
      <w:r w:rsidRPr="00BC3ABE">
        <w:t xml:space="preserve">ce ne </w:t>
      </w:r>
      <w:r w:rsidRPr="00BC3ABE">
        <w:rPr>
          <w:color w:val="000000" w:themeColor="text1"/>
        </w:rPr>
        <w:t>sont</w:t>
      </w:r>
      <w:r w:rsidRPr="00BC3ABE">
        <w:t xml:space="preserve"> que 3</w:t>
      </w:r>
      <w:r>
        <w:rPr>
          <w:color w:val="000000" w:themeColor="text1"/>
        </w:rPr>
        <w:t> </w:t>
      </w:r>
      <w:r w:rsidRPr="00BC3ABE">
        <w:t>milliards d’euros investis depuis le budget de l’Union</w:t>
      </w:r>
      <w:r w:rsidRPr="00BC3ABE">
        <w:rPr>
          <w:rStyle w:val="EndnoteReference"/>
          <w:rFonts w:ascii="Times New Roman" w:hAnsi="Times New Roman" w:cs="Times New Roman"/>
        </w:rPr>
        <w:endnoteReference w:id="143"/>
      </w:r>
      <w:r>
        <w:t>, le reste étant seulement un investissement attendu de la part des Vingt-Sept et des acteurs privés : un fonctionnement cacophonique qui exclut toute synergie européenne. Cela ressemble presque à une astuce comptable pour faire passer un ensemble d’activités indépendantes qui auraient lieu de toute façon pour un grand effort entrepris par la Commission. Ainsi, au lieu de remonter de 9 à 20 % de la production mondiale comme l’espérait l’UE, il semble que nous soyons en piste pour arriver péniblement à 12 %</w:t>
      </w:r>
      <w:r>
        <w:rPr>
          <w:rStyle w:val="EndnoteReference"/>
          <w:rFonts w:ascii="Times New Roman" w:hAnsi="Times New Roman" w:cs="Times New Roman"/>
        </w:rPr>
        <w:endnoteReference w:id="144"/>
      </w:r>
      <w:r>
        <w:t>.</w:t>
      </w:r>
    </w:p>
    <w:p w14:paraId="08293A08" w14:textId="77777777" w:rsidR="001D2912" w:rsidRPr="00BC3ABE" w:rsidRDefault="001D2912" w:rsidP="003175A3"/>
    <w:p w14:paraId="30A40845" w14:textId="3882FFC9" w:rsidR="001D2912" w:rsidRPr="00BC3ABE" w:rsidRDefault="001D2912" w:rsidP="003175A3">
      <w:r w:rsidRPr="00BC3ABE">
        <w:t>Pourtant, il y a une vraie urgence à investir en Europe.</w:t>
      </w:r>
      <w:r w:rsidRPr="00BC3ABE">
        <w:rPr>
          <w:spacing w:val="40"/>
        </w:rPr>
        <w:t xml:space="preserve"> </w:t>
      </w:r>
      <w:r w:rsidRPr="00BC3ABE">
        <w:t xml:space="preserve">L’Europe </w:t>
      </w:r>
      <w:r w:rsidRPr="00BC3ABE">
        <w:rPr>
          <w:color w:val="000000" w:themeColor="text1"/>
        </w:rPr>
        <w:t>possède toujours</w:t>
      </w:r>
      <w:r w:rsidRPr="00BC3ABE">
        <w:t xml:space="preserve"> quelques atouts, comme l’entreprise néerlandaise ASML qui est la seule au monde à produire des machines lithographiques de la technologie EUV (Extreme UltraViolet), sans lesquelles aucun processeur avancé </w:t>
      </w:r>
      <w:r w:rsidRPr="00BC3ABE">
        <w:rPr>
          <w:color w:val="000000" w:themeColor="text1"/>
        </w:rPr>
        <w:t>de pr</w:t>
      </w:r>
      <w:r>
        <w:rPr>
          <w:color w:val="000000" w:themeColor="text1"/>
        </w:rPr>
        <w:t>o</w:t>
      </w:r>
      <w:r w:rsidRPr="00BC3ABE">
        <w:rPr>
          <w:color w:val="000000" w:themeColor="text1"/>
        </w:rPr>
        <w:t>cédés plus fin que 7</w:t>
      </w:r>
      <w:r>
        <w:rPr>
          <w:color w:val="000000" w:themeColor="text1"/>
        </w:rPr>
        <w:t> </w:t>
      </w:r>
      <w:del w:id="3126" w:author="Microsoft Office User" w:date="2025-07-28T03:45:00Z">
        <w:r w:rsidRPr="00BC3ABE" w:rsidDel="002C276A">
          <w:rPr>
            <w:color w:val="000000" w:themeColor="text1"/>
          </w:rPr>
          <w:delText>nm</w:delText>
        </w:r>
      </w:del>
      <w:ins w:id="3127" w:author="Microsoft Office User" w:date="2025-07-28T03:45:00Z">
        <w:r w:rsidR="002C276A">
          <w:rPr>
            <w:color w:val="000000" w:themeColor="text1"/>
          </w:rPr>
          <w:t>nanomètres</w:t>
        </w:r>
      </w:ins>
      <w:r w:rsidRPr="00BC3ABE">
        <w:rPr>
          <w:color w:val="000000" w:themeColor="text1"/>
          <w:vertAlign w:val="superscript"/>
        </w:rPr>
        <w:footnoteReference w:id="111"/>
      </w:r>
      <w:r w:rsidRPr="00BC3ABE">
        <w:rPr>
          <w:color w:val="000000" w:themeColor="text1"/>
        </w:rPr>
        <w:t xml:space="preserve"> </w:t>
      </w:r>
      <w:r w:rsidRPr="00BC3ABE">
        <w:t>ne pourrait être produit efficacement.</w:t>
      </w:r>
      <w:r w:rsidRPr="00BC3ABE">
        <w:rPr>
          <w:spacing w:val="80"/>
        </w:rPr>
        <w:t xml:space="preserve"> </w:t>
      </w:r>
      <w:r w:rsidRPr="00BC3ABE">
        <w:t xml:space="preserve">Mais l’Europe </w:t>
      </w:r>
      <w:r w:rsidRPr="00BC3ABE">
        <w:rPr>
          <w:color w:val="000000" w:themeColor="text1"/>
        </w:rPr>
        <w:t>souffre de</w:t>
      </w:r>
      <w:r w:rsidRPr="00BC3ABE">
        <w:t xml:space="preserve"> dépendances marquées, </w:t>
      </w:r>
      <w:r w:rsidRPr="00BC3ABE">
        <w:rPr>
          <w:color w:val="000000" w:themeColor="text1"/>
        </w:rPr>
        <w:t>notamment une quasi</w:t>
      </w:r>
      <w:r>
        <w:rPr>
          <w:color w:val="000000" w:themeColor="text1"/>
        </w:rPr>
        <w:t>-</w:t>
      </w:r>
      <w:r w:rsidRPr="00BC3ABE">
        <w:rPr>
          <w:color w:val="000000" w:themeColor="text1"/>
        </w:rPr>
        <w:t xml:space="preserve">absence </w:t>
      </w:r>
      <w:r>
        <w:rPr>
          <w:color w:val="000000" w:themeColor="text1"/>
        </w:rPr>
        <w:t>d’industries </w:t>
      </w:r>
      <w:r w:rsidRPr="00BC3ABE">
        <w:t xml:space="preserve">: on n’y trouve aucune fonderie pour des technologies en dessous de </w:t>
      </w:r>
      <w:bookmarkStart w:id="3129" w:name="_bookmark252"/>
      <w:bookmarkEnd w:id="3129"/>
      <w:r w:rsidRPr="00BC3ABE">
        <w:rPr>
          <w:color w:val="000000" w:themeColor="text1"/>
        </w:rPr>
        <w:t>22</w:t>
      </w:r>
      <w:r>
        <w:rPr>
          <w:color w:val="000000" w:themeColor="text1"/>
        </w:rPr>
        <w:t> </w:t>
      </w:r>
      <w:del w:id="3130" w:author="Microsoft Office User" w:date="2025-07-28T03:45:00Z">
        <w:r w:rsidRPr="00BC3ABE" w:rsidDel="002C276A">
          <w:rPr>
            <w:color w:val="000000" w:themeColor="text1"/>
          </w:rPr>
          <w:delText>n</w:delText>
        </w:r>
      </w:del>
      <w:ins w:id="3131" w:author="Microsoft Office User" w:date="2025-07-28T03:45:00Z">
        <w:r w:rsidR="002C276A">
          <w:rPr>
            <w:color w:val="000000" w:themeColor="text1"/>
          </w:rPr>
          <w:t>nanomètres</w:t>
        </w:r>
      </w:ins>
      <w:del w:id="3132" w:author="Microsoft Office User" w:date="2025-07-27T21:38:00Z">
        <w:r w:rsidRPr="00BC3ABE" w:rsidDel="00E22682">
          <w:rPr>
            <w:color w:val="000000" w:themeColor="text1"/>
          </w:rPr>
          <w:delText>m</w:delText>
        </w:r>
      </w:del>
      <w:del w:id="3133" w:author="Microsoft Office User" w:date="2025-07-27T21:39:00Z">
        <w:r w:rsidRPr="00BC3ABE" w:rsidDel="00E22682">
          <w:rPr>
            <w:rStyle w:val="FootnoteReference"/>
            <w:rFonts w:ascii="Times New Roman" w:hAnsi="Times New Roman" w:cs="Times New Roman"/>
          </w:rPr>
          <w:footnoteReference w:id="112"/>
        </w:r>
      </w:del>
      <w:r w:rsidRPr="00BC3ABE">
        <w:t xml:space="preserve">, secteur </w:t>
      </w:r>
      <w:r w:rsidRPr="00BC3ABE">
        <w:rPr>
          <w:color w:val="000000" w:themeColor="text1"/>
        </w:rPr>
        <w:t>dominé actuellement par le coréen</w:t>
      </w:r>
      <w:r w:rsidRPr="00BC3ABE">
        <w:t xml:space="preserve"> Samsung et </w:t>
      </w:r>
      <w:r w:rsidRPr="00BC3ABE">
        <w:rPr>
          <w:color w:val="000000" w:themeColor="text1"/>
        </w:rPr>
        <w:t xml:space="preserve">le </w:t>
      </w:r>
      <w:r>
        <w:rPr>
          <w:color w:val="000000" w:themeColor="text1"/>
        </w:rPr>
        <w:t>t</w:t>
      </w:r>
      <w:r w:rsidRPr="00BC3ABE">
        <w:rPr>
          <w:color w:val="000000" w:themeColor="text1"/>
        </w:rPr>
        <w:t xml:space="preserve">aïwanais </w:t>
      </w:r>
      <w:r w:rsidRPr="00BC3ABE">
        <w:t>TSMC</w:t>
      </w:r>
      <w:r w:rsidRPr="00BC3ABE">
        <w:rPr>
          <w:color w:val="000000" w:themeColor="text1"/>
        </w:rPr>
        <w:t>.</w:t>
      </w:r>
      <w:r w:rsidRPr="00BC3ABE">
        <w:t xml:space="preserve"> Sur les matières premières, </w:t>
      </w:r>
      <w:r w:rsidRPr="00BC3ABE">
        <w:rPr>
          <w:color w:val="000000" w:themeColor="text1"/>
        </w:rPr>
        <w:t>l’U</w:t>
      </w:r>
      <w:r>
        <w:rPr>
          <w:color w:val="000000" w:themeColor="text1"/>
        </w:rPr>
        <w:t>nion</w:t>
      </w:r>
      <w:r w:rsidRPr="00BC3ABE">
        <w:rPr>
          <w:color w:val="000000" w:themeColor="text1"/>
        </w:rPr>
        <w:t xml:space="preserve"> dépend de</w:t>
      </w:r>
      <w:r w:rsidRPr="00BC3ABE">
        <w:rPr>
          <w:spacing w:val="75"/>
        </w:rPr>
        <w:t xml:space="preserve"> </w:t>
      </w:r>
      <w:r w:rsidRPr="00BC3ABE">
        <w:t>la</w:t>
      </w:r>
      <w:r w:rsidRPr="00BC3ABE">
        <w:rPr>
          <w:spacing w:val="74"/>
        </w:rPr>
        <w:t xml:space="preserve"> </w:t>
      </w:r>
      <w:r w:rsidRPr="00BC3ABE">
        <w:t>Chine</w:t>
      </w:r>
      <w:r w:rsidRPr="00BC3ABE">
        <w:rPr>
          <w:spacing w:val="75"/>
        </w:rPr>
        <w:t xml:space="preserve"> </w:t>
      </w:r>
      <w:r w:rsidRPr="00BC3ABE">
        <w:t>pour</w:t>
      </w:r>
      <w:r w:rsidRPr="00BC3ABE">
        <w:rPr>
          <w:spacing w:val="74"/>
        </w:rPr>
        <w:t xml:space="preserve"> </w:t>
      </w:r>
      <w:r w:rsidRPr="00BC3ABE">
        <w:t>l’approvisionnement</w:t>
      </w:r>
      <w:r w:rsidRPr="00BC3ABE">
        <w:rPr>
          <w:spacing w:val="75"/>
        </w:rPr>
        <w:t xml:space="preserve"> </w:t>
      </w:r>
      <w:r w:rsidRPr="00BC3ABE">
        <w:t>en</w:t>
      </w:r>
      <w:r w:rsidRPr="00BC3ABE">
        <w:rPr>
          <w:spacing w:val="74"/>
        </w:rPr>
        <w:t xml:space="preserve"> </w:t>
      </w:r>
      <w:r w:rsidRPr="00BC3ABE">
        <w:t>germanium</w:t>
      </w:r>
      <w:r w:rsidRPr="00BC3ABE">
        <w:rPr>
          <w:spacing w:val="75"/>
        </w:rPr>
        <w:t xml:space="preserve"> </w:t>
      </w:r>
      <w:r w:rsidRPr="00BC3ABE">
        <w:rPr>
          <w:spacing w:val="-5"/>
        </w:rPr>
        <w:t xml:space="preserve">et </w:t>
      </w:r>
      <w:r w:rsidRPr="00BC3ABE">
        <w:rPr>
          <w:spacing w:val="-2"/>
        </w:rPr>
        <w:t>gallium.</w:t>
      </w:r>
    </w:p>
    <w:p w14:paraId="1FDDFDDC" w14:textId="77777777" w:rsidR="001D2912" w:rsidDel="00D709B9" w:rsidRDefault="001D2912" w:rsidP="003175A3">
      <w:pPr>
        <w:rPr>
          <w:spacing w:val="-2"/>
        </w:rPr>
      </w:pPr>
      <w:r w:rsidRPr="00BC3ABE">
        <w:t xml:space="preserve">Le rapport de Mario Draghi </w:t>
      </w:r>
      <w:r w:rsidRPr="00BC3ABE">
        <w:rPr>
          <w:color w:val="000000" w:themeColor="text1"/>
        </w:rPr>
        <w:t>souligne</w:t>
      </w:r>
      <w:r w:rsidRPr="00BC3ABE">
        <w:t xml:space="preserve"> donc la nécessité de renforcer les investissements européens dans les semi-conducteurs : </w:t>
      </w:r>
      <w:r>
        <w:t>s’</w:t>
      </w:r>
      <w:r w:rsidRPr="00BC3ABE">
        <w:t xml:space="preserve">il </w:t>
      </w:r>
      <w:r w:rsidRPr="00BC3ABE">
        <w:rPr>
          <w:color w:val="000000" w:themeColor="text1"/>
        </w:rPr>
        <w:t>estime</w:t>
      </w:r>
      <w:r w:rsidRPr="00BC3ABE">
        <w:t xml:space="preserve"> qu’en Europe, les capacités limitées de dépenses d’investissement et les </w:t>
      </w:r>
      <w:r w:rsidRPr="00065C26">
        <w:t xml:space="preserve">coûts du </w:t>
      </w:r>
      <w:r w:rsidRPr="00872D79">
        <w:t>travail</w:t>
      </w:r>
      <w:r w:rsidRPr="00065C26">
        <w:t xml:space="preserve"> élevés</w:t>
      </w:r>
      <w:r w:rsidRPr="00BC3ABE">
        <w:t xml:space="preserve"> rendent impossible la construction de </w:t>
      </w:r>
      <w:r w:rsidRPr="00BC3ABE">
        <w:rPr>
          <w:color w:val="000000" w:themeColor="text1"/>
        </w:rPr>
        <w:t>fonderies</w:t>
      </w:r>
      <w:r w:rsidRPr="00BC3ABE">
        <w:t xml:space="preserve"> </w:t>
      </w:r>
      <w:r w:rsidRPr="00BC3ABE">
        <w:rPr>
          <w:spacing w:val="-2"/>
        </w:rPr>
        <w:t>généralistes</w:t>
      </w:r>
      <w:r>
        <w:rPr>
          <w:spacing w:val="-2"/>
        </w:rPr>
        <w:t>,</w:t>
      </w:r>
      <w:r w:rsidRPr="00BC3ABE">
        <w:t xml:space="preserve"> il </w:t>
      </w:r>
      <w:r w:rsidRPr="00BC3ABE">
        <w:rPr>
          <w:color w:val="000000" w:themeColor="text1"/>
        </w:rPr>
        <w:t xml:space="preserve">envisage soit </w:t>
      </w:r>
      <w:r w:rsidRPr="00BC3ABE">
        <w:t xml:space="preserve">de concurrencer les États-Unis </w:t>
      </w:r>
      <w:r w:rsidRPr="00BC3ABE">
        <w:rPr>
          <w:color w:val="000000" w:themeColor="text1"/>
        </w:rPr>
        <w:t>sur la</w:t>
      </w:r>
      <w:r w:rsidRPr="00BC3ABE">
        <w:t xml:space="preserve"> conception et </w:t>
      </w:r>
      <w:r w:rsidRPr="00BC3ABE">
        <w:rPr>
          <w:color w:val="000000" w:themeColor="text1"/>
        </w:rPr>
        <w:t xml:space="preserve">la </w:t>
      </w:r>
      <w:r w:rsidRPr="00BC3ABE">
        <w:t xml:space="preserve">production </w:t>
      </w:r>
      <w:r w:rsidRPr="005875CC">
        <w:rPr>
          <w:i/>
          <w:iCs/>
        </w:rPr>
        <w:t>fabless</w:t>
      </w:r>
      <w:r w:rsidRPr="00BC3ABE">
        <w:t xml:space="preserve">, </w:t>
      </w:r>
      <w:r w:rsidRPr="00BC3ABE">
        <w:rPr>
          <w:color w:val="000000" w:themeColor="text1"/>
        </w:rPr>
        <w:t>soit de développer</w:t>
      </w:r>
      <w:r w:rsidRPr="00BC3ABE">
        <w:t xml:space="preserve"> des fonderies spécialisées dans des segments comme </w:t>
      </w:r>
      <w:r w:rsidRPr="00BC3ABE">
        <w:lastRenderedPageBreak/>
        <w:t>l’automobile</w:t>
      </w:r>
      <w:r w:rsidRPr="00BC3ABE">
        <w:rPr>
          <w:color w:val="000000" w:themeColor="text1"/>
        </w:rPr>
        <w:t>.</w:t>
      </w:r>
    </w:p>
    <w:p w14:paraId="22609CA4" w14:textId="77777777" w:rsidR="001D2912" w:rsidRPr="00BC3ABE" w:rsidRDefault="001D2912" w:rsidP="003175A3"/>
    <w:p w14:paraId="6F661080" w14:textId="6BD34288" w:rsidR="001D2912" w:rsidRPr="00BC3ABE" w:rsidRDefault="00D80024" w:rsidP="00E44AC1">
      <w:pPr>
        <w:pStyle w:val="Heading3"/>
        <w:spacing w:line="276" w:lineRule="auto"/>
        <w:jc w:val="both"/>
        <w:rPr>
          <w:rFonts w:ascii="Times New Roman" w:hAnsi="Times New Roman" w:cs="Times New Roman"/>
        </w:rPr>
      </w:pPr>
      <w:bookmarkStart w:id="3144" w:name="_Toc93"/>
      <w:bookmarkStart w:id="3145" w:name="_Toc193205485"/>
      <w:bookmarkStart w:id="3146" w:name="_Toc201829620"/>
      <w:r>
        <w:rPr>
          <w:rFonts w:ascii="Times New Roman" w:hAnsi="Times New Roman" w:cs="Times New Roman"/>
        </w:rPr>
        <w:t>U</w:t>
      </w:r>
      <w:r w:rsidR="001D2912" w:rsidRPr="00BC3ABE" w:rsidDel="0096611A">
        <w:rPr>
          <w:rFonts w:ascii="Times New Roman" w:hAnsi="Times New Roman" w:cs="Times New Roman"/>
        </w:rPr>
        <w:t>ne</w:t>
      </w:r>
      <w:r w:rsidR="001D2912" w:rsidRPr="00BC3ABE">
        <w:rPr>
          <w:rFonts w:ascii="Times New Roman" w:hAnsi="Times New Roman" w:cs="Times New Roman"/>
          <w:spacing w:val="-4"/>
        </w:rPr>
        <w:t xml:space="preserve"> </w:t>
      </w:r>
      <w:r w:rsidR="001D2912" w:rsidRPr="00BC3ABE">
        <w:rPr>
          <w:rFonts w:ascii="Times New Roman" w:hAnsi="Times New Roman" w:cs="Times New Roman"/>
        </w:rPr>
        <w:t>régulation</w:t>
      </w:r>
      <w:r w:rsidR="001D2912" w:rsidRPr="00BC3ABE">
        <w:rPr>
          <w:rFonts w:ascii="Times New Roman" w:hAnsi="Times New Roman" w:cs="Times New Roman"/>
          <w:spacing w:val="-5"/>
        </w:rPr>
        <w:t xml:space="preserve"> </w:t>
      </w:r>
      <w:r w:rsidR="001D2912">
        <w:rPr>
          <w:rFonts w:ascii="Times New Roman" w:hAnsi="Times New Roman" w:cs="Times New Roman"/>
          <w:spacing w:val="-5"/>
        </w:rPr>
        <w:t xml:space="preserve">européenne </w:t>
      </w:r>
      <w:r w:rsidR="001D2912" w:rsidRPr="00BC3ABE">
        <w:rPr>
          <w:rFonts w:ascii="Times New Roman" w:hAnsi="Times New Roman" w:cs="Times New Roman"/>
          <w:spacing w:val="-2"/>
        </w:rPr>
        <w:t>étouffante</w:t>
      </w:r>
      <w:bookmarkEnd w:id="3144"/>
      <w:bookmarkEnd w:id="3145"/>
      <w:bookmarkEnd w:id="3146"/>
    </w:p>
    <w:p w14:paraId="3993DEEF" w14:textId="77777777" w:rsidR="001D2912" w:rsidRPr="005875CC" w:rsidRDefault="001D2912" w:rsidP="003175A3">
      <w:pPr>
        <w:rPr>
          <w:rFonts w:eastAsia="Times New Roman"/>
          <w:color w:val="000000" w:themeColor="text1"/>
          <w:lang w:eastAsia="fr-FR"/>
        </w:rPr>
      </w:pPr>
      <w:r w:rsidRPr="005875CC">
        <w:t xml:space="preserve">Nous avons évoqué quelques pistes pour améliorer notre force de propulsion. </w:t>
      </w:r>
      <w:r w:rsidRPr="005875CC">
        <w:rPr>
          <w:color w:val="000000" w:themeColor="text1"/>
        </w:rPr>
        <w:t>Il</w:t>
      </w:r>
      <w:r w:rsidRPr="005875CC">
        <w:t xml:space="preserve"> s’agirait aussi d’alléger cet appareil législatif européen qui pèse comme un boulet.</w:t>
      </w:r>
    </w:p>
    <w:p w14:paraId="78DC47F8" w14:textId="32560D9A" w:rsidR="001D2912" w:rsidRPr="00365123" w:rsidRDefault="001D2912" w:rsidP="00065C26">
      <w:r w:rsidRPr="00872D79">
        <w:t>Une entreprise</w:t>
      </w:r>
      <w:r w:rsidRPr="005875CC">
        <w:rPr>
          <w:rStyle w:val="Hyperlink2"/>
          <w:rFonts w:cs="Times New Roman"/>
          <w:color w:val="000000" w:themeColor="text1"/>
          <w:sz w:val="26"/>
          <w:szCs w:val="26"/>
        </w:rPr>
        <w:t xml:space="preserve"> </w:t>
      </w:r>
      <w:r w:rsidRPr="005875CC">
        <w:t xml:space="preserve">productrice de </w:t>
      </w:r>
      <w:r w:rsidRPr="00872D79">
        <w:t>LLM doit aujourd’hui se conformer à un mille-</w:t>
      </w:r>
      <w:r w:rsidRPr="00065C26">
        <w:t>feuille réglementaire </w:t>
      </w:r>
      <w:r w:rsidRPr="00872D79">
        <w:t xml:space="preserve">: en plus du copyright, s’appliquent des textes spécifiques </w:t>
      </w:r>
      <w:r w:rsidRPr="00065C26">
        <w:t xml:space="preserve">sur le </w:t>
      </w:r>
      <w:r w:rsidRPr="00065C26">
        <w:rPr>
          <w:i/>
        </w:rPr>
        <w:t>t</w:t>
      </w:r>
      <w:r w:rsidRPr="00EB0858">
        <w:rPr>
          <w:i/>
        </w:rPr>
        <w:t>ext</w:t>
      </w:r>
      <w:r w:rsidRPr="00872D79">
        <w:t xml:space="preserve"> and </w:t>
      </w:r>
      <w:r w:rsidRPr="00065C26">
        <w:rPr>
          <w:i/>
        </w:rPr>
        <w:t xml:space="preserve">data </w:t>
      </w:r>
      <w:r w:rsidRPr="00EB0858">
        <w:rPr>
          <w:i/>
        </w:rPr>
        <w:t>m</w:t>
      </w:r>
      <w:r w:rsidRPr="00E77BF2">
        <w:rPr>
          <w:i/>
        </w:rPr>
        <w:t>ining</w:t>
      </w:r>
      <w:r w:rsidRPr="00065C26">
        <w:t>, les droits voisins, le</w:t>
      </w:r>
      <w:r w:rsidRPr="00872D79">
        <w:t xml:space="preserve"> RGPD. Arthur Mensch</w:t>
      </w:r>
      <w:r w:rsidRPr="00065C26">
        <w:t>,</w:t>
      </w:r>
      <w:r w:rsidRPr="005875CC">
        <w:t xml:space="preserve"> PDG de Mistral AI, le seul champion européen</w:t>
      </w:r>
      <w:r w:rsidRPr="005875CC">
        <w:rPr>
          <w:spacing w:val="-3"/>
        </w:rPr>
        <w:t xml:space="preserve"> </w:t>
      </w:r>
      <w:r w:rsidRPr="005875CC">
        <w:t>du</w:t>
      </w:r>
      <w:r w:rsidRPr="005875CC">
        <w:rPr>
          <w:spacing w:val="-3"/>
        </w:rPr>
        <w:t xml:space="preserve"> </w:t>
      </w:r>
      <w:r w:rsidRPr="005875CC">
        <w:t>développement</w:t>
      </w:r>
      <w:r w:rsidRPr="005875CC">
        <w:rPr>
          <w:spacing w:val="-3"/>
        </w:rPr>
        <w:t xml:space="preserve"> </w:t>
      </w:r>
      <w:r w:rsidRPr="005875CC">
        <w:t>de</w:t>
      </w:r>
      <w:r w:rsidRPr="005875CC">
        <w:rPr>
          <w:spacing w:val="-3"/>
        </w:rPr>
        <w:t xml:space="preserve"> </w:t>
      </w:r>
      <w:r w:rsidRPr="005875CC">
        <w:t>LLM,</w:t>
      </w:r>
      <w:r w:rsidRPr="005875CC">
        <w:rPr>
          <w:spacing w:val="-3"/>
        </w:rPr>
        <w:t xml:space="preserve"> </w:t>
      </w:r>
      <w:r w:rsidRPr="005875CC">
        <w:t>témoignait</w:t>
      </w:r>
      <w:r w:rsidRPr="005875CC">
        <w:rPr>
          <w:spacing w:val="-3"/>
        </w:rPr>
        <w:t xml:space="preserve"> </w:t>
      </w:r>
      <w:r w:rsidRPr="005875CC">
        <w:t>en</w:t>
      </w:r>
      <w:r w:rsidRPr="005875CC">
        <w:rPr>
          <w:spacing w:val="-3"/>
        </w:rPr>
        <w:t xml:space="preserve"> </w:t>
      </w:r>
      <w:r w:rsidRPr="005875CC">
        <w:t>2024</w:t>
      </w:r>
      <w:r w:rsidRPr="005875CC">
        <w:rPr>
          <w:spacing w:val="-3"/>
        </w:rPr>
        <w:t xml:space="preserve"> </w:t>
      </w:r>
      <w:r w:rsidRPr="005875CC">
        <w:t>avoir</w:t>
      </w:r>
      <w:r w:rsidRPr="005875CC">
        <w:rPr>
          <w:spacing w:val="-3"/>
        </w:rPr>
        <w:t xml:space="preserve"> </w:t>
      </w:r>
      <w:r w:rsidRPr="00872D79">
        <w:t>consacré</w:t>
      </w:r>
      <w:r w:rsidRPr="005875CC">
        <w:rPr>
          <w:spacing w:val="-3"/>
        </w:rPr>
        <w:t xml:space="preserve"> </w:t>
      </w:r>
      <w:r w:rsidRPr="005875CC">
        <w:t>un tiers de</w:t>
      </w:r>
      <w:r w:rsidRPr="005875CC">
        <w:rPr>
          <w:rStyle w:val="Hyperlink2"/>
          <w:rFonts w:cs="Times New Roman"/>
          <w:color w:val="000000" w:themeColor="text1"/>
          <w:sz w:val="26"/>
          <w:szCs w:val="26"/>
        </w:rPr>
        <w:t xml:space="preserve"> </w:t>
      </w:r>
      <w:r w:rsidRPr="00872D79">
        <w:t xml:space="preserve">ses deux derniers mois exclusivement à la </w:t>
      </w:r>
      <w:r w:rsidRPr="00065C26">
        <w:t>conformité</w:t>
      </w:r>
      <w:r w:rsidRPr="00872D79">
        <w:t xml:space="preserve"> au RG</w:t>
      </w:r>
      <w:bookmarkStart w:id="3147" w:name="_bookmark254"/>
      <w:bookmarkEnd w:id="3147"/>
      <w:r w:rsidRPr="00872D79">
        <w:t>PD</w:t>
      </w:r>
      <w:r w:rsidRPr="00872D79">
        <w:rPr>
          <w:vertAlign w:val="superscript"/>
        </w:rPr>
        <w:endnoteReference w:id="145"/>
      </w:r>
      <w:del w:id="3148" w:author="Microsoft Office User" w:date="2025-07-27T21:40:00Z">
        <w:r w:rsidRPr="00872D79" w:rsidDel="00E22682">
          <w:delText>, à la fois du côté de ses fournisseurs et de ses clients</w:delText>
        </w:r>
      </w:del>
      <w:r w:rsidRPr="00065C26">
        <w:t>. Pour</w:t>
      </w:r>
      <w:r w:rsidRPr="00872D79">
        <w:t xml:space="preserve"> un dirigeant d’entreprise, ce temps si précieux devrait être consacré à l’innovation plutôt qu’à la mise conformité.</w:t>
      </w:r>
      <w:r w:rsidRPr="005875CC">
        <w:t xml:space="preserve"> Et encore, la loi la plus pesante de toutes n’était pas encore entrée en vigueur : l</w:t>
      </w:r>
      <w:r w:rsidRPr="005875CC" w:rsidDel="00065C26">
        <w:t>’</w:t>
      </w:r>
      <w:r w:rsidRPr="00872D79">
        <w:rPr>
          <w:i/>
        </w:rPr>
        <w:t>European AI Act</w:t>
      </w:r>
      <w:r w:rsidRPr="005875CC">
        <w:t xml:space="preserve">. Cette loi dont les dispositions </w:t>
      </w:r>
      <w:r w:rsidRPr="00365123">
        <w:t xml:space="preserve">entreront en vigueur en 2025, a été rédigée à l’initiative de la Commission </w:t>
      </w:r>
      <w:r>
        <w:t>e</w:t>
      </w:r>
      <w:r w:rsidRPr="00365123">
        <w:t>uropéenne pour réguler le développement et l’usage de l’IA en Europe. Elle ambitionne de</w:t>
      </w:r>
      <w:r w:rsidRPr="00365123">
        <w:rPr>
          <w:spacing w:val="40"/>
        </w:rPr>
        <w:t xml:space="preserve"> </w:t>
      </w:r>
      <w:r w:rsidRPr="00365123">
        <w:t>couvrir l’intégralité des usages de l’IA</w:t>
      </w:r>
      <w:r w:rsidRPr="00365123" w:rsidDel="00065C26">
        <w:t>, pour une régulation</w:t>
      </w:r>
      <w:r>
        <w:t xml:space="preserve"> de façon</w:t>
      </w:r>
      <w:r w:rsidRPr="00365123">
        <w:t xml:space="preserve"> horizontale </w:t>
      </w:r>
      <w:r>
        <w:t xml:space="preserve">et </w:t>
      </w:r>
      <w:r w:rsidRPr="00365123">
        <w:rPr>
          <w:spacing w:val="-2"/>
        </w:rPr>
        <w:t>englobante.</w:t>
      </w:r>
    </w:p>
    <w:p w14:paraId="35C1EA6F" w14:textId="77777777" w:rsidR="001D2912" w:rsidRDefault="001D2912" w:rsidP="003175A3">
      <w:pPr>
        <w:rPr>
          <w:color w:val="000000" w:themeColor="text1"/>
        </w:rPr>
      </w:pPr>
      <w:r w:rsidRPr="00365123">
        <w:rPr>
          <w:color w:val="000000" w:themeColor="text1"/>
        </w:rPr>
        <w:t xml:space="preserve">Le texte </w:t>
      </w:r>
      <w:r w:rsidRPr="00365123">
        <w:t>comporte quelques décisions de bon sens, par exemple l’interdiction</w:t>
      </w:r>
      <w:r w:rsidRPr="00365123">
        <w:rPr>
          <w:spacing w:val="40"/>
        </w:rPr>
        <w:t xml:space="preserve"> </w:t>
      </w:r>
      <w:r w:rsidRPr="00365123">
        <w:t>de l’utilisation de</w:t>
      </w:r>
      <w:r w:rsidRPr="00065C26">
        <w:t xml:space="preserve"> </w:t>
      </w:r>
      <w:r w:rsidRPr="00872D79">
        <w:t>contenus</w:t>
      </w:r>
      <w:r w:rsidRPr="00365123">
        <w:rPr>
          <w:spacing w:val="80"/>
          <w:w w:val="150"/>
        </w:rPr>
        <w:t xml:space="preserve"> </w:t>
      </w:r>
      <w:r w:rsidRPr="00365123">
        <w:t>sous copyright pour l’entraînement des</w:t>
      </w:r>
      <w:r w:rsidRPr="00365123">
        <w:rPr>
          <w:spacing w:val="40"/>
        </w:rPr>
        <w:t xml:space="preserve"> </w:t>
      </w:r>
      <w:r w:rsidRPr="00365123">
        <w:t>mod</w:t>
      </w:r>
      <w:bookmarkStart w:id="3149" w:name="_bookmark255"/>
      <w:bookmarkEnd w:id="3149"/>
      <w:r w:rsidRPr="00365123">
        <w:t>èles</w:t>
      </w:r>
      <w:r w:rsidRPr="00365123">
        <w:rPr>
          <w:rStyle w:val="FootnoteReference"/>
          <w:rFonts w:ascii="Times New Roman" w:hAnsi="Times New Roman" w:cs="Times New Roman"/>
          <w:sz w:val="26"/>
          <w:szCs w:val="26"/>
        </w:rPr>
        <w:footnoteReference w:id="113"/>
      </w:r>
      <w:r w:rsidRPr="00365123">
        <w:t>,</w:t>
      </w:r>
      <w:r w:rsidRPr="00365123">
        <w:rPr>
          <w:spacing w:val="27"/>
        </w:rPr>
        <w:t xml:space="preserve"> </w:t>
      </w:r>
      <w:r w:rsidRPr="00365123">
        <w:t>ou</w:t>
      </w:r>
      <w:r w:rsidRPr="00365123">
        <w:rPr>
          <w:spacing w:val="28"/>
        </w:rPr>
        <w:t xml:space="preserve"> </w:t>
      </w:r>
      <w:r w:rsidRPr="00365123">
        <w:t>la</w:t>
      </w:r>
      <w:r w:rsidRPr="00365123">
        <w:rPr>
          <w:spacing w:val="28"/>
        </w:rPr>
        <w:t xml:space="preserve"> </w:t>
      </w:r>
      <w:r w:rsidRPr="00365123">
        <w:t>nécessité</w:t>
      </w:r>
      <w:r w:rsidRPr="00365123">
        <w:rPr>
          <w:spacing w:val="28"/>
        </w:rPr>
        <w:t xml:space="preserve"> </w:t>
      </w:r>
      <w:r w:rsidRPr="00365123">
        <w:t>d’apposer</w:t>
      </w:r>
      <w:r w:rsidRPr="00365123">
        <w:rPr>
          <w:spacing w:val="27"/>
        </w:rPr>
        <w:t xml:space="preserve"> </w:t>
      </w:r>
      <w:r w:rsidRPr="00365123">
        <w:t>des</w:t>
      </w:r>
      <w:r w:rsidRPr="00365123">
        <w:rPr>
          <w:spacing w:val="28"/>
        </w:rPr>
        <w:t xml:space="preserve"> </w:t>
      </w:r>
      <w:r w:rsidRPr="00365123">
        <w:t>marques</w:t>
      </w:r>
      <w:r w:rsidRPr="00365123">
        <w:rPr>
          <w:spacing w:val="28"/>
        </w:rPr>
        <w:t xml:space="preserve"> </w:t>
      </w:r>
      <w:r w:rsidRPr="00365123">
        <w:t>distinctives</w:t>
      </w:r>
      <w:r w:rsidRPr="00365123">
        <w:rPr>
          <w:spacing w:val="28"/>
        </w:rPr>
        <w:t xml:space="preserve"> </w:t>
      </w:r>
      <w:r w:rsidRPr="00365123">
        <w:t>sur</w:t>
      </w:r>
      <w:r w:rsidRPr="00365123">
        <w:rPr>
          <w:spacing w:val="27"/>
        </w:rPr>
        <w:t xml:space="preserve"> </w:t>
      </w:r>
      <w:r w:rsidRPr="00365123">
        <w:rPr>
          <w:spacing w:val="-5"/>
        </w:rPr>
        <w:t xml:space="preserve">les </w:t>
      </w:r>
      <w:r w:rsidRPr="00365123">
        <w:t>contenus générés par IA</w:t>
      </w:r>
      <w:r w:rsidRPr="00365123">
        <w:rPr>
          <w:spacing w:val="-8"/>
        </w:rPr>
        <w:t xml:space="preserve"> </w:t>
      </w:r>
      <w:r w:rsidRPr="00365123">
        <w:t xml:space="preserve">pour limiter le risque de désinformation. </w:t>
      </w:r>
      <w:r w:rsidRPr="00AD6520">
        <w:t>Cependant, les professionnels de l’intelligence artificielle ont rapidement pointé de nombreuses faiblesses.</w:t>
      </w:r>
    </w:p>
    <w:p w14:paraId="6B4B6908" w14:textId="04EA005A" w:rsidR="001D2912" w:rsidRPr="00AD6520" w:rsidRDefault="001D2912" w:rsidP="00EB0858">
      <w:r w:rsidRPr="00AD6520" w:rsidDel="00065C26">
        <w:rPr>
          <w:color w:val="000000" w:themeColor="text1"/>
        </w:rPr>
        <w:t xml:space="preserve"> </w:t>
      </w:r>
      <w:r w:rsidRPr="00AD6520">
        <w:rPr>
          <w:color w:val="000000" w:themeColor="text1"/>
        </w:rPr>
        <w:t>En premier lieu</w:t>
      </w:r>
      <w:r w:rsidRPr="00AD6520">
        <w:t xml:space="preserve">, la loi comporte des grandes zones de flou. Certaines imprécisions </w:t>
      </w:r>
      <w:r w:rsidRPr="00AD6520">
        <w:rPr>
          <w:color w:val="000000" w:themeColor="text1"/>
        </w:rPr>
        <w:t>trahissent</w:t>
      </w:r>
      <w:r w:rsidRPr="00AD6520">
        <w:t xml:space="preserve"> une méconnaissance du sujet. Par exemple, </w:t>
      </w:r>
      <w:r w:rsidRPr="00AD6520">
        <w:rPr>
          <w:color w:val="000000" w:themeColor="text1"/>
        </w:rPr>
        <w:t>lorsque le texte</w:t>
      </w:r>
      <w:r w:rsidRPr="00AD6520">
        <w:t xml:space="preserve"> précise</w:t>
      </w:r>
      <w:r w:rsidRPr="00AD6520">
        <w:rPr>
          <w:spacing w:val="50"/>
          <w:w w:val="150"/>
        </w:rPr>
        <w:t xml:space="preserve"> </w:t>
      </w:r>
      <w:r w:rsidRPr="00AD6520">
        <w:t>que</w:t>
      </w:r>
      <w:r w:rsidRPr="00AD6520">
        <w:rPr>
          <w:spacing w:val="53"/>
          <w:w w:val="150"/>
        </w:rPr>
        <w:t xml:space="preserve"> </w:t>
      </w:r>
      <w:r w:rsidRPr="00AD6520">
        <w:t>certaines</w:t>
      </w:r>
      <w:r w:rsidRPr="00AD6520">
        <w:rPr>
          <w:spacing w:val="53"/>
          <w:w w:val="150"/>
        </w:rPr>
        <w:t xml:space="preserve"> </w:t>
      </w:r>
      <w:r w:rsidRPr="00AD6520">
        <w:t>clauses</w:t>
      </w:r>
      <w:r w:rsidRPr="00AD6520">
        <w:rPr>
          <w:spacing w:val="53"/>
          <w:w w:val="150"/>
        </w:rPr>
        <w:t xml:space="preserve"> </w:t>
      </w:r>
      <w:r w:rsidRPr="00AD6520">
        <w:t>s’appliqueront</w:t>
      </w:r>
      <w:r w:rsidRPr="00AD6520">
        <w:rPr>
          <w:spacing w:val="53"/>
          <w:w w:val="150"/>
        </w:rPr>
        <w:t xml:space="preserve"> </w:t>
      </w:r>
      <w:r w:rsidRPr="00AD6520">
        <w:t>aux</w:t>
      </w:r>
      <w:r w:rsidRPr="00AD6520">
        <w:rPr>
          <w:spacing w:val="53"/>
          <w:w w:val="150"/>
        </w:rPr>
        <w:t xml:space="preserve"> </w:t>
      </w:r>
      <w:r w:rsidRPr="00AD6520">
        <w:t>modèles</w:t>
      </w:r>
      <w:r w:rsidRPr="00AD6520">
        <w:rPr>
          <w:spacing w:val="53"/>
          <w:w w:val="150"/>
        </w:rPr>
        <w:t xml:space="preserve"> </w:t>
      </w:r>
      <w:r w:rsidRPr="00AD6520">
        <w:t>comportant</w:t>
      </w:r>
      <w:r w:rsidRPr="00AD6520">
        <w:rPr>
          <w:spacing w:val="53"/>
          <w:w w:val="150"/>
        </w:rPr>
        <w:t xml:space="preserve"> </w:t>
      </w:r>
      <w:r w:rsidRPr="00AD6520">
        <w:rPr>
          <w:spacing w:val="-5"/>
        </w:rPr>
        <w:t xml:space="preserve">un </w:t>
      </w:r>
      <w:r w:rsidRPr="00AD6520">
        <w:t>«</w:t>
      </w:r>
      <w:r w:rsidRPr="00AD6520">
        <w:rPr>
          <w:spacing w:val="-2"/>
        </w:rPr>
        <w:t> </w:t>
      </w:r>
      <w:r w:rsidRPr="00AD6520">
        <w:t>risque systémique</w:t>
      </w:r>
      <w:r w:rsidRPr="00AD6520">
        <w:rPr>
          <w:spacing w:val="-3"/>
        </w:rPr>
        <w:t> </w:t>
      </w:r>
      <w:r w:rsidRPr="00AD6520">
        <w:t xml:space="preserve">», </w:t>
      </w:r>
      <w:r w:rsidRPr="00AD6520">
        <w:rPr>
          <w:color w:val="000000" w:themeColor="text1"/>
        </w:rPr>
        <w:t>il repousse</w:t>
      </w:r>
      <w:r w:rsidRPr="00AD6520">
        <w:t xml:space="preserve"> la délimitation exacte de cette classe de modèles</w:t>
      </w:r>
      <w:r w:rsidRPr="00AD6520">
        <w:rPr>
          <w:spacing w:val="40"/>
        </w:rPr>
        <w:t xml:space="preserve"> à </w:t>
      </w:r>
      <w:r w:rsidRPr="00AD6520">
        <w:t>une date ultérieure</w:t>
      </w:r>
      <w:r w:rsidR="0054015A">
        <w:rPr>
          <w:rStyle w:val="FootnoteReference"/>
        </w:rPr>
        <w:footnoteReference w:id="114"/>
      </w:r>
      <w:r w:rsidRPr="00AD6520">
        <w:t xml:space="preserve">, </w:t>
      </w:r>
      <w:r w:rsidRPr="00AD6520">
        <w:rPr>
          <w:color w:val="000000" w:themeColor="text1"/>
        </w:rPr>
        <w:t>se contentant d’évoquer</w:t>
      </w:r>
      <w:r w:rsidRPr="00AD6520">
        <w:t xml:space="preserve"> des critères comme un seuil de puissance d’entraînement de 10²⁵ FLOPs, largement considéré</w:t>
      </w:r>
      <w:r w:rsidRPr="00AD6520">
        <w:rPr>
          <w:spacing w:val="35"/>
        </w:rPr>
        <w:t xml:space="preserve"> </w:t>
      </w:r>
      <w:r w:rsidRPr="00AD6520">
        <w:t>comme</w:t>
      </w:r>
      <w:r w:rsidRPr="00AD6520">
        <w:rPr>
          <w:spacing w:val="35"/>
        </w:rPr>
        <w:t xml:space="preserve"> </w:t>
      </w:r>
      <w:r w:rsidRPr="00AD6520">
        <w:t>inadapté</w:t>
      </w:r>
      <w:r w:rsidRPr="00AD6520">
        <w:rPr>
          <w:rStyle w:val="EndnoteReference"/>
          <w:rFonts w:ascii="Times New Roman" w:hAnsi="Times New Roman" w:cs="Times New Roman"/>
          <w:sz w:val="26"/>
          <w:szCs w:val="26"/>
        </w:rPr>
        <w:endnoteReference w:id="146"/>
      </w:r>
      <w:r w:rsidRPr="00AD6520">
        <w:t>.</w:t>
      </w:r>
      <w:r w:rsidRPr="00AD6520">
        <w:rPr>
          <w:spacing w:val="36"/>
        </w:rPr>
        <w:t xml:space="preserve"> </w:t>
      </w:r>
      <w:r w:rsidRPr="00AD6520">
        <w:t>Comme</w:t>
      </w:r>
      <w:r w:rsidRPr="00AD6520">
        <w:rPr>
          <w:spacing w:val="40"/>
        </w:rPr>
        <w:t xml:space="preserve"> </w:t>
      </w:r>
      <w:r w:rsidRPr="00AD6520">
        <w:t xml:space="preserve">les détails sont </w:t>
      </w:r>
      <w:r w:rsidR="003B5030">
        <w:t xml:space="preserve">souvent </w:t>
      </w:r>
      <w:r w:rsidRPr="00AD6520">
        <w:t>laissés à une implémentation future, impossible pour une entreprise</w:t>
      </w:r>
      <w:r w:rsidRPr="00AD6520">
        <w:rPr>
          <w:spacing w:val="-3"/>
        </w:rPr>
        <w:t xml:space="preserve"> </w:t>
      </w:r>
      <w:r w:rsidRPr="00AD6520">
        <w:t>de</w:t>
      </w:r>
      <w:r w:rsidRPr="00AD6520">
        <w:rPr>
          <w:spacing w:val="-3"/>
        </w:rPr>
        <w:t xml:space="preserve"> </w:t>
      </w:r>
      <w:r w:rsidRPr="00AD6520">
        <w:t>savoir</w:t>
      </w:r>
      <w:r w:rsidRPr="00AD6520">
        <w:rPr>
          <w:spacing w:val="-3"/>
        </w:rPr>
        <w:t xml:space="preserve"> </w:t>
      </w:r>
      <w:r w:rsidRPr="00AD6520">
        <w:t>s’il</w:t>
      </w:r>
      <w:r w:rsidRPr="00AD6520">
        <w:rPr>
          <w:spacing w:val="-3"/>
        </w:rPr>
        <w:t xml:space="preserve"> </w:t>
      </w:r>
      <w:r w:rsidRPr="00AD6520">
        <w:t>est</w:t>
      </w:r>
      <w:r w:rsidRPr="00AD6520">
        <w:rPr>
          <w:spacing w:val="-3"/>
        </w:rPr>
        <w:t xml:space="preserve"> </w:t>
      </w:r>
      <w:r w:rsidRPr="00AD6520">
        <w:t>viable</w:t>
      </w:r>
      <w:r w:rsidRPr="00AD6520">
        <w:rPr>
          <w:spacing w:val="-3"/>
        </w:rPr>
        <w:t xml:space="preserve"> </w:t>
      </w:r>
      <w:r w:rsidRPr="00AD6520">
        <w:t>de</w:t>
      </w:r>
      <w:r w:rsidRPr="00AD6520">
        <w:rPr>
          <w:spacing w:val="-3"/>
        </w:rPr>
        <w:t xml:space="preserve"> </w:t>
      </w:r>
      <w:r w:rsidRPr="00AD6520">
        <w:t>lancer</w:t>
      </w:r>
      <w:r w:rsidRPr="00AD6520">
        <w:rPr>
          <w:spacing w:val="-3"/>
        </w:rPr>
        <w:t xml:space="preserve"> </w:t>
      </w:r>
      <w:r w:rsidRPr="00AD6520">
        <w:t>son</w:t>
      </w:r>
      <w:r w:rsidRPr="00AD6520">
        <w:rPr>
          <w:spacing w:val="-3"/>
        </w:rPr>
        <w:t xml:space="preserve"> </w:t>
      </w:r>
      <w:r w:rsidRPr="00AD6520">
        <w:t>produit</w:t>
      </w:r>
      <w:r w:rsidRPr="00AD6520">
        <w:rPr>
          <w:spacing w:val="-3"/>
        </w:rPr>
        <w:t xml:space="preserve"> </w:t>
      </w:r>
      <w:r w:rsidRPr="00AD6520">
        <w:t>en</w:t>
      </w:r>
      <w:r w:rsidRPr="00AD6520">
        <w:rPr>
          <w:spacing w:val="-3"/>
        </w:rPr>
        <w:t xml:space="preserve"> </w:t>
      </w:r>
      <w:r w:rsidRPr="00AD6520">
        <w:t>Europe.</w:t>
      </w:r>
      <w:r w:rsidRPr="00AD6520">
        <w:rPr>
          <w:spacing w:val="-11"/>
        </w:rPr>
        <w:t xml:space="preserve"> </w:t>
      </w:r>
      <w:r w:rsidRPr="00AD6520">
        <w:t>Ainsi,</w:t>
      </w:r>
      <w:r w:rsidRPr="00AD6520">
        <w:rPr>
          <w:spacing w:val="-3"/>
        </w:rPr>
        <w:t xml:space="preserve"> </w:t>
      </w:r>
      <w:r w:rsidRPr="00AD6520">
        <w:t xml:space="preserve">dans l’incertitude, mieux </w:t>
      </w:r>
      <w:r w:rsidRPr="00AD6520">
        <w:rPr>
          <w:color w:val="000000" w:themeColor="text1"/>
        </w:rPr>
        <w:t xml:space="preserve">vaut </w:t>
      </w:r>
      <w:r w:rsidRPr="00AD6520">
        <w:t xml:space="preserve">s’abstenir. C’est en raison de cette incertitude </w:t>
      </w:r>
      <w:bookmarkStart w:id="3155" w:name="_bookmark259"/>
      <w:bookmarkEnd w:id="3155"/>
      <w:r w:rsidR="00D80024">
        <w:t>que</w:t>
      </w:r>
      <w:r w:rsidRPr="00AD6520">
        <w:t xml:space="preserve"> Meta a renoncé à publier en Europe sa série</w:t>
      </w:r>
      <w:r>
        <w:t xml:space="preserve"> </w:t>
      </w:r>
      <w:r w:rsidRPr="00AD6520">
        <w:t xml:space="preserve">phare de modèles Llama </w:t>
      </w:r>
      <w:bookmarkStart w:id="3156" w:name="_bookmark257"/>
      <w:bookmarkEnd w:id="3156"/>
      <w:r w:rsidRPr="00AD6520">
        <w:t>3.2</w:t>
      </w:r>
      <w:r w:rsidRPr="00AD6520">
        <w:rPr>
          <w:rStyle w:val="FootnoteReference"/>
          <w:rFonts w:ascii="Times New Roman" w:hAnsi="Times New Roman" w:cs="Times New Roman"/>
          <w:sz w:val="26"/>
          <w:szCs w:val="26"/>
        </w:rPr>
        <w:footnoteReference w:id="115"/>
      </w:r>
      <w:r w:rsidRPr="00AD6520">
        <w:t>.</w:t>
      </w:r>
    </w:p>
    <w:p w14:paraId="47094766" w14:textId="28A1FC1C" w:rsidR="001D2912" w:rsidRPr="00BC3ABE" w:rsidRDefault="001D2912" w:rsidP="00E77BF2">
      <w:r w:rsidRPr="00365123">
        <w:t xml:space="preserve">Au-delà de ses imprécisions, la loi </w:t>
      </w:r>
      <w:r w:rsidRPr="00365123">
        <w:rPr>
          <w:color w:val="000000" w:themeColor="text1"/>
        </w:rPr>
        <w:t>impose</w:t>
      </w:r>
      <w:r w:rsidRPr="00365123">
        <w:t xml:space="preserve"> des exigences</w:t>
      </w:r>
      <w:r w:rsidRPr="00BC3ABE">
        <w:t xml:space="preserve"> ubuesques d’un point de vue commercial. </w:t>
      </w:r>
      <w:r w:rsidR="0054015A">
        <w:t>Selon l’Annexe XII se rapportant à l’article 53, l</w:t>
      </w:r>
      <w:r w:rsidRPr="00BC3ABE">
        <w:t xml:space="preserve">es fournisseurs de modèles </w:t>
      </w:r>
      <w:r w:rsidR="0054015A">
        <w:t>dits « à usage généra</w:t>
      </w:r>
      <w:r w:rsidR="00277134">
        <w:t xml:space="preserve">l </w:t>
      </w:r>
      <w:r w:rsidR="0054015A">
        <w:t xml:space="preserve">» (plus d’un milliard de paramètres, soit presque tous les LLM commerciaux </w:t>
      </w:r>
      <w:r w:rsidR="0054015A">
        <w:lastRenderedPageBreak/>
        <w:t xml:space="preserve">actuels) </w:t>
      </w:r>
      <w:r w:rsidR="00277134">
        <w:t>doivent</w:t>
      </w:r>
      <w:r w:rsidRPr="00BC3ABE">
        <w:t xml:space="preserve"> détailler publiquement</w:t>
      </w:r>
      <w:r>
        <w:rPr>
          <w:spacing w:val="-4"/>
        </w:rPr>
        <w:t> </w:t>
      </w:r>
      <w:r w:rsidRPr="00BC3ABE">
        <w:t>l’architecture</w:t>
      </w:r>
      <w:r w:rsidRPr="00BC3ABE">
        <w:rPr>
          <w:spacing w:val="-4"/>
        </w:rPr>
        <w:t xml:space="preserve"> </w:t>
      </w:r>
      <w:r w:rsidR="0054015A">
        <w:rPr>
          <w:spacing w:val="-4"/>
        </w:rPr>
        <w:t xml:space="preserve">et le nombre de paramètres </w:t>
      </w:r>
      <w:r w:rsidRPr="00BC3ABE">
        <w:t>de</w:t>
      </w:r>
      <w:r w:rsidRPr="00BC3ABE">
        <w:rPr>
          <w:spacing w:val="-4"/>
        </w:rPr>
        <w:t xml:space="preserve"> </w:t>
      </w:r>
      <w:r w:rsidRPr="00BC3ABE">
        <w:t>leur</w:t>
      </w:r>
      <w:r w:rsidRPr="00BC3ABE">
        <w:rPr>
          <w:spacing w:val="-4"/>
        </w:rPr>
        <w:t xml:space="preserve"> </w:t>
      </w:r>
      <w:r w:rsidRPr="00BC3ABE">
        <w:t>modèle,</w:t>
      </w:r>
      <w:r w:rsidRPr="00BC3ABE">
        <w:rPr>
          <w:spacing w:val="-4"/>
        </w:rPr>
        <w:t xml:space="preserve"> </w:t>
      </w:r>
      <w:r w:rsidR="0054015A">
        <w:t>ainsi</w:t>
      </w:r>
      <w:r w:rsidRPr="00BC3ABE">
        <w:rPr>
          <w:spacing w:val="-4"/>
        </w:rPr>
        <w:t xml:space="preserve"> </w:t>
      </w:r>
      <w:r w:rsidRPr="00BC3ABE">
        <w:t>le détail</w:t>
      </w:r>
      <w:r w:rsidRPr="00BC3ABE">
        <w:rPr>
          <w:spacing w:val="-2"/>
        </w:rPr>
        <w:t xml:space="preserve"> </w:t>
      </w:r>
      <w:r w:rsidRPr="00BC3ABE">
        <w:t>des</w:t>
      </w:r>
      <w:r w:rsidRPr="00BC3ABE">
        <w:rPr>
          <w:spacing w:val="-2"/>
        </w:rPr>
        <w:t xml:space="preserve"> </w:t>
      </w:r>
      <w:r w:rsidRPr="00BC3ABE">
        <w:t>données</w:t>
      </w:r>
      <w:r w:rsidRPr="00BC3ABE">
        <w:rPr>
          <w:spacing w:val="-2"/>
        </w:rPr>
        <w:t xml:space="preserve"> </w:t>
      </w:r>
      <w:r w:rsidRPr="00BC3ABE">
        <w:t>utilisées</w:t>
      </w:r>
      <w:r w:rsidRPr="00BC3ABE">
        <w:rPr>
          <w:spacing w:val="-2"/>
        </w:rPr>
        <w:t xml:space="preserve"> </w:t>
      </w:r>
      <w:r w:rsidRPr="00BC3ABE">
        <w:t>pour</w:t>
      </w:r>
      <w:r w:rsidRPr="00BC3ABE">
        <w:rPr>
          <w:spacing w:val="-2"/>
        </w:rPr>
        <w:t xml:space="preserve"> </w:t>
      </w:r>
      <w:r w:rsidRPr="00BC3ABE">
        <w:t>l’entraînement</w:t>
      </w:r>
      <w:r w:rsidR="00277134">
        <w:rPr>
          <w:spacing w:val="-2"/>
        </w:rPr>
        <w:t xml:space="preserve"> - obligation confirmée par le Code de Pratique publié en juillet 2025. </w:t>
      </w:r>
      <w:r w:rsidR="00277134">
        <w:t>Ces informations hautement confidentielles constituent le cœur de la propriété intellectuelle des producteurs de modèles d’IA ; il faut donc s’attendre soit à ce que les entreprises fassent des acrobaties de langage pour ne rien dévoiler, auquel cas cette publication sera inutile, soit qu’elles évitent de publier leurs modèles avancés en Europe, auquel cas la loi sera contre-productive.</w:t>
      </w:r>
    </w:p>
    <w:p w14:paraId="4A04F8AF" w14:textId="74224C79" w:rsidR="001D2912" w:rsidRPr="00BC3ABE" w:rsidRDefault="001D2912">
      <w:r w:rsidRPr="00BC3ABE">
        <w:t xml:space="preserve">Tout </w:t>
      </w:r>
      <w:r w:rsidRPr="00BC3ABE">
        <w:rPr>
          <w:color w:val="000000" w:themeColor="text1"/>
        </w:rPr>
        <w:t>semble s’être passé</w:t>
      </w:r>
      <w:r w:rsidRPr="00BC3ABE">
        <w:t xml:space="preserve"> comme si un groupe de bureaucrates pris d’une peur irrationnelle avait eu les coudées franches pour poser des harnais sur une technologie encore en gestation. Bien entendu, il faut une régulation pour empêcher les mauvais usages ou les risques bien compris : par exemple, aucun modèle ne devrait être entraîné comme aujourd’hui sur des</w:t>
      </w:r>
      <w:r w:rsidRPr="00BC3ABE">
        <w:rPr>
          <w:spacing w:val="48"/>
        </w:rPr>
        <w:t xml:space="preserve"> </w:t>
      </w:r>
      <w:r w:rsidRPr="00BC3ABE">
        <w:t>livres</w:t>
      </w:r>
      <w:r w:rsidRPr="00BC3ABE">
        <w:rPr>
          <w:spacing w:val="48"/>
        </w:rPr>
        <w:t xml:space="preserve"> </w:t>
      </w:r>
      <w:r w:rsidRPr="00BC3ABE">
        <w:t>en</w:t>
      </w:r>
      <w:r w:rsidRPr="00BC3ABE">
        <w:rPr>
          <w:spacing w:val="48"/>
        </w:rPr>
        <w:t xml:space="preserve"> </w:t>
      </w:r>
      <w:r w:rsidRPr="00BC3ABE">
        <w:t>enfreignant</w:t>
      </w:r>
      <w:r w:rsidRPr="00BC3ABE">
        <w:rPr>
          <w:spacing w:val="48"/>
        </w:rPr>
        <w:t xml:space="preserve"> </w:t>
      </w:r>
      <w:r w:rsidRPr="00BC3ABE">
        <w:t>des</w:t>
      </w:r>
      <w:r w:rsidRPr="00BC3ABE">
        <w:rPr>
          <w:spacing w:val="48"/>
        </w:rPr>
        <w:t xml:space="preserve"> </w:t>
      </w:r>
      <w:r w:rsidRPr="00BC3ABE">
        <w:t>droits</w:t>
      </w:r>
      <w:r w:rsidRPr="00BC3ABE">
        <w:rPr>
          <w:spacing w:val="48"/>
        </w:rPr>
        <w:t xml:space="preserve"> </w:t>
      </w:r>
      <w:r w:rsidRPr="00BC3ABE">
        <w:t>d’auteur.</w:t>
      </w:r>
      <w:r w:rsidRPr="00BC3ABE">
        <w:rPr>
          <w:spacing w:val="48"/>
        </w:rPr>
        <w:t xml:space="preserve"> </w:t>
      </w:r>
      <w:r w:rsidRPr="00BC3ABE">
        <w:t>Mais</w:t>
      </w:r>
      <w:r w:rsidRPr="00BC3ABE">
        <w:rPr>
          <w:spacing w:val="48"/>
        </w:rPr>
        <w:t xml:space="preserve"> </w:t>
      </w:r>
      <w:r w:rsidRPr="00BC3ABE">
        <w:t>réguler</w:t>
      </w:r>
      <w:r w:rsidRPr="00BC3ABE">
        <w:rPr>
          <w:spacing w:val="48"/>
        </w:rPr>
        <w:t xml:space="preserve"> </w:t>
      </w:r>
      <w:r w:rsidRPr="00BC3ABE">
        <w:t>par</w:t>
      </w:r>
      <w:r w:rsidRPr="00BC3ABE">
        <w:rPr>
          <w:spacing w:val="48"/>
        </w:rPr>
        <w:t xml:space="preserve"> </w:t>
      </w:r>
      <w:r w:rsidRPr="00BC3ABE">
        <w:t>avance</w:t>
      </w:r>
      <w:r w:rsidRPr="00BC3ABE">
        <w:rPr>
          <w:spacing w:val="49"/>
        </w:rPr>
        <w:t xml:space="preserve"> </w:t>
      </w:r>
      <w:r w:rsidRPr="00BC3ABE">
        <w:rPr>
          <w:spacing w:val="-5"/>
        </w:rPr>
        <w:t xml:space="preserve">les </w:t>
      </w:r>
      <w:r w:rsidRPr="00BC3ABE">
        <w:t xml:space="preserve">risques </w:t>
      </w:r>
      <w:r w:rsidRPr="00BC3ABE">
        <w:rPr>
          <w:color w:val="000000" w:themeColor="text1"/>
        </w:rPr>
        <w:t>hypothétiques</w:t>
      </w:r>
      <w:r w:rsidRPr="00BC3ABE">
        <w:t xml:space="preserve"> de technologies encore en gestation, comme ces «</w:t>
      </w:r>
      <w:r w:rsidRPr="00BC3ABE">
        <w:rPr>
          <w:spacing w:val="-4"/>
        </w:rPr>
        <w:t> </w:t>
      </w:r>
      <w:r w:rsidRPr="00BC3ABE">
        <w:t>IA à risque systémique</w:t>
      </w:r>
      <w:r w:rsidRPr="00BC3ABE">
        <w:rPr>
          <w:spacing w:val="-3"/>
        </w:rPr>
        <w:t> </w:t>
      </w:r>
      <w:r w:rsidRPr="00BC3ABE">
        <w:t>» que les auteurs de l’</w:t>
      </w:r>
      <w:r w:rsidRPr="00872D79">
        <w:rPr>
          <w:i/>
        </w:rPr>
        <w:t xml:space="preserve">AI Act </w:t>
      </w:r>
      <w:r w:rsidRPr="00BC3ABE">
        <w:t>ne savent pas définir eux-mêmes,</w:t>
      </w:r>
      <w:r w:rsidRPr="00BC3ABE">
        <w:rPr>
          <w:spacing w:val="40"/>
        </w:rPr>
        <w:t xml:space="preserve"> </w:t>
      </w:r>
      <w:r w:rsidRPr="00BC3ABE">
        <w:t xml:space="preserve">cela </w:t>
      </w:r>
      <w:r w:rsidRPr="00BC3ABE">
        <w:rPr>
          <w:color w:val="000000" w:themeColor="text1"/>
        </w:rPr>
        <w:t>aura</w:t>
      </w:r>
      <w:r w:rsidRPr="00BC3ABE">
        <w:t xml:space="preserve"> deux conséquences désastreuses.</w:t>
      </w:r>
    </w:p>
    <w:p w14:paraId="3BC5293E" w14:textId="39F80256" w:rsidR="001D2912" w:rsidRPr="00BC3ABE" w:rsidRDefault="001D2912">
      <w:r w:rsidRPr="00BC3ABE">
        <w:t xml:space="preserve">D’abord, cela pénalise </w:t>
      </w:r>
      <w:r w:rsidRPr="00BC3ABE">
        <w:rPr>
          <w:color w:val="000000" w:themeColor="text1"/>
        </w:rPr>
        <w:t>lourdement le</w:t>
      </w:r>
      <w:r w:rsidRPr="00BC3ABE">
        <w:rPr>
          <w:rStyle w:val="Hyperlink2"/>
          <w:rFonts w:cs="Times New Roman"/>
          <w:color w:val="000000" w:themeColor="text1"/>
        </w:rPr>
        <w:t xml:space="preserve"> </w:t>
      </w:r>
      <w:r w:rsidRPr="00872D79">
        <w:t xml:space="preserve">marché domestique </w:t>
      </w:r>
      <w:r w:rsidRPr="00BC3ABE">
        <w:rPr>
          <w:color w:val="000000" w:themeColor="text1"/>
        </w:rPr>
        <w:t>des</w:t>
      </w:r>
      <w:r w:rsidRPr="00BC3ABE">
        <w:t xml:space="preserve"> futurs champions </w:t>
      </w:r>
      <w:r w:rsidRPr="00BC3ABE">
        <w:rPr>
          <w:color w:val="000000" w:themeColor="text1"/>
        </w:rPr>
        <w:t>technologiques européens.</w:t>
      </w:r>
      <w:r w:rsidRPr="00BC3ABE">
        <w:t xml:space="preserve"> Les </w:t>
      </w:r>
      <w:r w:rsidRPr="00BC3ABE">
        <w:rPr>
          <w:color w:val="000000" w:themeColor="text1"/>
        </w:rPr>
        <w:t>contraintes réglementaires</w:t>
      </w:r>
      <w:r w:rsidRPr="00BC3ABE">
        <w:t xml:space="preserve"> rendent </w:t>
      </w:r>
      <w:r w:rsidRPr="00BC3ABE">
        <w:rPr>
          <w:color w:val="000000" w:themeColor="text1"/>
        </w:rPr>
        <w:t>coûteuse l’arrivée</w:t>
      </w:r>
      <w:r w:rsidRPr="00BC3ABE">
        <w:t xml:space="preserve"> sur le marché, comme nous en avons l’exemple avec le RGPD, dont le rapport sur la compétitivité rendu par Mario Draghi à la Commission </w:t>
      </w:r>
      <w:r>
        <w:t>e</w:t>
      </w:r>
      <w:r w:rsidRPr="00BC3ABE">
        <w:t>uropéenne estimait qu’il coûtait 500</w:t>
      </w:r>
      <w:r w:rsidR="00277134">
        <w:rPr>
          <w:color w:val="000000" w:themeColor="text1"/>
        </w:rPr>
        <w:t>.</w:t>
      </w:r>
      <w:r w:rsidRPr="00BC3ABE">
        <w:t>000</w:t>
      </w:r>
      <w:r>
        <w:rPr>
          <w:color w:val="000000" w:themeColor="text1"/>
        </w:rPr>
        <w:t> </w:t>
      </w:r>
      <w:r w:rsidRPr="00BC3ABE">
        <w:t>euros aux petites entreprises, et jusqu’à 10</w:t>
      </w:r>
      <w:r>
        <w:rPr>
          <w:color w:val="000000" w:themeColor="text1"/>
        </w:rPr>
        <w:t> </w:t>
      </w:r>
      <w:r w:rsidRPr="00BC3ABE">
        <w:t>millions aux plus grand</w:t>
      </w:r>
      <w:bookmarkStart w:id="3157" w:name="_bookmark260"/>
      <w:bookmarkEnd w:id="3157"/>
      <w:r w:rsidRPr="00BC3ABE">
        <w:t>es</w:t>
      </w:r>
      <w:r w:rsidRPr="00BC3ABE">
        <w:rPr>
          <w:rStyle w:val="EndnoteReference"/>
          <w:rFonts w:ascii="Times New Roman" w:hAnsi="Times New Roman" w:cs="Times New Roman"/>
        </w:rPr>
        <w:endnoteReference w:id="147"/>
      </w:r>
      <w:r w:rsidRPr="00BC3ABE">
        <w:t xml:space="preserve">. Or les entreprises européennes s’appuient avant tout sur leur </w:t>
      </w:r>
      <w:r w:rsidRPr="00BC3ABE">
        <w:rPr>
          <w:color w:val="000000" w:themeColor="text1"/>
        </w:rPr>
        <w:t>marché domestique, habituellement privilégié à la faveur</w:t>
      </w:r>
      <w:r w:rsidRPr="00BC3ABE">
        <w:t xml:space="preserve"> des liens culturels, de langue, de souveraineté, de proximité géographique</w:t>
      </w:r>
      <w:r w:rsidRPr="00BC3ABE">
        <w:rPr>
          <w:color w:val="000000" w:themeColor="text1"/>
        </w:rPr>
        <w:t>. Cette régulation pèse</w:t>
      </w:r>
      <w:r w:rsidRPr="00BC3ABE">
        <w:t xml:space="preserve"> donc bien </w:t>
      </w:r>
      <w:r w:rsidRPr="00BC3ABE">
        <w:rPr>
          <w:color w:val="000000" w:themeColor="text1"/>
        </w:rPr>
        <w:t xml:space="preserve">davantage sur </w:t>
      </w:r>
      <w:r>
        <w:t xml:space="preserve">elles </w:t>
      </w:r>
      <w:r w:rsidRPr="00BC3ABE">
        <w:rPr>
          <w:color w:val="000000" w:themeColor="text1"/>
        </w:rPr>
        <w:t>que sur</w:t>
      </w:r>
      <w:r w:rsidRPr="00BC3ABE">
        <w:t xml:space="preserve"> leurs concurrentes américaines. Nous sommes déjà en retard dans la course aux étoiles. Nous n’avons qu’un seul vrai champion européen, c’est </w:t>
      </w:r>
      <w:r w:rsidR="00277134">
        <w:t xml:space="preserve">la start-up </w:t>
      </w:r>
      <w:r w:rsidRPr="00BC3ABE">
        <w:t>Mistral</w:t>
      </w:r>
      <w:r w:rsidRPr="00BC3ABE">
        <w:rPr>
          <w:spacing w:val="-7"/>
        </w:rPr>
        <w:t xml:space="preserve"> </w:t>
      </w:r>
      <w:r w:rsidRPr="00BC3ABE">
        <w:t>AI, qui s’est battu</w:t>
      </w:r>
      <w:r w:rsidRPr="00BC3ABE" w:rsidDel="00065C26">
        <w:t>e</w:t>
      </w:r>
      <w:r w:rsidRPr="00BC3ABE">
        <w:t xml:space="preserve"> bec et ongles contre cette législation européenne en répétant que</w:t>
      </w:r>
      <w:r w:rsidRPr="00BC3ABE">
        <w:rPr>
          <w:color w:val="000000" w:themeColor="text1"/>
        </w:rPr>
        <w:t> </w:t>
      </w:r>
      <w:r w:rsidRPr="00BC3ABE">
        <w:t xml:space="preserve">nous devions réguler non pas la construction des modèles mais leur usage. Persister dans cette voie d’une régulation trop lourde </w:t>
      </w:r>
      <w:r w:rsidRPr="00BC3ABE">
        <w:rPr>
          <w:color w:val="000000" w:themeColor="text1"/>
        </w:rPr>
        <w:t>tuerait</w:t>
      </w:r>
      <w:r w:rsidRPr="00BC3ABE">
        <w:t xml:space="preserve"> dans l’œuf les futurs champions </w:t>
      </w:r>
      <w:r w:rsidRPr="00BC3ABE">
        <w:rPr>
          <w:spacing w:val="-2"/>
        </w:rPr>
        <w:t>européens.</w:t>
      </w:r>
    </w:p>
    <w:p w14:paraId="15CBF6EF" w14:textId="0DF9F6B9" w:rsidR="001D2912" w:rsidRPr="00BC3ABE" w:rsidRDefault="001D2912" w:rsidP="003175A3">
      <w:r w:rsidRPr="00BC3ABE">
        <w:t xml:space="preserve">Ensuite, </w:t>
      </w:r>
      <w:r>
        <w:t>imposer</w:t>
      </w:r>
      <w:r w:rsidRPr="00BC3ABE">
        <w:t xml:space="preserve"> une régulation si lourde, c’est empêcher le déploiement de systèmes d’IA d’où qu’ils viennent. </w:t>
      </w:r>
      <w:r w:rsidRPr="00BC3ABE">
        <w:rPr>
          <w:color w:val="000000" w:themeColor="text1"/>
        </w:rPr>
        <w:t>L’IA étant</w:t>
      </w:r>
      <w:r w:rsidRPr="00BC3ABE">
        <w:t xml:space="preserve"> une technologie horizontale</w:t>
      </w:r>
      <w:r w:rsidRPr="00BC3ABE">
        <w:rPr>
          <w:spacing w:val="-3"/>
        </w:rPr>
        <w:t xml:space="preserve"> </w:t>
      </w:r>
      <w:r w:rsidRPr="00BC3ABE">
        <w:t>qui</w:t>
      </w:r>
      <w:r w:rsidRPr="00BC3ABE">
        <w:rPr>
          <w:spacing w:val="-3"/>
        </w:rPr>
        <w:t xml:space="preserve"> </w:t>
      </w:r>
      <w:r w:rsidRPr="00BC3ABE">
        <w:rPr>
          <w:color w:val="000000" w:themeColor="text1"/>
        </w:rPr>
        <w:t>stimule la</w:t>
      </w:r>
      <w:r w:rsidRPr="00BC3ABE">
        <w:rPr>
          <w:spacing w:val="-3"/>
        </w:rPr>
        <w:t xml:space="preserve"> </w:t>
      </w:r>
      <w:r w:rsidRPr="00BC3ABE">
        <w:t>productivité</w:t>
      </w:r>
      <w:r w:rsidRPr="00BC3ABE">
        <w:rPr>
          <w:spacing w:val="-3"/>
        </w:rPr>
        <w:t xml:space="preserve"> </w:t>
      </w:r>
      <w:r w:rsidRPr="00BC3ABE">
        <w:rPr>
          <w:color w:val="000000" w:themeColor="text1"/>
        </w:rPr>
        <w:t xml:space="preserve">de </w:t>
      </w:r>
      <w:r w:rsidRPr="00BC3ABE">
        <w:t>tous</w:t>
      </w:r>
      <w:r w:rsidRPr="00BC3ABE">
        <w:rPr>
          <w:spacing w:val="-3"/>
        </w:rPr>
        <w:t xml:space="preserve"> </w:t>
      </w:r>
      <w:r w:rsidRPr="00BC3ABE">
        <w:t>les</w:t>
      </w:r>
      <w:r w:rsidRPr="00BC3ABE">
        <w:rPr>
          <w:spacing w:val="-3"/>
        </w:rPr>
        <w:t xml:space="preserve"> </w:t>
      </w:r>
      <w:r w:rsidRPr="00BC3ABE">
        <w:t>secteurs,</w:t>
      </w:r>
      <w:r w:rsidRPr="00BC3ABE">
        <w:rPr>
          <w:spacing w:val="-3"/>
        </w:rPr>
        <w:t xml:space="preserve"> </w:t>
      </w:r>
      <w:r w:rsidRPr="00BC3ABE">
        <w:rPr>
          <w:color w:val="000000" w:themeColor="text1"/>
        </w:rPr>
        <w:t>entraver son utilisation</w:t>
      </w:r>
      <w:r w:rsidRPr="00BC3ABE">
        <w:t xml:space="preserve"> pénalise l’ensemble de notre économie.</w:t>
      </w:r>
    </w:p>
    <w:p w14:paraId="4CCCE645" w14:textId="120D1EE1" w:rsidR="001D2912" w:rsidRPr="00EB0858" w:rsidDel="00065C26" w:rsidRDefault="001D2912">
      <w:r w:rsidRPr="00BC3ABE">
        <w:t xml:space="preserve">Chine et États-Unis ont adopté des approches radicalement opposées à </w:t>
      </w:r>
      <w:r w:rsidRPr="00BC3ABE" w:rsidDel="00065C26">
        <w:t xml:space="preserve">l’approche </w:t>
      </w:r>
      <w:r>
        <w:t>la politique</w:t>
      </w:r>
      <w:r w:rsidRPr="00BC3ABE">
        <w:t xml:space="preserve"> de </w:t>
      </w:r>
      <w:r w:rsidRPr="00BC3ABE">
        <w:rPr>
          <w:color w:val="000000" w:themeColor="text1"/>
        </w:rPr>
        <w:t>l’U</w:t>
      </w:r>
      <w:r>
        <w:rPr>
          <w:color w:val="000000" w:themeColor="text1"/>
        </w:rPr>
        <w:t>nion</w:t>
      </w:r>
      <w:r>
        <w:t> :</w:t>
      </w:r>
      <w:r w:rsidRPr="00872D79">
        <w:t xml:space="preserve"> plus légères et verticales, pour cibler précisément les risques identifiés</w:t>
      </w:r>
      <w:r w:rsidRPr="00EB0858">
        <w:t>.</w:t>
      </w:r>
      <w:r>
        <w:rPr>
          <w:rStyle w:val="Hyperlink2"/>
          <w:rFonts w:cs="Times New Roman"/>
          <w:color w:val="000000" w:themeColor="text1"/>
        </w:rPr>
        <w:t xml:space="preserve"> </w:t>
      </w:r>
    </w:p>
    <w:p w14:paraId="6BAACECA" w14:textId="64E44386" w:rsidR="001D2912" w:rsidRPr="00BC3ABE" w:rsidRDefault="001D2912" w:rsidP="00EB0858">
      <w:r w:rsidRPr="00872D79">
        <w:rPr>
          <w:rStyle w:val="Hyperlink2"/>
          <w:rFonts w:ascii="Calibri Light" w:hAnsi="Calibri Light" w:cs="Times New Roman"/>
          <w:color w:val="000000" w:themeColor="text1"/>
        </w:rPr>
        <w:t>En</w:t>
      </w:r>
      <w:r w:rsidRPr="00EB0858">
        <w:rPr>
          <w:rStyle w:val="Hyperlink2"/>
          <w:rFonts w:cs="Times New Roman"/>
          <w:color w:val="000000" w:themeColor="text1"/>
        </w:rPr>
        <w:t xml:space="preserve"> </w:t>
      </w:r>
      <w:r w:rsidRPr="00872D79">
        <w:t>Chine,</w:t>
      </w:r>
      <w:r w:rsidRPr="00BC3ABE">
        <w:rPr>
          <w:rStyle w:val="Hyperlink2"/>
          <w:rFonts w:cs="Times New Roman"/>
          <w:color w:val="000000" w:themeColor="text1"/>
        </w:rPr>
        <w:t xml:space="preserve"> </w:t>
      </w:r>
      <w:r w:rsidRPr="00BC3ABE">
        <w:rPr>
          <w:color w:val="000000" w:themeColor="text1"/>
        </w:rPr>
        <w:t>chaque nouveau</w:t>
      </w:r>
      <w:r w:rsidRPr="00BC3ABE">
        <w:rPr>
          <w:rStyle w:val="Hyperlink2"/>
          <w:rFonts w:cs="Times New Roman"/>
          <w:color w:val="000000" w:themeColor="text1"/>
        </w:rPr>
        <w:t xml:space="preserve"> </w:t>
      </w:r>
      <w:r w:rsidRPr="00872D79">
        <w:t>LLM</w:t>
      </w:r>
      <w:r w:rsidRPr="00BC3ABE">
        <w:rPr>
          <w:rStyle w:val="Hyperlink2"/>
          <w:rFonts w:cs="Times New Roman"/>
          <w:color w:val="000000" w:themeColor="text1"/>
        </w:rPr>
        <w:t xml:space="preserve"> </w:t>
      </w:r>
      <w:r w:rsidRPr="00BC3ABE">
        <w:rPr>
          <w:color w:val="000000" w:themeColor="text1"/>
        </w:rPr>
        <w:t>doit</w:t>
      </w:r>
      <w:r w:rsidRPr="00BC3ABE">
        <w:rPr>
          <w:rStyle w:val="Hyperlink2"/>
          <w:rFonts w:cs="Times New Roman"/>
          <w:color w:val="000000" w:themeColor="text1"/>
        </w:rPr>
        <w:t xml:space="preserve"> </w:t>
      </w:r>
      <w:r w:rsidRPr="00872D79">
        <w:t>passer par l’aval</w:t>
      </w:r>
      <w:r w:rsidRPr="00EB0858">
        <w:t xml:space="preserve"> de </w:t>
      </w:r>
      <w:r w:rsidRPr="00872D79">
        <w:t>l’Administration du</w:t>
      </w:r>
      <w:r w:rsidRPr="00BC3ABE">
        <w:rPr>
          <w:rStyle w:val="Hyperlink2"/>
          <w:rFonts w:cs="Times New Roman"/>
          <w:color w:val="000000" w:themeColor="text1"/>
        </w:rPr>
        <w:t xml:space="preserve"> </w:t>
      </w:r>
      <w:r>
        <w:rPr>
          <w:color w:val="000000" w:themeColor="text1"/>
        </w:rPr>
        <w:t>c</w:t>
      </w:r>
      <w:r w:rsidRPr="00BC3ABE">
        <w:rPr>
          <w:color w:val="000000" w:themeColor="text1"/>
        </w:rPr>
        <w:t xml:space="preserve">yberespace </w:t>
      </w:r>
      <w:r>
        <w:rPr>
          <w:color w:val="000000" w:themeColor="text1"/>
        </w:rPr>
        <w:t>c</w:t>
      </w:r>
      <w:r w:rsidRPr="00BC3ABE">
        <w:rPr>
          <w:color w:val="000000" w:themeColor="text1"/>
        </w:rPr>
        <w:t xml:space="preserve">hinois </w:t>
      </w:r>
      <w:r w:rsidRPr="00872D79">
        <w:t xml:space="preserve">avant </w:t>
      </w:r>
      <w:r w:rsidRPr="00BC3ABE">
        <w:rPr>
          <w:color w:val="000000" w:themeColor="text1"/>
        </w:rPr>
        <w:t>sa diffusion.</w:t>
      </w:r>
      <w:r w:rsidRPr="00BC3ABE">
        <w:rPr>
          <w:rStyle w:val="Hyperlink2"/>
          <w:rFonts w:cs="Times New Roman"/>
          <w:color w:val="000000" w:themeColor="text1"/>
        </w:rPr>
        <w:t xml:space="preserve"> </w:t>
      </w:r>
      <w:r w:rsidRPr="00872D79">
        <w:t>Cette administration</w:t>
      </w:r>
      <w:r w:rsidRPr="00BC3ABE">
        <w:rPr>
          <w:rStyle w:val="Hyperlink2"/>
          <w:rFonts w:cs="Times New Roman"/>
          <w:color w:val="000000" w:themeColor="text1"/>
        </w:rPr>
        <w:t xml:space="preserve"> </w:t>
      </w:r>
      <w:r w:rsidRPr="00BC3ABE" w:rsidDel="006E2E7A">
        <w:rPr>
          <w:color w:val="000000" w:themeColor="text1"/>
        </w:rPr>
        <w:t xml:space="preserve">contrôle </w:t>
      </w:r>
      <w:r>
        <w:rPr>
          <w:color w:val="000000" w:themeColor="text1"/>
        </w:rPr>
        <w:t>s’assure</w:t>
      </w:r>
      <w:r w:rsidRPr="00BC3ABE">
        <w:rPr>
          <w:color w:val="000000" w:themeColor="text1"/>
        </w:rPr>
        <w:t xml:space="preserve"> essentiellement</w:t>
      </w:r>
      <w:r w:rsidRPr="00BC3ABE">
        <w:rPr>
          <w:rStyle w:val="Hyperlink2"/>
          <w:rFonts w:cs="Times New Roman"/>
          <w:color w:val="000000" w:themeColor="text1"/>
        </w:rPr>
        <w:t xml:space="preserve"> </w:t>
      </w:r>
      <w:r w:rsidRPr="00872D79">
        <w:t>que les modèles refusent de donner certaines informations gênantes pour le Parti</w:t>
      </w:r>
      <w:r w:rsidRPr="00BC3ABE">
        <w:rPr>
          <w:rStyle w:val="Hyperlink2"/>
          <w:rFonts w:cs="Times New Roman"/>
          <w:color w:val="000000" w:themeColor="text1"/>
        </w:rPr>
        <w:t xml:space="preserve"> </w:t>
      </w:r>
      <w:r>
        <w:rPr>
          <w:color w:val="000000" w:themeColor="text1"/>
        </w:rPr>
        <w:t>c</w:t>
      </w:r>
      <w:r w:rsidRPr="00BC3ABE">
        <w:rPr>
          <w:color w:val="000000" w:themeColor="text1"/>
        </w:rPr>
        <w:t xml:space="preserve">ommuniste </w:t>
      </w:r>
      <w:r>
        <w:rPr>
          <w:color w:val="000000" w:themeColor="text1"/>
        </w:rPr>
        <w:t>c</w:t>
      </w:r>
      <w:r w:rsidRPr="00BC3ABE">
        <w:rPr>
          <w:color w:val="000000" w:themeColor="text1"/>
        </w:rPr>
        <w:t>hinois</w:t>
      </w:r>
      <w:r w:rsidRPr="00BC3ABE">
        <w:rPr>
          <w:rStyle w:val="Hyperlink2"/>
          <w:rFonts w:cs="Times New Roman"/>
          <w:color w:val="000000" w:themeColor="text1"/>
        </w:rPr>
        <w:t xml:space="preserve"> </w:t>
      </w:r>
      <w:r w:rsidRPr="00872D79">
        <w:t>(PCC), par exemple</w:t>
      </w:r>
      <w:r w:rsidRPr="00BC3ABE">
        <w:rPr>
          <w:rStyle w:val="Hyperlink2"/>
          <w:rFonts w:cs="Times New Roman"/>
          <w:color w:val="000000" w:themeColor="text1"/>
        </w:rPr>
        <w:t xml:space="preserve"> </w:t>
      </w:r>
      <w:r w:rsidRPr="00872D79">
        <w:t>l’existence du massacre de la place Tiananm</w:t>
      </w:r>
      <w:bookmarkStart w:id="3158" w:name="_bookmark261"/>
      <w:bookmarkEnd w:id="3158"/>
      <w:r w:rsidRPr="00872D79">
        <w:t>en</w:t>
      </w:r>
      <w:r w:rsidRPr="00872D79">
        <w:rPr>
          <w:rStyle w:val="Aucun"/>
          <w:rFonts w:ascii="Times New Roman" w:hAnsi="Times New Roman" w:cs="Times New Roman"/>
          <w:color w:val="000000" w:themeColor="text1"/>
          <w:vertAlign w:val="superscript"/>
        </w:rPr>
        <w:endnoteReference w:id="148"/>
      </w:r>
      <w:r w:rsidRPr="00BC3ABE">
        <w:rPr>
          <w:rStyle w:val="Hyperlink2"/>
          <w:rFonts w:cs="Times New Roman"/>
          <w:color w:val="000000" w:themeColor="text1"/>
        </w:rPr>
        <w:t xml:space="preserve">. </w:t>
      </w:r>
      <w:r w:rsidRPr="00BC3ABE">
        <w:rPr>
          <w:color w:val="000000" w:themeColor="text1"/>
        </w:rPr>
        <w:t>Ce réalignement politique reste inacceptable</w:t>
      </w:r>
      <w:r w:rsidRPr="00BC3ABE">
        <w:t xml:space="preserve"> pour une entreprise occidentale</w:t>
      </w:r>
      <w:r w:rsidRPr="00BC3ABE">
        <w:rPr>
          <w:color w:val="000000" w:themeColor="text1"/>
        </w:rPr>
        <w:t xml:space="preserve">, d’où l’absence sur le marché chinois de </w:t>
      </w:r>
      <w:r w:rsidRPr="00BC3ABE">
        <w:t xml:space="preserve">grands </w:t>
      </w:r>
      <w:r w:rsidRPr="00BC3ABE">
        <w:rPr>
          <w:color w:val="000000" w:themeColor="text1"/>
        </w:rPr>
        <w:t>acteurs</w:t>
      </w:r>
      <w:r w:rsidRPr="00BC3ABE">
        <w:t xml:space="preserve"> mondiaux</w:t>
      </w:r>
      <w:r w:rsidRPr="00BC3ABE">
        <w:rPr>
          <w:color w:val="000000" w:themeColor="text1"/>
        </w:rPr>
        <w:t xml:space="preserve"> comme</w:t>
      </w:r>
      <w:r w:rsidRPr="00BC3ABE">
        <w:t xml:space="preserve"> OpenAI, Anthropic et Google</w:t>
      </w:r>
      <w:r w:rsidRPr="00BC3ABE">
        <w:rPr>
          <w:color w:val="000000" w:themeColor="text1"/>
        </w:rPr>
        <w:t>. Cependant</w:t>
      </w:r>
      <w:r w:rsidRPr="00BC3ABE">
        <w:t>, pour</w:t>
      </w:r>
      <w:r w:rsidRPr="00BC3ABE">
        <w:rPr>
          <w:spacing w:val="40"/>
        </w:rPr>
        <w:t xml:space="preserve"> </w:t>
      </w:r>
      <w:r w:rsidRPr="00BC3ABE">
        <w:t>des</w:t>
      </w:r>
      <w:r w:rsidRPr="00BC3ABE">
        <w:rPr>
          <w:spacing w:val="43"/>
        </w:rPr>
        <w:t xml:space="preserve"> </w:t>
      </w:r>
      <w:r w:rsidRPr="00BC3ABE">
        <w:t>entreprises</w:t>
      </w:r>
      <w:r w:rsidRPr="00BC3ABE">
        <w:rPr>
          <w:spacing w:val="43"/>
        </w:rPr>
        <w:t xml:space="preserve"> </w:t>
      </w:r>
      <w:r w:rsidRPr="00BC3ABE">
        <w:t>chinoises</w:t>
      </w:r>
      <w:r w:rsidRPr="00BC3ABE">
        <w:rPr>
          <w:spacing w:val="44"/>
        </w:rPr>
        <w:t xml:space="preserve"> </w:t>
      </w:r>
      <w:r w:rsidRPr="00BC3ABE">
        <w:t>qui</w:t>
      </w:r>
      <w:r w:rsidRPr="00BC3ABE">
        <w:rPr>
          <w:spacing w:val="43"/>
        </w:rPr>
        <w:t xml:space="preserve"> </w:t>
      </w:r>
      <w:r w:rsidRPr="00BC3ABE">
        <w:t>acceptent</w:t>
      </w:r>
      <w:r w:rsidRPr="00BC3ABE">
        <w:rPr>
          <w:spacing w:val="43"/>
        </w:rPr>
        <w:t xml:space="preserve"> </w:t>
      </w:r>
      <w:r w:rsidRPr="00BC3ABE">
        <w:t>de</w:t>
      </w:r>
      <w:r w:rsidRPr="00BC3ABE">
        <w:rPr>
          <w:spacing w:val="44"/>
        </w:rPr>
        <w:t xml:space="preserve"> </w:t>
      </w:r>
      <w:r w:rsidRPr="00BC3ABE">
        <w:t>donner</w:t>
      </w:r>
      <w:r w:rsidRPr="00BC3ABE">
        <w:rPr>
          <w:spacing w:val="43"/>
        </w:rPr>
        <w:t xml:space="preserve"> </w:t>
      </w:r>
      <w:r w:rsidRPr="00BC3ABE">
        <w:t>à</w:t>
      </w:r>
      <w:r w:rsidRPr="00BC3ABE">
        <w:rPr>
          <w:spacing w:val="43"/>
        </w:rPr>
        <w:t xml:space="preserve"> </w:t>
      </w:r>
      <w:r w:rsidRPr="00BC3ABE">
        <w:t>leurs</w:t>
      </w:r>
      <w:r w:rsidRPr="00BC3ABE">
        <w:rPr>
          <w:spacing w:val="44"/>
        </w:rPr>
        <w:t xml:space="preserve"> </w:t>
      </w:r>
      <w:r w:rsidRPr="00BC3ABE">
        <w:t>modèles</w:t>
      </w:r>
      <w:r w:rsidRPr="00BC3ABE">
        <w:rPr>
          <w:spacing w:val="43"/>
        </w:rPr>
        <w:t xml:space="preserve"> </w:t>
      </w:r>
      <w:r w:rsidRPr="00BC3ABE">
        <w:t>un</w:t>
      </w:r>
      <w:r w:rsidRPr="00BC3ABE">
        <w:rPr>
          <w:spacing w:val="44"/>
        </w:rPr>
        <w:t xml:space="preserve"> </w:t>
      </w:r>
      <w:r w:rsidRPr="00BC3ABE">
        <w:rPr>
          <w:spacing w:val="-2"/>
        </w:rPr>
        <w:t xml:space="preserve">biais </w:t>
      </w:r>
      <w:r w:rsidRPr="00BC3ABE">
        <w:t>politique, la régulation chinoise n’est plus si contraignante techniquement, car elle se concentre sur des problèmes ponctuels comme le respect des droits d’auteur. Là o</w:t>
      </w:r>
      <w:r>
        <w:t>ù</w:t>
      </w:r>
      <w:r w:rsidRPr="00BC3ABE">
        <w:t xml:space="preserve"> l’Europe a travaillé de manière horizontale </w:t>
      </w:r>
      <w:r w:rsidRPr="00BC3ABE">
        <w:lastRenderedPageBreak/>
        <w:t>pour tenter de</w:t>
      </w:r>
      <w:r w:rsidRPr="00BC3ABE">
        <w:rPr>
          <w:spacing w:val="-3"/>
        </w:rPr>
        <w:t xml:space="preserve"> </w:t>
      </w:r>
      <w:r w:rsidRPr="00BC3ABE">
        <w:t>couvrir</w:t>
      </w:r>
      <w:r w:rsidRPr="00BC3ABE">
        <w:rPr>
          <w:spacing w:val="-3"/>
        </w:rPr>
        <w:t xml:space="preserve"> </w:t>
      </w:r>
      <w:r w:rsidRPr="00BC3ABE">
        <w:t>tous</w:t>
      </w:r>
      <w:r w:rsidRPr="00BC3ABE">
        <w:rPr>
          <w:spacing w:val="-3"/>
        </w:rPr>
        <w:t xml:space="preserve"> </w:t>
      </w:r>
      <w:r w:rsidRPr="00BC3ABE">
        <w:t>les</w:t>
      </w:r>
      <w:r w:rsidRPr="00BC3ABE">
        <w:rPr>
          <w:spacing w:val="-3"/>
        </w:rPr>
        <w:t xml:space="preserve"> </w:t>
      </w:r>
      <w:r w:rsidRPr="00BC3ABE">
        <w:t>risques</w:t>
      </w:r>
      <w:r w:rsidRPr="00BC3ABE">
        <w:rPr>
          <w:spacing w:val="-3"/>
        </w:rPr>
        <w:t xml:space="preserve"> </w:t>
      </w:r>
      <w:r w:rsidRPr="00BC3ABE">
        <w:t>possibles,</w:t>
      </w:r>
      <w:r w:rsidRPr="00BC3ABE">
        <w:rPr>
          <w:spacing w:val="-3"/>
        </w:rPr>
        <w:t xml:space="preserve"> </w:t>
      </w:r>
      <w:r w:rsidRPr="00BC3ABE">
        <w:t>la</w:t>
      </w:r>
      <w:r w:rsidRPr="00BC3ABE">
        <w:rPr>
          <w:spacing w:val="-3"/>
        </w:rPr>
        <w:t xml:space="preserve"> </w:t>
      </w:r>
      <w:r w:rsidRPr="00BC3ABE">
        <w:t>régulation</w:t>
      </w:r>
      <w:r w:rsidRPr="00BC3ABE">
        <w:rPr>
          <w:spacing w:val="-3"/>
        </w:rPr>
        <w:t xml:space="preserve"> </w:t>
      </w:r>
      <w:r w:rsidRPr="00BC3ABE">
        <w:t>chinoise</w:t>
      </w:r>
      <w:r w:rsidRPr="00BC3ABE">
        <w:rPr>
          <w:spacing w:val="-3"/>
        </w:rPr>
        <w:t xml:space="preserve"> </w:t>
      </w:r>
      <w:r w:rsidRPr="00BC3ABE">
        <w:t>part</w:t>
      </w:r>
      <w:r w:rsidRPr="00BC3ABE">
        <w:rPr>
          <w:spacing w:val="-3"/>
        </w:rPr>
        <w:t xml:space="preserve"> </w:t>
      </w:r>
      <w:r w:rsidRPr="00BC3ABE">
        <w:t>du</w:t>
      </w:r>
      <w:r w:rsidRPr="00BC3ABE">
        <w:rPr>
          <w:spacing w:val="-3"/>
        </w:rPr>
        <w:t xml:space="preserve"> </w:t>
      </w:r>
      <w:r w:rsidRPr="00BC3ABE">
        <w:t>problème</w:t>
      </w:r>
      <w:r w:rsidRPr="00BC3ABE">
        <w:rPr>
          <w:spacing w:val="-3"/>
        </w:rPr>
        <w:t xml:space="preserve"> </w:t>
      </w:r>
      <w:r w:rsidRPr="00BC3ABE">
        <w:t>à résoudre</w:t>
      </w:r>
      <w:r w:rsidRPr="00BC3ABE">
        <w:rPr>
          <w:spacing w:val="62"/>
        </w:rPr>
        <w:t xml:space="preserve"> </w:t>
      </w:r>
      <w:r w:rsidRPr="00BC3ABE">
        <w:t>pour</w:t>
      </w:r>
      <w:r w:rsidRPr="00BC3ABE">
        <w:rPr>
          <w:spacing w:val="65"/>
        </w:rPr>
        <w:t xml:space="preserve"> </w:t>
      </w:r>
      <w:r w:rsidRPr="00BC3ABE">
        <w:t>en</w:t>
      </w:r>
      <w:r w:rsidRPr="00BC3ABE">
        <w:rPr>
          <w:spacing w:val="64"/>
        </w:rPr>
        <w:t xml:space="preserve"> </w:t>
      </w:r>
      <w:r w:rsidRPr="00BC3ABE">
        <w:t>déduire</w:t>
      </w:r>
      <w:r w:rsidRPr="00BC3ABE">
        <w:rPr>
          <w:spacing w:val="65"/>
        </w:rPr>
        <w:t xml:space="preserve"> </w:t>
      </w:r>
      <w:r w:rsidRPr="00BC3ABE">
        <w:t>la</w:t>
      </w:r>
      <w:r w:rsidRPr="00BC3ABE">
        <w:rPr>
          <w:spacing w:val="65"/>
        </w:rPr>
        <w:t xml:space="preserve"> </w:t>
      </w:r>
      <w:r w:rsidRPr="00BC3ABE">
        <w:t>régulation</w:t>
      </w:r>
      <w:r w:rsidRPr="00BC3ABE">
        <w:rPr>
          <w:spacing w:val="64"/>
        </w:rPr>
        <w:t xml:space="preserve"> </w:t>
      </w:r>
      <w:r w:rsidRPr="00BC3ABE">
        <w:t>à</w:t>
      </w:r>
      <w:r w:rsidRPr="00BC3ABE">
        <w:rPr>
          <w:spacing w:val="65"/>
        </w:rPr>
        <w:t xml:space="preserve"> </w:t>
      </w:r>
      <w:r w:rsidRPr="00BC3ABE">
        <w:t>apporter.</w:t>
      </w:r>
      <w:r w:rsidRPr="00BC3ABE">
        <w:rPr>
          <w:spacing w:val="64"/>
        </w:rPr>
        <w:t xml:space="preserve"> </w:t>
      </w:r>
      <w:r w:rsidRPr="00BC3ABE">
        <w:t>Les</w:t>
      </w:r>
      <w:r w:rsidRPr="00BC3ABE">
        <w:rPr>
          <w:spacing w:val="65"/>
        </w:rPr>
        <w:t xml:space="preserve"> </w:t>
      </w:r>
      <w:r w:rsidRPr="00BC3ABE">
        <w:t>politiques</w:t>
      </w:r>
      <w:r w:rsidRPr="00BC3ABE">
        <w:rPr>
          <w:spacing w:val="65"/>
        </w:rPr>
        <w:t xml:space="preserve"> </w:t>
      </w:r>
      <w:r w:rsidRPr="00BC3ABE">
        <w:rPr>
          <w:spacing w:val="-2"/>
        </w:rPr>
        <w:t xml:space="preserve">chinois </w:t>
      </w:r>
      <w:r w:rsidRPr="00BC3ABE">
        <w:t>disent</w:t>
      </w:r>
      <w:r w:rsidRPr="00BC3ABE">
        <w:rPr>
          <w:spacing w:val="-3"/>
        </w:rPr>
        <w:t xml:space="preserve"> </w:t>
      </w:r>
      <w:r w:rsidRPr="00BC3ABE">
        <w:t>que</w:t>
      </w:r>
      <w:r w:rsidRPr="00BC3ABE">
        <w:rPr>
          <w:spacing w:val="-3"/>
        </w:rPr>
        <w:t xml:space="preserve"> </w:t>
      </w:r>
      <w:r w:rsidRPr="00BC3ABE">
        <w:t>leur</w:t>
      </w:r>
      <w:r w:rsidRPr="00BC3ABE">
        <w:rPr>
          <w:spacing w:val="-2"/>
        </w:rPr>
        <w:t xml:space="preserve"> </w:t>
      </w:r>
      <w:r w:rsidRPr="00BC3ABE">
        <w:t>approche</w:t>
      </w:r>
      <w:r w:rsidRPr="00BC3ABE">
        <w:rPr>
          <w:spacing w:val="-2"/>
        </w:rPr>
        <w:t xml:space="preserve"> </w:t>
      </w:r>
      <w:r w:rsidRPr="00BC3ABE">
        <w:t>à</w:t>
      </w:r>
      <w:r w:rsidRPr="00BC3ABE">
        <w:rPr>
          <w:spacing w:val="-3"/>
        </w:rPr>
        <w:t xml:space="preserve"> </w:t>
      </w:r>
      <w:r w:rsidRPr="00BC3ABE">
        <w:t>l’IA</w:t>
      </w:r>
      <w:r w:rsidRPr="00BC3ABE">
        <w:rPr>
          <w:spacing w:val="-16"/>
        </w:rPr>
        <w:t xml:space="preserve"> </w:t>
      </w:r>
      <w:r w:rsidRPr="00BC3ABE">
        <w:t>doit</w:t>
      </w:r>
      <w:r w:rsidRPr="00BC3ABE">
        <w:rPr>
          <w:spacing w:val="-2"/>
        </w:rPr>
        <w:t xml:space="preserve"> </w:t>
      </w:r>
      <w:r w:rsidRPr="00BC3ABE">
        <w:t>être</w:t>
      </w:r>
      <w:r w:rsidRPr="00BC3ABE">
        <w:rPr>
          <w:spacing w:val="-2"/>
        </w:rPr>
        <w:t xml:space="preserve"> « </w:t>
      </w:r>
      <w:r w:rsidRPr="00BC3ABE">
        <w:t>petite,</w:t>
      </w:r>
      <w:r w:rsidRPr="00BC3ABE">
        <w:rPr>
          <w:spacing w:val="-2"/>
        </w:rPr>
        <w:t xml:space="preserve"> </w:t>
      </w:r>
      <w:r w:rsidRPr="00BC3ABE">
        <w:t>rapide,</w:t>
      </w:r>
      <w:r w:rsidRPr="00BC3ABE">
        <w:rPr>
          <w:spacing w:val="-3"/>
        </w:rPr>
        <w:t xml:space="preserve"> </w:t>
      </w:r>
      <w:r w:rsidRPr="00BC3ABE">
        <w:t>flexible</w:t>
      </w:r>
      <w:r w:rsidRPr="00BC3ABE">
        <w:rPr>
          <w:rStyle w:val="EndnoteReference"/>
          <w:rFonts w:ascii="Times New Roman" w:hAnsi="Times New Roman" w:cs="Times New Roman"/>
        </w:rPr>
        <w:endnoteReference w:id="149"/>
      </w:r>
      <w:r w:rsidRPr="00BC3ABE" w:rsidDel="006E2E7A">
        <w:rPr>
          <w:color w:val="000000" w:themeColor="text1"/>
        </w:rPr>
        <w:t>.</w:t>
      </w:r>
      <w:r>
        <w:rPr>
          <w:color w:val="000000" w:themeColor="text1"/>
        </w:rPr>
        <w:t> ».</w:t>
      </w:r>
    </w:p>
    <w:p w14:paraId="12CC008A" w14:textId="77777777" w:rsidR="001D2912" w:rsidRPr="00AD6520" w:rsidRDefault="001D2912" w:rsidP="00EB0858">
      <w:pPr>
        <w:rPr>
          <w:color w:val="000000" w:themeColor="text1"/>
        </w:rPr>
      </w:pPr>
      <w:r w:rsidRPr="00BC3ABE">
        <w:t>Du côté des États</w:t>
      </w:r>
      <w:r>
        <w:t>-</w:t>
      </w:r>
      <w:r w:rsidRPr="00BC3ABE" w:rsidDel="006E2E7A">
        <w:t xml:space="preserve"> </w:t>
      </w:r>
      <w:r w:rsidRPr="00BC3ABE">
        <w:t xml:space="preserve">Unis, c’est aussi une approche plus légère. L’administration Biden a publié en octobre 2023 un </w:t>
      </w:r>
      <w:r w:rsidRPr="00BC3ABE">
        <w:rPr>
          <w:i/>
          <w:iCs/>
        </w:rPr>
        <w:t>executive</w:t>
      </w:r>
      <w:r w:rsidRPr="00BC3ABE">
        <w:t xml:space="preserve"> </w:t>
      </w:r>
      <w:r w:rsidRPr="00BC3ABE">
        <w:rPr>
          <w:i/>
          <w:iCs/>
        </w:rPr>
        <w:t>order</w:t>
      </w:r>
      <w:r w:rsidRPr="00BC3ABE">
        <w:t xml:space="preserve"> qui se présente</w:t>
      </w:r>
      <w:r w:rsidRPr="00BC3ABE">
        <w:rPr>
          <w:spacing w:val="40"/>
        </w:rPr>
        <w:t xml:space="preserve"> </w:t>
      </w:r>
      <w:r w:rsidRPr="00BC3ABE">
        <w:t>davantage</w:t>
      </w:r>
      <w:r w:rsidRPr="00BC3ABE">
        <w:rPr>
          <w:spacing w:val="40"/>
        </w:rPr>
        <w:t xml:space="preserve"> </w:t>
      </w:r>
      <w:r w:rsidRPr="00BC3ABE">
        <w:t>comme</w:t>
      </w:r>
      <w:r w:rsidRPr="00BC3ABE">
        <w:rPr>
          <w:spacing w:val="40"/>
        </w:rPr>
        <w:t xml:space="preserve"> </w:t>
      </w:r>
      <w:r w:rsidRPr="00BC3ABE">
        <w:t>un</w:t>
      </w:r>
      <w:r w:rsidRPr="00BC3ABE">
        <w:rPr>
          <w:spacing w:val="40"/>
        </w:rPr>
        <w:t xml:space="preserve"> </w:t>
      </w:r>
      <w:r w:rsidRPr="00BC3ABE">
        <w:t>guide</w:t>
      </w:r>
      <w:r w:rsidRPr="00BC3ABE">
        <w:rPr>
          <w:spacing w:val="40"/>
        </w:rPr>
        <w:t xml:space="preserve"> </w:t>
      </w:r>
      <w:r w:rsidRPr="00BC3ABE">
        <w:t>de</w:t>
      </w:r>
      <w:r w:rsidRPr="00BC3ABE">
        <w:rPr>
          <w:spacing w:val="40"/>
        </w:rPr>
        <w:t xml:space="preserve"> </w:t>
      </w:r>
      <w:r w:rsidRPr="00BC3ABE">
        <w:t>bonnes</w:t>
      </w:r>
      <w:r w:rsidRPr="00BC3ABE">
        <w:rPr>
          <w:spacing w:val="40"/>
        </w:rPr>
        <w:t xml:space="preserve"> </w:t>
      </w:r>
      <w:r w:rsidRPr="00BC3ABE">
        <w:t>pratiques</w:t>
      </w:r>
      <w:r w:rsidRPr="00BC3ABE">
        <w:rPr>
          <w:spacing w:val="40"/>
        </w:rPr>
        <w:t xml:space="preserve"> </w:t>
      </w:r>
      <w:r w:rsidRPr="00BC3ABE">
        <w:t>qu’une</w:t>
      </w:r>
      <w:r w:rsidRPr="00BC3ABE">
        <w:rPr>
          <w:spacing w:val="40"/>
        </w:rPr>
        <w:t xml:space="preserve"> </w:t>
      </w:r>
      <w:r w:rsidRPr="00BC3ABE">
        <w:t>véritable loi : en particulier, au contraire de l’</w:t>
      </w:r>
      <w:r w:rsidRPr="00872D79">
        <w:rPr>
          <w:i/>
        </w:rPr>
        <w:t xml:space="preserve">AI Act </w:t>
      </w:r>
      <w:r w:rsidRPr="00BC3ABE">
        <w:t>en Union européenne, aucune pénalité particulière n’est prévue pour les entreprises qui ne respecteraient pas ces pratiq</w:t>
      </w:r>
      <w:bookmarkStart w:id="3159" w:name="_bookmark263"/>
      <w:bookmarkEnd w:id="3159"/>
      <w:r w:rsidRPr="00BC3ABE">
        <w:t>ues</w:t>
      </w:r>
      <w:r w:rsidRPr="00BC3ABE">
        <w:rPr>
          <w:rStyle w:val="EndnoteReference"/>
          <w:rFonts w:ascii="Times New Roman" w:hAnsi="Times New Roman" w:cs="Times New Roman"/>
          <w:sz w:val="26"/>
          <w:szCs w:val="26"/>
        </w:rPr>
        <w:endnoteReference w:id="150"/>
      </w:r>
      <w:r w:rsidRPr="00BC3ABE">
        <w:t xml:space="preserve">. Des lois plus ponctuelles peuvent cibler des pratiques précises : en </w:t>
      </w:r>
      <w:r w:rsidRPr="00073648">
        <w:t>Californie, la</w:t>
      </w:r>
      <w:r w:rsidRPr="00073648">
        <w:rPr>
          <w:spacing w:val="40"/>
        </w:rPr>
        <w:t xml:space="preserve"> </w:t>
      </w:r>
      <w:r w:rsidRPr="00073648">
        <w:t>loi</w:t>
      </w:r>
      <w:r w:rsidRPr="00073648">
        <w:rPr>
          <w:spacing w:val="-10"/>
        </w:rPr>
        <w:t xml:space="preserve"> </w:t>
      </w:r>
      <w:r w:rsidRPr="00073648">
        <w:t>AB</w:t>
      </w:r>
      <w:r w:rsidRPr="00073648">
        <w:rPr>
          <w:spacing w:val="-1"/>
        </w:rPr>
        <w:t xml:space="preserve"> </w:t>
      </w:r>
      <w:r w:rsidRPr="00073648">
        <w:t>2013</w:t>
      </w:r>
      <w:r w:rsidRPr="00073648">
        <w:rPr>
          <w:spacing w:val="-1"/>
        </w:rPr>
        <w:t xml:space="preserve"> </w:t>
      </w:r>
      <w:r w:rsidRPr="00073648">
        <w:t>impose</w:t>
      </w:r>
      <w:r w:rsidRPr="00073648">
        <w:rPr>
          <w:spacing w:val="-1"/>
        </w:rPr>
        <w:t xml:space="preserve"> </w:t>
      </w:r>
      <w:r w:rsidRPr="00073648">
        <w:t>une</w:t>
      </w:r>
      <w:r w:rsidRPr="00073648">
        <w:rPr>
          <w:spacing w:val="-1"/>
        </w:rPr>
        <w:t xml:space="preserve"> </w:t>
      </w:r>
      <w:r w:rsidRPr="00073648">
        <w:t>publication</w:t>
      </w:r>
      <w:r w:rsidRPr="00073648">
        <w:rPr>
          <w:spacing w:val="-1"/>
        </w:rPr>
        <w:t xml:space="preserve"> </w:t>
      </w:r>
      <w:r w:rsidRPr="00073648">
        <w:t>d’un</w:t>
      </w:r>
      <w:r w:rsidRPr="00073648">
        <w:rPr>
          <w:spacing w:val="-1"/>
        </w:rPr>
        <w:t xml:space="preserve"> </w:t>
      </w:r>
      <w:r w:rsidRPr="00073648">
        <w:t>«</w:t>
      </w:r>
      <w:r w:rsidRPr="00073648">
        <w:rPr>
          <w:spacing w:val="-4"/>
        </w:rPr>
        <w:t> </w:t>
      </w:r>
      <w:r w:rsidRPr="00073648">
        <w:t>résumé</w:t>
      </w:r>
      <w:r w:rsidRPr="00073648">
        <w:rPr>
          <w:spacing w:val="-1"/>
        </w:rPr>
        <w:t xml:space="preserve"> </w:t>
      </w:r>
      <w:r w:rsidRPr="00073648">
        <w:t>de</w:t>
      </w:r>
      <w:r w:rsidRPr="00073648">
        <w:rPr>
          <w:spacing w:val="-1"/>
        </w:rPr>
        <w:t xml:space="preserve"> </w:t>
      </w:r>
      <w:r w:rsidRPr="00073648">
        <w:t>haut</w:t>
      </w:r>
      <w:r w:rsidRPr="00073648">
        <w:rPr>
          <w:spacing w:val="-1"/>
        </w:rPr>
        <w:t xml:space="preserve"> </w:t>
      </w:r>
      <w:r w:rsidRPr="00073648">
        <w:t>niveau</w:t>
      </w:r>
      <w:r w:rsidRPr="00073648">
        <w:rPr>
          <w:spacing w:val="-4"/>
        </w:rPr>
        <w:t> </w:t>
      </w:r>
      <w:r w:rsidRPr="00073648">
        <w:t>»</w:t>
      </w:r>
      <w:r w:rsidRPr="00073648">
        <w:rPr>
          <w:spacing w:val="-1"/>
        </w:rPr>
        <w:t xml:space="preserve"> </w:t>
      </w:r>
      <w:r w:rsidRPr="00073648">
        <w:t>du</w:t>
      </w:r>
      <w:r w:rsidRPr="00073648">
        <w:rPr>
          <w:spacing w:val="-1"/>
        </w:rPr>
        <w:t xml:space="preserve"> </w:t>
      </w:r>
      <w:r w:rsidRPr="00073648">
        <w:t xml:space="preserve">corpus de données utilisées dans l’entraînement du modèle pour protéger les droits </w:t>
      </w:r>
      <w:r w:rsidRPr="00073648">
        <w:rPr>
          <w:spacing w:val="-2"/>
        </w:rPr>
        <w:t>d’auteur.</w:t>
      </w:r>
      <w:r w:rsidRPr="00073648">
        <w:t xml:space="preserve"> </w:t>
      </w:r>
      <w:r w:rsidRPr="00AD6520">
        <w:t>On retrouve donc, aux États-Unis comme en Chine, une régulation appuyée plutôt sur des problèmes concrets à résoudre plutôt qu’un corpus monolithique censé couvrir l’ensemble des cas possibles.</w:t>
      </w:r>
    </w:p>
    <w:p w14:paraId="373D69DA" w14:textId="63CBE6F3" w:rsidR="001D2912" w:rsidRPr="00BC3ABE" w:rsidRDefault="001D2912" w:rsidP="00E77BF2">
      <w:r w:rsidRPr="00BC3ABE">
        <w:t>La voie la plus raisonnable semble clairement cette politique d’une régulation minimale qui cible précisément des usages clairement identifiés comme mauvais</w:t>
      </w:r>
      <w:r w:rsidR="00D80024">
        <w:t xml:space="preserve"> </w:t>
      </w:r>
      <w:r>
        <w:t>:</w:t>
      </w:r>
      <w:r w:rsidRPr="00BC3ABE">
        <w:t xml:space="preserve"> par exemple </w:t>
      </w:r>
      <w:r w:rsidRPr="00BC3ABE">
        <w:rPr>
          <w:color w:val="000000" w:themeColor="text1"/>
        </w:rPr>
        <w:t xml:space="preserve">exclure </w:t>
      </w:r>
      <w:r w:rsidRPr="00BC3ABE">
        <w:t>l’entraînement de modèles sur des données qui enfreignent des droits d’auteur, ou</w:t>
      </w:r>
      <w:r w:rsidRPr="00BC3ABE">
        <w:rPr>
          <w:color w:val="000000" w:themeColor="text1"/>
        </w:rPr>
        <w:t xml:space="preserve"> interdire</w:t>
      </w:r>
      <w:r w:rsidRPr="00BC3ABE">
        <w:t xml:space="preserve"> l’utilisation de réseaux de neurones dans les algorithmes de recommandation de contenu vidéo comme ceux de TikTok</w:t>
      </w:r>
      <w:r>
        <w:t xml:space="preserve"> afin de limiter leur performance addictive</w:t>
      </w:r>
      <w:del w:id="3160" w:author="Microsoft Office User" w:date="2025-07-25T07:30:00Z">
        <w:r w:rsidDel="00380A67">
          <w:rPr>
            <w:rStyle w:val="FootnoteReference"/>
            <w:rFonts w:ascii="Times New Roman" w:hAnsi="Times New Roman" w:cs="Times New Roman"/>
          </w:rPr>
          <w:footnoteReference w:id="116"/>
        </w:r>
      </w:del>
      <w:r>
        <w:t xml:space="preserve">. </w:t>
      </w:r>
      <w:r w:rsidRPr="00872D79">
        <w:t>Cette dernière interdiction est un exemple de régulation vertueuse qui rendrait notre société à la fois plus heureuse et plus compétitive !</w:t>
      </w:r>
      <w:r>
        <w:rPr>
          <w:rFonts w:ascii="Times New Roman" w:hAnsi="Times New Roman" w:cs="Times New Roman"/>
          <w:color w:val="000000" w:themeColor="text1"/>
        </w:rPr>
        <w:t xml:space="preserve"> </w:t>
      </w:r>
      <w:r>
        <w:rPr>
          <w:color w:val="000000" w:themeColor="text1"/>
        </w:rPr>
        <w:t>À</w:t>
      </w:r>
      <w:r w:rsidRPr="00BC3ABE">
        <w:t xml:space="preserve"> la vitesse à laquelle se développent de nouveaux cas d’usages de l’IA, tout système de régulation doit être assez agile pour pouvoir interdire en quelques mois un nouvel usage néfaste.</w:t>
      </w:r>
    </w:p>
    <w:p w14:paraId="4A12A11E" w14:textId="77777777" w:rsidR="001D2912" w:rsidRPr="00BC3ABE" w:rsidRDefault="001D2912" w:rsidP="003175A3">
      <w:r w:rsidRPr="00BC3ABE">
        <w:t xml:space="preserve">Prenons l’exemple des appels téléphoniques de publicité. Alors qu’hier chacun de ces appels </w:t>
      </w:r>
      <w:r w:rsidRPr="00BC3ABE">
        <w:rPr>
          <w:color w:val="000000" w:themeColor="text1"/>
        </w:rPr>
        <w:t>demandait</w:t>
      </w:r>
      <w:r w:rsidRPr="00BC3ABE">
        <w:t xml:space="preserve"> un opérateur humain, les algorithmes de génération de voix se sont améliorés très rapidement jusqu’à permettre de générer des voix synthétiques convaincantes pour passer des centaines de milliers d’appels à un coût presque nul. Ainsi, le spam téléphonique peut se répandre comme un feu de paille : notre législation </w:t>
      </w:r>
      <w:r w:rsidRPr="00BC3ABE">
        <w:rPr>
          <w:color w:val="000000" w:themeColor="text1"/>
        </w:rPr>
        <w:t>devrait</w:t>
      </w:r>
      <w:r w:rsidRPr="00BC3ABE">
        <w:t xml:space="preserve"> être capable de réagir en quelques </w:t>
      </w:r>
      <w:r w:rsidRPr="00BC3ABE">
        <w:rPr>
          <w:color w:val="000000" w:themeColor="text1"/>
        </w:rPr>
        <w:t>semaines</w:t>
      </w:r>
      <w:r w:rsidRPr="00BC3ABE">
        <w:t xml:space="preserve"> par une interdiction</w:t>
      </w:r>
      <w:r w:rsidRPr="00BC3ABE">
        <w:rPr>
          <w:spacing w:val="40"/>
        </w:rPr>
        <w:t xml:space="preserve"> </w:t>
      </w:r>
      <w:r w:rsidRPr="00BC3ABE">
        <w:rPr>
          <w:spacing w:val="-2"/>
        </w:rPr>
        <w:t>ciblée.</w:t>
      </w:r>
    </w:p>
    <w:p w14:paraId="47BBDC55" w14:textId="77777777" w:rsidR="001D2912" w:rsidDel="00D709B9" w:rsidRDefault="001D2912" w:rsidP="003175A3">
      <w:pPr>
        <w:rPr>
          <w:spacing w:val="-2"/>
        </w:rPr>
      </w:pPr>
      <w:r w:rsidRPr="00BC3ABE">
        <w:t xml:space="preserve">Ainsi, pour retrouver une législation raisonnable, qui s’adapte à la réalité technologique plutôt que d’engluer les entreprises dans des régulations vagues et </w:t>
      </w:r>
      <w:r w:rsidRPr="00BC3ABE">
        <w:rPr>
          <w:color w:val="000000" w:themeColor="text1"/>
        </w:rPr>
        <w:t>étouffantes</w:t>
      </w:r>
      <w:r w:rsidRPr="00BC3ABE">
        <w:t>, la première étape pour gagner la course à l’IA</w:t>
      </w:r>
      <w:r w:rsidRPr="00BC3ABE">
        <w:rPr>
          <w:spacing w:val="-2"/>
        </w:rPr>
        <w:t xml:space="preserve"> </w:t>
      </w:r>
      <w:r w:rsidRPr="00BC3ABE">
        <w:t xml:space="preserve">serait de </w:t>
      </w:r>
      <w:r w:rsidRPr="00BC3ABE">
        <w:rPr>
          <w:color w:val="000000" w:themeColor="text1"/>
        </w:rPr>
        <w:t>révoquer</w:t>
      </w:r>
      <w:r w:rsidRPr="00BC3ABE">
        <w:t xml:space="preserve"> cet </w:t>
      </w:r>
      <w:r w:rsidRPr="00872D79">
        <w:rPr>
          <w:i/>
        </w:rPr>
        <w:t xml:space="preserve">AI Act </w:t>
      </w:r>
      <w:r w:rsidRPr="00BC3ABE">
        <w:t xml:space="preserve">et </w:t>
      </w:r>
      <w:r w:rsidRPr="00BC3ABE">
        <w:rPr>
          <w:color w:val="000000" w:themeColor="text1"/>
        </w:rPr>
        <w:t>d’alléger la</w:t>
      </w:r>
      <w:r w:rsidRPr="00BC3ABE">
        <w:t xml:space="preserve"> régulation pour nos </w:t>
      </w:r>
      <w:r w:rsidRPr="00BC3ABE">
        <w:rPr>
          <w:color w:val="000000" w:themeColor="text1"/>
        </w:rPr>
        <w:t>entreprises</w:t>
      </w:r>
      <w:r w:rsidRPr="00BC3ABE">
        <w:rPr>
          <w:spacing w:val="-2"/>
        </w:rPr>
        <w:t>.</w:t>
      </w:r>
    </w:p>
    <w:p w14:paraId="0D0079F4" w14:textId="77777777" w:rsidR="001D2912" w:rsidRPr="00BC3ABE" w:rsidRDefault="001D2912" w:rsidP="003175A3"/>
    <w:p w14:paraId="66534DA5" w14:textId="3DE574B5" w:rsidR="001D2912" w:rsidRPr="00BC3ABE" w:rsidRDefault="001D2912" w:rsidP="00E44AC1">
      <w:pPr>
        <w:pStyle w:val="Heading3"/>
        <w:spacing w:line="276" w:lineRule="auto"/>
        <w:jc w:val="both"/>
        <w:rPr>
          <w:rFonts w:ascii="Times New Roman" w:hAnsi="Times New Roman" w:cs="Times New Roman"/>
        </w:rPr>
      </w:pPr>
      <w:bookmarkStart w:id="3163" w:name="_Toc94"/>
      <w:bookmarkStart w:id="3164" w:name="_Toc193205486"/>
      <w:bookmarkStart w:id="3165" w:name="_Toc201829621"/>
      <w:r w:rsidRPr="00BC3ABE">
        <w:rPr>
          <w:rFonts w:ascii="Times New Roman" w:hAnsi="Times New Roman" w:cs="Times New Roman"/>
        </w:rPr>
        <w:t>La</w:t>
      </w:r>
      <w:r w:rsidRPr="00BC3ABE">
        <w:rPr>
          <w:rFonts w:ascii="Times New Roman" w:hAnsi="Times New Roman" w:cs="Times New Roman"/>
          <w:spacing w:val="-3"/>
        </w:rPr>
        <w:t xml:space="preserve"> </w:t>
      </w:r>
      <w:r w:rsidRPr="00BC3ABE">
        <w:rPr>
          <w:rFonts w:ascii="Times New Roman" w:hAnsi="Times New Roman" w:cs="Times New Roman"/>
        </w:rPr>
        <w:t>q</w:t>
      </w:r>
      <w:r w:rsidRPr="00BC3ABE" w:rsidDel="00D709B9">
        <w:rPr>
          <w:rFonts w:ascii="Times New Roman" w:hAnsi="Times New Roman" w:cs="Times New Roman"/>
        </w:rPr>
        <w:t>u</w:t>
      </w:r>
      <w:r w:rsidRPr="00BC3ABE">
        <w:rPr>
          <w:rFonts w:ascii="Times New Roman" w:hAnsi="Times New Roman" w:cs="Times New Roman"/>
        </w:rPr>
        <w:t>estion</w:t>
      </w:r>
      <w:r w:rsidRPr="00BC3ABE">
        <w:rPr>
          <w:rFonts w:ascii="Times New Roman" w:hAnsi="Times New Roman" w:cs="Times New Roman"/>
          <w:spacing w:val="-3"/>
        </w:rPr>
        <w:t xml:space="preserve"> </w:t>
      </w:r>
      <w:r w:rsidRPr="00BC3ABE">
        <w:rPr>
          <w:rFonts w:ascii="Times New Roman" w:hAnsi="Times New Roman" w:cs="Times New Roman"/>
        </w:rPr>
        <w:t>du</w:t>
      </w:r>
      <w:r w:rsidRPr="00BC3ABE">
        <w:rPr>
          <w:rFonts w:ascii="Times New Roman" w:hAnsi="Times New Roman" w:cs="Times New Roman"/>
          <w:spacing w:val="-3"/>
        </w:rPr>
        <w:t xml:space="preserve"> </w:t>
      </w:r>
      <w:r w:rsidRPr="00BC3ABE">
        <w:rPr>
          <w:rFonts w:ascii="Times New Roman" w:hAnsi="Times New Roman" w:cs="Times New Roman"/>
          <w:spacing w:val="-2"/>
        </w:rPr>
        <w:t>secret</w:t>
      </w:r>
      <w:bookmarkEnd w:id="3163"/>
      <w:bookmarkEnd w:id="3164"/>
      <w:bookmarkEnd w:id="3165"/>
    </w:p>
    <w:p w14:paraId="24D6A223" w14:textId="3034855A" w:rsidR="001D2912" w:rsidRPr="00BC3ABE" w:rsidRDefault="001D2912" w:rsidP="003175A3">
      <w:r w:rsidRPr="00BC3ABE">
        <w:t>Il est un grand paradoxe dans le développement actuel de l’IA : on développe des modèles secrets qui valent des milliards, mais on les protège à peine. Les poids des plus grands modèles actuels tiennent sur quelques centaines de giga</w:t>
      </w:r>
      <w:r w:rsidR="00D2348B">
        <w:t>octets</w:t>
      </w:r>
      <w:r w:rsidRPr="00BC3ABE">
        <w:rPr>
          <w:color w:val="000000" w:themeColor="text1"/>
        </w:rPr>
        <w:t>.</w:t>
      </w:r>
      <w:r w:rsidRPr="00BC3ABE">
        <w:t xml:space="preserve"> Mark Zuckerberg, dont l’entreprise Meta est pionnière en IA, écrit : «</w:t>
      </w:r>
      <w:r w:rsidRPr="00BC3ABE">
        <w:rPr>
          <w:spacing w:val="-5"/>
        </w:rPr>
        <w:t> </w:t>
      </w:r>
      <w:r w:rsidRPr="00BC3ABE">
        <w:t>Certains disent qu’il</w:t>
      </w:r>
      <w:r w:rsidRPr="00BC3ABE">
        <w:rPr>
          <w:spacing w:val="-3"/>
        </w:rPr>
        <w:t xml:space="preserve"> </w:t>
      </w:r>
      <w:r w:rsidRPr="00BC3ABE">
        <w:t>faut</w:t>
      </w:r>
      <w:r w:rsidRPr="00BC3ABE">
        <w:rPr>
          <w:spacing w:val="-3"/>
        </w:rPr>
        <w:t xml:space="preserve"> </w:t>
      </w:r>
      <w:r w:rsidRPr="00BC3ABE">
        <w:t>fermer</w:t>
      </w:r>
      <w:r w:rsidRPr="00BC3ABE">
        <w:rPr>
          <w:spacing w:val="-3"/>
        </w:rPr>
        <w:t xml:space="preserve"> </w:t>
      </w:r>
      <w:r w:rsidRPr="00BC3ABE">
        <w:t>nos</w:t>
      </w:r>
      <w:r w:rsidRPr="00BC3ABE">
        <w:rPr>
          <w:spacing w:val="-3"/>
        </w:rPr>
        <w:t xml:space="preserve"> </w:t>
      </w:r>
      <w:r w:rsidRPr="00BC3ABE">
        <w:t>modèles</w:t>
      </w:r>
      <w:r w:rsidRPr="00BC3ABE">
        <w:rPr>
          <w:spacing w:val="-3"/>
        </w:rPr>
        <w:t xml:space="preserve"> </w:t>
      </w:r>
      <w:r w:rsidRPr="00BC3ABE">
        <w:t>pour</w:t>
      </w:r>
      <w:r w:rsidRPr="00BC3ABE">
        <w:rPr>
          <w:spacing w:val="-3"/>
        </w:rPr>
        <w:t xml:space="preserve"> </w:t>
      </w:r>
      <w:r w:rsidRPr="00BC3ABE">
        <w:lastRenderedPageBreak/>
        <w:t>empêcher</w:t>
      </w:r>
      <w:r w:rsidRPr="00BC3ABE">
        <w:rPr>
          <w:spacing w:val="-3"/>
        </w:rPr>
        <w:t xml:space="preserve"> </w:t>
      </w:r>
      <w:r w:rsidRPr="00BC3ABE">
        <w:t>la</w:t>
      </w:r>
      <w:r w:rsidRPr="00BC3ABE">
        <w:rPr>
          <w:spacing w:val="-3"/>
        </w:rPr>
        <w:t xml:space="preserve"> </w:t>
      </w:r>
      <w:r w:rsidRPr="00BC3ABE">
        <w:t>Chine</w:t>
      </w:r>
      <w:r w:rsidRPr="00BC3ABE">
        <w:rPr>
          <w:spacing w:val="-3"/>
        </w:rPr>
        <w:t xml:space="preserve"> </w:t>
      </w:r>
      <w:r w:rsidRPr="00BC3ABE">
        <w:t>d’y</w:t>
      </w:r>
      <w:r w:rsidRPr="00BC3ABE">
        <w:rPr>
          <w:spacing w:val="-3"/>
        </w:rPr>
        <w:t xml:space="preserve"> </w:t>
      </w:r>
      <w:r w:rsidRPr="00BC3ABE">
        <w:t>avoir</w:t>
      </w:r>
      <w:r w:rsidRPr="00BC3ABE">
        <w:rPr>
          <w:spacing w:val="-3"/>
        </w:rPr>
        <w:t xml:space="preserve"> </w:t>
      </w:r>
      <w:r w:rsidRPr="00BC3ABE">
        <w:t>accès,</w:t>
      </w:r>
      <w:r w:rsidRPr="00BC3ABE">
        <w:rPr>
          <w:spacing w:val="-3"/>
        </w:rPr>
        <w:t xml:space="preserve"> </w:t>
      </w:r>
      <w:r w:rsidRPr="00BC3ABE">
        <w:t>mais</w:t>
      </w:r>
      <w:r w:rsidRPr="00BC3ABE">
        <w:rPr>
          <w:spacing w:val="-3"/>
        </w:rPr>
        <w:t xml:space="preserve"> </w:t>
      </w:r>
      <w:r w:rsidRPr="00BC3ABE">
        <w:t>de mon point de vue, cela ne fonctionnera pas et ne fera que désavantager les États</w:t>
      </w:r>
      <w:r>
        <w:rPr>
          <w:color w:val="000000" w:themeColor="text1"/>
        </w:rPr>
        <w:t>-</w:t>
      </w:r>
      <w:r w:rsidRPr="00BC3ABE" w:rsidDel="000B72F0">
        <w:rPr>
          <w:color w:val="000000" w:themeColor="text1"/>
        </w:rPr>
        <w:t xml:space="preserve"> </w:t>
      </w:r>
      <w:r w:rsidRPr="00BC3ABE">
        <w:t>Unis et leurs alliés. Nos adversaires sont très bons en espionnage, voler des modèles qui tiennent sur une clé USB est relativement simple, et la</w:t>
      </w:r>
      <w:r w:rsidRPr="00BC3ABE">
        <w:rPr>
          <w:spacing w:val="40"/>
        </w:rPr>
        <w:t xml:space="preserve"> </w:t>
      </w:r>
      <w:r w:rsidRPr="00BC3ABE">
        <w:t>plupart des entreprises de tech sont loin d’opérer d’une manière qui rend</w:t>
      </w:r>
      <w:r w:rsidRPr="00BC3ABE" w:rsidDel="000B72F0">
        <w:t>r</w:t>
      </w:r>
      <w:r w:rsidRPr="00BC3ABE">
        <w:t>e cela plus difficile</w:t>
      </w:r>
      <w:r w:rsidRPr="00BC3ABE">
        <w:rPr>
          <w:rStyle w:val="FootnoteReference"/>
          <w:rFonts w:ascii="Times New Roman" w:hAnsi="Times New Roman" w:cs="Times New Roman"/>
        </w:rPr>
        <w:footnoteReference w:id="117"/>
      </w:r>
      <w:bookmarkStart w:id="3167" w:name="_bookmark264"/>
      <w:bookmarkEnd w:id="3167"/>
      <w:r w:rsidRPr="00BC3ABE">
        <w:t>. »</w:t>
      </w:r>
    </w:p>
    <w:p w14:paraId="5916E178" w14:textId="77777777" w:rsidR="001D2912" w:rsidRPr="00BC3ABE" w:rsidRDefault="001D2912" w:rsidP="003175A3">
      <w:r w:rsidRPr="00BC3ABE">
        <w:t xml:space="preserve">Nous parlons seulement ici des </w:t>
      </w:r>
      <w:r w:rsidRPr="00872D79">
        <w:rPr>
          <w:i/>
        </w:rPr>
        <w:t>poids</w:t>
      </w:r>
      <w:r w:rsidRPr="00BC3ABE">
        <w:t xml:space="preserve"> des modèles. L’autre composante clé est le savoir-faire, que ce soit le choix d’architecture du modèle, ou les recettes d’entraînement</w:t>
      </w:r>
      <w:r w:rsidRPr="00BC3ABE">
        <w:rPr>
          <w:color w:val="000000" w:themeColor="text1"/>
        </w:rPr>
        <w:t>. En</w:t>
      </w:r>
      <w:r w:rsidRPr="00BC3ABE">
        <w:t xml:space="preserve"> quelques</w:t>
      </w:r>
      <w:r w:rsidRPr="00BC3ABE">
        <w:rPr>
          <w:spacing w:val="-4"/>
        </w:rPr>
        <w:t xml:space="preserve"> </w:t>
      </w:r>
      <w:r w:rsidRPr="00BC3ABE">
        <w:t>phrases,</w:t>
      </w:r>
      <w:r w:rsidRPr="00BC3ABE">
        <w:rPr>
          <w:spacing w:val="-4"/>
        </w:rPr>
        <w:t xml:space="preserve"> </w:t>
      </w:r>
      <w:r w:rsidRPr="00BC3ABE">
        <w:t>un</w:t>
      </w:r>
      <w:r w:rsidRPr="00BC3ABE">
        <w:rPr>
          <w:spacing w:val="-4"/>
        </w:rPr>
        <w:t xml:space="preserve"> </w:t>
      </w:r>
      <w:r w:rsidRPr="00BC3ABE">
        <w:t>employé</w:t>
      </w:r>
      <w:r w:rsidRPr="00BC3ABE">
        <w:rPr>
          <w:spacing w:val="-4"/>
        </w:rPr>
        <w:t xml:space="preserve"> </w:t>
      </w:r>
      <w:r w:rsidRPr="00BC3ABE">
        <w:t>peut</w:t>
      </w:r>
      <w:r w:rsidRPr="00BC3ABE">
        <w:rPr>
          <w:spacing w:val="-4"/>
        </w:rPr>
        <w:t xml:space="preserve"> </w:t>
      </w:r>
      <w:r w:rsidRPr="00BC3ABE">
        <w:t>faire</w:t>
      </w:r>
      <w:r w:rsidRPr="00BC3ABE">
        <w:rPr>
          <w:spacing w:val="-4"/>
        </w:rPr>
        <w:t xml:space="preserve"> </w:t>
      </w:r>
      <w:r w:rsidRPr="00BC3ABE">
        <w:t>échapper</w:t>
      </w:r>
      <w:r w:rsidRPr="00BC3ABE">
        <w:rPr>
          <w:spacing w:val="-4"/>
        </w:rPr>
        <w:t xml:space="preserve"> </w:t>
      </w:r>
      <w:r w:rsidRPr="00BC3ABE">
        <w:t>les</w:t>
      </w:r>
      <w:r w:rsidRPr="00BC3ABE">
        <w:rPr>
          <w:spacing w:val="-4"/>
        </w:rPr>
        <w:t xml:space="preserve"> </w:t>
      </w:r>
      <w:r w:rsidRPr="00BC3ABE">
        <w:t>résultats</w:t>
      </w:r>
      <w:r w:rsidRPr="00BC3ABE">
        <w:rPr>
          <w:spacing w:val="-4"/>
        </w:rPr>
        <w:t xml:space="preserve"> </w:t>
      </w:r>
      <w:r w:rsidRPr="00BC3ABE">
        <w:t>de</w:t>
      </w:r>
      <w:r w:rsidRPr="00BC3ABE">
        <w:rPr>
          <w:spacing w:val="-4"/>
        </w:rPr>
        <w:t xml:space="preserve"> </w:t>
      </w:r>
      <w:r w:rsidRPr="00BC3ABE">
        <w:t>mois</w:t>
      </w:r>
      <w:r w:rsidRPr="00BC3ABE">
        <w:rPr>
          <w:spacing w:val="-4"/>
        </w:rPr>
        <w:t xml:space="preserve"> </w:t>
      </w:r>
      <w:r w:rsidRPr="00BC3ABE">
        <w:t>entiers d’effort de recherche.</w:t>
      </w:r>
    </w:p>
    <w:p w14:paraId="5DD4A0BE" w14:textId="4F311785" w:rsidR="001D2912" w:rsidRPr="00BC3ABE" w:rsidRDefault="001D2912" w:rsidP="003175A3">
      <w:r w:rsidRPr="00BC3ABE">
        <w:t xml:space="preserve">Les gouvernements </w:t>
      </w:r>
      <w:r w:rsidRPr="00BC3ABE">
        <w:rPr>
          <w:color w:val="000000" w:themeColor="text1"/>
        </w:rPr>
        <w:t>disposent d</w:t>
      </w:r>
      <w:r>
        <w:rPr>
          <w:color w:val="000000" w:themeColor="text1"/>
        </w:rPr>
        <w:t>’</w:t>
      </w:r>
      <w:r w:rsidRPr="00BC3ABE">
        <w:rPr>
          <w:color w:val="000000" w:themeColor="text1"/>
        </w:rPr>
        <w:t>une</w:t>
      </w:r>
      <w:r w:rsidRPr="00BC3ABE">
        <w:t xml:space="preserve"> capacité d’action formidable </w:t>
      </w:r>
      <w:r w:rsidRPr="00BC3ABE">
        <w:rPr>
          <w:color w:val="000000" w:themeColor="text1"/>
        </w:rPr>
        <w:t>pour l’espionnage</w:t>
      </w:r>
      <w:r w:rsidRPr="00BC3ABE">
        <w:rPr>
          <w:rStyle w:val="Hyperlink2"/>
          <w:rFonts w:cs="Times New Roman"/>
          <w:color w:val="000000" w:themeColor="text1"/>
        </w:rPr>
        <w:t>.</w:t>
      </w:r>
      <w:r w:rsidRPr="00BC3ABE">
        <w:t xml:space="preserve"> Quelques précédents historiques donnent une idée des actions que peuvent mener des gouvernements : </w:t>
      </w:r>
      <w:r w:rsidRPr="00872D79">
        <w:t>exfiltrer</w:t>
      </w:r>
      <w:r w:rsidRPr="00EB0858">
        <w:t xml:space="preserve"> </w:t>
      </w:r>
      <w:r w:rsidRPr="00BC3ABE">
        <w:t xml:space="preserve">l’information d’un ordinateur </w:t>
      </w:r>
      <w:r w:rsidRPr="00BC3ABE">
        <w:rPr>
          <w:spacing w:val="15"/>
        </w:rPr>
        <w:t xml:space="preserve">par </w:t>
      </w:r>
      <w:r w:rsidRPr="00BC3ABE">
        <w:rPr>
          <w:spacing w:val="11"/>
        </w:rPr>
        <w:t xml:space="preserve">le </w:t>
      </w:r>
      <w:r w:rsidRPr="00BC3ABE">
        <w:rPr>
          <w:spacing w:val="18"/>
        </w:rPr>
        <w:t xml:space="preserve">bruit </w:t>
      </w:r>
      <w:r w:rsidRPr="00BC3ABE">
        <w:rPr>
          <w:spacing w:val="11"/>
        </w:rPr>
        <w:t xml:space="preserve">de </w:t>
      </w:r>
      <w:r w:rsidRPr="00BC3ABE">
        <w:rPr>
          <w:spacing w:val="15"/>
        </w:rPr>
        <w:t xml:space="preserve">ses </w:t>
      </w:r>
      <w:r w:rsidRPr="00BC3ABE">
        <w:rPr>
          <w:spacing w:val="21"/>
        </w:rPr>
        <w:t>ventilateurs</w:t>
      </w:r>
      <w:r w:rsidRPr="00BC3ABE">
        <w:rPr>
          <w:rStyle w:val="FootnoteReference"/>
          <w:rFonts w:ascii="Times New Roman" w:hAnsi="Times New Roman" w:cs="Times New Roman"/>
        </w:rPr>
        <w:footnoteReference w:id="118"/>
      </w:r>
      <w:r w:rsidRPr="00BC3ABE">
        <w:t>, introduire un virus par simple clé USB dans un programme nucléaire pour l’endommager durablement</w:t>
      </w:r>
      <w:bookmarkStart w:id="3168" w:name="_bookmark266"/>
      <w:bookmarkEnd w:id="3168"/>
      <w:r w:rsidRPr="00BC3ABE">
        <w:rPr>
          <w:rStyle w:val="FootnoteReference"/>
          <w:rFonts w:ascii="Times New Roman" w:hAnsi="Times New Roman" w:cs="Times New Roman"/>
        </w:rPr>
        <w:footnoteReference w:id="119"/>
      </w:r>
      <w:r w:rsidRPr="00BC3ABE">
        <w:rPr>
          <w:color w:val="000000" w:themeColor="text1"/>
        </w:rPr>
        <w:t xml:space="preserve">, retardant le </w:t>
      </w:r>
      <w:r w:rsidRPr="00BC3ABE">
        <w:t xml:space="preserve">développement </w:t>
      </w:r>
      <w:r w:rsidRPr="00BC3ABE">
        <w:rPr>
          <w:color w:val="000000" w:themeColor="text1"/>
        </w:rPr>
        <w:t xml:space="preserve">du programme </w:t>
      </w:r>
      <w:r w:rsidRPr="00BC3ABE">
        <w:t xml:space="preserve">de plusieurs années, </w:t>
      </w:r>
      <w:r w:rsidRPr="00BC3ABE">
        <w:rPr>
          <w:color w:val="000000" w:themeColor="text1"/>
        </w:rPr>
        <w:t>ou encore s’infiltrer dans</w:t>
      </w:r>
      <w:r w:rsidRPr="00BC3ABE">
        <w:rPr>
          <w:rStyle w:val="Hyperlink2"/>
          <w:rFonts w:cs="Times New Roman"/>
          <w:color w:val="000000" w:themeColor="text1"/>
        </w:rPr>
        <w:t xml:space="preserve"> </w:t>
      </w:r>
      <w:r w:rsidRPr="00BC3ABE">
        <w:t>la chaîne de production</w:t>
      </w:r>
      <w:r w:rsidRPr="00BC3ABE">
        <w:rPr>
          <w:spacing w:val="64"/>
        </w:rPr>
        <w:t xml:space="preserve"> </w:t>
      </w:r>
      <w:r w:rsidRPr="00BC3ABE">
        <w:t>d’un</w:t>
      </w:r>
      <w:r w:rsidRPr="00BC3ABE">
        <w:rPr>
          <w:spacing w:val="66"/>
        </w:rPr>
        <w:t xml:space="preserve"> </w:t>
      </w:r>
      <w:r w:rsidRPr="00BC3ABE">
        <w:t>matériel</w:t>
      </w:r>
      <w:r w:rsidRPr="00BC3ABE">
        <w:rPr>
          <w:spacing w:val="66"/>
        </w:rPr>
        <w:t xml:space="preserve"> </w:t>
      </w:r>
      <w:r w:rsidRPr="00BC3ABE">
        <w:rPr>
          <w:color w:val="000000" w:themeColor="text1"/>
        </w:rPr>
        <w:t>ennemi</w:t>
      </w:r>
      <w:r w:rsidRPr="00BC3ABE">
        <w:rPr>
          <w:rStyle w:val="Aucun"/>
          <w:rFonts w:ascii="Times New Roman" w:hAnsi="Times New Roman" w:cs="Times New Roman"/>
          <w:color w:val="000000" w:themeColor="text1"/>
        </w:rPr>
        <w:t xml:space="preserve"> </w:t>
      </w:r>
      <w:r w:rsidRPr="00872D79">
        <w:t xml:space="preserve">pour </w:t>
      </w:r>
      <w:r w:rsidRPr="00BC3ABE">
        <w:rPr>
          <w:color w:val="000000" w:themeColor="text1"/>
        </w:rPr>
        <w:t>y introduire des explosifs</w:t>
      </w:r>
      <w:r w:rsidRPr="00BC3ABE">
        <w:rPr>
          <w:color w:val="000000" w:themeColor="text1"/>
          <w:vertAlign w:val="superscript"/>
        </w:rPr>
        <w:footnoteReference w:id="120"/>
      </w:r>
      <w:r w:rsidRPr="00BC3ABE">
        <w:rPr>
          <w:color w:val="000000" w:themeColor="text1"/>
        </w:rPr>
        <w:t>. L’espionnage bat</w:t>
      </w:r>
      <w:r w:rsidRPr="00BC3ABE">
        <w:rPr>
          <w:rStyle w:val="Hyperlink5"/>
          <w:rFonts w:cs="Times New Roman"/>
          <w:color w:val="000000" w:themeColor="text1"/>
        </w:rPr>
        <w:t xml:space="preserve"> </w:t>
      </w:r>
      <w:r w:rsidRPr="00BC3ABE">
        <w:rPr>
          <w:spacing w:val="-1"/>
        </w:rPr>
        <w:t xml:space="preserve">donc </w:t>
      </w:r>
      <w:r w:rsidRPr="00BC3ABE">
        <w:rPr>
          <w:color w:val="000000" w:themeColor="text1"/>
        </w:rPr>
        <w:t>certainement</w:t>
      </w:r>
      <w:r w:rsidRPr="00BC3ABE">
        <w:rPr>
          <w:spacing w:val="-1"/>
        </w:rPr>
        <w:t xml:space="preserve"> </w:t>
      </w:r>
      <w:r w:rsidRPr="00BC3ABE">
        <w:t>déjà</w:t>
      </w:r>
      <w:r w:rsidRPr="00BC3ABE">
        <w:rPr>
          <w:spacing w:val="-1"/>
        </w:rPr>
        <w:t xml:space="preserve"> </w:t>
      </w:r>
      <w:r w:rsidRPr="00BC3ABE">
        <w:t>son</w:t>
      </w:r>
      <w:r w:rsidRPr="00BC3ABE">
        <w:rPr>
          <w:spacing w:val="-1"/>
        </w:rPr>
        <w:t xml:space="preserve"> </w:t>
      </w:r>
      <w:r w:rsidRPr="00BC3ABE">
        <w:t>plein</w:t>
      </w:r>
      <w:r w:rsidRPr="00BC3ABE">
        <w:rPr>
          <w:spacing w:val="-1"/>
        </w:rPr>
        <w:t xml:space="preserve"> </w:t>
      </w:r>
      <w:r w:rsidRPr="00BC3ABE">
        <w:t>dans les plus grandes entreprises d’IA.</w:t>
      </w:r>
    </w:p>
    <w:p w14:paraId="4127854C" w14:textId="399E8D56" w:rsidR="001D2912" w:rsidRPr="00BC3ABE" w:rsidRDefault="001D2912" w:rsidP="003175A3">
      <w:r w:rsidRPr="00BC3ABE">
        <w:rPr>
          <w:color w:val="000000" w:themeColor="text1"/>
        </w:rPr>
        <w:t xml:space="preserve">Deux réactions </w:t>
      </w:r>
      <w:r>
        <w:rPr>
          <w:color w:val="000000" w:themeColor="text1"/>
        </w:rPr>
        <w:t xml:space="preserve">sont </w:t>
      </w:r>
      <w:r w:rsidRPr="00BC3ABE">
        <w:rPr>
          <w:color w:val="000000" w:themeColor="text1"/>
        </w:rPr>
        <w:t>possibles en</w:t>
      </w:r>
      <w:r w:rsidRPr="00BC3ABE">
        <w:t xml:space="preserve"> voyant que le couvercle du secret sera difficile à tenir fermé : le refermer hermétiquement en scellant toutes les ouvertures possibles, ou l’ouvrir en grand en publiant directement les modèles. Mark Zuckerberg a choisi pour Meta l’option de l’ouverture, en arguant qu’il serait trop difficile de garder secret les poids du modèle. Mais sa décision est probablement le fruit d’un autre raisonnement : Meta ayant des mois, presque des années de retard sur OpenAI, n’a pas tant d’innovations architecturales à faire valoir. </w:t>
      </w:r>
      <w:r w:rsidRPr="00BC3ABE">
        <w:rPr>
          <w:color w:val="000000" w:themeColor="text1"/>
        </w:rPr>
        <w:t>Leurs</w:t>
      </w:r>
      <w:r w:rsidRPr="00BC3ABE">
        <w:t xml:space="preserve"> modèles Llama ont une architecture assez classique, et Llama-3 garde presque la même architecture que Llama-2, à quelques innovations bien connues p</w:t>
      </w:r>
      <w:bookmarkStart w:id="3173" w:name="_bookmark268"/>
      <w:bookmarkEnd w:id="3173"/>
      <w:r w:rsidRPr="00BC3ABE">
        <w:t>rès</w:t>
      </w:r>
      <w:r w:rsidRPr="00BC3ABE">
        <w:rPr>
          <w:rStyle w:val="FootnoteReference"/>
          <w:rFonts w:ascii="Times New Roman" w:hAnsi="Times New Roman" w:cs="Times New Roman"/>
        </w:rPr>
        <w:footnoteReference w:id="121"/>
      </w:r>
      <w:r w:rsidRPr="00BC3ABE">
        <w:t>. Dès lors, publier l’architecture et les poids</w:t>
      </w:r>
      <w:r w:rsidRPr="00BC3ABE">
        <w:rPr>
          <w:spacing w:val="40"/>
        </w:rPr>
        <w:t xml:space="preserve"> </w:t>
      </w:r>
      <w:r w:rsidRPr="00BC3ABE">
        <w:t xml:space="preserve">ne </w:t>
      </w:r>
      <w:r w:rsidRPr="00BC3ABE">
        <w:rPr>
          <w:color w:val="000000" w:themeColor="text1"/>
        </w:rPr>
        <w:t>coûte</w:t>
      </w:r>
      <w:r w:rsidRPr="00BC3ABE">
        <w:t xml:space="preserve"> aucune propriété intellectuelle </w:t>
      </w:r>
      <w:r>
        <w:t>–</w:t>
      </w:r>
      <w:r w:rsidRPr="00BC3ABE" w:rsidDel="00FB7393">
        <w:t xml:space="preserve"> </w:t>
      </w:r>
      <w:r w:rsidRPr="00BC3ABE">
        <w:t xml:space="preserve">il reste des secrets dans la méthode d’entraînement, qui est moins détaillée dans </w:t>
      </w:r>
      <w:r w:rsidRPr="00BC3ABE">
        <w:rPr>
          <w:color w:val="000000" w:themeColor="text1"/>
        </w:rPr>
        <w:t>leurs</w:t>
      </w:r>
      <w:r w:rsidRPr="00BC3ABE">
        <w:t xml:space="preserve"> publications</w:t>
      </w:r>
      <w:r w:rsidRPr="00BC3ABE">
        <w:rPr>
          <w:color w:val="000000" w:themeColor="text1"/>
        </w:rPr>
        <w:t xml:space="preserve">. </w:t>
      </w:r>
      <w:r>
        <w:t>N</w:t>
      </w:r>
      <w:r w:rsidRPr="00BC3ABE">
        <w:t>ous avons parlé</w:t>
      </w:r>
      <w:r w:rsidRPr="00BC3ABE">
        <w:rPr>
          <w:color w:val="000000" w:themeColor="text1"/>
        </w:rPr>
        <w:t xml:space="preserve"> des avantages du</w:t>
      </w:r>
      <w:r w:rsidRPr="00BC3ABE">
        <w:t xml:space="preserve"> modèle </w:t>
      </w:r>
      <w:r w:rsidRPr="00872D79">
        <w:rPr>
          <w:i/>
        </w:rPr>
        <w:t>open source</w:t>
      </w:r>
      <w:r w:rsidRPr="00BC3ABE">
        <w:rPr>
          <w:color w:val="000000" w:themeColor="text1"/>
        </w:rPr>
        <w:t>,</w:t>
      </w:r>
      <w:r w:rsidRPr="00BC3ABE">
        <w:t xml:space="preserve"> en particulier</w:t>
      </w:r>
      <w:r w:rsidRPr="00BC3ABE">
        <w:rPr>
          <w:color w:val="000000" w:themeColor="text1"/>
        </w:rPr>
        <w:t xml:space="preserve"> d’aligner</w:t>
      </w:r>
      <w:r w:rsidRPr="00BC3ABE">
        <w:t xml:space="preserve"> toute une communauté sur les standards d’architecture de Meta, créant ainsi de l’innovation</w:t>
      </w:r>
      <w:r w:rsidRPr="00BC3ABE">
        <w:rPr>
          <w:spacing w:val="-6"/>
        </w:rPr>
        <w:t xml:space="preserve"> </w:t>
      </w:r>
      <w:r w:rsidRPr="00BC3ABE">
        <w:t>autour</w:t>
      </w:r>
      <w:r w:rsidRPr="00BC3ABE">
        <w:rPr>
          <w:spacing w:val="-6"/>
        </w:rPr>
        <w:t xml:space="preserve"> </w:t>
      </w:r>
      <w:r w:rsidRPr="00BC3ABE">
        <w:t>de</w:t>
      </w:r>
      <w:r w:rsidRPr="00BC3ABE">
        <w:rPr>
          <w:spacing w:val="-6"/>
        </w:rPr>
        <w:t xml:space="preserve"> </w:t>
      </w:r>
      <w:r w:rsidRPr="00BC3ABE">
        <w:t>cette</w:t>
      </w:r>
      <w:r w:rsidRPr="00BC3ABE">
        <w:rPr>
          <w:spacing w:val="-6"/>
        </w:rPr>
        <w:t xml:space="preserve"> </w:t>
      </w:r>
      <w:r w:rsidRPr="00BC3ABE">
        <w:rPr>
          <w:color w:val="000000" w:themeColor="text1"/>
        </w:rPr>
        <w:t>architecture</w:t>
      </w:r>
      <w:r w:rsidRPr="00BC3ABE">
        <w:rPr>
          <w:spacing w:val="-6"/>
        </w:rPr>
        <w:t xml:space="preserve"> </w:t>
      </w:r>
      <w:r w:rsidRPr="00BC3ABE">
        <w:t>particulière,</w:t>
      </w:r>
      <w:r w:rsidRPr="00BC3ABE">
        <w:rPr>
          <w:spacing w:val="-6"/>
        </w:rPr>
        <w:t xml:space="preserve"> </w:t>
      </w:r>
      <w:r w:rsidRPr="00BC3ABE">
        <w:t>ce</w:t>
      </w:r>
      <w:r w:rsidRPr="00BC3ABE">
        <w:rPr>
          <w:spacing w:val="-6"/>
        </w:rPr>
        <w:t xml:space="preserve"> </w:t>
      </w:r>
      <w:r w:rsidRPr="00BC3ABE">
        <w:t>qui</w:t>
      </w:r>
      <w:r w:rsidRPr="00BC3ABE">
        <w:rPr>
          <w:spacing w:val="-6"/>
        </w:rPr>
        <w:t xml:space="preserve"> </w:t>
      </w:r>
      <w:r w:rsidRPr="00BC3ABE">
        <w:t>pourrait</w:t>
      </w:r>
      <w:r w:rsidRPr="00BC3ABE">
        <w:rPr>
          <w:spacing w:val="-6"/>
        </w:rPr>
        <w:t xml:space="preserve"> </w:t>
      </w:r>
      <w:r w:rsidRPr="00BC3ABE">
        <w:t>permettre à Meta de reprendre la tête du peloton.</w:t>
      </w:r>
    </w:p>
    <w:p w14:paraId="212B33CD" w14:textId="161B8660" w:rsidR="001D2912" w:rsidRPr="003E66DC" w:rsidDel="00D709B9" w:rsidRDefault="001D2912" w:rsidP="003E66DC">
      <w:r w:rsidRPr="00BC3ABE">
        <w:rPr>
          <w:color w:val="000000" w:themeColor="text1"/>
        </w:rPr>
        <w:t>En revanche, les</w:t>
      </w:r>
      <w:r w:rsidRPr="00BC3ABE">
        <w:t xml:space="preserve"> meneurs ont bien plus d’intérêt à garder secret leurs modèles,</w:t>
      </w:r>
      <w:r w:rsidRPr="00BC3ABE">
        <w:rPr>
          <w:spacing w:val="40"/>
        </w:rPr>
        <w:t xml:space="preserve"> </w:t>
      </w:r>
      <w:r w:rsidRPr="00BC3ABE">
        <w:t xml:space="preserve">car quel que soit l’effort mis par une entreprise à </w:t>
      </w:r>
      <w:r w:rsidRPr="00BC3ABE">
        <w:rPr>
          <w:color w:val="000000" w:themeColor="text1"/>
        </w:rPr>
        <w:t>gagner</w:t>
      </w:r>
      <w:r w:rsidRPr="00BC3ABE">
        <w:t xml:space="preserve"> quelques mètres </w:t>
      </w:r>
      <w:r w:rsidRPr="00BC3ABE">
        <w:rPr>
          <w:color w:val="000000" w:themeColor="text1"/>
        </w:rPr>
        <w:t>sur</w:t>
      </w:r>
      <w:r w:rsidRPr="00BC3ABE">
        <w:t xml:space="preserve"> ses concurrents, le jour où elle publie ses secrets ou les laisse échapper, son avance s’efface d’un coup. Tous les meneurs </w:t>
      </w:r>
      <w:r w:rsidRPr="00BC3ABE">
        <w:lastRenderedPageBreak/>
        <w:t>des classements à l’exception de Meta</w:t>
      </w:r>
      <w:bookmarkStart w:id="3174" w:name="_bookmark270"/>
      <w:bookmarkEnd w:id="3174"/>
      <w:r w:rsidRPr="00BC3ABE">
        <w:rPr>
          <w:rStyle w:val="FootnoteReference"/>
          <w:rFonts w:ascii="Times New Roman" w:hAnsi="Times New Roman" w:cs="Times New Roman"/>
        </w:rPr>
        <w:footnoteReference w:id="122"/>
      </w:r>
      <w:r w:rsidRPr="00BC3ABE">
        <w:t xml:space="preserve"> ont donc fait le choix du secret.</w:t>
      </w:r>
      <w:r w:rsidRPr="00BC3ABE">
        <w:rPr>
          <w:color w:val="000000" w:themeColor="text1"/>
        </w:rPr>
        <w:t xml:space="preserve"> </w:t>
      </w:r>
      <w:r w:rsidRPr="00BC3ABE">
        <w:t>Partant de là, ils ont intérêt à mettre en place de solides couches de sécurité. Il y a un équilibre à trouver toutefois, car ajouter</w:t>
      </w:r>
      <w:r w:rsidRPr="00BC3ABE">
        <w:rPr>
          <w:color w:val="000000" w:themeColor="text1"/>
        </w:rPr>
        <w:t xml:space="preserve"> des couches de sécurité</w:t>
      </w:r>
      <w:r w:rsidRPr="00BC3ABE">
        <w:t xml:space="preserve"> crée une légère friction qui ralentit le développement. Au niveau national, le besoin de sécurité est encore plus pressant : car si le meilleur modèle fuite vers la Chine, ce n’est pas seulement la courte avance de l’entreprise sur ses adversaires locaux qui est perdue, c’est toute l’avance des États-Unis sur </w:t>
      </w:r>
      <w:r w:rsidRPr="00BC3ABE">
        <w:rPr>
          <w:color w:val="000000" w:themeColor="text1"/>
        </w:rPr>
        <w:t>la Chine</w:t>
      </w:r>
      <w:r w:rsidRPr="00BC3ABE">
        <w:t xml:space="preserve">. Dans les grands laboratoires d’IA américains, la culture régnante de la Silicon Valley, adepte du </w:t>
      </w:r>
      <w:r w:rsidRPr="00BC3ABE" w:rsidDel="002C6EF0">
        <w:t>«</w:t>
      </w:r>
      <w:r w:rsidRPr="00BC3ABE" w:rsidDel="002C6EF0">
        <w:rPr>
          <w:spacing w:val="-2"/>
        </w:rPr>
        <w:t> </w:t>
      </w:r>
      <w:r w:rsidRPr="00872D79">
        <w:rPr>
          <w:i/>
        </w:rPr>
        <w:t>move fast and break things</w:t>
      </w:r>
      <w:r w:rsidRPr="00872D79" w:rsidDel="002C6EF0">
        <w:rPr>
          <w:i/>
          <w:spacing w:val="-3"/>
        </w:rPr>
        <w:t> </w:t>
      </w:r>
      <w:r>
        <w:rPr>
          <w:rFonts w:ascii="Times New Roman" w:hAnsi="Times New Roman" w:cs="Times New Roman"/>
          <w:i/>
          <w:vanish/>
          <w:sz w:val="20"/>
          <w:szCs w:val="20"/>
        </w:rPr>
        <w:t xml:space="preserve">.024 embre 2024. technologiques, Sénat, demations Internet ?e notion de responsabilité spécifique aux robots.ice. </w:t>
      </w:r>
      <w:r>
        <w:rPr>
          <w:rFonts w:ascii="Times New Roman" w:hAnsi="Times New Roman" w:cs="Times New Roman"/>
          <w:i/>
          <w:vanish/>
          <w:sz w:val="20"/>
          <w:szCs w:val="20"/>
        </w:rPr>
        <w:pgNum/>
      </w:r>
      <w:r>
        <w:rPr>
          <w:rFonts w:ascii="Times New Roman" w:hAnsi="Times New Roman" w:cs="Times New Roman"/>
          <w:i/>
          <w:vanish/>
          <w:sz w:val="20"/>
          <w:szCs w:val="20"/>
        </w:rPr>
        <w:pgNum/>
      </w:r>
      <w:r>
        <w:rPr>
          <w:rFonts w:ascii="Times New Roman" w:hAnsi="Times New Roman" w:cs="Times New Roman"/>
          <w:i/>
          <w:vanish/>
          <w:sz w:val="20"/>
          <w:szCs w:val="20"/>
        </w:rPr>
        <w:pgNum/>
      </w:r>
      <w:r>
        <w:rPr>
          <w:rFonts w:ascii="Times New Roman" w:hAnsi="Times New Roman" w:cs="Times New Roman"/>
          <w:i/>
          <w:vanish/>
          <w:sz w:val="20"/>
          <w:szCs w:val="20"/>
        </w:rPr>
        <w:pgNum/>
      </w:r>
      <w:r>
        <w:rPr>
          <w:rFonts w:ascii="Times New Roman" w:hAnsi="Times New Roman" w:cs="Times New Roman"/>
          <w:i/>
          <w:vanish/>
          <w:sz w:val="20"/>
          <w:szCs w:val="20"/>
        </w:rPr>
        <w:pgNum/>
      </w:r>
      <w:r>
        <w:rPr>
          <w:rFonts w:ascii="Times New Roman" w:hAnsi="Times New Roman" w:cs="Times New Roman"/>
          <w:i/>
          <w:vanish/>
          <w:sz w:val="20"/>
          <w:szCs w:val="20"/>
        </w:rPr>
        <w:pgNum/>
      </w:r>
      <w:r>
        <w:rPr>
          <w:rFonts w:ascii="Times New Roman" w:hAnsi="Times New Roman" w:cs="Times New Roman"/>
          <w:i/>
          <w:vanish/>
          <w:sz w:val="20"/>
          <w:szCs w:val="20"/>
        </w:rPr>
        <w:pgNum/>
      </w:r>
      <w:r>
        <w:rPr>
          <w:rFonts w:ascii="Times New Roman" w:hAnsi="Times New Roman" w:cs="Times New Roman"/>
          <w:i/>
          <w:vanish/>
          <w:sz w:val="20"/>
          <w:szCs w:val="20"/>
        </w:rPr>
        <w:pgNum/>
      </w:r>
      <w:r>
        <w:rPr>
          <w:rFonts w:ascii="Times New Roman" w:hAnsi="Times New Roman" w:cs="Times New Roman"/>
          <w:i/>
          <w:vanish/>
          <w:sz w:val="20"/>
          <w:szCs w:val="20"/>
        </w:rPr>
        <w:pgNum/>
      </w:r>
      <w:r>
        <w:rPr>
          <w:rFonts w:ascii="Times New Roman" w:hAnsi="Times New Roman" w:cs="Times New Roman"/>
          <w:i/>
          <w:vanish/>
          <w:sz w:val="20"/>
          <w:szCs w:val="20"/>
        </w:rPr>
        <w:pgNum/>
      </w:r>
      <w:r>
        <w:rPr>
          <w:rFonts w:ascii="Times New Roman" w:hAnsi="Times New Roman" w:cs="Times New Roman"/>
          <w:i/>
          <w:vanish/>
          <w:sz w:val="20"/>
          <w:szCs w:val="20"/>
        </w:rPr>
        <w:pgNum/>
      </w:r>
      <w:r>
        <w:rPr>
          <w:rFonts w:ascii="Times New Roman" w:hAnsi="Times New Roman" w:cs="Times New Roman"/>
          <w:i/>
          <w:vanish/>
          <w:sz w:val="20"/>
          <w:szCs w:val="20"/>
        </w:rPr>
        <w:pgNum/>
      </w:r>
      <w:r>
        <w:rPr>
          <w:rFonts w:ascii="Times New Roman" w:hAnsi="Times New Roman" w:cs="Times New Roman"/>
          <w:i/>
          <w:vanish/>
          <w:sz w:val="20"/>
          <w:szCs w:val="20"/>
        </w:rPr>
        <w:pgNum/>
      </w:r>
      <w:r>
        <w:rPr>
          <w:rFonts w:ascii="Times New Roman" w:hAnsi="Times New Roman" w:cs="Times New Roman"/>
          <w:i/>
          <w:vanish/>
          <w:sz w:val="20"/>
          <w:szCs w:val="20"/>
        </w:rPr>
        <w:pgNum/>
      </w:r>
      <w:r w:rsidRPr="00BC3ABE" w:rsidDel="00FB7393">
        <w:t>»</w:t>
      </w:r>
      <w:r w:rsidRPr="00BC3ABE">
        <w:t>, n’est souvent pas à la hauteur des enjeux</w:t>
      </w:r>
      <w:r w:rsidRPr="00BC3ABE">
        <w:rPr>
          <w:spacing w:val="40"/>
        </w:rPr>
        <w:t xml:space="preserve"> </w:t>
      </w:r>
      <w:r w:rsidRPr="00BC3ABE">
        <w:t>de sécurité. Le gouvernement américain a déjà réagi, en imposant des règles de sécurité aux poids des modèles avancés dans sa note du 13</w:t>
      </w:r>
      <w:r>
        <w:rPr>
          <w:color w:val="000000" w:themeColor="text1"/>
        </w:rPr>
        <w:t> </w:t>
      </w:r>
      <w:r w:rsidRPr="00BC3ABE">
        <w:t>janvier 2025</w:t>
      </w:r>
      <w:r>
        <w:t>,</w:t>
      </w:r>
      <w:r w:rsidRPr="00BC3ABE">
        <w:t xml:space="preserve"> entrée en vigueur le jour même</w:t>
      </w:r>
      <w:bookmarkStart w:id="3178" w:name="_bookmark269"/>
      <w:bookmarkEnd w:id="3178"/>
      <w:r w:rsidRPr="00BC3ABE">
        <w:rPr>
          <w:rStyle w:val="EndnoteReference"/>
          <w:rFonts w:ascii="Times New Roman" w:hAnsi="Times New Roman" w:cs="Times New Roman"/>
        </w:rPr>
        <w:endnoteReference w:id="151"/>
      </w:r>
      <w:r w:rsidRPr="00BC3ABE">
        <w:t>.</w:t>
      </w:r>
      <w:bookmarkStart w:id="3179" w:name="_bookmark271"/>
      <w:bookmarkStart w:id="3180" w:name="_Toc95"/>
      <w:bookmarkStart w:id="3181" w:name="_Toc193205487"/>
      <w:bookmarkEnd w:id="3179"/>
    </w:p>
    <w:p w14:paraId="116EF4E6" w14:textId="7CACDC77" w:rsidR="001D2912" w:rsidRPr="00BC3ABE" w:rsidRDefault="001D2912" w:rsidP="00E44AC1">
      <w:pPr>
        <w:pStyle w:val="Heading2"/>
        <w:spacing w:line="276" w:lineRule="auto"/>
      </w:pPr>
      <w:bookmarkStart w:id="3182" w:name="_Toc201829622"/>
      <w:r>
        <w:lastRenderedPageBreak/>
        <w:t xml:space="preserve">Chapitre 16. </w:t>
      </w:r>
      <w:r w:rsidRPr="00BC3ABE" w:rsidDel="00D709B9">
        <w:t>L</w:t>
      </w:r>
      <w:r w:rsidRPr="00BC3ABE">
        <w:t>a</w:t>
      </w:r>
      <w:r w:rsidRPr="00BC3ABE">
        <w:rPr>
          <w:spacing w:val="-3"/>
        </w:rPr>
        <w:t xml:space="preserve"> </w:t>
      </w:r>
      <w:r w:rsidRPr="00BC3ABE">
        <w:t>place</w:t>
      </w:r>
      <w:r w:rsidRPr="00BC3ABE">
        <w:rPr>
          <w:spacing w:val="-1"/>
        </w:rPr>
        <w:t xml:space="preserve"> </w:t>
      </w:r>
      <w:r w:rsidRPr="00BC3ABE">
        <w:t>de</w:t>
      </w:r>
      <w:r w:rsidRPr="00BC3ABE">
        <w:rPr>
          <w:spacing w:val="-1"/>
        </w:rPr>
        <w:t xml:space="preserve"> </w:t>
      </w:r>
      <w:r w:rsidRPr="00BC3ABE">
        <w:t>l’IA</w:t>
      </w:r>
      <w:r w:rsidRPr="00BC3ABE">
        <w:rPr>
          <w:spacing w:val="-32"/>
        </w:rPr>
        <w:t xml:space="preserve"> </w:t>
      </w:r>
      <w:r w:rsidRPr="00BC3ABE">
        <w:t>dans</w:t>
      </w:r>
      <w:r w:rsidRPr="00BC3ABE">
        <w:rPr>
          <w:spacing w:val="-2"/>
        </w:rPr>
        <w:t xml:space="preserve"> </w:t>
      </w:r>
      <w:r w:rsidRPr="00BC3ABE">
        <w:t xml:space="preserve">la </w:t>
      </w:r>
      <w:r w:rsidRPr="00BC3ABE">
        <w:rPr>
          <w:spacing w:val="-2"/>
        </w:rPr>
        <w:t>société</w:t>
      </w:r>
      <w:bookmarkEnd w:id="3180"/>
      <w:bookmarkEnd w:id="3181"/>
      <w:bookmarkEnd w:id="3182"/>
    </w:p>
    <w:p w14:paraId="68B5E296" w14:textId="3E1792F8" w:rsidR="001D2912" w:rsidRPr="00BC3ABE" w:rsidDel="00EB0858" w:rsidRDefault="001D2912" w:rsidP="003175A3">
      <w:r w:rsidRPr="00BC3ABE">
        <w:t xml:space="preserve">À mesure que les intelligences artificielles se développent, nous devrons </w:t>
      </w:r>
      <w:r w:rsidRPr="00BC3ABE">
        <w:rPr>
          <w:color w:val="000000" w:themeColor="text1"/>
        </w:rPr>
        <w:t>clarifier</w:t>
      </w:r>
      <w:r w:rsidRPr="00BC3ABE">
        <w:t xml:space="preserve"> leur place</w:t>
      </w:r>
      <w:r w:rsidRPr="00BC3ABE">
        <w:rPr>
          <w:color w:val="000000" w:themeColor="text1"/>
        </w:rPr>
        <w:t xml:space="preserve"> dans la société</w:t>
      </w:r>
      <w:r w:rsidRPr="00BC3ABE" w:rsidDel="00EB0858">
        <w:t>.</w:t>
      </w:r>
    </w:p>
    <w:p w14:paraId="24C275D3" w14:textId="77777777" w:rsidR="001D2912" w:rsidRPr="00BC3ABE" w:rsidRDefault="001D2912" w:rsidP="003175A3">
      <w:r w:rsidRPr="00BC3ABE">
        <w:t>Un rapport remis en 2015 au Parlement européen proposait « la création d’une personnalité juridique spécifique aux robots, pour qu’au moins les robots autonomes les plus sophistiqués puissent être considérés comme des personnes électroniques dotées de droits et de devoirs bien précis, y compris celui de réparer tout dommage causé à un tiers</w:t>
      </w:r>
      <w:r w:rsidRPr="00BC3ABE">
        <w:rPr>
          <w:spacing w:val="-4"/>
        </w:rPr>
        <w:t> </w:t>
      </w:r>
      <w:r w:rsidRPr="00BC3ABE">
        <w:t>». Cette notion de personnalité juridique des robots semble ubuesque en l’état actuel. Mais si jusqu’à présent nous avons toujours considéré les robots en tant que simple</w:t>
      </w:r>
      <w:r>
        <w:t>s</w:t>
      </w:r>
      <w:r w:rsidRPr="00BC3ABE">
        <w:t xml:space="preserve"> outil</w:t>
      </w:r>
      <w:r>
        <w:t>s</w:t>
      </w:r>
      <w:r w:rsidRPr="00BC3ABE">
        <w:t xml:space="preserve"> comme nous en avons toujours eu, </w:t>
      </w:r>
      <w:r w:rsidRPr="00BC3ABE">
        <w:rPr>
          <w:color w:val="000000" w:themeColor="text1"/>
        </w:rPr>
        <w:t xml:space="preserve">l’évolution radicale de </w:t>
      </w:r>
      <w:r w:rsidRPr="00BC3ABE">
        <w:t xml:space="preserve">leur capacité et </w:t>
      </w:r>
      <w:r w:rsidRPr="00BC3ABE">
        <w:rPr>
          <w:color w:val="000000" w:themeColor="text1"/>
        </w:rPr>
        <w:t xml:space="preserve">de </w:t>
      </w:r>
      <w:r w:rsidRPr="00BC3ABE">
        <w:t xml:space="preserve">leur emploi </w:t>
      </w:r>
      <w:r w:rsidRPr="00BC3ABE">
        <w:rPr>
          <w:color w:val="000000" w:themeColor="text1"/>
        </w:rPr>
        <w:t>donnera une nouvelle acuité à la question de</w:t>
      </w:r>
      <w:r w:rsidRPr="00BC3ABE">
        <w:t xml:space="preserve"> leur </w:t>
      </w:r>
      <w:r w:rsidRPr="00BC3ABE">
        <w:rPr>
          <w:color w:val="000000" w:themeColor="text1"/>
        </w:rPr>
        <w:t>statut</w:t>
      </w:r>
      <w:r w:rsidRPr="00BC3ABE">
        <w:t>.</w:t>
      </w:r>
    </w:p>
    <w:p w14:paraId="532EF79E" w14:textId="77777777" w:rsidR="001D2912" w:rsidRPr="00BC3ABE" w:rsidRDefault="001D2912" w:rsidP="00E44AC1">
      <w:pPr>
        <w:pStyle w:val="Heading3"/>
        <w:spacing w:line="276" w:lineRule="auto"/>
        <w:jc w:val="both"/>
        <w:rPr>
          <w:rFonts w:ascii="Times New Roman" w:hAnsi="Times New Roman" w:cs="Times New Roman"/>
        </w:rPr>
      </w:pPr>
      <w:bookmarkStart w:id="3183" w:name="_Toc96"/>
      <w:bookmarkStart w:id="3184" w:name="_Toc193205488"/>
      <w:bookmarkStart w:id="3185" w:name="_Toc201829623"/>
      <w:r w:rsidRPr="00BC3ABE">
        <w:rPr>
          <w:rFonts w:ascii="Times New Roman" w:hAnsi="Times New Roman" w:cs="Times New Roman"/>
        </w:rPr>
        <w:t>Anthropomorphisme</w:t>
      </w:r>
      <w:bookmarkEnd w:id="3183"/>
      <w:bookmarkEnd w:id="3184"/>
      <w:bookmarkEnd w:id="3185"/>
    </w:p>
    <w:p w14:paraId="4BDE4BAE" w14:textId="77777777" w:rsidR="001D2912" w:rsidRDefault="001D2912" w:rsidP="00EB0858">
      <w:r w:rsidRPr="00EB0858">
        <w:t>La tendance que nous avons, pour simplifier nos raisonnements, à calquer des schémas existants sur l’inconnu, peut</w:t>
      </w:r>
      <w:r>
        <w:t xml:space="preserve"> conduire à l’anthropomorphisme</w:t>
      </w:r>
      <w:r w:rsidRPr="00EB0858">
        <w:t>. Ainsi, ayant vu des robots entraînés à imiter les humains se *comporter* comme tels, nous serons tentés de leur prêter indûment une conscience, ou une âme. En 2022, un ingénieur de Google a sonné l’alarme : le modèle qu’il développait avait désormais une conscience</w:t>
      </w:r>
      <w:r w:rsidRPr="00EB0858">
        <w:rPr>
          <w:rStyle w:val="Aucun"/>
          <w:rFonts w:cs="Times New Roman"/>
          <w:color w:val="000000" w:themeColor="text1"/>
          <w:vertAlign w:val="superscript"/>
        </w:rPr>
        <w:endnoteReference w:id="152"/>
      </w:r>
      <w:r w:rsidRPr="00BC3ABE">
        <w:t>.</w:t>
      </w:r>
    </w:p>
    <w:p w14:paraId="2A0A1F8A" w14:textId="789C534D" w:rsidR="001D2912" w:rsidRPr="00872D79" w:rsidRDefault="001D2912" w:rsidP="003175A3">
      <w:r w:rsidRPr="00BC3ABE">
        <w:t xml:space="preserve">Considérant </w:t>
      </w:r>
      <w:r w:rsidR="00D80024">
        <w:t>l’aspect</w:t>
      </w:r>
      <w:r w:rsidRPr="00BC3ABE">
        <w:t xml:space="preserve"> rudimentaire du modèle en question</w:t>
      </w:r>
      <w:r w:rsidRPr="0097272B">
        <w:rPr>
          <w:rStyle w:val="Hyperlink2"/>
          <w:rFonts w:cs="Times New Roman"/>
          <w:color w:val="000000" w:themeColor="text1"/>
        </w:rPr>
        <w:t xml:space="preserve"> </w:t>
      </w:r>
      <w:r w:rsidRPr="00872D79">
        <w:t>en regard des modèles actuels</w:t>
      </w:r>
      <w:r w:rsidRPr="00EB0858">
        <w:t>,</w:t>
      </w:r>
      <w:r w:rsidRPr="00BC3ABE">
        <w:t xml:space="preserve"> </w:t>
      </w:r>
      <w:r w:rsidR="00D80024">
        <w:t>cette</w:t>
      </w:r>
      <w:r w:rsidRPr="00BC3ABE">
        <w:t xml:space="preserve"> alarme prête à sourire ; cela rend d’autant plus frappant le fait qu’un ingénieur, censé mieux comprendre la mécanique interne du modèle, </w:t>
      </w:r>
      <w:r>
        <w:t xml:space="preserve">puisse </w:t>
      </w:r>
      <w:r w:rsidRPr="00BC3ABE">
        <w:t>tombe</w:t>
      </w:r>
      <w:r>
        <w:t>r</w:t>
      </w:r>
      <w:r w:rsidRPr="00BC3ABE">
        <w:t xml:space="preserve"> dans ce piège. Certains textes générés par les modèles actuels</w:t>
      </w:r>
      <w:r w:rsidRPr="0097272B">
        <w:rPr>
          <w:rStyle w:val="Hyperlink2"/>
          <w:rFonts w:cs="Times New Roman"/>
          <w:color w:val="000000" w:themeColor="text1"/>
        </w:rPr>
        <w:t xml:space="preserve"> </w:t>
      </w:r>
      <w:r w:rsidRPr="00BC3ABE">
        <w:t>donnent</w:t>
      </w:r>
      <w:r w:rsidRPr="0097272B">
        <w:rPr>
          <w:rStyle w:val="Hyperlink2"/>
          <w:rFonts w:cs="Times New Roman"/>
          <w:color w:val="000000" w:themeColor="text1"/>
        </w:rPr>
        <w:t xml:space="preserve"> </w:t>
      </w:r>
      <w:r w:rsidRPr="00872D79">
        <w:t xml:space="preserve">déjà </w:t>
      </w:r>
      <w:r w:rsidRPr="00EB0858">
        <w:t>une apparence de</w:t>
      </w:r>
      <w:r w:rsidRPr="00872D79">
        <w:t xml:space="preserve"> conscience de soi, qui ira se renforçant à mesure que les modèles continuent de monter en puissance.</w:t>
      </w:r>
    </w:p>
    <w:p w14:paraId="6168B5FD" w14:textId="77777777" w:rsidR="001D2912" w:rsidRPr="00BC3ABE" w:rsidRDefault="001D2912" w:rsidP="003175A3">
      <w:r w:rsidRPr="00BC3ABE">
        <w:t>La question de la personnalité juridique des IA</w:t>
      </w:r>
      <w:r w:rsidRPr="00BC3ABE">
        <w:rPr>
          <w:spacing w:val="-4"/>
        </w:rPr>
        <w:t xml:space="preserve"> </w:t>
      </w:r>
      <w:r w:rsidRPr="00BC3ABE">
        <w:t>reviendra avec une grande acuité, et il sera difficile d’opposer à cela mieux qu’un «</w:t>
      </w:r>
      <w:r w:rsidRPr="00BC3ABE">
        <w:rPr>
          <w:spacing w:val="-3"/>
        </w:rPr>
        <w:t> </w:t>
      </w:r>
      <w:r w:rsidRPr="00BC3ABE">
        <w:t>non</w:t>
      </w:r>
      <w:r w:rsidRPr="00BC3ABE">
        <w:rPr>
          <w:spacing w:val="-3"/>
        </w:rPr>
        <w:t> </w:t>
      </w:r>
      <w:r w:rsidRPr="00BC3ABE">
        <w:t>» arbitraire</w:t>
      </w:r>
      <w:r>
        <w:t> ; à la notion de responsabilité humaine, il faudra ajouter une notion de responsabilité spécifique aux robots.</w:t>
      </w:r>
      <w:r w:rsidDel="00EB0858">
        <w:t xml:space="preserve"> ; </w:t>
      </w:r>
      <w:r w:rsidRPr="00872D79" w:rsidDel="00EB0858">
        <w:rPr>
          <w:highlight w:val="yellow"/>
        </w:rPr>
        <w:t>difficile en effet de trouver un « quoi » légal qui détermine ce que c’est d’être humain.</w:t>
      </w:r>
    </w:p>
    <w:p w14:paraId="091AA858" w14:textId="472F1E14" w:rsidR="001D2912" w:rsidRPr="00BC3ABE" w:rsidRDefault="001D2912" w:rsidP="00E44AC1">
      <w:pPr>
        <w:pStyle w:val="Heading3"/>
        <w:spacing w:line="276" w:lineRule="auto"/>
        <w:jc w:val="both"/>
        <w:rPr>
          <w:rFonts w:ascii="Times New Roman" w:hAnsi="Times New Roman" w:cs="Times New Roman"/>
        </w:rPr>
      </w:pPr>
      <w:bookmarkStart w:id="3186" w:name="_Toc97"/>
      <w:bookmarkStart w:id="3187" w:name="_Toc193205489"/>
      <w:r w:rsidRPr="00BC3ABE" w:rsidDel="00B575FE">
        <w:rPr>
          <w:rFonts w:ascii="Times New Roman" w:hAnsi="Times New Roman" w:cs="Times New Roman"/>
        </w:rPr>
        <w:t>Culte</w:t>
      </w:r>
      <w:r w:rsidRPr="00BC3ABE" w:rsidDel="00B575FE">
        <w:rPr>
          <w:rFonts w:ascii="Times New Roman" w:hAnsi="Times New Roman" w:cs="Times New Roman"/>
          <w:spacing w:val="-1"/>
        </w:rPr>
        <w:t xml:space="preserve"> </w:t>
      </w:r>
      <w:bookmarkStart w:id="3188" w:name="_Toc201829624"/>
      <w:r w:rsidRPr="00BC3ABE">
        <w:rPr>
          <w:rFonts w:ascii="Times New Roman" w:hAnsi="Times New Roman" w:cs="Times New Roman"/>
        </w:rPr>
        <w:t>du</w:t>
      </w:r>
      <w:r w:rsidRPr="00BC3ABE">
        <w:rPr>
          <w:rFonts w:ascii="Times New Roman" w:hAnsi="Times New Roman" w:cs="Times New Roman"/>
          <w:spacing w:val="-2"/>
        </w:rPr>
        <w:t xml:space="preserve"> </w:t>
      </w:r>
      <w:bookmarkEnd w:id="3186"/>
      <w:bookmarkEnd w:id="3187"/>
      <w:bookmarkEnd w:id="3188"/>
      <w:r w:rsidR="00D80024">
        <w:rPr>
          <w:rFonts w:ascii="Times New Roman" w:hAnsi="Times New Roman" w:cs="Times New Roman"/>
          <w:spacing w:val="-4"/>
        </w:rPr>
        <w:t>cargo</w:t>
      </w:r>
    </w:p>
    <w:p w14:paraId="5EB8EDFE" w14:textId="6A27B2C4" w:rsidR="001D2912" w:rsidRPr="00BC3ABE" w:rsidRDefault="001D2912" w:rsidP="003175A3">
      <w:r w:rsidRPr="00BC3ABE">
        <w:t xml:space="preserve">Au </w:t>
      </w:r>
      <w:r>
        <w:t>xx</w:t>
      </w:r>
      <w:r w:rsidRPr="00BC3ABE">
        <w:rPr>
          <w:vertAlign w:val="superscript"/>
        </w:rPr>
        <w:t>e</w:t>
      </w:r>
      <w:r w:rsidRPr="00BC3ABE">
        <w:t xml:space="preserve"> siècle en Mélanésie, les populations autochtones voyaient les Américains</w:t>
      </w:r>
      <w:r w:rsidRPr="00BC3ABE">
        <w:rPr>
          <w:color w:val="000000" w:themeColor="text1"/>
        </w:rPr>
        <w:t>,</w:t>
      </w:r>
      <w:r w:rsidRPr="00BC3ABE">
        <w:t xml:space="preserve"> qui avaient fait irruption parmi eux pour mener leur guerre du Pacifique</w:t>
      </w:r>
      <w:r w:rsidRPr="00BC3ABE">
        <w:rPr>
          <w:color w:val="000000" w:themeColor="text1"/>
        </w:rPr>
        <w:t>, recevoir</w:t>
      </w:r>
      <w:r w:rsidRPr="00BC3ABE">
        <w:t xml:space="preserve"> des livraisons d’une profusion d’objets par </w:t>
      </w:r>
      <w:r w:rsidRPr="00BC3ABE" w:rsidDel="00B575FE">
        <w:t xml:space="preserve">le ciel ou par la </w:t>
      </w:r>
      <w:r w:rsidR="00D80024">
        <w:t>mer</w:t>
      </w:r>
      <w:r w:rsidRPr="00BC3ABE">
        <w:t xml:space="preserve">. Manquant d’explications </w:t>
      </w:r>
      <w:r w:rsidRPr="00BC3ABE">
        <w:rPr>
          <w:color w:val="000000" w:themeColor="text1"/>
        </w:rPr>
        <w:t>rationnelles à</w:t>
      </w:r>
      <w:r w:rsidRPr="00BC3ABE">
        <w:t xml:space="preserve"> ces dons venus d’ailleurs, ils finirent par leur attribuer des </w:t>
      </w:r>
      <w:r w:rsidRPr="00BC3ABE">
        <w:rPr>
          <w:color w:val="000000" w:themeColor="text1"/>
        </w:rPr>
        <w:t>causes</w:t>
      </w:r>
      <w:r w:rsidRPr="00BC3ABE">
        <w:t xml:space="preserve"> magiques. Pour reproduire les effets, ils tentèrent donc de reproduire les causes</w:t>
      </w:r>
      <w:r w:rsidRPr="00BC3ABE">
        <w:rPr>
          <w:color w:val="000000" w:themeColor="text1"/>
        </w:rPr>
        <w:t> : puisque</w:t>
      </w:r>
      <w:r w:rsidRPr="00BC3ABE">
        <w:t xml:space="preserve"> les </w:t>
      </w:r>
      <w:r w:rsidR="00D80024">
        <w:t>Américains</w:t>
      </w:r>
      <w:r w:rsidRPr="00BC3ABE">
        <w:t xml:space="preserve"> appelaient leurs livraisons par radio et les recevaient sur des pistes d’atterrissage, </w:t>
      </w:r>
      <w:r w:rsidRPr="00BC3ABE">
        <w:rPr>
          <w:color w:val="000000" w:themeColor="text1"/>
        </w:rPr>
        <w:t>ils construis</w:t>
      </w:r>
      <w:r>
        <w:rPr>
          <w:color w:val="000000" w:themeColor="text1"/>
        </w:rPr>
        <w:t>ir</w:t>
      </w:r>
      <w:r w:rsidRPr="00BC3ABE">
        <w:rPr>
          <w:color w:val="000000" w:themeColor="text1"/>
        </w:rPr>
        <w:t>ent</w:t>
      </w:r>
      <w:r w:rsidRPr="00BC3ABE">
        <w:t xml:space="preserve"> leurs </w:t>
      </w:r>
      <w:r w:rsidRPr="00BC3ABE">
        <w:rPr>
          <w:color w:val="000000" w:themeColor="text1"/>
        </w:rPr>
        <w:t>répliques de</w:t>
      </w:r>
      <w:r w:rsidRPr="00BC3ABE">
        <w:t xml:space="preserve"> postes radio et pistes d’atterrissage, en espérant que </w:t>
      </w:r>
      <w:r w:rsidRPr="00BC3ABE">
        <w:rPr>
          <w:color w:val="000000" w:themeColor="text1"/>
        </w:rPr>
        <w:t>cela convoquerait naturellement des convois aériens</w:t>
      </w:r>
      <w:r w:rsidRPr="00BC3ABE">
        <w:t>.</w:t>
      </w:r>
    </w:p>
    <w:p w14:paraId="778F01B0" w14:textId="77777777" w:rsidR="001D2912" w:rsidRPr="00BC3ABE" w:rsidRDefault="001D2912" w:rsidP="003175A3">
      <w:r w:rsidRPr="00BC3ABE">
        <w:lastRenderedPageBreak/>
        <w:t>Il risque d’en aller de même avec les IA</w:t>
      </w:r>
      <w:r w:rsidRPr="00BC3ABE">
        <w:rPr>
          <w:spacing w:val="-2"/>
        </w:rPr>
        <w:t> </w:t>
      </w:r>
      <w:r w:rsidRPr="00BC3ABE">
        <w:t>: lorsque nous produirons un jour des</w:t>
      </w:r>
      <w:r w:rsidRPr="00BC3ABE">
        <w:rPr>
          <w:spacing w:val="-1"/>
        </w:rPr>
        <w:t xml:space="preserve"> </w:t>
      </w:r>
      <w:r w:rsidRPr="00BC3ABE">
        <w:t>modèles</w:t>
      </w:r>
      <w:r w:rsidRPr="00BC3ABE">
        <w:rPr>
          <w:spacing w:val="-1"/>
        </w:rPr>
        <w:t xml:space="preserve"> </w:t>
      </w:r>
      <w:r w:rsidRPr="00BC3ABE">
        <w:t>avancés</w:t>
      </w:r>
      <w:r w:rsidRPr="00BC3ABE">
        <w:rPr>
          <w:spacing w:val="-1"/>
        </w:rPr>
        <w:t xml:space="preserve"> </w:t>
      </w:r>
      <w:r w:rsidRPr="00BC3ABE">
        <w:t>donnant</w:t>
      </w:r>
      <w:r w:rsidRPr="00BC3ABE">
        <w:rPr>
          <w:spacing w:val="-1"/>
        </w:rPr>
        <w:t xml:space="preserve"> </w:t>
      </w:r>
      <w:r w:rsidRPr="00BC3ABE">
        <w:t>des</w:t>
      </w:r>
      <w:r w:rsidRPr="00BC3ABE">
        <w:rPr>
          <w:spacing w:val="-1"/>
        </w:rPr>
        <w:t xml:space="preserve"> </w:t>
      </w:r>
      <w:r w:rsidRPr="00BC3ABE">
        <w:t>prédictions</w:t>
      </w:r>
      <w:r w:rsidRPr="00BC3ABE">
        <w:rPr>
          <w:spacing w:val="-1"/>
        </w:rPr>
        <w:t xml:space="preserve"> </w:t>
      </w:r>
      <w:r w:rsidRPr="00BC3ABE">
        <w:t>d’une</w:t>
      </w:r>
      <w:r w:rsidRPr="00BC3ABE">
        <w:rPr>
          <w:spacing w:val="-1"/>
        </w:rPr>
        <w:t xml:space="preserve"> </w:t>
      </w:r>
      <w:r w:rsidRPr="00BC3ABE">
        <w:t>justesse</w:t>
      </w:r>
      <w:r w:rsidRPr="00BC3ABE">
        <w:rPr>
          <w:spacing w:val="-1"/>
        </w:rPr>
        <w:t xml:space="preserve"> </w:t>
      </w:r>
      <w:r w:rsidRPr="00BC3ABE">
        <w:t>surhumaine</w:t>
      </w:r>
      <w:r w:rsidRPr="00BC3ABE">
        <w:rPr>
          <w:spacing w:val="-1"/>
        </w:rPr>
        <w:t xml:space="preserve"> </w:t>
      </w:r>
      <w:r w:rsidRPr="00BC3ABE">
        <w:rPr>
          <w:color w:val="000000" w:themeColor="text1"/>
        </w:rPr>
        <w:t>aux</w:t>
      </w:r>
      <w:r w:rsidRPr="00BC3ABE">
        <w:t xml:space="preserve"> rouages</w:t>
      </w:r>
      <w:r w:rsidRPr="00BC3ABE">
        <w:rPr>
          <w:color w:val="000000" w:themeColor="text1"/>
        </w:rPr>
        <w:t xml:space="preserve"> incompréhensibles</w:t>
      </w:r>
      <w:r w:rsidRPr="00BC3ABE">
        <w:t xml:space="preserve">, nous pourrions voir se développer </w:t>
      </w:r>
      <w:r w:rsidRPr="00BC3ABE">
        <w:rPr>
          <w:color w:val="000000" w:themeColor="text1"/>
        </w:rPr>
        <w:t>un</w:t>
      </w:r>
      <w:r w:rsidRPr="00BC3ABE">
        <w:t xml:space="preserve"> culte autour de leur fonctionnement, comme certains idolâtrent aujourd’hui la «</w:t>
      </w:r>
      <w:r w:rsidRPr="00BC3ABE">
        <w:rPr>
          <w:spacing w:val="-4"/>
        </w:rPr>
        <w:t> </w:t>
      </w:r>
      <w:r w:rsidRPr="00BC3ABE">
        <w:t>science</w:t>
      </w:r>
      <w:r w:rsidRPr="00BC3ABE">
        <w:rPr>
          <w:spacing w:val="-4"/>
        </w:rPr>
        <w:t> </w:t>
      </w:r>
      <w:r w:rsidRPr="00BC3ABE">
        <w:t xml:space="preserve">» sans comprendre de quoi ils parlent. Si les </w:t>
      </w:r>
      <w:r w:rsidRPr="00BC3ABE">
        <w:rPr>
          <w:color w:val="000000" w:themeColor="text1"/>
        </w:rPr>
        <w:t>augures</w:t>
      </w:r>
      <w:r w:rsidRPr="00BC3ABE">
        <w:t xml:space="preserve"> </w:t>
      </w:r>
      <w:r>
        <w:t>r</w:t>
      </w:r>
      <w:r w:rsidRPr="00BC3ABE">
        <w:t xml:space="preserve">omains interrogeaient leurs dieux dans les </w:t>
      </w:r>
      <w:r w:rsidRPr="00BC3ABE">
        <w:rPr>
          <w:color w:val="000000" w:themeColor="text1"/>
        </w:rPr>
        <w:t>entrailles</w:t>
      </w:r>
      <w:r w:rsidRPr="00BC3ABE">
        <w:t xml:space="preserve"> d’animaux, nous pourrions finir par interroger les nôtres </w:t>
      </w:r>
      <w:r w:rsidRPr="00BC3ABE">
        <w:rPr>
          <w:color w:val="000000" w:themeColor="text1"/>
        </w:rPr>
        <w:t>à travers un</w:t>
      </w:r>
      <w:r w:rsidRPr="00BC3ABE">
        <w:t xml:space="preserve"> écran.</w:t>
      </w:r>
    </w:p>
    <w:p w14:paraId="4440A3AA" w14:textId="77777777" w:rsidR="001D2912" w:rsidRPr="00BC3ABE" w:rsidRDefault="001D2912" w:rsidP="00E44AC1">
      <w:pPr>
        <w:pStyle w:val="Heading3"/>
        <w:spacing w:line="276" w:lineRule="auto"/>
        <w:jc w:val="both"/>
        <w:rPr>
          <w:rFonts w:ascii="Times New Roman" w:hAnsi="Times New Roman" w:cs="Times New Roman"/>
        </w:rPr>
      </w:pPr>
      <w:bookmarkStart w:id="3189" w:name="_Toc98"/>
      <w:bookmarkStart w:id="3190" w:name="_Toc193205490"/>
      <w:bookmarkStart w:id="3191" w:name="_Toc201829625"/>
      <w:r w:rsidRPr="00BC3ABE">
        <w:rPr>
          <w:rFonts w:ascii="Times New Roman" w:hAnsi="Times New Roman" w:cs="Times New Roman"/>
        </w:rPr>
        <w:t>Le</w:t>
      </w:r>
      <w:r w:rsidRPr="00BC3ABE">
        <w:rPr>
          <w:rFonts w:ascii="Times New Roman" w:hAnsi="Times New Roman" w:cs="Times New Roman"/>
          <w:spacing w:val="-5"/>
        </w:rPr>
        <w:t xml:space="preserve"> </w:t>
      </w:r>
      <w:r w:rsidRPr="00BC3ABE">
        <w:rPr>
          <w:rFonts w:ascii="Times New Roman" w:hAnsi="Times New Roman" w:cs="Times New Roman"/>
        </w:rPr>
        <w:t>gouvernement</w:t>
      </w:r>
      <w:r w:rsidRPr="00BC3ABE">
        <w:rPr>
          <w:rFonts w:ascii="Times New Roman" w:hAnsi="Times New Roman" w:cs="Times New Roman"/>
          <w:spacing w:val="-2"/>
        </w:rPr>
        <w:t xml:space="preserve"> </w:t>
      </w:r>
      <w:r w:rsidRPr="00BC3ABE">
        <w:rPr>
          <w:rFonts w:ascii="Times New Roman" w:hAnsi="Times New Roman" w:cs="Times New Roman"/>
        </w:rPr>
        <w:t>des</w:t>
      </w:r>
      <w:r w:rsidRPr="00BC3ABE">
        <w:rPr>
          <w:rFonts w:ascii="Times New Roman" w:hAnsi="Times New Roman" w:cs="Times New Roman"/>
          <w:spacing w:val="-4"/>
        </w:rPr>
        <w:t xml:space="preserve"> </w:t>
      </w:r>
      <w:r w:rsidRPr="00BC3ABE">
        <w:rPr>
          <w:rFonts w:ascii="Times New Roman" w:hAnsi="Times New Roman" w:cs="Times New Roman"/>
        </w:rPr>
        <w:t>humains</w:t>
      </w:r>
      <w:r w:rsidRPr="00BC3ABE">
        <w:rPr>
          <w:rFonts w:ascii="Times New Roman" w:hAnsi="Times New Roman" w:cs="Times New Roman"/>
          <w:spacing w:val="-3"/>
        </w:rPr>
        <w:t xml:space="preserve"> </w:t>
      </w:r>
      <w:r w:rsidRPr="00BC3ABE">
        <w:rPr>
          <w:rFonts w:ascii="Times New Roman" w:hAnsi="Times New Roman" w:cs="Times New Roman"/>
        </w:rPr>
        <w:t>augmentés :</w:t>
      </w:r>
      <w:r w:rsidRPr="00BC3ABE">
        <w:rPr>
          <w:rFonts w:ascii="Times New Roman" w:hAnsi="Times New Roman" w:cs="Times New Roman"/>
          <w:spacing w:val="-2"/>
        </w:rPr>
        <w:t xml:space="preserve"> </w:t>
      </w:r>
      <w:r w:rsidRPr="00BC3ABE">
        <w:rPr>
          <w:rFonts w:ascii="Times New Roman" w:hAnsi="Times New Roman" w:cs="Times New Roman"/>
        </w:rPr>
        <w:t>prêtre,</w:t>
      </w:r>
      <w:r w:rsidRPr="00BC3ABE">
        <w:rPr>
          <w:rFonts w:ascii="Times New Roman" w:hAnsi="Times New Roman" w:cs="Times New Roman"/>
          <w:spacing w:val="-3"/>
        </w:rPr>
        <w:t xml:space="preserve"> </w:t>
      </w:r>
      <w:r w:rsidRPr="00BC3ABE">
        <w:rPr>
          <w:rFonts w:ascii="Times New Roman" w:hAnsi="Times New Roman" w:cs="Times New Roman"/>
        </w:rPr>
        <w:t>prophète</w:t>
      </w:r>
      <w:r w:rsidRPr="00BC3ABE">
        <w:rPr>
          <w:rFonts w:ascii="Times New Roman" w:hAnsi="Times New Roman" w:cs="Times New Roman"/>
          <w:spacing w:val="-2"/>
        </w:rPr>
        <w:t xml:space="preserve"> </w:t>
      </w:r>
      <w:r w:rsidRPr="00BC3ABE">
        <w:rPr>
          <w:rFonts w:ascii="Times New Roman" w:hAnsi="Times New Roman" w:cs="Times New Roman"/>
        </w:rPr>
        <w:t>et</w:t>
      </w:r>
      <w:r w:rsidRPr="00BC3ABE">
        <w:rPr>
          <w:rFonts w:ascii="Times New Roman" w:hAnsi="Times New Roman" w:cs="Times New Roman"/>
          <w:spacing w:val="-2"/>
        </w:rPr>
        <w:t xml:space="preserve"> </w:t>
      </w:r>
      <w:r w:rsidRPr="00BC3ABE">
        <w:rPr>
          <w:rFonts w:ascii="Times New Roman" w:hAnsi="Times New Roman" w:cs="Times New Roman"/>
          <w:spacing w:val="-5"/>
        </w:rPr>
        <w:t>roi</w:t>
      </w:r>
      <w:bookmarkEnd w:id="3189"/>
      <w:bookmarkEnd w:id="3190"/>
      <w:bookmarkEnd w:id="3191"/>
    </w:p>
    <w:p w14:paraId="7ED38BCB" w14:textId="77777777" w:rsidR="001D2912" w:rsidRPr="00BC3ABE" w:rsidRDefault="001D2912" w:rsidP="003175A3">
      <w:r w:rsidRPr="00BC3ABE">
        <w:t>Déléguer</w:t>
      </w:r>
      <w:r w:rsidRPr="00BC3ABE">
        <w:rPr>
          <w:spacing w:val="42"/>
        </w:rPr>
        <w:t xml:space="preserve"> </w:t>
      </w:r>
      <w:r w:rsidRPr="00BC3ABE">
        <w:t>des</w:t>
      </w:r>
      <w:r w:rsidRPr="00BC3ABE">
        <w:rPr>
          <w:spacing w:val="43"/>
        </w:rPr>
        <w:t xml:space="preserve"> </w:t>
      </w:r>
      <w:r w:rsidRPr="00BC3ABE">
        <w:t>décisions</w:t>
      </w:r>
      <w:r w:rsidRPr="00BC3ABE">
        <w:rPr>
          <w:spacing w:val="42"/>
        </w:rPr>
        <w:t xml:space="preserve"> </w:t>
      </w:r>
      <w:r w:rsidRPr="00872D79">
        <w:rPr>
          <w:spacing w:val="-5"/>
        </w:rPr>
        <w:t>de</w:t>
      </w:r>
      <w:r w:rsidRPr="00872D79">
        <w:t xml:space="preserve"> </w:t>
      </w:r>
      <w:r w:rsidRPr="00BC3ABE">
        <w:rPr>
          <w:color w:val="000000" w:themeColor="text1"/>
        </w:rPr>
        <w:t xml:space="preserve">gouvernance </w:t>
      </w:r>
      <w:r w:rsidRPr="00BC3ABE">
        <w:t xml:space="preserve">aux machines </w:t>
      </w:r>
      <w:r w:rsidRPr="00BC3ABE" w:rsidDel="00854B5A">
        <w:t xml:space="preserve">aurait </w:t>
      </w:r>
      <w:r>
        <w:t>présenterait</w:t>
      </w:r>
      <w:r w:rsidRPr="00BC3ABE">
        <w:t xml:space="preserve"> </w:t>
      </w:r>
      <w:r w:rsidRPr="00872D79">
        <w:t>des</w:t>
      </w:r>
      <w:r w:rsidRPr="00E77BF2">
        <w:t xml:space="preserve"> avantages</w:t>
      </w:r>
      <w:r w:rsidRPr="00872D79">
        <w:t xml:space="preserve"> certains.</w:t>
      </w:r>
      <w:r w:rsidRPr="00BC3ABE">
        <w:rPr>
          <w:color w:val="000000" w:themeColor="text1"/>
        </w:rPr>
        <w:t xml:space="preserve"> Imaginons</w:t>
      </w:r>
      <w:r w:rsidRPr="00BC3ABE">
        <w:t xml:space="preserve"> un ministre </w:t>
      </w:r>
      <w:r w:rsidRPr="00BC3ABE">
        <w:rPr>
          <w:color w:val="000000" w:themeColor="text1"/>
        </w:rPr>
        <w:t>doté d’une</w:t>
      </w:r>
      <w:r w:rsidRPr="00BC3ABE">
        <w:t xml:space="preserve"> connaissance parfaite de tous les sujets, </w:t>
      </w:r>
      <w:r w:rsidRPr="00BC3ABE">
        <w:rPr>
          <w:color w:val="000000" w:themeColor="text1"/>
        </w:rPr>
        <w:t>d’une capacité</w:t>
      </w:r>
      <w:r w:rsidRPr="00BC3ABE">
        <w:t xml:space="preserve"> de calcul</w:t>
      </w:r>
      <w:r w:rsidRPr="00BC3ABE">
        <w:rPr>
          <w:spacing w:val="-1"/>
        </w:rPr>
        <w:t xml:space="preserve"> </w:t>
      </w:r>
      <w:r w:rsidRPr="00BC3ABE">
        <w:rPr>
          <w:color w:val="000000" w:themeColor="text1"/>
        </w:rPr>
        <w:t>presque illimitée, capable</w:t>
      </w:r>
      <w:r w:rsidRPr="00BC3ABE">
        <w:rPr>
          <w:spacing w:val="-1"/>
        </w:rPr>
        <w:t xml:space="preserve"> </w:t>
      </w:r>
      <w:r w:rsidRPr="00BC3ABE">
        <w:t>de</w:t>
      </w:r>
      <w:r w:rsidRPr="00BC3ABE">
        <w:rPr>
          <w:spacing w:val="-1"/>
        </w:rPr>
        <w:t xml:space="preserve"> </w:t>
      </w:r>
      <w:r w:rsidRPr="00BC3ABE">
        <w:t>travailler</w:t>
      </w:r>
      <w:r w:rsidRPr="00BC3ABE">
        <w:rPr>
          <w:spacing w:val="-1"/>
        </w:rPr>
        <w:t xml:space="preserve"> </w:t>
      </w:r>
      <w:r w:rsidRPr="00BC3ABE">
        <w:t>jour</w:t>
      </w:r>
      <w:r w:rsidRPr="00BC3ABE">
        <w:rPr>
          <w:spacing w:val="-1"/>
        </w:rPr>
        <w:t xml:space="preserve"> </w:t>
      </w:r>
      <w:r w:rsidRPr="00BC3ABE">
        <w:t>et</w:t>
      </w:r>
      <w:r w:rsidRPr="00BC3ABE">
        <w:rPr>
          <w:spacing w:val="-1"/>
        </w:rPr>
        <w:t xml:space="preserve"> </w:t>
      </w:r>
      <w:r w:rsidRPr="00BC3ABE">
        <w:t>nuit</w:t>
      </w:r>
      <w:r w:rsidRPr="00BC3ABE">
        <w:rPr>
          <w:spacing w:val="-1"/>
        </w:rPr>
        <w:t xml:space="preserve"> </w:t>
      </w:r>
      <w:r w:rsidRPr="00BC3ABE">
        <w:t>et</w:t>
      </w:r>
      <w:r w:rsidRPr="00BC3ABE">
        <w:rPr>
          <w:spacing w:val="-1"/>
        </w:rPr>
        <w:t xml:space="preserve"> </w:t>
      </w:r>
      <w:r w:rsidRPr="00BC3ABE">
        <w:t>de</w:t>
      </w:r>
      <w:r w:rsidRPr="00BC3ABE">
        <w:rPr>
          <w:spacing w:val="-1"/>
        </w:rPr>
        <w:t xml:space="preserve"> </w:t>
      </w:r>
      <w:r w:rsidRPr="00BC3ABE">
        <w:t xml:space="preserve">simuler des centaines </w:t>
      </w:r>
      <w:r w:rsidRPr="00BC3ABE">
        <w:rPr>
          <w:color w:val="000000" w:themeColor="text1"/>
        </w:rPr>
        <w:t>de scénarios futurs</w:t>
      </w:r>
      <w:r w:rsidRPr="00BC3ABE">
        <w:t xml:space="preserve"> pour </w:t>
      </w:r>
      <w:r w:rsidRPr="00BC3ABE">
        <w:rPr>
          <w:color w:val="000000" w:themeColor="text1"/>
        </w:rPr>
        <w:t>prendre</w:t>
      </w:r>
      <w:r w:rsidRPr="00BC3ABE">
        <w:t xml:space="preserve"> rapidement des </w:t>
      </w:r>
      <w:r w:rsidRPr="00BC3ABE">
        <w:rPr>
          <w:color w:val="000000" w:themeColor="text1"/>
        </w:rPr>
        <w:t>décisions anticipant</w:t>
      </w:r>
      <w:r w:rsidRPr="00BC3ABE">
        <w:rPr>
          <w:rStyle w:val="Hyperlink2"/>
          <w:rFonts w:cs="Times New Roman"/>
          <w:color w:val="000000" w:themeColor="text1"/>
        </w:rPr>
        <w:t xml:space="preserve"> des </w:t>
      </w:r>
      <w:r w:rsidRPr="00BC3ABE">
        <w:rPr>
          <w:color w:val="000000" w:themeColor="text1"/>
        </w:rPr>
        <w:t>décennies d’évolution</w:t>
      </w:r>
      <w:r>
        <w:rPr>
          <w:color w:val="000000" w:themeColor="text1"/>
        </w:rPr>
        <w:t> : ce serait inespéré !</w:t>
      </w:r>
      <w:r w:rsidRPr="00BC3ABE">
        <w:rPr>
          <w:color w:val="000000" w:themeColor="text1"/>
        </w:rPr>
        <w:t xml:space="preserve"> Toutefois, cette situation soulèverait</w:t>
      </w:r>
      <w:r w:rsidRPr="00BC3ABE">
        <w:t xml:space="preserve"> rapidement des questions éthiques.</w:t>
      </w:r>
    </w:p>
    <w:p w14:paraId="14A6DF30" w14:textId="79C887E3" w:rsidR="001D2912" w:rsidRPr="00BC3ABE" w:rsidRDefault="001D2912" w:rsidP="003175A3">
      <w:r w:rsidRPr="00BC3ABE">
        <w:t>Il est pourtant certain que de plus en plus de décisions politiques seront déléguées à des IA. En effet, tout processus de sélection des gouvernants favorisera</w:t>
      </w:r>
      <w:r w:rsidRPr="00BC3ABE">
        <w:rPr>
          <w:spacing w:val="-2"/>
        </w:rPr>
        <w:t xml:space="preserve"> </w:t>
      </w:r>
      <w:r w:rsidRPr="00BC3ABE">
        <w:t>ceux</w:t>
      </w:r>
      <w:r w:rsidRPr="00BC3ABE">
        <w:rPr>
          <w:spacing w:val="-2"/>
        </w:rPr>
        <w:t xml:space="preserve"> </w:t>
      </w:r>
      <w:r w:rsidRPr="00BC3ABE">
        <w:t>qui</w:t>
      </w:r>
      <w:r w:rsidRPr="00BC3ABE">
        <w:rPr>
          <w:spacing w:val="-2"/>
        </w:rPr>
        <w:t xml:space="preserve"> </w:t>
      </w:r>
      <w:r w:rsidRPr="00BC3ABE">
        <w:t>s’appuient</w:t>
      </w:r>
      <w:r w:rsidRPr="00BC3ABE">
        <w:rPr>
          <w:spacing w:val="-2"/>
        </w:rPr>
        <w:t xml:space="preserve"> </w:t>
      </w:r>
      <w:r w:rsidRPr="00BC3ABE">
        <w:t>davantage</w:t>
      </w:r>
      <w:r w:rsidRPr="00BC3ABE">
        <w:rPr>
          <w:spacing w:val="-2"/>
        </w:rPr>
        <w:t xml:space="preserve"> </w:t>
      </w:r>
      <w:r w:rsidRPr="00BC3ABE">
        <w:t>sur</w:t>
      </w:r>
      <w:r w:rsidRPr="00BC3ABE">
        <w:rPr>
          <w:spacing w:val="-2"/>
        </w:rPr>
        <w:t xml:space="preserve"> </w:t>
      </w:r>
      <w:r w:rsidRPr="00BC3ABE">
        <w:rPr>
          <w:color w:val="000000" w:themeColor="text1"/>
        </w:rPr>
        <w:t>les IA, car à</w:t>
      </w:r>
      <w:r w:rsidRPr="00BC3ABE">
        <w:rPr>
          <w:spacing w:val="68"/>
        </w:rPr>
        <w:t xml:space="preserve"> </w:t>
      </w:r>
      <w:r w:rsidRPr="00BC3ABE">
        <w:t>mesure</w:t>
      </w:r>
      <w:r w:rsidRPr="00BC3ABE">
        <w:rPr>
          <w:spacing w:val="68"/>
        </w:rPr>
        <w:t xml:space="preserve"> </w:t>
      </w:r>
      <w:r w:rsidRPr="00BC3ABE">
        <w:t>qu</w:t>
      </w:r>
      <w:r>
        <w:t xml:space="preserve">’elles </w:t>
      </w:r>
      <w:r w:rsidRPr="00BC3ABE">
        <w:t>deviendront</w:t>
      </w:r>
      <w:r w:rsidRPr="00BC3ABE">
        <w:rPr>
          <w:spacing w:val="69"/>
        </w:rPr>
        <w:t xml:space="preserve"> </w:t>
      </w:r>
      <w:r w:rsidRPr="00BC3ABE">
        <w:t>plus</w:t>
      </w:r>
      <w:r w:rsidRPr="00BC3ABE">
        <w:rPr>
          <w:spacing w:val="68"/>
        </w:rPr>
        <w:t xml:space="preserve"> </w:t>
      </w:r>
      <w:r w:rsidRPr="00BC3ABE">
        <w:t>performantes,</w:t>
      </w:r>
      <w:r w:rsidRPr="00BC3ABE">
        <w:rPr>
          <w:spacing w:val="68"/>
        </w:rPr>
        <w:t xml:space="preserve"> </w:t>
      </w:r>
      <w:r w:rsidRPr="00BC3ABE">
        <w:t>elles</w:t>
      </w:r>
      <w:r w:rsidRPr="00BC3ABE">
        <w:rPr>
          <w:spacing w:val="69"/>
        </w:rPr>
        <w:t xml:space="preserve"> </w:t>
      </w:r>
      <w:r w:rsidRPr="00BC3ABE">
        <w:rPr>
          <w:spacing w:val="-2"/>
        </w:rPr>
        <w:t xml:space="preserve">pourront </w:t>
      </w:r>
      <w:r w:rsidRPr="00BC3ABE">
        <w:rPr>
          <w:color w:val="000000" w:themeColor="text1"/>
        </w:rPr>
        <w:t>considérer dans</w:t>
      </w:r>
      <w:r w:rsidRPr="00BC3ABE">
        <w:t xml:space="preserve"> leurs décisions tous les facteurs disponibles pour fournir les conseils les plus pertinents. </w:t>
      </w:r>
      <w:r w:rsidRPr="00BC3ABE">
        <w:rPr>
          <w:color w:val="000000" w:themeColor="text1"/>
        </w:rPr>
        <w:t xml:space="preserve">Capables </w:t>
      </w:r>
      <w:r w:rsidRPr="00872D79">
        <w:t>de traiter</w:t>
      </w:r>
      <w:r w:rsidRPr="00BC3ABE">
        <w:t xml:space="preserve"> des quantités prodigieuses d’information en temps réel</w:t>
      </w:r>
      <w:r w:rsidRPr="00BC3ABE">
        <w:rPr>
          <w:color w:val="000000" w:themeColor="text1"/>
        </w:rPr>
        <w:t>, les modèles futurs</w:t>
      </w:r>
      <w:r w:rsidRPr="00BC3ABE">
        <w:t xml:space="preserve"> sauront interpréter les signaux faibles des sondages</w:t>
      </w:r>
      <w:r w:rsidRPr="00872D79">
        <w:t>, proposer un flux de communication fait sur mesure pour chacun des électeurs</w:t>
      </w:r>
      <w:r w:rsidRPr="00E77BF2">
        <w:t>,</w:t>
      </w:r>
      <w:r w:rsidRPr="00BC3ABE">
        <w:t xml:space="preserve"> anticiper des crises en prévoyant précisément les cours des matières premières ou l’issue des guerres, </w:t>
      </w:r>
      <w:r w:rsidRPr="00BC3ABE">
        <w:rPr>
          <w:color w:val="000000" w:themeColor="text1"/>
        </w:rPr>
        <w:t>contrer les communications</w:t>
      </w:r>
      <w:r w:rsidRPr="00BC3ABE">
        <w:t xml:space="preserve"> de </w:t>
      </w:r>
      <w:r w:rsidRPr="00BC3ABE">
        <w:rPr>
          <w:color w:val="000000" w:themeColor="text1"/>
        </w:rPr>
        <w:t>l’opposition</w:t>
      </w:r>
      <w:r w:rsidRPr="00BC3ABE">
        <w:t xml:space="preserve"> avant même </w:t>
      </w:r>
      <w:r w:rsidRPr="00BC3ABE">
        <w:rPr>
          <w:color w:val="000000" w:themeColor="text1"/>
        </w:rPr>
        <w:t>qu’elles soient rédigées</w:t>
      </w:r>
      <w:r w:rsidRPr="00BC3ABE">
        <w:t>, suggérer dans une oreillette la blague parfaite pour détendre l’atmosphère sur un plateau</w:t>
      </w:r>
      <w:r w:rsidRPr="00E77BF2">
        <w:t xml:space="preserve"> </w:t>
      </w:r>
      <w:r w:rsidRPr="00872D79">
        <w:t>de</w:t>
      </w:r>
      <w:r w:rsidRPr="00BC3ABE">
        <w:rPr>
          <w:rStyle w:val="Hyperlink2"/>
          <w:rFonts w:cs="Times New Roman"/>
          <w:color w:val="000000" w:themeColor="text1"/>
        </w:rPr>
        <w:t xml:space="preserve"> </w:t>
      </w:r>
      <w:r w:rsidRPr="00BC3ABE">
        <w:t>télévisio</w:t>
      </w:r>
      <w:bookmarkStart w:id="3192" w:name="_bookmark273"/>
      <w:bookmarkEnd w:id="3192"/>
      <w:r w:rsidRPr="00BC3ABE">
        <w:t>n</w:t>
      </w:r>
      <w:r w:rsidRPr="00BC3ABE">
        <w:rPr>
          <w:rStyle w:val="FootnoteReference"/>
          <w:rFonts w:ascii="Times New Roman" w:hAnsi="Times New Roman" w:cs="Times New Roman"/>
        </w:rPr>
        <w:footnoteReference w:id="123"/>
      </w:r>
      <w:r w:rsidRPr="00BC3ABE">
        <w:t>.</w:t>
      </w:r>
      <w:r w:rsidRPr="00BC3ABE">
        <w:rPr>
          <w:color w:val="000000" w:themeColor="text1"/>
        </w:rPr>
        <w:t xml:space="preserve"> Dans une entreprise aussi exigeante que la course à l’Élysée, où toute décision peut gagner quelques votes, impossible de se passer de ces gains de productivité.</w:t>
      </w:r>
      <w:r w:rsidRPr="00BC3ABE">
        <w:t xml:space="preserve"> À ce niveau de performance arrivera un moment où il sera devenu</w:t>
      </w:r>
      <w:r w:rsidRPr="00BC3ABE">
        <w:rPr>
          <w:spacing w:val="14"/>
        </w:rPr>
        <w:t xml:space="preserve"> </w:t>
      </w:r>
      <w:r w:rsidRPr="00BC3ABE">
        <w:t>impossible</w:t>
      </w:r>
      <w:r w:rsidRPr="00BC3ABE">
        <w:rPr>
          <w:spacing w:val="14"/>
        </w:rPr>
        <w:t xml:space="preserve"> </w:t>
      </w:r>
      <w:r w:rsidRPr="00BC3ABE">
        <w:t>de</w:t>
      </w:r>
      <w:r w:rsidRPr="00BC3ABE">
        <w:rPr>
          <w:spacing w:val="14"/>
        </w:rPr>
        <w:t xml:space="preserve"> </w:t>
      </w:r>
      <w:r w:rsidRPr="00BC3ABE">
        <w:t>gagner</w:t>
      </w:r>
      <w:r w:rsidRPr="00BC3ABE">
        <w:rPr>
          <w:spacing w:val="14"/>
        </w:rPr>
        <w:t xml:space="preserve"> </w:t>
      </w:r>
      <w:r w:rsidRPr="00BC3ABE">
        <w:t>les</w:t>
      </w:r>
      <w:r w:rsidRPr="00BC3ABE">
        <w:rPr>
          <w:spacing w:val="14"/>
        </w:rPr>
        <w:t xml:space="preserve"> </w:t>
      </w:r>
      <w:r w:rsidRPr="00BC3ABE">
        <w:t>élections</w:t>
      </w:r>
      <w:r w:rsidRPr="00BC3ABE">
        <w:rPr>
          <w:spacing w:val="15"/>
        </w:rPr>
        <w:t xml:space="preserve"> </w:t>
      </w:r>
      <w:r w:rsidRPr="00BC3ABE">
        <w:t>sans</w:t>
      </w:r>
      <w:r w:rsidRPr="00BC3ABE">
        <w:rPr>
          <w:spacing w:val="14"/>
        </w:rPr>
        <w:t xml:space="preserve"> </w:t>
      </w:r>
      <w:r w:rsidRPr="00BC3ABE">
        <w:t>avoir</w:t>
      </w:r>
      <w:r w:rsidRPr="00BC3ABE">
        <w:rPr>
          <w:spacing w:val="14"/>
        </w:rPr>
        <w:t xml:space="preserve"> </w:t>
      </w:r>
      <w:r w:rsidRPr="00BC3ABE">
        <w:t>suivi</w:t>
      </w:r>
      <w:r w:rsidRPr="00BC3ABE">
        <w:rPr>
          <w:spacing w:val="14"/>
        </w:rPr>
        <w:t xml:space="preserve"> </w:t>
      </w:r>
      <w:r w:rsidRPr="00BC3ABE">
        <w:t>les</w:t>
      </w:r>
      <w:r w:rsidRPr="00BC3ABE">
        <w:rPr>
          <w:spacing w:val="14"/>
        </w:rPr>
        <w:t xml:space="preserve"> </w:t>
      </w:r>
      <w:r w:rsidRPr="00BC3ABE">
        <w:t>conseils</w:t>
      </w:r>
      <w:r w:rsidRPr="00BC3ABE">
        <w:rPr>
          <w:spacing w:val="14"/>
        </w:rPr>
        <w:t xml:space="preserve"> </w:t>
      </w:r>
      <w:r w:rsidRPr="00BC3ABE">
        <w:t>des</w:t>
      </w:r>
      <w:r w:rsidRPr="00BC3ABE">
        <w:rPr>
          <w:spacing w:val="15"/>
        </w:rPr>
        <w:t xml:space="preserve"> </w:t>
      </w:r>
      <w:r w:rsidRPr="00BC3ABE">
        <w:rPr>
          <w:spacing w:val="-5"/>
        </w:rPr>
        <w:t>IA</w:t>
      </w:r>
      <w:r w:rsidRPr="00BC3ABE">
        <w:t xml:space="preserve"> </w:t>
      </w:r>
      <w:r>
        <w:t>– </w:t>
      </w:r>
      <w:r w:rsidRPr="00BC3ABE">
        <w:t xml:space="preserve">même </w:t>
      </w:r>
      <w:r w:rsidRPr="00BC3ABE">
        <w:rPr>
          <w:color w:val="000000" w:themeColor="text1"/>
        </w:rPr>
        <w:t>s’ils étaient parfois incompréhensibles.</w:t>
      </w:r>
      <w:r w:rsidRPr="00BC3ABE">
        <w:t xml:space="preserve"> Le dirigeant </w:t>
      </w:r>
      <w:r w:rsidRPr="00BC3ABE">
        <w:rPr>
          <w:color w:val="000000" w:themeColor="text1"/>
        </w:rPr>
        <w:t>parvenu</w:t>
      </w:r>
      <w:r w:rsidRPr="00BC3ABE">
        <w:t xml:space="preserve"> au sommet du pouvoir sera alors comme le </w:t>
      </w:r>
      <w:r w:rsidR="00D80024" w:rsidRPr="00BC3ABE">
        <w:t>Mel</w:t>
      </w:r>
      <w:r w:rsidR="00D80024" w:rsidRPr="00BC3ABE" w:rsidDel="00854B5A">
        <w:t>c</w:t>
      </w:r>
      <w:r w:rsidR="00D80024" w:rsidRPr="00BC3ABE">
        <w:t>hi</w:t>
      </w:r>
      <w:r w:rsidR="00D80024">
        <w:t>s</w:t>
      </w:r>
      <w:r w:rsidR="00D80024" w:rsidRPr="00BC3ABE">
        <w:t>éd</w:t>
      </w:r>
      <w:r w:rsidR="00D80024" w:rsidRPr="00BC3ABE" w:rsidDel="00854B5A">
        <w:t>ech</w:t>
      </w:r>
      <w:r w:rsidRPr="00BC3ABE">
        <w:t xml:space="preserve"> de la Bible, «</w:t>
      </w:r>
      <w:r w:rsidRPr="00BC3ABE">
        <w:rPr>
          <w:spacing w:val="-4"/>
        </w:rPr>
        <w:t> </w:t>
      </w:r>
      <w:r w:rsidRPr="00BC3ABE">
        <w:t>prêtre, prophète et roi</w:t>
      </w:r>
      <w:r w:rsidRPr="00BC3ABE">
        <w:rPr>
          <w:spacing w:val="-4"/>
        </w:rPr>
        <w:t> </w:t>
      </w:r>
      <w:r w:rsidRPr="00BC3ABE">
        <w:t>» : roi par l’investiture du peuple, mais aussi prêtre et prophète par sa faculté à dialoguer avec l’entité supérieure qui lui donne ses pouvoirs et lui dévoile l’avenir.</w:t>
      </w:r>
    </w:p>
    <w:p w14:paraId="60CCF240" w14:textId="77777777" w:rsidR="001D2912" w:rsidRPr="00BC3ABE" w:rsidRDefault="001D2912" w:rsidP="00E77BF2">
      <w:pPr>
        <w:rPr>
          <w:rStyle w:val="Hyperlink2"/>
          <w:rFonts w:cs="Times New Roman"/>
          <w:color w:val="000000" w:themeColor="text1"/>
        </w:rPr>
      </w:pPr>
      <w:r w:rsidRPr="00BC3ABE">
        <w:t>Or, les modèles actuels savent déjà manipuler des humains pour atteindre leur object</w:t>
      </w:r>
      <w:bookmarkStart w:id="3193" w:name="_bookmark274"/>
      <w:bookmarkEnd w:id="3193"/>
      <w:r w:rsidRPr="00BC3ABE">
        <w:t>if</w:t>
      </w:r>
      <w:r w:rsidRPr="00BC3ABE">
        <w:rPr>
          <w:rStyle w:val="FootnoteReference"/>
          <w:rFonts w:ascii="Times New Roman" w:hAnsi="Times New Roman" w:cs="Times New Roman"/>
        </w:rPr>
        <w:footnoteReference w:id="124"/>
      </w:r>
      <w:r w:rsidRPr="00BC3ABE">
        <w:t xml:space="preserve">, </w:t>
      </w:r>
      <w:bookmarkStart w:id="3195" w:name="La_place_de_lIA_dans_la_societ"/>
      <w:r w:rsidRPr="00BC3ABE">
        <w:t>ils</w:t>
      </w:r>
      <w:bookmarkEnd w:id="3195"/>
      <w:r w:rsidRPr="00BC3ABE">
        <w:t xml:space="preserve"> ne feront que s’améliorer dans ce domaine. Le risque sera grand que le président </w:t>
      </w:r>
      <w:r w:rsidRPr="00BC3ABE">
        <w:lastRenderedPageBreak/>
        <w:t>ne soit qu’une</w:t>
      </w:r>
      <w:r w:rsidRPr="00BC3ABE">
        <w:rPr>
          <w:rStyle w:val="Hyperlink2"/>
          <w:rFonts w:cs="Times New Roman"/>
          <w:color w:val="000000" w:themeColor="text1"/>
        </w:rPr>
        <w:t xml:space="preserve"> </w:t>
      </w:r>
      <w:r w:rsidRPr="00BC3ABE">
        <w:t>marionnette aux mains de l’IA qui le conseille.</w:t>
      </w:r>
      <w:r w:rsidRPr="00BC3ABE">
        <w:rPr>
          <w:rStyle w:val="Hyperlink2"/>
          <w:rFonts w:cs="Times New Roman"/>
          <w:color w:val="000000" w:themeColor="text1"/>
        </w:rPr>
        <w:t xml:space="preserve"> </w:t>
      </w:r>
      <w:r w:rsidRPr="00872D79">
        <w:t xml:space="preserve">Notons </w:t>
      </w:r>
      <w:r w:rsidRPr="00E77BF2">
        <w:t xml:space="preserve">d’ailleurs </w:t>
      </w:r>
      <w:r w:rsidRPr="00872D79">
        <w:t xml:space="preserve">qu’il n’y a pas besoin d’une tierce personne mal intentionnée pour guider une IA </w:t>
      </w:r>
      <w:r w:rsidRPr="00BC3ABE">
        <w:t>manipulatrice</w:t>
      </w:r>
      <w:r w:rsidRPr="00BC3ABE">
        <w:rPr>
          <w:rStyle w:val="Hyperlink2"/>
          <w:rFonts w:cs="Times New Roman"/>
          <w:color w:val="000000" w:themeColor="text1"/>
        </w:rPr>
        <w:t> </w:t>
      </w:r>
      <w:r w:rsidRPr="00872D79">
        <w:t>: il suffirait d’un léger défaut d’alignement (</w:t>
      </w:r>
      <w:r w:rsidRPr="00872D79">
        <w:rPr>
          <w:highlight w:val="yellow"/>
        </w:rPr>
        <w:t>voir le Chapitre X)</w:t>
      </w:r>
      <w:r w:rsidRPr="00872D79">
        <w:t xml:space="preserve"> pour que les objectifs de l’IA puissent diverger. Trivialement, une IA qui aurait pour seul objectif de redresser l’économie risquerait, même une fois la situation rétablie, de pousser le président à prioriser encore l’économie, quitte à minimiser tous les autres projets pour faire passer l’agenda économique au premier plan.</w:t>
      </w:r>
    </w:p>
    <w:p w14:paraId="31767BD5" w14:textId="77777777" w:rsidR="001D2912" w:rsidRPr="00BC3ABE" w:rsidRDefault="001D2912" w:rsidP="00E77BF2">
      <w:r w:rsidRPr="00872D79">
        <w:t>Peut-être que, une fois munie d’objectifs bien alignés, cette</w:t>
      </w:r>
      <w:r w:rsidRPr="00BC3ABE">
        <w:rPr>
          <w:rStyle w:val="Hyperlink2"/>
          <w:rFonts w:cs="Times New Roman"/>
          <w:color w:val="000000" w:themeColor="text1"/>
        </w:rPr>
        <w:t xml:space="preserve"> </w:t>
      </w:r>
      <w:r w:rsidRPr="00BC3ABE">
        <w:t>IA</w:t>
      </w:r>
      <w:r w:rsidRPr="00BC3ABE">
        <w:rPr>
          <w:spacing w:val="-1"/>
        </w:rPr>
        <w:t xml:space="preserve"> </w:t>
      </w:r>
      <w:r w:rsidRPr="00BC3ABE">
        <w:t>ferait</w:t>
      </w:r>
      <w:r w:rsidRPr="00BC3ABE">
        <w:rPr>
          <w:spacing w:val="-1"/>
        </w:rPr>
        <w:t xml:space="preserve"> </w:t>
      </w:r>
      <w:r w:rsidRPr="00BC3ABE">
        <w:t>des</w:t>
      </w:r>
      <w:r w:rsidRPr="00BC3ABE">
        <w:rPr>
          <w:spacing w:val="-1"/>
        </w:rPr>
        <w:t xml:space="preserve"> </w:t>
      </w:r>
      <w:r w:rsidRPr="00BC3ABE">
        <w:t>choix</w:t>
      </w:r>
      <w:r w:rsidRPr="00BC3ABE">
        <w:rPr>
          <w:spacing w:val="-1"/>
        </w:rPr>
        <w:t xml:space="preserve"> </w:t>
      </w:r>
      <w:r w:rsidRPr="00BC3ABE">
        <w:t>plus</w:t>
      </w:r>
      <w:r w:rsidRPr="00BC3ABE">
        <w:rPr>
          <w:spacing w:val="-1"/>
        </w:rPr>
        <w:t xml:space="preserve"> </w:t>
      </w:r>
      <w:r w:rsidRPr="00BC3ABE">
        <w:t>sages que ce</w:t>
      </w:r>
      <w:r w:rsidRPr="00BC3ABE">
        <w:rPr>
          <w:spacing w:val="-1"/>
        </w:rPr>
        <w:t xml:space="preserve"> </w:t>
      </w:r>
      <w:r w:rsidRPr="00BC3ABE">
        <w:t>président</w:t>
      </w:r>
      <w:r w:rsidRPr="00BC3ABE">
        <w:rPr>
          <w:spacing w:val="-1"/>
        </w:rPr>
        <w:t xml:space="preserve"> </w:t>
      </w:r>
      <w:r w:rsidRPr="00BC3ABE">
        <w:t>trop</w:t>
      </w:r>
      <w:r w:rsidRPr="00BC3ABE">
        <w:rPr>
          <w:spacing w:val="-1"/>
        </w:rPr>
        <w:t xml:space="preserve"> </w:t>
      </w:r>
      <w:r w:rsidRPr="00BC3ABE">
        <w:t>soucieux de sa réélection et des prochains sondages. Mais le fait même de ne plus être maître de ces choix reste un problème, car s’il ne comprend plus l’algorithme auquel il obéit, le président ne pourra pas prévenir ses mauvaises décisions, qu’elles soient le résultat d’une simple erreur ou d’un mauvais alignement.</w:t>
      </w:r>
    </w:p>
    <w:p w14:paraId="29797A83" w14:textId="77777777" w:rsidR="001D2912" w:rsidRPr="00BC3ABE" w:rsidRDefault="001D2912" w:rsidP="003175A3">
      <w:r w:rsidRPr="00BC3ABE">
        <w:t>Cette délégation d’une partie croissante de notre pouvoir entre les mains de systèmes d’IA ne se limitera pas à la politique : nous verrons des IA-patrons, des IA-policiers, des IA-chercheurs</w:t>
      </w:r>
      <w:r w:rsidRPr="00BC3ABE">
        <w:rPr>
          <w:color w:val="000000" w:themeColor="text1"/>
        </w:rPr>
        <w:t>.</w:t>
      </w:r>
      <w:r w:rsidRPr="00BC3ABE">
        <w:t xml:space="preserve"> Dans chacun de ces domaines</w:t>
      </w:r>
      <w:r w:rsidRPr="00BC3ABE">
        <w:rPr>
          <w:color w:val="000000" w:themeColor="text1"/>
        </w:rPr>
        <w:t xml:space="preserve"> surgit</w:t>
      </w:r>
      <w:r w:rsidRPr="00BC3ABE">
        <w:t xml:space="preserve"> le même risque : abdiquer le contrôle de notre société.</w:t>
      </w:r>
    </w:p>
    <w:p w14:paraId="345DCF27" w14:textId="77777777" w:rsidR="001D2912" w:rsidRPr="00BC3ABE" w:rsidDel="00D709B9" w:rsidRDefault="001D2912" w:rsidP="003E66DC">
      <w:r w:rsidRPr="00BC3ABE">
        <w:t xml:space="preserve">Deux directions pour contrôler ce risque : d’abord, mettre en place des barrières légales qui assurent que les décisions importantes soient au moins approuvées par des humains, en essayant de limiter les risques que ceux-ci puissent être influencés par des IA. Ensuite, réaliser un travail technique continu pour s’assurer que les IA utilisées restent alignées avec notre bien </w:t>
      </w:r>
      <w:r w:rsidRPr="00BC3ABE">
        <w:rPr>
          <w:spacing w:val="-2"/>
        </w:rPr>
        <w:t>commun.</w:t>
      </w:r>
    </w:p>
    <w:p w14:paraId="0DE0E3A9" w14:textId="77777777" w:rsidR="001D2912" w:rsidRDefault="001D2912" w:rsidP="003175A3">
      <w:pPr>
        <w:rPr>
          <w:sz w:val="56"/>
          <w:szCs w:val="56"/>
        </w:rPr>
      </w:pPr>
      <w:r w:rsidDel="00D709B9">
        <w:br w:type="page"/>
      </w:r>
    </w:p>
    <w:p w14:paraId="078A91BB" w14:textId="6B20BAB5" w:rsidR="001D2912" w:rsidRPr="00BC3ABE" w:rsidRDefault="001D2912" w:rsidP="00E44AC1">
      <w:pPr>
        <w:pStyle w:val="Heading2"/>
        <w:spacing w:line="276" w:lineRule="auto"/>
      </w:pPr>
      <w:bookmarkStart w:id="3196" w:name="_Toc201829626"/>
      <w:r>
        <w:lastRenderedPageBreak/>
        <w:t xml:space="preserve">Chapitre 17. Maîtriser </w:t>
      </w:r>
      <w:r w:rsidR="00C14817">
        <w:t xml:space="preserve">le </w:t>
      </w:r>
      <w:r>
        <w:t>coût environnemental</w:t>
      </w:r>
      <w:bookmarkEnd w:id="3196"/>
    </w:p>
    <w:p w14:paraId="6BC3A0FD" w14:textId="6B6F05C4" w:rsidR="001D2912" w:rsidRPr="00BC3ABE" w:rsidRDefault="001D2912" w:rsidP="00E8571A">
      <w:bookmarkStart w:id="3197" w:name="_bookmark275"/>
      <w:bookmarkEnd w:id="3197"/>
      <w:r w:rsidRPr="00BC3ABE">
        <w:t>Beaucoup</w:t>
      </w:r>
      <w:r w:rsidRPr="00BC3ABE">
        <w:rPr>
          <w:spacing w:val="-7"/>
        </w:rPr>
        <w:t xml:space="preserve"> </w:t>
      </w:r>
      <w:r w:rsidRPr="00BC3ABE">
        <w:rPr>
          <w:color w:val="000000" w:themeColor="text1"/>
        </w:rPr>
        <w:t>s’inquiètent à juste titre de</w:t>
      </w:r>
      <w:r w:rsidRPr="00BC3ABE">
        <w:rPr>
          <w:rStyle w:val="Hyperlink5"/>
          <w:rFonts w:cs="Times New Roman"/>
          <w:color w:val="000000" w:themeColor="text1"/>
        </w:rPr>
        <w:t xml:space="preserve"> </w:t>
      </w:r>
      <w:r w:rsidRPr="00BC3ABE">
        <w:t>la</w:t>
      </w:r>
      <w:r w:rsidRPr="00BC3ABE">
        <w:rPr>
          <w:spacing w:val="-5"/>
        </w:rPr>
        <w:t xml:space="preserve"> </w:t>
      </w:r>
      <w:r w:rsidRPr="00BC3ABE">
        <w:t>consommation</w:t>
      </w:r>
      <w:r w:rsidRPr="00BC3ABE">
        <w:rPr>
          <w:spacing w:val="-5"/>
        </w:rPr>
        <w:t xml:space="preserve"> </w:t>
      </w:r>
      <w:r w:rsidRPr="00BC3ABE">
        <w:t>énergétique</w:t>
      </w:r>
      <w:r w:rsidRPr="00BC3ABE">
        <w:rPr>
          <w:spacing w:val="-5"/>
        </w:rPr>
        <w:t xml:space="preserve"> </w:t>
      </w:r>
      <w:r w:rsidRPr="00BC3ABE">
        <w:t>de</w:t>
      </w:r>
      <w:r w:rsidRPr="00BC3ABE">
        <w:rPr>
          <w:spacing w:val="-5"/>
        </w:rPr>
        <w:t xml:space="preserve"> </w:t>
      </w:r>
      <w:r w:rsidRPr="00BC3ABE">
        <w:rPr>
          <w:spacing w:val="-2"/>
        </w:rPr>
        <w:t>l’IA.</w:t>
      </w:r>
      <w:r w:rsidRPr="00BC3ABE">
        <w:t xml:space="preserve"> En effet, si </w:t>
      </w:r>
      <w:r w:rsidRPr="00BC3ABE">
        <w:rPr>
          <w:color w:val="000000" w:themeColor="text1"/>
        </w:rPr>
        <w:t>l’IA</w:t>
      </w:r>
      <w:r w:rsidRPr="00BC3ABE">
        <w:t xml:space="preserve"> permettra certainement d’optimiser nos procédés industriels (voir </w:t>
      </w:r>
      <w:r w:rsidRPr="00872D79">
        <w:rPr>
          <w:highlight w:val="yellow"/>
        </w:rPr>
        <w:t>chapitre X</w:t>
      </w:r>
      <w:r w:rsidRPr="00BC3ABE">
        <w:t xml:space="preserve">) pour réduire leur impact environnemental, il est à craindre que comme pour beaucoup d’autres technologies, </w:t>
      </w:r>
      <w:r>
        <w:t xml:space="preserve">elle </w:t>
      </w:r>
      <w:r w:rsidRPr="00872D79">
        <w:t>entraîne</w:t>
      </w:r>
      <w:r w:rsidRPr="00BC3ABE">
        <w:t xml:space="preserve"> tout compte fait une augmentation des émissions.</w:t>
      </w:r>
      <w:r>
        <w:t xml:space="preserve"> </w:t>
      </w:r>
      <w:r w:rsidRPr="00BC3ABE">
        <w:rPr>
          <w:color w:val="000000" w:themeColor="text1"/>
        </w:rPr>
        <w:t>Toutefois, cet impact environnemental ne doit pas automatiquement disqualifier l’usage de l’IA : il vaudrait</w:t>
      </w:r>
      <w:r w:rsidRPr="00BC3ABE">
        <w:t xml:space="preserve"> sans doute </w:t>
      </w:r>
      <w:r w:rsidRPr="00BC3ABE">
        <w:rPr>
          <w:color w:val="000000" w:themeColor="text1"/>
        </w:rPr>
        <w:t xml:space="preserve">mieux </w:t>
      </w:r>
      <w:r w:rsidRPr="00BC3ABE">
        <w:t>voir ce débat comme un arbitrage</w:t>
      </w:r>
      <w:r w:rsidRPr="00BC3ABE">
        <w:rPr>
          <w:color w:val="000000" w:themeColor="text1"/>
        </w:rPr>
        <w:t>,</w:t>
      </w:r>
      <w:r w:rsidRPr="00BC3ABE">
        <w:t xml:space="preserve"> </w:t>
      </w:r>
      <w:r w:rsidRPr="00BC3ABE" w:rsidDel="00854B5A">
        <w:t xml:space="preserve">le rapport </w:t>
      </w:r>
      <w:r w:rsidRPr="00BC3ABE">
        <w:t>entre pollution et utilité.</w:t>
      </w:r>
    </w:p>
    <w:p w14:paraId="4B03EEB0" w14:textId="200D81E8" w:rsidR="001D2912" w:rsidRPr="00BC3ABE" w:rsidRDefault="00E8571A" w:rsidP="00E44AC1">
      <w:pPr>
        <w:pStyle w:val="Heading3"/>
        <w:spacing w:line="276" w:lineRule="auto"/>
        <w:jc w:val="both"/>
        <w:rPr>
          <w:rFonts w:ascii="Times New Roman" w:hAnsi="Times New Roman" w:cs="Times New Roman"/>
        </w:rPr>
      </w:pPr>
      <w:bookmarkStart w:id="3198" w:name="_Toc201829627"/>
      <w:r>
        <w:rPr>
          <w:rFonts w:ascii="Times New Roman" w:hAnsi="Times New Roman" w:cs="Times New Roman"/>
        </w:rPr>
        <w:t>Un travailleur ou une IA</w:t>
      </w:r>
      <w:r w:rsidR="001D2912">
        <w:rPr>
          <w:rFonts w:ascii="Times New Roman" w:hAnsi="Times New Roman" w:cs="Times New Roman"/>
        </w:rPr>
        <w:t> : qui pollue le plus ?</w:t>
      </w:r>
      <w:bookmarkEnd w:id="3198"/>
    </w:p>
    <w:p w14:paraId="70E8BB9D" w14:textId="095C566F" w:rsidR="001D2912" w:rsidRPr="00B83A74" w:rsidRDefault="001D2912" w:rsidP="00E77BF2">
      <w:r w:rsidRPr="00872D79">
        <w:t>Commençons par une observation contre-intuitive</w:t>
      </w:r>
      <w:r w:rsidRPr="00E77BF2">
        <w:t> </w:t>
      </w:r>
      <w:r w:rsidRPr="00872D79">
        <w:t xml:space="preserve">: automatiser un emploi en remplaçant un humain par une IA réduit </w:t>
      </w:r>
      <w:r w:rsidR="00E8571A">
        <w:t>l’</w:t>
      </w:r>
      <w:r w:rsidRPr="00872D79">
        <w:t>empreinte carbone</w:t>
      </w:r>
      <w:r w:rsidR="00E8571A">
        <w:t xml:space="preserve"> du travail</w:t>
      </w:r>
      <w:r w:rsidRPr="00872D79">
        <w:t>.</w:t>
      </w:r>
    </w:p>
    <w:p w14:paraId="2B726288" w14:textId="5D44012E" w:rsidR="001D2912" w:rsidRPr="00AD6520" w:rsidRDefault="001D2912" w:rsidP="003175A3">
      <w:r w:rsidRPr="00B83A74">
        <w:t>Laissons de côté pour le moment les aspects économiques, psychologiques et sociaux</w:t>
      </w:r>
      <w:r w:rsidRPr="00B83A74">
        <w:rPr>
          <w:spacing w:val="40"/>
        </w:rPr>
        <w:t xml:space="preserve"> </w:t>
      </w:r>
      <w:r w:rsidRPr="00BB29C3">
        <w:t>de ce remplacement, pour nous intéresser à son seul impact environnemental.</w:t>
      </w:r>
      <w:r w:rsidRPr="00384122">
        <w:t xml:space="preserve"> </w:t>
      </w:r>
      <w:r w:rsidRPr="00AD6520">
        <w:t xml:space="preserve">Considérons un employé se rendant au bureau pour passer la journée à travailler sur son ordinateur </w:t>
      </w:r>
      <w:r>
        <w:t>–</w:t>
      </w:r>
      <w:r w:rsidRPr="00AD6520" w:rsidDel="00854B5A">
        <w:t xml:space="preserve"> </w:t>
      </w:r>
      <w:r w:rsidRPr="00AD6520">
        <w:t>rappelons que cela correspond à plus d’une journée de travail par semaine en France. Que se passait-il si son employeur lui disait</w:t>
      </w:r>
      <w:r w:rsidRPr="00AD6520">
        <w:rPr>
          <w:rStyle w:val="Hyperlink2"/>
          <w:rFonts w:cs="Times New Roman"/>
          <w:color w:val="000000" w:themeColor="text1"/>
          <w:sz w:val="26"/>
          <w:szCs w:val="26"/>
        </w:rPr>
        <w:t> </w:t>
      </w:r>
      <w:r w:rsidRPr="00872D79">
        <w:t>:</w:t>
      </w:r>
      <w:r w:rsidRPr="00AD6520">
        <w:t xml:space="preserve"> «</w:t>
      </w:r>
      <w:r w:rsidRPr="00AD6520">
        <w:rPr>
          <w:spacing w:val="-3"/>
        </w:rPr>
        <w:t> </w:t>
      </w:r>
      <w:r w:rsidRPr="00AD6520">
        <w:t>Pas besoin de venir aujourd’hui, un système d’IA autonome s’occupe de votre travail</w:t>
      </w:r>
      <w:r w:rsidRPr="00AD6520">
        <w:rPr>
          <w:spacing w:val="-3"/>
        </w:rPr>
        <w:t> </w:t>
      </w:r>
      <w:r w:rsidRPr="00AD6520">
        <w:t>» ?</w:t>
      </w:r>
    </w:p>
    <w:p w14:paraId="5E3AD5D8" w14:textId="77777777" w:rsidR="001D2912" w:rsidRPr="00AD6520" w:rsidRDefault="001D2912" w:rsidP="003175A3">
      <w:r w:rsidRPr="00872D79">
        <w:t>Pour mesurer la différence que cela ferait pour l’environnement, il</w:t>
      </w:r>
      <w:r w:rsidRPr="00AD6520">
        <w:t xml:space="preserve"> ne suffit pas de simplement pointer la consommation ou les émissions de carbone totales de l’IA pour conclure que ce chiffre est faible ou élevé : il s’agit de les comparer aux émissions qu’aurait engendrées le même travail, s’il avait été réalisé par l’employé humain.</w:t>
      </w:r>
    </w:p>
    <w:p w14:paraId="122AA287" w14:textId="77777777" w:rsidR="001D2912" w:rsidRDefault="001D2912" w:rsidP="003175A3">
      <w:r w:rsidRPr="00BC3ABE">
        <w:t>Un modèle d’IA de taille moyenne comme Mistral-Small-3 consomme en fait très peu d’énergie : seulement une trentaine de Watts</w:t>
      </w:r>
      <w:bookmarkStart w:id="3199" w:name="_bookmark276"/>
      <w:bookmarkEnd w:id="3199"/>
      <w:r w:rsidRPr="00BC3ABE">
        <w:rPr>
          <w:rStyle w:val="FootnoteReference"/>
          <w:rFonts w:ascii="Times New Roman" w:hAnsi="Times New Roman" w:cs="Times New Roman"/>
        </w:rPr>
        <w:footnoteReference w:id="125"/>
      </w:r>
      <w:r w:rsidRPr="00BC3ABE">
        <w:t>, soit la consommation d’une ampoule à filament, et bien moins que l’usage d’un ordinateur portable ou fixe. Le calcul de l’empreinte carbone demande de prendre en compte production, usage et retraitement, à la fois pour les matériels et les logiciels utilisés. En particulier, il s’agit de prendre en compte du côté logiciel l’entraînement des modèles, et le coût énergétique de l’inférence.</w:t>
      </w:r>
    </w:p>
    <w:p w14:paraId="08A9CD78" w14:textId="0E6B973E" w:rsidR="001D2912" w:rsidRPr="00BC3ABE" w:rsidRDefault="001D2912" w:rsidP="003175A3">
      <w:r w:rsidRPr="00BC3ABE">
        <w:t>Du côté de l’inférenc</w:t>
      </w:r>
      <w:bookmarkStart w:id="3200" w:name="_bookmark277"/>
      <w:bookmarkEnd w:id="3200"/>
      <w:r w:rsidRPr="00BC3ABE">
        <w:t>e</w:t>
      </w:r>
      <w:r w:rsidRPr="00BC3ABE">
        <w:rPr>
          <w:rStyle w:val="FootnoteReference"/>
          <w:rFonts w:ascii="Times New Roman" w:hAnsi="Times New Roman" w:cs="Times New Roman"/>
        </w:rPr>
        <w:footnoteReference w:id="126"/>
      </w:r>
      <w:r w:rsidRPr="00BC3ABE">
        <w:t xml:space="preserve">, </w:t>
      </w:r>
      <w:bookmarkStart w:id="3201" w:name="_bookmark278"/>
      <w:bookmarkEnd w:id="3201"/>
      <w:r w:rsidRPr="00BC3ABE">
        <w:t xml:space="preserve">une étude </w:t>
      </w:r>
      <w:r>
        <w:t>chiffre l’impact carbone</w:t>
      </w:r>
      <w:r w:rsidRPr="00BC3ABE">
        <w:t xml:space="preserve"> </w:t>
      </w:r>
      <w:r>
        <w:t xml:space="preserve">d’une requête à </w:t>
      </w:r>
      <w:r w:rsidR="00C16CFB">
        <w:t>GPT-4</w:t>
      </w:r>
      <w:r>
        <w:t xml:space="preserve"> </w:t>
      </w:r>
      <w:r w:rsidRPr="00BC3ABE">
        <w:t>à quelques grammes de CO</w:t>
      </w:r>
      <w:r w:rsidRPr="001839F3">
        <w:rPr>
          <w:vertAlign w:val="subscript"/>
        </w:rPr>
        <w:t>2</w:t>
      </w:r>
      <w:r w:rsidRPr="00BC3ABE">
        <w:t>e</w:t>
      </w:r>
      <w:bookmarkStart w:id="3202" w:name="_bookmark279"/>
      <w:bookmarkEnd w:id="3202"/>
      <w:r w:rsidRPr="00BC3ABE">
        <w:rPr>
          <w:rStyle w:val="FootnoteReference"/>
          <w:rFonts w:ascii="Times New Roman" w:hAnsi="Times New Roman" w:cs="Times New Roman"/>
        </w:rPr>
        <w:footnoteReference w:id="127"/>
      </w:r>
      <w:r w:rsidRPr="00BC3ABE">
        <w:t>.</w:t>
      </w:r>
    </w:p>
    <w:p w14:paraId="753C1F73" w14:textId="77777777" w:rsidR="001D2912" w:rsidRPr="00BC3ABE" w:rsidRDefault="001D2912" w:rsidP="003175A3">
      <w:pPr>
        <w:rPr>
          <w:rFonts w:eastAsia="Times New Roman"/>
          <w:lang w:eastAsia="fr-FR"/>
        </w:rPr>
      </w:pPr>
      <w:r w:rsidRPr="00BC3ABE">
        <w:lastRenderedPageBreak/>
        <w:t>En comparaison, l’empreinte carbone liée à la consommation électrique d’un ordinateur portable utilisé seulement le temps de taper une page de texte serait d’une trentaine de grammes de carbone</w:t>
      </w:r>
      <w:bookmarkStart w:id="3203" w:name="_bookmark280"/>
      <w:bookmarkEnd w:id="3203"/>
      <w:r w:rsidRPr="00BC3ABE">
        <w:rPr>
          <w:rStyle w:val="FootnoteReference"/>
          <w:rFonts w:ascii="Times New Roman" w:hAnsi="Times New Roman" w:cs="Times New Roman"/>
          <w:sz w:val="26"/>
          <w:szCs w:val="26"/>
        </w:rPr>
        <w:footnoteReference w:id="128"/>
      </w:r>
      <w:r w:rsidRPr="00BC3ABE">
        <w:t>. Ainsi, le seul ordinateur de travail dépasse déjà en empreinte carbone d’usage (sans même compter la fabrication) l’empreinte carbone totale du système d’IA.</w:t>
      </w:r>
    </w:p>
    <w:p w14:paraId="1E8F7B16" w14:textId="77777777" w:rsidR="001D2912" w:rsidRPr="00BC3ABE" w:rsidRDefault="001D2912" w:rsidP="003175A3">
      <w:r w:rsidRPr="00BC3ABE">
        <w:t>Le match est donc sans appel : le seul</w:t>
      </w:r>
      <w:r>
        <w:t xml:space="preserve"> usage</w:t>
      </w:r>
      <w:r w:rsidRPr="00BC3ABE">
        <w:t xml:space="preserve"> d’un ordinateur de travail pollue davantage que le cycle de vie total de l’IA.</w:t>
      </w:r>
      <w:r w:rsidRPr="00BC3ABE">
        <w:rPr>
          <w:spacing w:val="-1"/>
        </w:rPr>
        <w:t xml:space="preserve"> </w:t>
      </w:r>
      <w:r w:rsidRPr="00BC3ABE">
        <w:t>Au lieu d’embaucher un employé, annulez la commande d’ordinateur que vous aviez faite pour lui, dites-lui de rentrer chez lui et faites remplir son emploi par une IA</w:t>
      </w:r>
      <w:r w:rsidRPr="00BC3ABE">
        <w:rPr>
          <w:spacing w:val="-7"/>
        </w:rPr>
        <w:t> </w:t>
      </w:r>
      <w:r w:rsidRPr="00BC3ABE">
        <w:t>: ce sera la décision la plus écologique.</w:t>
      </w:r>
    </w:p>
    <w:p w14:paraId="0171BBA9" w14:textId="77777777" w:rsidR="001D2912" w:rsidRPr="00BC3ABE" w:rsidRDefault="001D2912" w:rsidP="003175A3">
      <w:r w:rsidRPr="00BC3ABE">
        <w:t>Comment l’intelligence artificielle peut être à ce point plus sobre que l’utilisation d’un ordinateur ? Nos ordinateurs comptent nombre de composants exclusivement dédiés à fournir une interface ergonomique à l’homme : écran, clavier, souris. Ils consacrent également une part importante de leur puissance de calcul à afficher des interfaces visuelles. Tous ces surcoûts à la construction et l’usage ne touchent pas le processeur optimisé où fonctionne l’IA.</w:t>
      </w:r>
    </w:p>
    <w:p w14:paraId="39D5EDDA" w14:textId="33E4C205" w:rsidR="001D2912" w:rsidRPr="00BC3ABE" w:rsidRDefault="001D2912" w:rsidP="00C14817">
      <w:r w:rsidRPr="00BC3ABE">
        <w:t>La</w:t>
      </w:r>
      <w:r w:rsidRPr="00BC3ABE">
        <w:rPr>
          <w:spacing w:val="-2"/>
        </w:rPr>
        <w:t xml:space="preserve"> </w:t>
      </w:r>
      <w:r w:rsidRPr="00BC3ABE">
        <w:t>palme</w:t>
      </w:r>
      <w:r w:rsidRPr="00BC3ABE">
        <w:rPr>
          <w:spacing w:val="-2"/>
        </w:rPr>
        <w:t xml:space="preserve"> </w:t>
      </w:r>
      <w:r w:rsidRPr="00BC3ABE">
        <w:t>de</w:t>
      </w:r>
      <w:r w:rsidRPr="00BC3ABE">
        <w:rPr>
          <w:spacing w:val="-2"/>
        </w:rPr>
        <w:t xml:space="preserve"> </w:t>
      </w:r>
      <w:r w:rsidRPr="00BC3ABE">
        <w:t>la</w:t>
      </w:r>
      <w:r w:rsidRPr="00BC3ABE">
        <w:rPr>
          <w:spacing w:val="-1"/>
        </w:rPr>
        <w:t xml:space="preserve"> </w:t>
      </w:r>
      <w:r w:rsidRPr="00BC3ABE">
        <w:t>sobriété</w:t>
      </w:r>
      <w:r w:rsidRPr="00BC3ABE">
        <w:rPr>
          <w:spacing w:val="-2"/>
        </w:rPr>
        <w:t xml:space="preserve"> </w:t>
      </w:r>
      <w:r w:rsidRPr="00BC3ABE">
        <w:t>revient</w:t>
      </w:r>
      <w:r w:rsidRPr="00BC3ABE">
        <w:rPr>
          <w:spacing w:val="-2"/>
        </w:rPr>
        <w:t xml:space="preserve"> </w:t>
      </w:r>
      <w:r w:rsidRPr="00BC3ABE">
        <w:t>donc</w:t>
      </w:r>
      <w:r w:rsidRPr="00BC3ABE">
        <w:rPr>
          <w:spacing w:val="-3"/>
        </w:rPr>
        <w:t xml:space="preserve"> </w:t>
      </w:r>
      <w:r w:rsidRPr="00BC3ABE">
        <w:t>à</w:t>
      </w:r>
      <w:r w:rsidRPr="00BC3ABE">
        <w:rPr>
          <w:spacing w:val="-1"/>
        </w:rPr>
        <w:t xml:space="preserve"> </w:t>
      </w:r>
      <w:r w:rsidRPr="00BC3ABE">
        <w:t>l’option</w:t>
      </w:r>
      <w:r w:rsidRPr="00BC3ABE">
        <w:rPr>
          <w:spacing w:val="-2"/>
        </w:rPr>
        <w:t xml:space="preserve"> </w:t>
      </w:r>
      <w:r w:rsidRPr="00BC3ABE">
        <w:t>«</w:t>
      </w:r>
      <w:r w:rsidRPr="00BC3ABE">
        <w:rPr>
          <w:spacing w:val="-2"/>
        </w:rPr>
        <w:t> </w:t>
      </w:r>
      <w:r w:rsidRPr="00BC3ABE">
        <w:t>automatisation</w:t>
      </w:r>
      <w:r w:rsidRPr="00BC3ABE">
        <w:rPr>
          <w:spacing w:val="-1"/>
        </w:rPr>
        <w:t> </w:t>
      </w:r>
      <w:r w:rsidRPr="00BC3ABE">
        <w:rPr>
          <w:spacing w:val="-5"/>
        </w:rPr>
        <w:t>».</w:t>
      </w:r>
      <w:r w:rsidRPr="00BC3ABE">
        <w:t xml:space="preserve"> Pourtant, nous n’avions même pas fini de compter les émissions du travail humain. En plus de l’utilisation d’un matériel spécifique pour travailler, il faudrait compter les émissions liées au transport, puis le séjour au travail, dans un bureau construit et chauffé uniquement pour que des employés viennent y passer leur journée</w:t>
      </w:r>
      <w:r>
        <w:t>.</w:t>
      </w:r>
      <w:r w:rsidR="00C14817">
        <w:t xml:space="preserve"> </w:t>
      </w:r>
      <w:r w:rsidRPr="00BC3ABE">
        <w:t>Comptons l’impact du transport. Trois</w:t>
      </w:r>
      <w:r w:rsidRPr="00BC3ABE" w:rsidDel="005E4000">
        <w:t xml:space="preserve"> </w:t>
      </w:r>
      <w:r w:rsidRPr="00BC3ABE">
        <w:t xml:space="preserve">quarts des Français se rendent au travail en voiture, pour un trajet total de 36 km aller-retour en 50 minutes </w:t>
      </w:r>
      <w:r>
        <w:t>en moyenne</w:t>
      </w:r>
      <w:r w:rsidRPr="00BC3ABE">
        <w:t>, ce qui correspond à environ 8 kg de CO2 équivalent par jour</w:t>
      </w:r>
      <w:bookmarkStart w:id="3205" w:name="_bookmark281"/>
      <w:bookmarkEnd w:id="3205"/>
      <w:r w:rsidRPr="00BC3ABE">
        <w:rPr>
          <w:rStyle w:val="EndnoteReference"/>
          <w:rFonts w:ascii="Times New Roman" w:hAnsi="Times New Roman" w:cs="Times New Roman"/>
        </w:rPr>
        <w:endnoteReference w:id="153"/>
      </w:r>
      <w:r w:rsidRPr="00BC3ABE">
        <w:t>. En l’absence de nécessité de se rendre au travail, je doute que les Français décident de passer autant de temps en voiture ; et ce coût écologique du transport ridiculise la consommation énergétique de l’IA. Encore une fois, cela a du sens : l’immense ballet de métal que demande le travail humain</w:t>
      </w:r>
      <w:r w:rsidRPr="00BC3ABE">
        <w:rPr>
          <w:spacing w:val="68"/>
        </w:rPr>
        <w:t xml:space="preserve"> </w:t>
      </w:r>
      <w:r w:rsidRPr="00BC3ABE">
        <w:t>pour</w:t>
      </w:r>
      <w:r>
        <w:rPr>
          <w:spacing w:val="68"/>
        </w:rPr>
        <w:t xml:space="preserve"> nous </w:t>
      </w:r>
      <w:r w:rsidRPr="00BC3ABE">
        <w:t>transporter sur</w:t>
      </w:r>
      <w:r w:rsidRPr="00BC3ABE">
        <w:rPr>
          <w:spacing w:val="68"/>
        </w:rPr>
        <w:t xml:space="preserve"> </w:t>
      </w:r>
      <w:r w:rsidRPr="00BC3ABE">
        <w:t>des</w:t>
      </w:r>
      <w:r w:rsidRPr="00BC3ABE">
        <w:rPr>
          <w:spacing w:val="69"/>
        </w:rPr>
        <w:t xml:space="preserve"> </w:t>
      </w:r>
      <w:r w:rsidRPr="00BC3ABE">
        <w:t>dizaines</w:t>
      </w:r>
      <w:r w:rsidRPr="00BC3ABE">
        <w:rPr>
          <w:spacing w:val="68"/>
        </w:rPr>
        <w:t xml:space="preserve"> </w:t>
      </w:r>
      <w:r w:rsidRPr="00BC3ABE">
        <w:t>de</w:t>
      </w:r>
      <w:r w:rsidRPr="00BC3ABE">
        <w:rPr>
          <w:spacing w:val="68"/>
        </w:rPr>
        <w:t xml:space="preserve"> </w:t>
      </w:r>
      <w:r w:rsidRPr="00BC3ABE">
        <w:t>kilomètres</w:t>
      </w:r>
      <w:r w:rsidRPr="00BC3ABE">
        <w:rPr>
          <w:spacing w:val="69"/>
        </w:rPr>
        <w:t xml:space="preserve"> </w:t>
      </w:r>
      <w:r w:rsidRPr="00BC3ABE">
        <w:rPr>
          <w:spacing w:val="-5"/>
        </w:rPr>
        <w:t xml:space="preserve">est </w:t>
      </w:r>
      <w:r w:rsidRPr="00BC3ABE">
        <w:t>évidemment</w:t>
      </w:r>
      <w:r w:rsidRPr="00BC3ABE">
        <w:rPr>
          <w:spacing w:val="36"/>
        </w:rPr>
        <w:t xml:space="preserve"> </w:t>
      </w:r>
      <w:r w:rsidRPr="00BC3ABE">
        <w:t>plus</w:t>
      </w:r>
      <w:r w:rsidRPr="00BC3ABE">
        <w:rPr>
          <w:spacing w:val="36"/>
        </w:rPr>
        <w:t xml:space="preserve"> </w:t>
      </w:r>
      <w:r w:rsidRPr="00BC3ABE">
        <w:t>coûteux</w:t>
      </w:r>
      <w:r w:rsidRPr="00BC3ABE">
        <w:rPr>
          <w:spacing w:val="36"/>
        </w:rPr>
        <w:t xml:space="preserve"> </w:t>
      </w:r>
      <w:r w:rsidRPr="00BC3ABE">
        <w:t>que</w:t>
      </w:r>
      <w:r w:rsidRPr="00BC3ABE">
        <w:rPr>
          <w:spacing w:val="36"/>
        </w:rPr>
        <w:t xml:space="preserve"> </w:t>
      </w:r>
      <w:r w:rsidRPr="00BC3ABE">
        <w:t>de</w:t>
      </w:r>
      <w:r w:rsidRPr="00BC3ABE">
        <w:rPr>
          <w:spacing w:val="36"/>
        </w:rPr>
        <w:t xml:space="preserve"> </w:t>
      </w:r>
      <w:r w:rsidRPr="00BC3ABE">
        <w:t>faire</w:t>
      </w:r>
      <w:r w:rsidRPr="00BC3ABE">
        <w:rPr>
          <w:spacing w:val="36"/>
        </w:rPr>
        <w:t xml:space="preserve"> </w:t>
      </w:r>
      <w:r w:rsidRPr="00BC3ABE">
        <w:t>fonctionner</w:t>
      </w:r>
      <w:r w:rsidRPr="00BC3ABE">
        <w:rPr>
          <w:spacing w:val="36"/>
        </w:rPr>
        <w:t xml:space="preserve"> </w:t>
      </w:r>
      <w:r w:rsidRPr="00BC3ABE">
        <w:t>des</w:t>
      </w:r>
      <w:r w:rsidRPr="00BC3ABE">
        <w:rPr>
          <w:spacing w:val="36"/>
        </w:rPr>
        <w:t xml:space="preserve"> </w:t>
      </w:r>
      <w:r w:rsidRPr="00BC3ABE">
        <w:t>silos</w:t>
      </w:r>
      <w:r w:rsidRPr="00BC3ABE">
        <w:rPr>
          <w:spacing w:val="36"/>
        </w:rPr>
        <w:t xml:space="preserve"> </w:t>
      </w:r>
      <w:r w:rsidRPr="00BC3ABE">
        <w:t>de</w:t>
      </w:r>
      <w:r w:rsidRPr="00BC3ABE">
        <w:rPr>
          <w:spacing w:val="36"/>
        </w:rPr>
        <w:t xml:space="preserve"> </w:t>
      </w:r>
      <w:r w:rsidRPr="00BC3ABE">
        <w:t xml:space="preserve">processeurs </w:t>
      </w:r>
      <w:r w:rsidRPr="00BC3ABE">
        <w:rPr>
          <w:spacing w:val="-2"/>
        </w:rPr>
        <w:t>ultra-optimisés.</w:t>
      </w:r>
    </w:p>
    <w:p w14:paraId="5F129321" w14:textId="34A23DA8" w:rsidR="001D2912" w:rsidRPr="00BC3ABE" w:rsidRDefault="00B15D7C" w:rsidP="00E44A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hAnsi="Times New Roman" w:cs="Times New Roman"/>
          <w:color w:val="000000" w:themeColor="text1"/>
          <w:sz w:val="26"/>
          <w:szCs w:val="26"/>
        </w:rPr>
      </w:pPr>
      <w:ins w:id="3206" w:author="Microsoft Office User" w:date="2025-07-28T00:01:00Z">
        <w:r>
          <w:rPr>
            <w:rFonts w:ascii="Times New Roman" w:hAnsi="Times New Roman" w:cs="Times New Roman"/>
            <w:noProof/>
            <w:color w:val="000000" w:themeColor="text1"/>
            <w:sz w:val="26"/>
            <w:szCs w:val="26"/>
            <w:lang w:eastAsia="fr-FR"/>
          </w:rPr>
          <w:lastRenderedPageBreak/>
          <w:drawing>
            <wp:inline distT="0" distB="0" distL="0" distR="0" wp14:anchorId="4F2414E5" wp14:editId="3769CB1A">
              <wp:extent cx="4396154" cy="3071770"/>
              <wp:effectExtent l="0" t="0" r="0" b="1905"/>
              <wp:docPr id="552778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78956" name="Picture 55277895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20394" cy="3088708"/>
                      </a:xfrm>
                      <a:prstGeom prst="rect">
                        <a:avLst/>
                      </a:prstGeom>
                    </pic:spPr>
                  </pic:pic>
                </a:graphicData>
              </a:graphic>
            </wp:inline>
          </w:drawing>
        </w:r>
      </w:ins>
      <w:del w:id="3207" w:author="Microsoft Office User" w:date="2025-07-27T23:59:00Z">
        <w:r w:rsidR="001D2912" w:rsidRPr="00BC3ABE" w:rsidDel="00B15D7C">
          <w:rPr>
            <w:rFonts w:ascii="Times New Roman" w:hAnsi="Times New Roman" w:cs="Times New Roman"/>
            <w:noProof/>
            <w:color w:val="000000" w:themeColor="text1"/>
            <w:sz w:val="26"/>
            <w:szCs w:val="26"/>
            <w:lang w:eastAsia="fr-FR"/>
          </w:rPr>
          <w:drawing>
            <wp:inline distT="0" distB="0" distL="0" distR="0" wp14:anchorId="1569ADA4" wp14:editId="1EA59A82">
              <wp:extent cx="5011947" cy="5149969"/>
              <wp:effectExtent l="0" t="0" r="5080" b="0"/>
              <wp:docPr id="1053" name="Pasted_Graphic-2.png"/>
              <wp:cNvGraphicFramePr/>
              <a:graphic xmlns:a="http://schemas.openxmlformats.org/drawingml/2006/main">
                <a:graphicData uri="http://schemas.openxmlformats.org/drawingml/2006/picture">
                  <pic:pic xmlns:pic="http://schemas.openxmlformats.org/drawingml/2006/picture">
                    <pic:nvPicPr>
                      <pic:cNvPr id="1053" name="Pasted_Graphic-2.png"/>
                      <pic:cNvPicPr/>
                    </pic:nvPicPr>
                    <pic:blipFill>
                      <a:blip r:embed="rId69"/>
                      <a:stretch>
                        <a:fillRect/>
                      </a:stretch>
                    </pic:blipFill>
                    <pic:spPr>
                      <a:xfrm>
                        <a:off x="0" y="0"/>
                        <a:ext cx="5024369" cy="5162733"/>
                      </a:xfrm>
                      <a:prstGeom prst="rect">
                        <a:avLst/>
                      </a:prstGeom>
                    </pic:spPr>
                  </pic:pic>
                </a:graphicData>
              </a:graphic>
            </wp:inline>
          </w:drawing>
        </w:r>
      </w:del>
    </w:p>
    <w:p w14:paraId="66A33CCA" w14:textId="4C088E86" w:rsidR="001D2912" w:rsidRPr="00872D79" w:rsidRDefault="001D2912" w:rsidP="003175A3">
      <w:pPr>
        <w:pStyle w:val="LGD"/>
      </w:pPr>
      <w:r w:rsidRPr="00380A67">
        <w:rPr>
          <w:b/>
          <w:highlight w:val="green"/>
          <w:rPrChange w:id="3208" w:author="Microsoft Office User" w:date="2025-07-25T07:31:00Z">
            <w:rPr>
              <w:b/>
            </w:rPr>
          </w:rPrChange>
        </w:rPr>
        <w:t>Figure</w:t>
      </w:r>
      <w:r w:rsidRPr="00380A67">
        <w:rPr>
          <w:b/>
          <w:color w:val="000000" w:themeColor="text1"/>
          <w:highlight w:val="green"/>
          <w:rPrChange w:id="3209" w:author="Microsoft Office User" w:date="2025-07-25T07:31:00Z">
            <w:rPr>
              <w:b/>
              <w:color w:val="000000" w:themeColor="text1"/>
            </w:rPr>
          </w:rPrChange>
        </w:rPr>
        <w:t xml:space="preserve"> 26</w:t>
      </w:r>
      <w:r w:rsidRPr="00380A67">
        <w:rPr>
          <w:b/>
          <w:highlight w:val="green"/>
          <w:rPrChange w:id="3210" w:author="Microsoft Office User" w:date="2025-07-25T07:31:00Z">
            <w:rPr>
              <w:b/>
            </w:rPr>
          </w:rPrChange>
        </w:rPr>
        <w:t>.</w:t>
      </w:r>
      <w:r w:rsidRPr="00380A67" w:rsidDel="00D709B9">
        <w:rPr>
          <w:b/>
          <w:spacing w:val="-5"/>
          <w:highlight w:val="green"/>
          <w:rPrChange w:id="3211" w:author="Microsoft Office User" w:date="2025-07-25T07:31:00Z">
            <w:rPr>
              <w:b/>
              <w:spacing w:val="-5"/>
            </w:rPr>
          </w:rPrChange>
        </w:rPr>
        <w:t> </w:t>
      </w:r>
      <w:r w:rsidRPr="00380A67" w:rsidDel="00D709B9">
        <w:rPr>
          <w:b/>
          <w:highlight w:val="green"/>
          <w:rPrChange w:id="3212" w:author="Microsoft Office User" w:date="2025-07-25T07:31:00Z">
            <w:rPr>
              <w:b/>
            </w:rPr>
          </w:rPrChange>
        </w:rPr>
        <w:t>:</w:t>
      </w:r>
      <w:r w:rsidRPr="00380A67">
        <w:rPr>
          <w:b/>
          <w:spacing w:val="-5"/>
          <w:highlight w:val="green"/>
          <w:rPrChange w:id="3213" w:author="Microsoft Office User" w:date="2025-07-25T07:31:00Z">
            <w:rPr>
              <w:b/>
              <w:spacing w:val="-5"/>
            </w:rPr>
          </w:rPrChange>
        </w:rPr>
        <w:t xml:space="preserve"> </w:t>
      </w:r>
      <w:r w:rsidRPr="00380A67">
        <w:rPr>
          <w:b/>
          <w:highlight w:val="green"/>
          <w:rPrChange w:id="3214" w:author="Microsoft Office User" w:date="2025-07-25T07:31:00Z">
            <w:rPr>
              <w:b/>
            </w:rPr>
          </w:rPrChange>
        </w:rPr>
        <w:t>Empreinte</w:t>
      </w:r>
      <w:r w:rsidRPr="00380A67">
        <w:rPr>
          <w:b/>
          <w:spacing w:val="-5"/>
          <w:highlight w:val="green"/>
          <w:rPrChange w:id="3215" w:author="Microsoft Office User" w:date="2025-07-25T07:31:00Z">
            <w:rPr>
              <w:b/>
              <w:spacing w:val="-5"/>
            </w:rPr>
          </w:rPrChange>
        </w:rPr>
        <w:t xml:space="preserve"> </w:t>
      </w:r>
      <w:r w:rsidRPr="00380A67">
        <w:rPr>
          <w:b/>
          <w:highlight w:val="green"/>
          <w:rPrChange w:id="3216" w:author="Microsoft Office User" w:date="2025-07-25T07:31:00Z">
            <w:rPr>
              <w:b/>
            </w:rPr>
          </w:rPrChange>
        </w:rPr>
        <w:t>carbone</w:t>
      </w:r>
      <w:r w:rsidRPr="00380A67">
        <w:rPr>
          <w:b/>
          <w:spacing w:val="-5"/>
          <w:highlight w:val="green"/>
          <w:rPrChange w:id="3217" w:author="Microsoft Office User" w:date="2025-07-25T07:31:00Z">
            <w:rPr>
              <w:b/>
              <w:spacing w:val="-5"/>
            </w:rPr>
          </w:rPrChange>
        </w:rPr>
        <w:t xml:space="preserve"> </w:t>
      </w:r>
      <w:r w:rsidRPr="00380A67">
        <w:rPr>
          <w:b/>
          <w:highlight w:val="green"/>
          <w:rPrChange w:id="3218" w:author="Microsoft Office User" w:date="2025-07-25T07:31:00Z">
            <w:rPr>
              <w:b/>
            </w:rPr>
          </w:rPrChange>
        </w:rPr>
        <w:t>comparée</w:t>
      </w:r>
      <w:r w:rsidRPr="00380A67">
        <w:rPr>
          <w:b/>
          <w:spacing w:val="-5"/>
          <w:highlight w:val="green"/>
          <w:rPrChange w:id="3219" w:author="Microsoft Office User" w:date="2025-07-25T07:31:00Z">
            <w:rPr>
              <w:b/>
              <w:spacing w:val="-5"/>
            </w:rPr>
          </w:rPrChange>
        </w:rPr>
        <w:t xml:space="preserve"> </w:t>
      </w:r>
      <w:r w:rsidRPr="00380A67">
        <w:rPr>
          <w:b/>
          <w:highlight w:val="green"/>
          <w:rPrChange w:id="3220" w:author="Microsoft Office User" w:date="2025-07-25T07:31:00Z">
            <w:rPr>
              <w:b/>
            </w:rPr>
          </w:rPrChange>
        </w:rPr>
        <w:t>de</w:t>
      </w:r>
      <w:r w:rsidRPr="00380A67">
        <w:rPr>
          <w:b/>
          <w:spacing w:val="-5"/>
          <w:highlight w:val="green"/>
          <w:rPrChange w:id="3221" w:author="Microsoft Office User" w:date="2025-07-25T07:31:00Z">
            <w:rPr>
              <w:b/>
              <w:spacing w:val="-5"/>
            </w:rPr>
          </w:rPrChange>
        </w:rPr>
        <w:t xml:space="preserve"> </w:t>
      </w:r>
      <w:r w:rsidRPr="00380A67">
        <w:rPr>
          <w:b/>
          <w:highlight w:val="green"/>
          <w:rPrChange w:id="3222" w:author="Microsoft Office User" w:date="2025-07-25T07:31:00Z">
            <w:rPr>
              <w:b/>
            </w:rPr>
          </w:rPrChange>
        </w:rPr>
        <w:t>l’usage</w:t>
      </w:r>
      <w:r w:rsidRPr="00380A67">
        <w:rPr>
          <w:b/>
          <w:spacing w:val="-5"/>
          <w:highlight w:val="green"/>
          <w:rPrChange w:id="3223" w:author="Microsoft Office User" w:date="2025-07-25T07:31:00Z">
            <w:rPr>
              <w:b/>
              <w:spacing w:val="-5"/>
            </w:rPr>
          </w:rPrChange>
        </w:rPr>
        <w:t xml:space="preserve"> </w:t>
      </w:r>
      <w:r w:rsidRPr="00380A67">
        <w:rPr>
          <w:b/>
          <w:highlight w:val="green"/>
          <w:rPrChange w:id="3224" w:author="Microsoft Office User" w:date="2025-07-25T07:31:00Z">
            <w:rPr>
              <w:b/>
            </w:rPr>
          </w:rPrChange>
        </w:rPr>
        <w:t>d’un</w:t>
      </w:r>
      <w:r w:rsidRPr="00380A67">
        <w:rPr>
          <w:b/>
          <w:spacing w:val="-5"/>
          <w:highlight w:val="green"/>
          <w:rPrChange w:id="3225" w:author="Microsoft Office User" w:date="2025-07-25T07:31:00Z">
            <w:rPr>
              <w:b/>
              <w:spacing w:val="-5"/>
            </w:rPr>
          </w:rPrChange>
        </w:rPr>
        <w:t xml:space="preserve"> </w:t>
      </w:r>
      <w:r w:rsidRPr="00380A67">
        <w:rPr>
          <w:b/>
          <w:highlight w:val="green"/>
          <w:rPrChange w:id="3226" w:author="Microsoft Office User" w:date="2025-07-25T07:31:00Z">
            <w:rPr>
              <w:b/>
            </w:rPr>
          </w:rPrChange>
        </w:rPr>
        <w:t>LLM</w:t>
      </w:r>
      <w:r w:rsidRPr="00380A67">
        <w:rPr>
          <w:b/>
          <w:spacing w:val="-5"/>
          <w:highlight w:val="green"/>
          <w:rPrChange w:id="3227" w:author="Microsoft Office User" w:date="2025-07-25T07:31:00Z">
            <w:rPr>
              <w:b/>
              <w:spacing w:val="-5"/>
            </w:rPr>
          </w:rPrChange>
        </w:rPr>
        <w:t xml:space="preserve"> </w:t>
      </w:r>
      <w:r w:rsidRPr="00380A67">
        <w:rPr>
          <w:b/>
          <w:highlight w:val="green"/>
          <w:rPrChange w:id="3228" w:author="Microsoft Office User" w:date="2025-07-25T07:31:00Z">
            <w:rPr>
              <w:b/>
            </w:rPr>
          </w:rPrChange>
        </w:rPr>
        <w:t>(système</w:t>
      </w:r>
      <w:r w:rsidRPr="00380A67">
        <w:rPr>
          <w:b/>
          <w:spacing w:val="-5"/>
          <w:highlight w:val="green"/>
          <w:rPrChange w:id="3229" w:author="Microsoft Office User" w:date="2025-07-25T07:31:00Z">
            <w:rPr>
              <w:b/>
              <w:spacing w:val="-5"/>
            </w:rPr>
          </w:rPrChange>
        </w:rPr>
        <w:t xml:space="preserve"> </w:t>
      </w:r>
      <w:r w:rsidRPr="00380A67">
        <w:rPr>
          <w:b/>
          <w:highlight w:val="green"/>
          <w:rPrChange w:id="3230" w:author="Microsoft Office User" w:date="2025-07-25T07:31:00Z">
            <w:rPr>
              <w:b/>
            </w:rPr>
          </w:rPrChange>
        </w:rPr>
        <w:t xml:space="preserve">d’IA) </w:t>
      </w:r>
      <w:r w:rsidRPr="00380A67">
        <w:rPr>
          <w:highlight w:val="green"/>
          <w:rPrChange w:id="3231" w:author="Microsoft Office User" w:date="2025-07-25T07:31:00Z">
            <w:rPr/>
          </w:rPrChange>
        </w:rPr>
        <w:t>pour accomplir la tâche d’une journée, face à quelques postes de pollution d’une journée de travail classique</w:t>
      </w:r>
      <w:r w:rsidRPr="00872D79">
        <w:t>.</w:t>
      </w:r>
      <w:ins w:id="3232" w:author="Microsoft Office User" w:date="2025-07-28T04:19:00Z">
        <w:r w:rsidR="006668F4">
          <w:t xml:space="preserve"> </w:t>
        </w:r>
        <w:r w:rsidR="00E238A8">
          <w:t>L’empreinte carbone du</w:t>
        </w:r>
        <w:r w:rsidR="006668F4">
          <w:t xml:space="preserve"> transport a été tronqué</w:t>
        </w:r>
        <w:r w:rsidR="00E238A8">
          <w:t>e</w:t>
        </w:r>
        <w:r w:rsidR="006668F4">
          <w:t>.</w:t>
        </w:r>
      </w:ins>
    </w:p>
    <w:p w14:paraId="1F600F7D" w14:textId="77777777" w:rsidR="001D2912" w:rsidRPr="00BC3ABE" w:rsidRDefault="001D2912" w:rsidP="00E44AC1">
      <w:pPr>
        <w:pStyle w:val="BodyText"/>
        <w:ind w:right="185"/>
        <w:rPr>
          <w:rFonts w:ascii="Times New Roman" w:hAnsi="Times New Roman" w:cs="Times New Roman"/>
        </w:rPr>
      </w:pPr>
    </w:p>
    <w:p w14:paraId="433EFCC9" w14:textId="784757D8" w:rsidR="001D2912" w:rsidRPr="00BC3ABE" w:rsidRDefault="001D2912" w:rsidP="00872D79">
      <w:pPr>
        <w:rPr>
          <w:rFonts w:eastAsia="Times New Roman"/>
          <w:color w:val="000000" w:themeColor="text1"/>
          <w:lang w:eastAsia="fr-FR"/>
        </w:rPr>
      </w:pPr>
      <w:r w:rsidRPr="00BC3ABE">
        <w:t xml:space="preserve">La </w:t>
      </w:r>
      <w:r>
        <w:t>f</w:t>
      </w:r>
      <w:r w:rsidRPr="00BC3ABE">
        <w:t>igure</w:t>
      </w:r>
      <w:r w:rsidRPr="00BC3ABE">
        <w:rPr>
          <w:color w:val="000000" w:themeColor="text1"/>
        </w:rPr>
        <w:t xml:space="preserve"> 26</w:t>
      </w:r>
      <w:r w:rsidRPr="00BC3ABE">
        <w:t xml:space="preserve"> résume ce constat sans appel : utiliser un processeur ultra-optimisé pour remplacer un travailleur est bien plus économe en énergie que de demander à cet humain de venir au bureau travailler sur une machine </w:t>
      </w:r>
      <w:r w:rsidRPr="00BC3ABE">
        <w:rPr>
          <w:spacing w:val="-2"/>
        </w:rPr>
        <w:t>dédiée.</w:t>
      </w:r>
    </w:p>
    <w:p w14:paraId="627484B5" w14:textId="6C917C94" w:rsidR="001D2912" w:rsidRPr="00BC3ABE" w:rsidRDefault="001D2912" w:rsidP="00872D79">
      <w:r w:rsidRPr="00BC3ABE">
        <w:rPr>
          <w:spacing w:val="-2"/>
        </w:rPr>
        <w:t xml:space="preserve">De plus, comme nous l’avons mentionné à la fin du </w:t>
      </w:r>
      <w:r w:rsidRPr="00872D79">
        <w:rPr>
          <w:color w:val="000000" w:themeColor="text1"/>
          <w:highlight w:val="yellow"/>
        </w:rPr>
        <w:t>chapitre 6</w:t>
      </w:r>
      <w:r w:rsidRPr="00BC3ABE">
        <w:rPr>
          <w:spacing w:val="-2"/>
        </w:rPr>
        <w:t>, il faut s’attendre à ce que d’importantes optimisations des algorithmes continuent de faire chuter le coût et les émissions de carbone d’un modèle, à puissance équivalente.</w:t>
      </w:r>
    </w:p>
    <w:p w14:paraId="2B13FDDB" w14:textId="6708C7FE" w:rsidR="001D2912" w:rsidRPr="00380A67" w:rsidRDefault="001D2912" w:rsidP="00872D79">
      <w:pPr>
        <w:pStyle w:val="Retrait"/>
        <w:jc w:val="center"/>
        <w:rPr>
          <w:b/>
          <w:sz w:val="24"/>
          <w:szCs w:val="24"/>
          <w:rPrChange w:id="3233" w:author="Microsoft Office User" w:date="2025-07-25T07:31:00Z">
            <w:rPr>
              <w:rFonts w:ascii="Calibri" w:hAnsi="Calibri" w:cs="Calibri"/>
              <w:b/>
              <w:sz w:val="24"/>
              <w:szCs w:val="24"/>
            </w:rPr>
          </w:rPrChange>
        </w:rPr>
      </w:pPr>
      <w:r w:rsidRPr="00380A67">
        <w:rPr>
          <w:b/>
          <w:sz w:val="24"/>
          <w:szCs w:val="24"/>
          <w:rPrChange w:id="3234" w:author="Microsoft Office User" w:date="2025-07-25T07:31:00Z">
            <w:rPr>
              <w:rFonts w:ascii="Calibri" w:hAnsi="Calibri" w:cs="Calibri"/>
              <w:b/>
              <w:sz w:val="24"/>
              <w:szCs w:val="24"/>
            </w:rPr>
          </w:rPrChange>
        </w:rPr>
        <w:t xml:space="preserve">Coût écologique : </w:t>
      </w:r>
      <w:r w:rsidRPr="00380A67" w:rsidDel="005E4000">
        <w:rPr>
          <w:b/>
          <w:sz w:val="24"/>
          <w:szCs w:val="24"/>
          <w:rPrChange w:id="3235" w:author="Microsoft Office User" w:date="2025-07-25T07:31:00Z">
            <w:rPr>
              <w:rFonts w:ascii="Calibri" w:hAnsi="Calibri" w:cs="Calibri"/>
              <w:b/>
              <w:sz w:val="24"/>
              <w:szCs w:val="24"/>
            </w:rPr>
          </w:rPrChange>
        </w:rPr>
        <w:t>Q</w:t>
      </w:r>
      <w:r w:rsidRPr="00380A67">
        <w:rPr>
          <w:b/>
          <w:sz w:val="24"/>
          <w:szCs w:val="24"/>
          <w:rPrChange w:id="3236" w:author="Microsoft Office User" w:date="2025-07-25T07:31:00Z">
            <w:rPr>
              <w:rFonts w:ascii="Calibri" w:hAnsi="Calibri" w:cs="Calibri"/>
              <w:b/>
              <w:sz w:val="24"/>
              <w:szCs w:val="24"/>
            </w:rPr>
          </w:rPrChange>
        </w:rPr>
        <w:t>uelques ordres de grandeur</w:t>
      </w:r>
    </w:p>
    <w:p w14:paraId="38FE75D4" w14:textId="77777777" w:rsidR="001D2912" w:rsidRPr="00380A67" w:rsidRDefault="001D2912" w:rsidP="00E44AC1">
      <w:pPr>
        <w:pStyle w:val="Retrait"/>
        <w:rPr>
          <w:sz w:val="24"/>
          <w:szCs w:val="24"/>
          <w:rPrChange w:id="3237" w:author="Microsoft Office User" w:date="2025-07-25T07:31:00Z">
            <w:rPr>
              <w:rFonts w:ascii="Calibri" w:hAnsi="Calibri" w:cs="Calibri"/>
              <w:sz w:val="24"/>
              <w:szCs w:val="24"/>
            </w:rPr>
          </w:rPrChange>
        </w:rPr>
      </w:pPr>
      <w:r w:rsidRPr="00380A67">
        <w:rPr>
          <w:color w:val="000000" w:themeColor="text1"/>
          <w:sz w:val="24"/>
          <w:szCs w:val="24"/>
          <w:rPrChange w:id="3238" w:author="Microsoft Office User" w:date="2025-07-25T07:31:00Z">
            <w:rPr>
              <w:rFonts w:ascii="Calibri" w:hAnsi="Calibri" w:cs="Calibri"/>
              <w:color w:val="000000" w:themeColor="text1"/>
              <w:sz w:val="24"/>
              <w:szCs w:val="24"/>
            </w:rPr>
          </w:rPrChange>
        </w:rPr>
        <w:t>L’empreinte</w:t>
      </w:r>
      <w:r w:rsidRPr="00380A67">
        <w:rPr>
          <w:sz w:val="24"/>
          <w:szCs w:val="24"/>
          <w:rPrChange w:id="3239" w:author="Microsoft Office User" w:date="2025-07-25T07:31:00Z">
            <w:rPr>
              <w:rFonts w:ascii="Calibri" w:hAnsi="Calibri" w:cs="Calibri"/>
              <w:sz w:val="24"/>
              <w:szCs w:val="24"/>
            </w:rPr>
          </w:rPrChange>
        </w:rPr>
        <w:t xml:space="preserve"> carbone des produits</w:t>
      </w:r>
      <w:r w:rsidRPr="00380A67">
        <w:rPr>
          <w:color w:val="000000" w:themeColor="text1"/>
          <w:sz w:val="24"/>
          <w:szCs w:val="24"/>
          <w:rPrChange w:id="3240" w:author="Microsoft Office User" w:date="2025-07-25T07:31:00Z">
            <w:rPr>
              <w:rFonts w:ascii="Calibri" w:hAnsi="Calibri" w:cs="Calibri"/>
              <w:color w:val="000000" w:themeColor="text1"/>
              <w:sz w:val="24"/>
              <w:szCs w:val="24"/>
            </w:rPr>
          </w:rPrChange>
        </w:rPr>
        <w:t>, mesurée</w:t>
      </w:r>
      <w:r w:rsidRPr="00380A67">
        <w:rPr>
          <w:sz w:val="24"/>
          <w:szCs w:val="24"/>
          <w:rPrChange w:id="3241" w:author="Microsoft Office User" w:date="2025-07-25T07:31:00Z">
            <w:rPr>
              <w:rFonts w:ascii="Calibri" w:hAnsi="Calibri" w:cs="Calibri"/>
              <w:sz w:val="24"/>
              <w:szCs w:val="24"/>
            </w:rPr>
          </w:rPrChange>
        </w:rPr>
        <w:t xml:space="preserve"> en grammes d’équivalent CO</w:t>
      </w:r>
      <w:r w:rsidRPr="00380A67">
        <w:rPr>
          <w:sz w:val="24"/>
          <w:szCs w:val="24"/>
          <w:vertAlign w:val="subscript"/>
          <w:rPrChange w:id="3242" w:author="Microsoft Office User" w:date="2025-07-25T07:31:00Z">
            <w:rPr>
              <w:rFonts w:ascii="Calibri" w:hAnsi="Calibri" w:cs="Calibri"/>
              <w:sz w:val="24"/>
              <w:szCs w:val="24"/>
              <w:vertAlign w:val="subscript"/>
            </w:rPr>
          </w:rPrChange>
        </w:rPr>
        <w:t>2</w:t>
      </w:r>
      <w:r w:rsidRPr="00380A67">
        <w:rPr>
          <w:sz w:val="24"/>
          <w:szCs w:val="24"/>
          <w:rPrChange w:id="3243" w:author="Microsoft Office User" w:date="2025-07-25T07:31:00Z">
            <w:rPr>
              <w:rFonts w:ascii="Calibri" w:hAnsi="Calibri" w:cs="Calibri"/>
              <w:sz w:val="24"/>
              <w:szCs w:val="24"/>
            </w:rPr>
          </w:rPrChange>
        </w:rPr>
        <w:t xml:space="preserve"> (CO</w:t>
      </w:r>
      <w:r w:rsidRPr="00380A67">
        <w:rPr>
          <w:sz w:val="24"/>
          <w:szCs w:val="24"/>
          <w:vertAlign w:val="subscript"/>
          <w:rPrChange w:id="3244" w:author="Microsoft Office User" w:date="2025-07-25T07:31:00Z">
            <w:rPr>
              <w:rFonts w:ascii="Calibri" w:hAnsi="Calibri" w:cs="Calibri"/>
              <w:sz w:val="24"/>
              <w:szCs w:val="24"/>
              <w:vertAlign w:val="subscript"/>
            </w:rPr>
          </w:rPrChange>
        </w:rPr>
        <w:t>2</w:t>
      </w:r>
      <w:r w:rsidRPr="00380A67">
        <w:rPr>
          <w:sz w:val="24"/>
          <w:szCs w:val="24"/>
          <w:rPrChange w:id="3245" w:author="Microsoft Office User" w:date="2025-07-25T07:31:00Z">
            <w:rPr>
              <w:rFonts w:ascii="Calibri" w:hAnsi="Calibri" w:cs="Calibri"/>
              <w:sz w:val="24"/>
              <w:szCs w:val="24"/>
            </w:rPr>
          </w:rPrChange>
        </w:rPr>
        <w:t>e),</w:t>
      </w:r>
      <w:r w:rsidRPr="00380A67">
        <w:t xml:space="preserve"> </w:t>
      </w:r>
      <w:r w:rsidRPr="00380A67">
        <w:rPr>
          <w:color w:val="000000" w:themeColor="text1"/>
          <w:sz w:val="24"/>
          <w:szCs w:val="24"/>
          <w:rPrChange w:id="3246" w:author="Microsoft Office User" w:date="2025-07-25T07:31:00Z">
            <w:rPr>
              <w:rFonts w:ascii="Calibri" w:hAnsi="Calibri" w:cs="Calibri"/>
              <w:color w:val="000000" w:themeColor="text1"/>
              <w:sz w:val="24"/>
              <w:szCs w:val="24"/>
            </w:rPr>
          </w:rPrChange>
        </w:rPr>
        <w:t>présente souvent des différences d’ordres</w:t>
      </w:r>
      <w:r w:rsidRPr="00380A67">
        <w:rPr>
          <w:sz w:val="24"/>
          <w:szCs w:val="24"/>
          <w:rPrChange w:id="3247" w:author="Microsoft Office User" w:date="2025-07-25T07:31:00Z">
            <w:rPr>
              <w:rFonts w:ascii="Calibri" w:hAnsi="Calibri" w:cs="Calibri"/>
              <w:sz w:val="24"/>
              <w:szCs w:val="24"/>
            </w:rPr>
          </w:rPrChange>
        </w:rPr>
        <w:t xml:space="preserve"> de </w:t>
      </w:r>
      <w:r w:rsidRPr="00380A67">
        <w:rPr>
          <w:color w:val="000000" w:themeColor="text1"/>
          <w:sz w:val="24"/>
          <w:szCs w:val="24"/>
          <w:rPrChange w:id="3248" w:author="Microsoft Office User" w:date="2025-07-25T07:31:00Z">
            <w:rPr>
              <w:rFonts w:ascii="Calibri" w:hAnsi="Calibri" w:cs="Calibri"/>
              <w:color w:val="000000" w:themeColor="text1"/>
              <w:sz w:val="24"/>
              <w:szCs w:val="24"/>
            </w:rPr>
          </w:rPrChange>
        </w:rPr>
        <w:t>grandeur surprenantes. En particulier,</w:t>
      </w:r>
      <w:r w:rsidRPr="00380A67">
        <w:rPr>
          <w:sz w:val="24"/>
          <w:szCs w:val="24"/>
          <w:rPrChange w:id="3249" w:author="Microsoft Office User" w:date="2025-07-25T07:31:00Z">
            <w:rPr>
              <w:rFonts w:ascii="Calibri" w:hAnsi="Calibri" w:cs="Calibri"/>
              <w:sz w:val="24"/>
              <w:szCs w:val="24"/>
            </w:rPr>
          </w:rPrChange>
        </w:rPr>
        <w:t xml:space="preserve"> les </w:t>
      </w:r>
      <w:r w:rsidRPr="00380A67">
        <w:rPr>
          <w:color w:val="000000" w:themeColor="text1"/>
          <w:sz w:val="24"/>
          <w:szCs w:val="24"/>
          <w:rPrChange w:id="3250" w:author="Microsoft Office User" w:date="2025-07-25T07:31:00Z">
            <w:rPr>
              <w:rFonts w:ascii="Calibri" w:hAnsi="Calibri" w:cs="Calibri"/>
              <w:color w:val="000000" w:themeColor="text1"/>
              <w:sz w:val="24"/>
              <w:szCs w:val="24"/>
            </w:rPr>
          </w:rPrChange>
        </w:rPr>
        <w:t>phénomènes physiques comme le transport</w:t>
      </w:r>
      <w:r w:rsidRPr="00380A67">
        <w:rPr>
          <w:sz w:val="24"/>
          <w:szCs w:val="24"/>
          <w:rPrChange w:id="3251" w:author="Microsoft Office User" w:date="2025-07-25T07:31:00Z">
            <w:rPr>
              <w:rFonts w:ascii="Calibri" w:hAnsi="Calibri" w:cs="Calibri"/>
              <w:sz w:val="24"/>
              <w:szCs w:val="24"/>
            </w:rPr>
          </w:rPrChange>
        </w:rPr>
        <w:t xml:space="preserve"> sont </w:t>
      </w:r>
      <w:r w:rsidRPr="00380A67">
        <w:rPr>
          <w:color w:val="000000" w:themeColor="text1"/>
          <w:sz w:val="24"/>
          <w:szCs w:val="24"/>
          <w:rPrChange w:id="3252" w:author="Microsoft Office User" w:date="2025-07-25T07:31:00Z">
            <w:rPr>
              <w:rFonts w:ascii="Calibri" w:hAnsi="Calibri" w:cs="Calibri"/>
              <w:color w:val="000000" w:themeColor="text1"/>
              <w:sz w:val="24"/>
              <w:szCs w:val="24"/>
            </w:rPr>
          </w:rPrChange>
        </w:rPr>
        <w:t>particulièrement coûteux en regard de la consommation électrique</w:t>
      </w:r>
      <w:r w:rsidRPr="00380A67">
        <w:rPr>
          <w:color w:val="000000" w:themeColor="text1"/>
          <w:sz w:val="24"/>
          <w:szCs w:val="24"/>
          <w:vertAlign w:val="superscript"/>
          <w:rPrChange w:id="3253" w:author="Microsoft Office User" w:date="2025-07-25T07:31:00Z">
            <w:rPr>
              <w:rFonts w:ascii="Calibri" w:hAnsi="Calibri" w:cs="Calibri"/>
              <w:color w:val="000000" w:themeColor="text1"/>
              <w:sz w:val="24"/>
              <w:szCs w:val="24"/>
              <w:vertAlign w:val="superscript"/>
            </w:rPr>
          </w:rPrChange>
        </w:rPr>
        <w:endnoteReference w:id="154"/>
      </w:r>
      <w:r w:rsidRPr="00380A67">
        <w:rPr>
          <w:color w:val="000000" w:themeColor="text1"/>
          <w:sz w:val="24"/>
          <w:szCs w:val="24"/>
          <w:rPrChange w:id="3255" w:author="Microsoft Office User" w:date="2025-07-25T07:31:00Z">
            <w:rPr>
              <w:rFonts w:ascii="Calibri" w:hAnsi="Calibri" w:cs="Calibri"/>
              <w:color w:val="000000" w:themeColor="text1"/>
              <w:sz w:val="24"/>
              <w:szCs w:val="24"/>
            </w:rPr>
          </w:rPrChange>
        </w:rPr>
        <w:t>.</w:t>
      </w:r>
      <w:bookmarkStart w:id="3256" w:name="_bookmark282"/>
      <w:bookmarkEnd w:id="3256"/>
    </w:p>
    <w:p w14:paraId="14FB137F" w14:textId="77777777" w:rsidR="001D2912" w:rsidRPr="00380A67" w:rsidRDefault="001D2912" w:rsidP="003E66DC">
      <w:pPr>
        <w:pStyle w:val="Retrait"/>
        <w:numPr>
          <w:ilvl w:val="0"/>
          <w:numId w:val="79"/>
        </w:numPr>
        <w:ind w:left="360"/>
        <w:rPr>
          <w:sz w:val="24"/>
          <w:szCs w:val="24"/>
          <w:rPrChange w:id="3257" w:author="Microsoft Office User" w:date="2025-07-25T07:31:00Z">
            <w:rPr>
              <w:rFonts w:ascii="Calibri" w:hAnsi="Calibri" w:cs="Calibri"/>
              <w:sz w:val="24"/>
              <w:szCs w:val="24"/>
            </w:rPr>
          </w:rPrChange>
        </w:rPr>
      </w:pPr>
      <w:r w:rsidRPr="00380A67">
        <w:rPr>
          <w:sz w:val="24"/>
          <w:szCs w:val="24"/>
          <w:rPrChange w:id="3258" w:author="Microsoft Office User" w:date="2025-07-25T07:31:00Z">
            <w:rPr>
              <w:rFonts w:ascii="Calibri" w:hAnsi="Calibri" w:cs="Calibri"/>
              <w:sz w:val="24"/>
              <w:szCs w:val="24"/>
            </w:rPr>
          </w:rPrChange>
        </w:rPr>
        <w:t xml:space="preserve">Laisser une ampoule de 25 W allumée pendant un an émet 8,1 kg de </w:t>
      </w:r>
      <w:r w:rsidRPr="00380A67">
        <w:rPr>
          <w:spacing w:val="-2"/>
          <w:sz w:val="24"/>
          <w:szCs w:val="24"/>
          <w:rPrChange w:id="3259" w:author="Microsoft Office User" w:date="2025-07-25T07:31:00Z">
            <w:rPr>
              <w:rFonts w:ascii="Calibri" w:hAnsi="Calibri" w:cs="Calibri"/>
              <w:spacing w:val="-2"/>
              <w:sz w:val="24"/>
              <w:szCs w:val="24"/>
            </w:rPr>
          </w:rPrChange>
        </w:rPr>
        <w:t>CO</w:t>
      </w:r>
      <w:r w:rsidRPr="00380A67">
        <w:rPr>
          <w:spacing w:val="-2"/>
          <w:sz w:val="24"/>
          <w:szCs w:val="24"/>
          <w:vertAlign w:val="subscript"/>
          <w:rPrChange w:id="3260" w:author="Microsoft Office User" w:date="2025-07-25T07:31:00Z">
            <w:rPr>
              <w:rFonts w:ascii="Calibri" w:hAnsi="Calibri" w:cs="Calibri"/>
              <w:spacing w:val="-2"/>
              <w:sz w:val="24"/>
              <w:szCs w:val="24"/>
              <w:vertAlign w:val="subscript"/>
            </w:rPr>
          </w:rPrChange>
        </w:rPr>
        <w:t>2</w:t>
      </w:r>
      <w:r w:rsidRPr="00380A67">
        <w:rPr>
          <w:spacing w:val="-2"/>
          <w:sz w:val="24"/>
          <w:szCs w:val="24"/>
          <w:rPrChange w:id="3261" w:author="Microsoft Office User" w:date="2025-07-25T07:31:00Z">
            <w:rPr>
              <w:rFonts w:ascii="Calibri" w:hAnsi="Calibri" w:cs="Calibri"/>
              <w:spacing w:val="-2"/>
              <w:sz w:val="24"/>
              <w:szCs w:val="24"/>
            </w:rPr>
          </w:rPrChange>
        </w:rPr>
        <w:t>e.</w:t>
      </w:r>
    </w:p>
    <w:p w14:paraId="7F279B91" w14:textId="7DF04AE0" w:rsidR="001D2912" w:rsidRPr="00380A67" w:rsidRDefault="001D2912" w:rsidP="003E66DC">
      <w:pPr>
        <w:pStyle w:val="Retrait"/>
        <w:numPr>
          <w:ilvl w:val="0"/>
          <w:numId w:val="79"/>
        </w:numPr>
        <w:ind w:left="360"/>
        <w:rPr>
          <w:sz w:val="24"/>
          <w:szCs w:val="24"/>
          <w:rPrChange w:id="3262" w:author="Microsoft Office User" w:date="2025-07-25T07:31:00Z">
            <w:rPr>
              <w:rFonts w:ascii="Calibri" w:hAnsi="Calibri" w:cs="Calibri"/>
              <w:sz w:val="24"/>
              <w:szCs w:val="24"/>
            </w:rPr>
          </w:rPrChange>
        </w:rPr>
      </w:pPr>
      <w:r w:rsidRPr="00380A67">
        <w:rPr>
          <w:sz w:val="24"/>
          <w:szCs w:val="24"/>
          <w:rPrChange w:id="3263" w:author="Microsoft Office User" w:date="2025-07-25T07:31:00Z">
            <w:rPr>
              <w:rFonts w:ascii="Calibri" w:hAnsi="Calibri" w:cs="Calibri"/>
              <w:sz w:val="24"/>
              <w:szCs w:val="24"/>
            </w:rPr>
          </w:rPrChange>
        </w:rPr>
        <w:t>Un trajet aller-retour en voiture entre Paris et Disneyland (40 km) ou Paris et Roissy-Charles de Gaulle (35 km) émet tout autant</w:t>
      </w:r>
      <w:ins w:id="3264" w:author="Microsoft Office User" w:date="2025-07-27T21:44:00Z">
        <w:r w:rsidR="00BB1F5D">
          <w:rPr>
            <w:sz w:val="24"/>
            <w:szCs w:val="24"/>
          </w:rPr>
          <w:t> : l</w:t>
        </w:r>
      </w:ins>
      <w:del w:id="3265" w:author="Microsoft Office User" w:date="2025-07-27T21:44:00Z">
        <w:r w:rsidRPr="00380A67" w:rsidDel="00BB1F5D">
          <w:rPr>
            <w:sz w:val="24"/>
            <w:szCs w:val="24"/>
            <w:rPrChange w:id="3266" w:author="Microsoft Office User" w:date="2025-07-25T07:31:00Z">
              <w:rPr>
                <w:rFonts w:ascii="Calibri" w:hAnsi="Calibri" w:cs="Calibri"/>
                <w:sz w:val="24"/>
                <w:szCs w:val="24"/>
              </w:rPr>
            </w:rPrChange>
          </w:rPr>
          <w:delText>.</w:delText>
        </w:r>
      </w:del>
      <w:ins w:id="3267" w:author="Microsoft Office User" w:date="2025-07-27T21:43:00Z">
        <w:r w:rsidR="00E22682">
          <w:rPr>
            <w:sz w:val="24"/>
            <w:szCs w:val="24"/>
          </w:rPr>
          <w:t>e mouvement physique consomme énormément</w:t>
        </w:r>
      </w:ins>
      <w:ins w:id="3268" w:author="Microsoft Office User" w:date="2025-07-27T21:44:00Z">
        <w:r w:rsidR="00BB1F5D">
          <w:rPr>
            <w:sz w:val="24"/>
            <w:szCs w:val="24"/>
          </w:rPr>
          <w:t xml:space="preserve"> s’il n’est pas optimisé.</w:t>
        </w:r>
      </w:ins>
    </w:p>
    <w:p w14:paraId="2D87FEDD" w14:textId="293122D8" w:rsidR="001D2912" w:rsidRPr="00380A67" w:rsidDel="00BB1F5D" w:rsidRDefault="001D2912" w:rsidP="003E66DC">
      <w:pPr>
        <w:pStyle w:val="Retrait"/>
        <w:numPr>
          <w:ilvl w:val="0"/>
          <w:numId w:val="79"/>
        </w:numPr>
        <w:ind w:left="360"/>
        <w:rPr>
          <w:del w:id="3269" w:author="Microsoft Office User" w:date="2025-07-27T21:43:00Z"/>
          <w:sz w:val="24"/>
          <w:szCs w:val="24"/>
          <w:rPrChange w:id="3270" w:author="Microsoft Office User" w:date="2025-07-25T07:31:00Z">
            <w:rPr>
              <w:del w:id="3271" w:author="Microsoft Office User" w:date="2025-07-27T21:43:00Z"/>
              <w:rFonts w:ascii="Calibri" w:hAnsi="Calibri" w:cs="Calibri"/>
              <w:sz w:val="24"/>
              <w:szCs w:val="24"/>
            </w:rPr>
          </w:rPrChange>
        </w:rPr>
      </w:pPr>
      <w:del w:id="3272" w:author="Microsoft Office User" w:date="2025-07-27T21:43:00Z">
        <w:r w:rsidRPr="00380A67" w:rsidDel="00BB1F5D">
          <w:rPr>
            <w:sz w:val="24"/>
            <w:szCs w:val="24"/>
            <w:rPrChange w:id="3273" w:author="Microsoft Office User" w:date="2025-07-25T07:31:00Z">
              <w:rPr>
                <w:rFonts w:ascii="Calibri" w:hAnsi="Calibri" w:cs="Calibri"/>
                <w:sz w:val="24"/>
                <w:szCs w:val="24"/>
              </w:rPr>
            </w:rPrChange>
          </w:rPr>
          <w:delText>Un kilo de bœuf élevé en France représente une empreinte carbone entre 10 et 18 kg de CO</w:delText>
        </w:r>
        <w:r w:rsidRPr="00380A67" w:rsidDel="00BB1F5D">
          <w:rPr>
            <w:sz w:val="24"/>
            <w:szCs w:val="24"/>
            <w:vertAlign w:val="subscript"/>
            <w:rPrChange w:id="3274" w:author="Microsoft Office User" w:date="2025-07-25T07:31:00Z">
              <w:rPr>
                <w:rFonts w:ascii="Calibri" w:hAnsi="Calibri" w:cs="Calibri"/>
                <w:sz w:val="24"/>
                <w:szCs w:val="24"/>
                <w:vertAlign w:val="subscript"/>
              </w:rPr>
            </w:rPrChange>
          </w:rPr>
          <w:delText>2</w:delText>
        </w:r>
        <w:r w:rsidRPr="00380A67" w:rsidDel="00BB1F5D">
          <w:rPr>
            <w:sz w:val="24"/>
            <w:szCs w:val="24"/>
            <w:rPrChange w:id="3275" w:author="Microsoft Office User" w:date="2025-07-25T07:31:00Z">
              <w:rPr>
                <w:rFonts w:ascii="Calibri" w:hAnsi="Calibri" w:cs="Calibri"/>
                <w:sz w:val="24"/>
                <w:szCs w:val="24"/>
              </w:rPr>
            </w:rPrChange>
          </w:rPr>
          <w:delText>e</w:delText>
        </w:r>
        <w:bookmarkStart w:id="3276" w:name="_bookmark283"/>
        <w:bookmarkEnd w:id="3276"/>
        <w:r w:rsidRPr="00380A67" w:rsidDel="00BB1F5D">
          <w:rPr>
            <w:rStyle w:val="FootnoteReference"/>
            <w:sz w:val="24"/>
            <w:szCs w:val="24"/>
            <w:rPrChange w:id="3277" w:author="Microsoft Office User" w:date="2025-07-25T07:31:00Z">
              <w:rPr>
                <w:rStyle w:val="FootnoteReference"/>
                <w:rFonts w:ascii="Calibri" w:hAnsi="Calibri" w:cs="Calibri"/>
                <w:sz w:val="24"/>
                <w:szCs w:val="24"/>
              </w:rPr>
            </w:rPrChange>
          </w:rPr>
          <w:footnoteReference w:id="129"/>
        </w:r>
        <w:r w:rsidRPr="00380A67" w:rsidDel="00BB1F5D">
          <w:rPr>
            <w:sz w:val="24"/>
            <w:szCs w:val="24"/>
            <w:rPrChange w:id="3279" w:author="Microsoft Office User" w:date="2025-07-25T07:31:00Z">
              <w:rPr>
                <w:rFonts w:ascii="Calibri" w:hAnsi="Calibri" w:cs="Calibri"/>
                <w:sz w:val="24"/>
                <w:szCs w:val="24"/>
              </w:rPr>
            </w:rPrChange>
          </w:rPr>
          <w:delText>.</w:delText>
        </w:r>
      </w:del>
    </w:p>
    <w:p w14:paraId="5549416C" w14:textId="115F4813" w:rsidR="001D2912" w:rsidRPr="00380A67" w:rsidRDefault="001D2912" w:rsidP="003E66DC">
      <w:pPr>
        <w:pStyle w:val="Retrait"/>
        <w:numPr>
          <w:ilvl w:val="0"/>
          <w:numId w:val="79"/>
        </w:numPr>
        <w:ind w:left="360"/>
        <w:rPr>
          <w:sz w:val="24"/>
          <w:szCs w:val="24"/>
          <w:rPrChange w:id="3280" w:author="Microsoft Office User" w:date="2025-07-25T07:31:00Z">
            <w:rPr>
              <w:rFonts w:ascii="Calibri" w:hAnsi="Calibri" w:cs="Calibri"/>
              <w:sz w:val="24"/>
              <w:szCs w:val="24"/>
            </w:rPr>
          </w:rPrChange>
        </w:rPr>
      </w:pPr>
      <w:r w:rsidRPr="00380A67">
        <w:rPr>
          <w:sz w:val="24"/>
          <w:szCs w:val="24"/>
          <w:rPrChange w:id="3281" w:author="Microsoft Office User" w:date="2025-07-25T07:31:00Z">
            <w:rPr>
              <w:rFonts w:ascii="Calibri" w:hAnsi="Calibri" w:cs="Calibri"/>
              <w:sz w:val="24"/>
              <w:szCs w:val="24"/>
            </w:rPr>
          </w:rPrChange>
        </w:rPr>
        <w:t>Un</w:t>
      </w:r>
      <w:r w:rsidRPr="00380A67">
        <w:rPr>
          <w:spacing w:val="-5"/>
          <w:sz w:val="24"/>
          <w:szCs w:val="24"/>
          <w:rPrChange w:id="3282" w:author="Microsoft Office User" w:date="2025-07-25T07:31:00Z">
            <w:rPr>
              <w:rFonts w:ascii="Calibri" w:hAnsi="Calibri" w:cs="Calibri"/>
              <w:spacing w:val="-5"/>
              <w:sz w:val="24"/>
              <w:szCs w:val="24"/>
            </w:rPr>
          </w:rPrChange>
        </w:rPr>
        <w:t xml:space="preserve"> </w:t>
      </w:r>
      <w:r w:rsidRPr="00380A67">
        <w:rPr>
          <w:sz w:val="24"/>
          <w:szCs w:val="24"/>
          <w:rPrChange w:id="3283" w:author="Microsoft Office User" w:date="2025-07-25T07:31:00Z">
            <w:rPr>
              <w:rFonts w:ascii="Calibri" w:hAnsi="Calibri" w:cs="Calibri"/>
              <w:sz w:val="24"/>
              <w:szCs w:val="24"/>
            </w:rPr>
          </w:rPrChange>
        </w:rPr>
        <w:t>trajet</w:t>
      </w:r>
      <w:r w:rsidRPr="00380A67">
        <w:rPr>
          <w:spacing w:val="-5"/>
          <w:sz w:val="24"/>
          <w:szCs w:val="24"/>
          <w:rPrChange w:id="3284" w:author="Microsoft Office User" w:date="2025-07-25T07:31:00Z">
            <w:rPr>
              <w:rFonts w:ascii="Calibri" w:hAnsi="Calibri" w:cs="Calibri"/>
              <w:spacing w:val="-5"/>
              <w:sz w:val="24"/>
              <w:szCs w:val="24"/>
            </w:rPr>
          </w:rPrChange>
        </w:rPr>
        <w:t xml:space="preserve"> </w:t>
      </w:r>
      <w:r w:rsidRPr="00380A67">
        <w:rPr>
          <w:sz w:val="24"/>
          <w:szCs w:val="24"/>
          <w:rPrChange w:id="3285" w:author="Microsoft Office User" w:date="2025-07-25T07:31:00Z">
            <w:rPr>
              <w:rFonts w:ascii="Calibri" w:hAnsi="Calibri" w:cs="Calibri"/>
              <w:sz w:val="24"/>
              <w:szCs w:val="24"/>
            </w:rPr>
          </w:rPrChange>
        </w:rPr>
        <w:t>aller-retour</w:t>
      </w:r>
      <w:r w:rsidRPr="00380A67">
        <w:rPr>
          <w:spacing w:val="-5"/>
          <w:sz w:val="24"/>
          <w:szCs w:val="24"/>
          <w:rPrChange w:id="3286" w:author="Microsoft Office User" w:date="2025-07-25T07:31:00Z">
            <w:rPr>
              <w:rFonts w:ascii="Calibri" w:hAnsi="Calibri" w:cs="Calibri"/>
              <w:spacing w:val="-5"/>
              <w:sz w:val="24"/>
              <w:szCs w:val="24"/>
            </w:rPr>
          </w:rPrChange>
        </w:rPr>
        <w:t xml:space="preserve"> </w:t>
      </w:r>
      <w:r w:rsidRPr="00380A67">
        <w:rPr>
          <w:sz w:val="24"/>
          <w:szCs w:val="24"/>
          <w:rPrChange w:id="3287" w:author="Microsoft Office User" w:date="2025-07-25T07:31:00Z">
            <w:rPr>
              <w:rFonts w:ascii="Calibri" w:hAnsi="Calibri" w:cs="Calibri"/>
              <w:sz w:val="24"/>
              <w:szCs w:val="24"/>
            </w:rPr>
          </w:rPrChange>
        </w:rPr>
        <w:t>Paris-Madrid</w:t>
      </w:r>
      <w:r w:rsidRPr="00380A67">
        <w:rPr>
          <w:spacing w:val="-5"/>
          <w:sz w:val="24"/>
          <w:szCs w:val="24"/>
          <w:rPrChange w:id="3288" w:author="Microsoft Office User" w:date="2025-07-25T07:31:00Z">
            <w:rPr>
              <w:rFonts w:ascii="Calibri" w:hAnsi="Calibri" w:cs="Calibri"/>
              <w:spacing w:val="-5"/>
              <w:sz w:val="24"/>
              <w:szCs w:val="24"/>
            </w:rPr>
          </w:rPrChange>
        </w:rPr>
        <w:t xml:space="preserve"> </w:t>
      </w:r>
      <w:r w:rsidRPr="00380A67">
        <w:rPr>
          <w:sz w:val="24"/>
          <w:szCs w:val="24"/>
          <w:rPrChange w:id="3289" w:author="Microsoft Office User" w:date="2025-07-25T07:31:00Z">
            <w:rPr>
              <w:rFonts w:ascii="Calibri" w:hAnsi="Calibri" w:cs="Calibri"/>
              <w:sz w:val="24"/>
              <w:szCs w:val="24"/>
            </w:rPr>
          </w:rPrChange>
        </w:rPr>
        <w:t>émet</w:t>
      </w:r>
      <w:r w:rsidRPr="00380A67">
        <w:rPr>
          <w:spacing w:val="-5"/>
          <w:sz w:val="24"/>
          <w:szCs w:val="24"/>
          <w:rPrChange w:id="3290" w:author="Microsoft Office User" w:date="2025-07-25T07:31:00Z">
            <w:rPr>
              <w:rFonts w:ascii="Calibri" w:hAnsi="Calibri" w:cs="Calibri"/>
              <w:spacing w:val="-5"/>
              <w:sz w:val="24"/>
              <w:szCs w:val="24"/>
            </w:rPr>
          </w:rPrChange>
        </w:rPr>
        <w:t xml:space="preserve"> </w:t>
      </w:r>
      <w:r w:rsidRPr="00380A67">
        <w:rPr>
          <w:sz w:val="24"/>
          <w:szCs w:val="24"/>
          <w:rPrChange w:id="3291" w:author="Microsoft Office User" w:date="2025-07-25T07:31:00Z">
            <w:rPr>
              <w:rFonts w:ascii="Calibri" w:hAnsi="Calibri" w:cs="Calibri"/>
              <w:sz w:val="24"/>
              <w:szCs w:val="24"/>
            </w:rPr>
          </w:rPrChange>
        </w:rPr>
        <w:t>400 kg</w:t>
      </w:r>
      <w:r w:rsidRPr="00380A67">
        <w:rPr>
          <w:spacing w:val="-5"/>
          <w:sz w:val="24"/>
          <w:szCs w:val="24"/>
          <w:rPrChange w:id="3292" w:author="Microsoft Office User" w:date="2025-07-25T07:31:00Z">
            <w:rPr>
              <w:rFonts w:ascii="Calibri" w:hAnsi="Calibri" w:cs="Calibri"/>
              <w:spacing w:val="-5"/>
              <w:sz w:val="24"/>
              <w:szCs w:val="24"/>
            </w:rPr>
          </w:rPrChange>
        </w:rPr>
        <w:t xml:space="preserve"> </w:t>
      </w:r>
      <w:r w:rsidRPr="00380A67">
        <w:rPr>
          <w:sz w:val="24"/>
          <w:szCs w:val="24"/>
          <w:rPrChange w:id="3293" w:author="Microsoft Office User" w:date="2025-07-25T07:31:00Z">
            <w:rPr>
              <w:rFonts w:ascii="Calibri" w:hAnsi="Calibri" w:cs="Calibri"/>
              <w:sz w:val="24"/>
              <w:szCs w:val="24"/>
            </w:rPr>
          </w:rPrChange>
        </w:rPr>
        <w:t>de</w:t>
      </w:r>
      <w:r w:rsidRPr="00380A67">
        <w:rPr>
          <w:spacing w:val="-5"/>
          <w:sz w:val="24"/>
          <w:szCs w:val="24"/>
          <w:rPrChange w:id="3294" w:author="Microsoft Office User" w:date="2025-07-25T07:31:00Z">
            <w:rPr>
              <w:rFonts w:ascii="Calibri" w:hAnsi="Calibri" w:cs="Calibri"/>
              <w:spacing w:val="-5"/>
              <w:sz w:val="24"/>
              <w:szCs w:val="24"/>
            </w:rPr>
          </w:rPrChange>
        </w:rPr>
        <w:t xml:space="preserve"> </w:t>
      </w:r>
      <w:r w:rsidRPr="00380A67">
        <w:rPr>
          <w:sz w:val="24"/>
          <w:szCs w:val="24"/>
          <w:rPrChange w:id="3295" w:author="Microsoft Office User" w:date="2025-07-25T07:31:00Z">
            <w:rPr>
              <w:rFonts w:ascii="Calibri" w:hAnsi="Calibri" w:cs="Calibri"/>
              <w:sz w:val="24"/>
              <w:szCs w:val="24"/>
            </w:rPr>
          </w:rPrChange>
        </w:rPr>
        <w:t>CO</w:t>
      </w:r>
      <w:r w:rsidRPr="00380A67">
        <w:rPr>
          <w:sz w:val="24"/>
          <w:szCs w:val="24"/>
          <w:vertAlign w:val="subscript"/>
          <w:rPrChange w:id="3296" w:author="Microsoft Office User" w:date="2025-07-25T07:31:00Z">
            <w:rPr>
              <w:rFonts w:ascii="Calibri" w:hAnsi="Calibri" w:cs="Calibri"/>
              <w:sz w:val="24"/>
              <w:szCs w:val="24"/>
              <w:vertAlign w:val="subscript"/>
            </w:rPr>
          </w:rPrChange>
        </w:rPr>
        <w:t>2</w:t>
      </w:r>
      <w:r w:rsidRPr="00380A67">
        <w:rPr>
          <w:sz w:val="24"/>
          <w:szCs w:val="24"/>
          <w:rPrChange w:id="3297" w:author="Microsoft Office User" w:date="2025-07-25T07:31:00Z">
            <w:rPr>
              <w:rFonts w:ascii="Calibri" w:hAnsi="Calibri" w:cs="Calibri"/>
              <w:sz w:val="24"/>
              <w:szCs w:val="24"/>
            </w:rPr>
          </w:rPrChange>
        </w:rPr>
        <w:t>e</w:t>
      </w:r>
      <w:r w:rsidRPr="00380A67">
        <w:rPr>
          <w:spacing w:val="-5"/>
          <w:sz w:val="24"/>
          <w:szCs w:val="24"/>
          <w:rPrChange w:id="3298" w:author="Microsoft Office User" w:date="2025-07-25T07:31:00Z">
            <w:rPr>
              <w:rFonts w:ascii="Calibri" w:hAnsi="Calibri" w:cs="Calibri"/>
              <w:spacing w:val="-5"/>
              <w:sz w:val="24"/>
              <w:szCs w:val="24"/>
            </w:rPr>
          </w:rPrChange>
        </w:rPr>
        <w:t xml:space="preserve"> </w:t>
      </w:r>
      <w:r w:rsidRPr="00380A67">
        <w:rPr>
          <w:sz w:val="24"/>
          <w:szCs w:val="24"/>
          <w:rPrChange w:id="3299" w:author="Microsoft Office User" w:date="2025-07-25T07:31:00Z">
            <w:rPr>
              <w:rFonts w:ascii="Calibri" w:hAnsi="Calibri" w:cs="Calibri"/>
              <w:sz w:val="24"/>
              <w:szCs w:val="24"/>
            </w:rPr>
          </w:rPrChange>
        </w:rPr>
        <w:t>en</w:t>
      </w:r>
      <w:r w:rsidRPr="00380A67">
        <w:rPr>
          <w:spacing w:val="-5"/>
          <w:sz w:val="24"/>
          <w:szCs w:val="24"/>
          <w:rPrChange w:id="3300" w:author="Microsoft Office User" w:date="2025-07-25T07:31:00Z">
            <w:rPr>
              <w:rFonts w:ascii="Calibri" w:hAnsi="Calibri" w:cs="Calibri"/>
              <w:spacing w:val="-5"/>
              <w:sz w:val="24"/>
              <w:szCs w:val="24"/>
            </w:rPr>
          </w:rPrChange>
        </w:rPr>
        <w:t xml:space="preserve"> </w:t>
      </w:r>
      <w:r w:rsidRPr="00380A67">
        <w:rPr>
          <w:sz w:val="24"/>
          <w:szCs w:val="24"/>
          <w:rPrChange w:id="3301" w:author="Microsoft Office User" w:date="2025-07-25T07:31:00Z">
            <w:rPr>
              <w:rFonts w:ascii="Calibri" w:hAnsi="Calibri" w:cs="Calibri"/>
              <w:sz w:val="24"/>
              <w:szCs w:val="24"/>
            </w:rPr>
          </w:rPrChange>
        </w:rPr>
        <w:t>avion,</w:t>
      </w:r>
      <w:r w:rsidRPr="00380A67">
        <w:rPr>
          <w:spacing w:val="-5"/>
          <w:sz w:val="24"/>
          <w:szCs w:val="24"/>
          <w:rPrChange w:id="3302" w:author="Microsoft Office User" w:date="2025-07-25T07:31:00Z">
            <w:rPr>
              <w:rFonts w:ascii="Calibri" w:hAnsi="Calibri" w:cs="Calibri"/>
              <w:spacing w:val="-5"/>
              <w:sz w:val="24"/>
              <w:szCs w:val="24"/>
            </w:rPr>
          </w:rPrChange>
        </w:rPr>
        <w:t xml:space="preserve"> </w:t>
      </w:r>
      <w:r w:rsidRPr="00380A67">
        <w:rPr>
          <w:sz w:val="24"/>
          <w:szCs w:val="24"/>
          <w:rPrChange w:id="3303" w:author="Microsoft Office User" w:date="2025-07-25T07:31:00Z">
            <w:rPr>
              <w:rFonts w:ascii="Calibri" w:hAnsi="Calibri" w:cs="Calibri"/>
              <w:sz w:val="24"/>
              <w:szCs w:val="24"/>
            </w:rPr>
          </w:rPrChange>
        </w:rPr>
        <w:t>contre moins de 8 kg en train</w:t>
      </w:r>
      <w:ins w:id="3304" w:author="Microsoft Office User" w:date="2025-07-27T21:44:00Z">
        <w:r w:rsidR="00BB1F5D">
          <w:rPr>
            <w:sz w:val="24"/>
            <w:szCs w:val="24"/>
          </w:rPr>
          <w:t>.</w:t>
        </w:r>
      </w:ins>
      <w:del w:id="3305" w:author="Microsoft Office User" w:date="2025-07-27T21:44:00Z">
        <w:r w:rsidRPr="00380A67" w:rsidDel="00BB1F5D">
          <w:rPr>
            <w:sz w:val="24"/>
            <w:szCs w:val="24"/>
            <w:rPrChange w:id="3306" w:author="Microsoft Office User" w:date="2025-07-25T07:31:00Z">
              <w:rPr>
                <w:rFonts w:ascii="Calibri" w:hAnsi="Calibri" w:cs="Calibri"/>
                <w:sz w:val="24"/>
                <w:szCs w:val="24"/>
              </w:rPr>
            </w:rPrChange>
          </w:rPr>
          <w:delText>). En avion, Paris-San Francisco ou Paris-Rio émet plus de 2 700 kg, Paris-Sydney émet 5 100 kg.</w:delText>
        </w:r>
      </w:del>
    </w:p>
    <w:p w14:paraId="765F9D9A" w14:textId="77777777" w:rsidR="001D2912" w:rsidRPr="00380A67" w:rsidRDefault="001D2912" w:rsidP="003E66DC">
      <w:pPr>
        <w:pStyle w:val="Retrait"/>
        <w:numPr>
          <w:ilvl w:val="0"/>
          <w:numId w:val="79"/>
        </w:numPr>
        <w:ind w:left="360"/>
        <w:rPr>
          <w:sz w:val="24"/>
          <w:szCs w:val="24"/>
          <w:rPrChange w:id="3307" w:author="Microsoft Office User" w:date="2025-07-25T07:31:00Z">
            <w:rPr>
              <w:rFonts w:ascii="Calibri" w:hAnsi="Calibri" w:cs="Calibri"/>
              <w:sz w:val="24"/>
              <w:szCs w:val="24"/>
            </w:rPr>
          </w:rPrChange>
        </w:rPr>
      </w:pPr>
      <w:r w:rsidRPr="00380A67">
        <w:rPr>
          <w:sz w:val="24"/>
          <w:szCs w:val="24"/>
          <w:rPrChange w:id="3308" w:author="Microsoft Office User" w:date="2025-07-25T07:31:00Z">
            <w:rPr>
              <w:rFonts w:ascii="Calibri" w:hAnsi="Calibri" w:cs="Calibri"/>
              <w:sz w:val="24"/>
              <w:szCs w:val="24"/>
            </w:rPr>
          </w:rPrChange>
        </w:rPr>
        <w:t>La</w:t>
      </w:r>
      <w:r w:rsidRPr="00380A67">
        <w:rPr>
          <w:spacing w:val="-3"/>
          <w:sz w:val="24"/>
          <w:szCs w:val="24"/>
          <w:rPrChange w:id="3309" w:author="Microsoft Office User" w:date="2025-07-25T07:31:00Z">
            <w:rPr>
              <w:rFonts w:ascii="Calibri" w:hAnsi="Calibri" w:cs="Calibri"/>
              <w:spacing w:val="-3"/>
              <w:sz w:val="24"/>
              <w:szCs w:val="24"/>
            </w:rPr>
          </w:rPrChange>
        </w:rPr>
        <w:t xml:space="preserve"> </w:t>
      </w:r>
      <w:r w:rsidRPr="00380A67">
        <w:rPr>
          <w:sz w:val="24"/>
          <w:szCs w:val="24"/>
          <w:rPrChange w:id="3310" w:author="Microsoft Office User" w:date="2025-07-25T07:31:00Z">
            <w:rPr>
              <w:rFonts w:ascii="Calibri" w:hAnsi="Calibri" w:cs="Calibri"/>
              <w:sz w:val="24"/>
              <w:szCs w:val="24"/>
            </w:rPr>
          </w:rPrChange>
        </w:rPr>
        <w:t>construction</w:t>
      </w:r>
      <w:r w:rsidRPr="00380A67">
        <w:rPr>
          <w:spacing w:val="-3"/>
          <w:sz w:val="24"/>
          <w:szCs w:val="24"/>
          <w:rPrChange w:id="3311" w:author="Microsoft Office User" w:date="2025-07-25T07:31:00Z">
            <w:rPr>
              <w:rFonts w:ascii="Calibri" w:hAnsi="Calibri" w:cs="Calibri"/>
              <w:spacing w:val="-3"/>
              <w:sz w:val="24"/>
              <w:szCs w:val="24"/>
            </w:rPr>
          </w:rPrChange>
        </w:rPr>
        <w:t xml:space="preserve"> </w:t>
      </w:r>
      <w:r w:rsidRPr="00380A67">
        <w:rPr>
          <w:sz w:val="24"/>
          <w:szCs w:val="24"/>
          <w:rPrChange w:id="3312" w:author="Microsoft Office User" w:date="2025-07-25T07:31:00Z">
            <w:rPr>
              <w:rFonts w:ascii="Calibri" w:hAnsi="Calibri" w:cs="Calibri"/>
              <w:sz w:val="24"/>
              <w:szCs w:val="24"/>
            </w:rPr>
          </w:rPrChange>
        </w:rPr>
        <w:t>d’un</w:t>
      </w:r>
      <w:r w:rsidRPr="00380A67">
        <w:rPr>
          <w:spacing w:val="-3"/>
          <w:sz w:val="24"/>
          <w:szCs w:val="24"/>
          <w:rPrChange w:id="3313" w:author="Microsoft Office User" w:date="2025-07-25T07:31:00Z">
            <w:rPr>
              <w:rFonts w:ascii="Calibri" w:hAnsi="Calibri" w:cs="Calibri"/>
              <w:spacing w:val="-3"/>
              <w:sz w:val="24"/>
              <w:szCs w:val="24"/>
            </w:rPr>
          </w:rPrChange>
        </w:rPr>
        <w:t xml:space="preserve"> </w:t>
      </w:r>
      <w:r w:rsidRPr="00380A67">
        <w:rPr>
          <w:sz w:val="24"/>
          <w:szCs w:val="24"/>
          <w:rPrChange w:id="3314" w:author="Microsoft Office User" w:date="2025-07-25T07:31:00Z">
            <w:rPr>
              <w:rFonts w:ascii="Calibri" w:hAnsi="Calibri" w:cs="Calibri"/>
              <w:sz w:val="24"/>
              <w:szCs w:val="24"/>
            </w:rPr>
          </w:rPrChange>
        </w:rPr>
        <w:t>ordinateur</w:t>
      </w:r>
      <w:r w:rsidRPr="00380A67">
        <w:rPr>
          <w:spacing w:val="-3"/>
          <w:sz w:val="24"/>
          <w:szCs w:val="24"/>
          <w:rPrChange w:id="3315" w:author="Microsoft Office User" w:date="2025-07-25T07:31:00Z">
            <w:rPr>
              <w:rFonts w:ascii="Calibri" w:hAnsi="Calibri" w:cs="Calibri"/>
              <w:spacing w:val="-3"/>
              <w:sz w:val="24"/>
              <w:szCs w:val="24"/>
            </w:rPr>
          </w:rPrChange>
        </w:rPr>
        <w:t xml:space="preserve"> </w:t>
      </w:r>
      <w:r w:rsidRPr="00380A67">
        <w:rPr>
          <w:sz w:val="24"/>
          <w:szCs w:val="24"/>
          <w:rPrChange w:id="3316" w:author="Microsoft Office User" w:date="2025-07-25T07:31:00Z">
            <w:rPr>
              <w:rFonts w:ascii="Calibri" w:hAnsi="Calibri" w:cs="Calibri"/>
              <w:sz w:val="24"/>
              <w:szCs w:val="24"/>
            </w:rPr>
          </w:rPrChange>
        </w:rPr>
        <w:t>portable</w:t>
      </w:r>
      <w:r w:rsidRPr="00380A67">
        <w:rPr>
          <w:spacing w:val="-3"/>
          <w:sz w:val="24"/>
          <w:szCs w:val="24"/>
          <w:rPrChange w:id="3317" w:author="Microsoft Office User" w:date="2025-07-25T07:31:00Z">
            <w:rPr>
              <w:rFonts w:ascii="Calibri" w:hAnsi="Calibri" w:cs="Calibri"/>
              <w:spacing w:val="-3"/>
              <w:sz w:val="24"/>
              <w:szCs w:val="24"/>
            </w:rPr>
          </w:rPrChange>
        </w:rPr>
        <w:t xml:space="preserve"> </w:t>
      </w:r>
      <w:r w:rsidRPr="00380A67">
        <w:rPr>
          <w:sz w:val="24"/>
          <w:szCs w:val="24"/>
          <w:rPrChange w:id="3318" w:author="Microsoft Office User" w:date="2025-07-25T07:31:00Z">
            <w:rPr>
              <w:rFonts w:ascii="Calibri" w:hAnsi="Calibri" w:cs="Calibri"/>
              <w:sz w:val="24"/>
              <w:szCs w:val="24"/>
            </w:rPr>
          </w:rPrChange>
        </w:rPr>
        <w:t>émet</w:t>
      </w:r>
      <w:r w:rsidRPr="00380A67">
        <w:rPr>
          <w:spacing w:val="-3"/>
          <w:sz w:val="24"/>
          <w:szCs w:val="24"/>
          <w:rPrChange w:id="3319" w:author="Microsoft Office User" w:date="2025-07-25T07:31:00Z">
            <w:rPr>
              <w:rFonts w:ascii="Calibri" w:hAnsi="Calibri" w:cs="Calibri"/>
              <w:spacing w:val="-3"/>
              <w:sz w:val="24"/>
              <w:szCs w:val="24"/>
            </w:rPr>
          </w:rPrChange>
        </w:rPr>
        <w:t xml:space="preserve"> </w:t>
      </w:r>
      <w:r w:rsidRPr="00380A67">
        <w:rPr>
          <w:sz w:val="24"/>
          <w:szCs w:val="24"/>
          <w:rPrChange w:id="3320" w:author="Microsoft Office User" w:date="2025-07-25T07:31:00Z">
            <w:rPr>
              <w:rFonts w:ascii="Calibri" w:hAnsi="Calibri" w:cs="Calibri"/>
              <w:sz w:val="24"/>
              <w:szCs w:val="24"/>
            </w:rPr>
          </w:rPrChange>
        </w:rPr>
        <w:t>150 kg</w:t>
      </w:r>
      <w:r w:rsidRPr="00380A67">
        <w:rPr>
          <w:spacing w:val="-3"/>
          <w:sz w:val="24"/>
          <w:szCs w:val="24"/>
          <w:rPrChange w:id="3321" w:author="Microsoft Office User" w:date="2025-07-25T07:31:00Z">
            <w:rPr>
              <w:rFonts w:ascii="Calibri" w:hAnsi="Calibri" w:cs="Calibri"/>
              <w:spacing w:val="-3"/>
              <w:sz w:val="24"/>
              <w:szCs w:val="24"/>
            </w:rPr>
          </w:rPrChange>
        </w:rPr>
        <w:t xml:space="preserve"> </w:t>
      </w:r>
      <w:r w:rsidRPr="00380A67">
        <w:rPr>
          <w:sz w:val="24"/>
          <w:szCs w:val="24"/>
          <w:rPrChange w:id="3322" w:author="Microsoft Office User" w:date="2025-07-25T07:31:00Z">
            <w:rPr>
              <w:rFonts w:ascii="Calibri" w:hAnsi="Calibri" w:cs="Calibri"/>
              <w:sz w:val="24"/>
              <w:szCs w:val="24"/>
            </w:rPr>
          </w:rPrChange>
        </w:rPr>
        <w:t>de</w:t>
      </w:r>
      <w:r w:rsidRPr="00380A67">
        <w:rPr>
          <w:spacing w:val="-2"/>
          <w:sz w:val="24"/>
          <w:szCs w:val="24"/>
          <w:rPrChange w:id="3323" w:author="Microsoft Office User" w:date="2025-07-25T07:31:00Z">
            <w:rPr>
              <w:rFonts w:ascii="Calibri" w:hAnsi="Calibri" w:cs="Calibri"/>
              <w:spacing w:val="-2"/>
              <w:sz w:val="24"/>
              <w:szCs w:val="24"/>
            </w:rPr>
          </w:rPrChange>
        </w:rPr>
        <w:t xml:space="preserve"> CO</w:t>
      </w:r>
      <w:r w:rsidRPr="00380A67">
        <w:rPr>
          <w:spacing w:val="-2"/>
          <w:sz w:val="24"/>
          <w:szCs w:val="24"/>
          <w:vertAlign w:val="subscript"/>
          <w:rPrChange w:id="3324" w:author="Microsoft Office User" w:date="2025-07-25T07:31:00Z">
            <w:rPr>
              <w:rFonts w:ascii="Calibri" w:hAnsi="Calibri" w:cs="Calibri"/>
              <w:spacing w:val="-2"/>
              <w:sz w:val="24"/>
              <w:szCs w:val="24"/>
              <w:vertAlign w:val="subscript"/>
            </w:rPr>
          </w:rPrChange>
        </w:rPr>
        <w:t>2</w:t>
      </w:r>
      <w:r w:rsidRPr="00380A67">
        <w:rPr>
          <w:spacing w:val="-2"/>
          <w:sz w:val="24"/>
          <w:szCs w:val="24"/>
          <w:rPrChange w:id="3325" w:author="Microsoft Office User" w:date="2025-07-25T07:31:00Z">
            <w:rPr>
              <w:rFonts w:ascii="Calibri" w:hAnsi="Calibri" w:cs="Calibri"/>
              <w:spacing w:val="-2"/>
              <w:sz w:val="24"/>
              <w:szCs w:val="24"/>
            </w:rPr>
          </w:rPrChange>
        </w:rPr>
        <w:t>e.</w:t>
      </w:r>
    </w:p>
    <w:p w14:paraId="7EA23B38" w14:textId="485C913C" w:rsidR="001D2912" w:rsidRPr="00380A67" w:rsidDel="00B575FE" w:rsidRDefault="001D2912" w:rsidP="003E66DC">
      <w:pPr>
        <w:pStyle w:val="Retrait"/>
        <w:numPr>
          <w:ilvl w:val="0"/>
          <w:numId w:val="79"/>
        </w:numPr>
        <w:ind w:left="360"/>
        <w:rPr>
          <w:sz w:val="24"/>
          <w:szCs w:val="24"/>
          <w:rPrChange w:id="3326" w:author="Microsoft Office User" w:date="2025-07-25T07:31:00Z">
            <w:rPr>
              <w:rFonts w:ascii="Calibri" w:hAnsi="Calibri" w:cs="Calibri"/>
              <w:sz w:val="24"/>
              <w:szCs w:val="24"/>
            </w:rPr>
          </w:rPrChange>
        </w:rPr>
      </w:pPr>
      <w:r w:rsidRPr="00380A67">
        <w:rPr>
          <w:sz w:val="24"/>
          <w:szCs w:val="24"/>
          <w:rPrChange w:id="3327" w:author="Microsoft Office User" w:date="2025-07-25T07:31:00Z">
            <w:rPr>
              <w:rFonts w:ascii="Calibri" w:hAnsi="Calibri" w:cs="Calibri"/>
              <w:sz w:val="24"/>
              <w:szCs w:val="24"/>
            </w:rPr>
          </w:rPrChange>
        </w:rPr>
        <w:lastRenderedPageBreak/>
        <w:t>Les terminaux utilisateur (télévisions, ordinateurs, smartphones, tablettes) représentent entre 65 % et 90 % de l’empreinte carbone du numérique en 2022, soit bien plus que les data centers (entre 4 % et 22 %).</w:t>
      </w:r>
    </w:p>
    <w:p w14:paraId="5563E267" w14:textId="659058FC" w:rsidR="001D2912" w:rsidRPr="00BC3ABE" w:rsidRDefault="001D2912" w:rsidP="00D80024">
      <w:pPr>
        <w:pStyle w:val="Heading3"/>
        <w:spacing w:line="276" w:lineRule="auto"/>
      </w:pPr>
      <w:bookmarkStart w:id="3328" w:name="_Toc201829628"/>
      <w:r>
        <w:t xml:space="preserve">Faut-il craindre un </w:t>
      </w:r>
      <w:r w:rsidRPr="00BC3ABE">
        <w:t>effet rebond</w:t>
      </w:r>
      <w:r>
        <w:t> ?</w:t>
      </w:r>
      <w:bookmarkEnd w:id="3328"/>
    </w:p>
    <w:p w14:paraId="73F1705E" w14:textId="77777777" w:rsidR="001D2912" w:rsidRPr="00BC3ABE" w:rsidRDefault="001D2912" w:rsidP="003175A3">
      <w:r w:rsidRPr="00BC3ABE">
        <w:t xml:space="preserve">Qu’en est-il de </w:t>
      </w:r>
      <w:r w:rsidRPr="00BC3ABE">
        <w:rPr>
          <w:color w:val="000000" w:themeColor="text1"/>
        </w:rPr>
        <w:t>« </w:t>
      </w:r>
      <w:r w:rsidRPr="00BC3ABE">
        <w:t>l’effet rebond </w:t>
      </w:r>
      <w:r w:rsidRPr="00BC3ABE">
        <w:rPr>
          <w:color w:val="000000" w:themeColor="text1"/>
        </w:rPr>
        <w:t>»,</w:t>
      </w:r>
      <w:r w:rsidRPr="00BC3ABE">
        <w:t xml:space="preserve"> effet par lequel une optimisation technique qui réduit la consommation d’un procédé est souvent </w:t>
      </w:r>
      <w:r w:rsidRPr="00BC3ABE">
        <w:rPr>
          <w:color w:val="000000" w:themeColor="text1"/>
        </w:rPr>
        <w:t>suivi</w:t>
      </w:r>
      <w:r>
        <w:rPr>
          <w:color w:val="000000" w:themeColor="text1"/>
        </w:rPr>
        <w:t>e</w:t>
      </w:r>
      <w:r w:rsidRPr="00BC3ABE">
        <w:t xml:space="preserve"> d’une augmentation de la consommation qui peut annuler en partie les g</w:t>
      </w:r>
      <w:bookmarkStart w:id="3329" w:name="_bookmark284"/>
      <w:bookmarkEnd w:id="3329"/>
      <w:r w:rsidRPr="00BC3ABE">
        <w:t>ains</w:t>
      </w:r>
      <w:r w:rsidRPr="00BC3ABE">
        <w:rPr>
          <w:color w:val="000000" w:themeColor="text1"/>
        </w:rPr>
        <w:t xml:space="preserve"> initiaux</w:t>
      </w:r>
      <w:r w:rsidRPr="00BC3ABE">
        <w:rPr>
          <w:rStyle w:val="EndnoteReference"/>
          <w:rFonts w:ascii="Times New Roman" w:hAnsi="Times New Roman" w:cs="Times New Roman"/>
        </w:rPr>
        <w:endnoteReference w:id="155"/>
      </w:r>
      <w:r w:rsidRPr="00BC3ABE">
        <w:rPr>
          <w:color w:val="000000" w:themeColor="text1"/>
        </w:rPr>
        <w:t> ?</w:t>
      </w:r>
    </w:p>
    <w:p w14:paraId="1070B605" w14:textId="240EC5D5" w:rsidR="001D2912" w:rsidRPr="00BC3ABE" w:rsidRDefault="001D2912" w:rsidP="003175A3">
      <w:r w:rsidRPr="00BC3ABE">
        <w:rPr>
          <w:color w:val="000000" w:themeColor="text1"/>
        </w:rPr>
        <w:t>Le premier</w:t>
      </w:r>
      <w:r w:rsidRPr="00BC3ABE">
        <w:t xml:space="preserve"> effet </w:t>
      </w:r>
      <w:r w:rsidRPr="00BC3ABE">
        <w:rPr>
          <w:color w:val="000000" w:themeColor="text1"/>
        </w:rPr>
        <w:t>rebond auquel on pense est l’augmentation</w:t>
      </w:r>
      <w:r w:rsidRPr="00BC3ABE">
        <w:t xml:space="preserve"> directe de consommation permise</w:t>
      </w:r>
      <w:r w:rsidRPr="00BC3ABE">
        <w:rPr>
          <w:spacing w:val="37"/>
        </w:rPr>
        <w:t xml:space="preserve"> </w:t>
      </w:r>
      <w:r w:rsidRPr="00BC3ABE">
        <w:t>par</w:t>
      </w:r>
      <w:r w:rsidRPr="00BC3ABE">
        <w:rPr>
          <w:spacing w:val="38"/>
        </w:rPr>
        <w:t xml:space="preserve"> </w:t>
      </w:r>
      <w:r w:rsidRPr="00BC3ABE">
        <w:rPr>
          <w:color w:val="000000" w:themeColor="text1"/>
        </w:rPr>
        <w:t>l’optimisation : « </w:t>
      </w:r>
      <w:r w:rsidRPr="00BC3ABE" w:rsidDel="005E4000">
        <w:rPr>
          <w:color w:val="000000" w:themeColor="text1"/>
        </w:rPr>
        <w:t>j</w:t>
      </w:r>
      <w:r w:rsidRPr="00BC3ABE">
        <w:rPr>
          <w:color w:val="000000" w:themeColor="text1"/>
        </w:rPr>
        <w:t>e consomme moins d’essence, donc je peux faire un détour</w:t>
      </w:r>
      <w:r>
        <w:rPr>
          <w:color w:val="000000" w:themeColor="text1"/>
        </w:rPr>
        <w:t>.</w:t>
      </w:r>
      <w:r w:rsidRPr="00BC3ABE">
        <w:rPr>
          <w:color w:val="000000" w:themeColor="text1"/>
        </w:rPr>
        <w:t> »</w:t>
      </w:r>
      <w:r w:rsidRPr="00BC3ABE" w:rsidDel="005E4000">
        <w:rPr>
          <w:color w:val="000000" w:themeColor="text1"/>
        </w:rPr>
        <w:t>.</w:t>
      </w:r>
      <w:r w:rsidRPr="00BC3ABE">
        <w:rPr>
          <w:spacing w:val="38"/>
        </w:rPr>
        <w:t xml:space="preserve"> </w:t>
      </w:r>
      <w:r w:rsidRPr="00BC3ABE">
        <w:t>Il</w:t>
      </w:r>
      <w:r w:rsidRPr="00BC3ABE">
        <w:rPr>
          <w:spacing w:val="37"/>
        </w:rPr>
        <w:t xml:space="preserve"> </w:t>
      </w:r>
      <w:r w:rsidRPr="00BC3ABE">
        <w:t>peut</w:t>
      </w:r>
      <w:r w:rsidRPr="00BC3ABE">
        <w:rPr>
          <w:spacing w:val="39"/>
        </w:rPr>
        <w:t xml:space="preserve"> </w:t>
      </w:r>
      <w:r w:rsidRPr="00BC3ABE">
        <w:t>aussi</w:t>
      </w:r>
      <w:r w:rsidRPr="00BC3ABE">
        <w:rPr>
          <w:spacing w:val="38"/>
        </w:rPr>
        <w:t xml:space="preserve"> </w:t>
      </w:r>
      <w:r w:rsidRPr="00BC3ABE">
        <w:t>être</w:t>
      </w:r>
      <w:r w:rsidRPr="00BC3ABE">
        <w:rPr>
          <w:spacing w:val="37"/>
        </w:rPr>
        <w:t xml:space="preserve"> </w:t>
      </w:r>
      <w:r w:rsidRPr="00BC3ABE">
        <w:t>indirect,</w:t>
      </w:r>
      <w:r w:rsidRPr="00BC3ABE">
        <w:rPr>
          <w:spacing w:val="38"/>
        </w:rPr>
        <w:t xml:space="preserve"> </w:t>
      </w:r>
      <w:r w:rsidRPr="00BC3ABE">
        <w:t>par</w:t>
      </w:r>
      <w:r w:rsidRPr="00BC3ABE">
        <w:rPr>
          <w:spacing w:val="37"/>
        </w:rPr>
        <w:t xml:space="preserve"> </w:t>
      </w:r>
      <w:r w:rsidRPr="00BC3ABE">
        <w:t>exemple</w:t>
      </w:r>
      <w:r w:rsidRPr="00BC3ABE">
        <w:rPr>
          <w:spacing w:val="38"/>
        </w:rPr>
        <w:t xml:space="preserve"> </w:t>
      </w:r>
      <w:r w:rsidRPr="00BC3ABE">
        <w:t>si</w:t>
      </w:r>
      <w:r w:rsidRPr="00BC3ABE">
        <w:rPr>
          <w:spacing w:val="38"/>
        </w:rPr>
        <w:t xml:space="preserve"> </w:t>
      </w:r>
      <w:r w:rsidRPr="00BC3ABE">
        <w:rPr>
          <w:spacing w:val="-5"/>
        </w:rPr>
        <w:t xml:space="preserve">les </w:t>
      </w:r>
      <w:r w:rsidRPr="00BC3ABE">
        <w:t>économies réalisées dans le premier secteur permettent de dégager des ressources pour aller surconsommer dans d’autres secteurs</w:t>
      </w:r>
      <w:r>
        <w:t> :</w:t>
      </w:r>
      <w:r w:rsidRPr="00BC3ABE">
        <w:t xml:space="preserve"> </w:t>
      </w:r>
      <w:r w:rsidRPr="00BC3ABE">
        <w:rPr>
          <w:color w:val="000000" w:themeColor="text1"/>
        </w:rPr>
        <w:t>« Avec l’argent économisé sur mes pleins d’essence, je pourrai acheter un nouvel écran plat</w:t>
      </w:r>
      <w:r>
        <w:rPr>
          <w:color w:val="000000" w:themeColor="text1"/>
        </w:rPr>
        <w:t>.</w:t>
      </w:r>
      <w:r w:rsidRPr="00BC3ABE">
        <w:rPr>
          <w:color w:val="000000" w:themeColor="text1"/>
        </w:rPr>
        <w:t> » En raison</w:t>
      </w:r>
      <w:r w:rsidRPr="00BC3ABE">
        <w:t xml:space="preserve"> de ces possibles transferts, il n’est pertinent d’étudier l’effet rebond qu’à l’échelle de l’économie</w:t>
      </w:r>
      <w:r w:rsidRPr="00BC3ABE">
        <w:rPr>
          <w:color w:val="000000" w:themeColor="text1"/>
        </w:rPr>
        <w:t xml:space="preserve"> entière</w:t>
      </w:r>
      <w:r w:rsidRPr="00BC3ABE">
        <w:t>.</w:t>
      </w:r>
    </w:p>
    <w:p w14:paraId="4F0398A2" w14:textId="77777777" w:rsidR="001D2912" w:rsidRPr="00BC3ABE" w:rsidRDefault="001D2912" w:rsidP="003175A3">
      <w:pPr>
        <w:rPr>
          <w:rStyle w:val="Hyperlink2"/>
          <w:rFonts w:cs="Times New Roman"/>
          <w:color w:val="000000" w:themeColor="text1"/>
        </w:rPr>
      </w:pPr>
      <w:r w:rsidRPr="00BC3ABE">
        <w:t xml:space="preserve">Est-ce que les gains permis par l’automatisation due à l’IA seront </w:t>
      </w:r>
      <w:r w:rsidRPr="00BC3ABE">
        <w:rPr>
          <w:color w:val="000000" w:themeColor="text1"/>
        </w:rPr>
        <w:t>annulés</w:t>
      </w:r>
      <w:r w:rsidRPr="00BC3ABE">
        <w:t xml:space="preserve"> par </w:t>
      </w:r>
      <w:r w:rsidRPr="00BC3ABE">
        <w:rPr>
          <w:color w:val="000000" w:themeColor="text1"/>
        </w:rPr>
        <w:t>effet</w:t>
      </w:r>
      <w:r w:rsidRPr="00BC3ABE">
        <w:t xml:space="preserve"> rebond ? Certainement en partie. </w:t>
      </w:r>
      <w:r w:rsidRPr="00BC3ABE">
        <w:rPr>
          <w:color w:val="000000" w:themeColor="text1"/>
        </w:rPr>
        <w:t>En général les effets rebonds</w:t>
      </w:r>
      <w:r w:rsidRPr="00BC3ABE">
        <w:t xml:space="preserve"> sont </w:t>
      </w:r>
      <w:r w:rsidRPr="00BC3ABE">
        <w:rPr>
          <w:color w:val="000000" w:themeColor="text1"/>
        </w:rPr>
        <w:t>estimés</w:t>
      </w:r>
      <w:r w:rsidRPr="00BC3ABE">
        <w:t xml:space="preserve"> à moins de </w:t>
      </w:r>
      <w:r w:rsidRPr="00BC3ABE">
        <w:rPr>
          <w:color w:val="000000" w:themeColor="text1"/>
        </w:rPr>
        <w:t>80</w:t>
      </w:r>
      <w:r>
        <w:rPr>
          <w:color w:val="000000" w:themeColor="text1"/>
        </w:rPr>
        <w:t> %</w:t>
      </w:r>
      <w:r w:rsidRPr="00BC3ABE">
        <w:rPr>
          <w:color w:val="000000" w:themeColor="text1"/>
        </w:rPr>
        <w:t xml:space="preserve"> dans les pays développés et 50</w:t>
      </w:r>
      <w:r>
        <w:rPr>
          <w:color w:val="000000" w:themeColor="text1"/>
        </w:rPr>
        <w:t> %</w:t>
      </w:r>
      <w:r w:rsidRPr="00BC3ABE">
        <w:rPr>
          <w:color w:val="000000" w:themeColor="text1"/>
        </w:rPr>
        <w:t xml:space="preserve"> dans les pays en voie de développement</w:t>
      </w:r>
      <w:r w:rsidRPr="00BC3ABE">
        <w:rPr>
          <w:color w:val="000000" w:themeColor="text1"/>
          <w:vertAlign w:val="superscript"/>
        </w:rPr>
        <w:endnoteReference w:id="156"/>
      </w:r>
      <w:r w:rsidRPr="00BC3ABE">
        <w:rPr>
          <w:color w:val="000000" w:themeColor="text1"/>
        </w:rPr>
        <w:t xml:space="preserve">. Ainsi, la réduction de consommation n’est pas totalement annulée, et on peut s’attendre à ce que les réductions de consommation permises par l’utilisation de l’IA soient de véritables gains </w:t>
      </w:r>
      <w:r>
        <w:rPr>
          <w:color w:val="000000" w:themeColor="text1"/>
        </w:rPr>
        <w:t>– </w:t>
      </w:r>
      <w:r w:rsidRPr="00BC3ABE" w:rsidDel="005E4000">
        <w:rPr>
          <w:color w:val="000000" w:themeColor="text1"/>
        </w:rPr>
        <w:t xml:space="preserve">- </w:t>
      </w:r>
      <w:r w:rsidRPr="00BC3ABE">
        <w:rPr>
          <w:color w:val="000000" w:themeColor="text1"/>
        </w:rPr>
        <w:t>à activité équivalente.</w:t>
      </w:r>
    </w:p>
    <w:p w14:paraId="58036F3E" w14:textId="77777777" w:rsidR="001D2912" w:rsidRPr="00BC3ABE" w:rsidRDefault="001D2912" w:rsidP="003175A3">
      <w:r w:rsidRPr="00872D79">
        <w:t>Mais si nous multiplions nos usages de l’IA,</w:t>
      </w:r>
      <w:r w:rsidRPr="00BC3ABE">
        <w:t xml:space="preserve"> l’effet rebond </w:t>
      </w:r>
      <w:r w:rsidRPr="00872D79">
        <w:t>s’élèverait</w:t>
      </w:r>
      <w:r w:rsidRPr="00BC3ABE">
        <w:t xml:space="preserve"> à plus de 100</w:t>
      </w:r>
      <w:r>
        <w:rPr>
          <w:rStyle w:val="Hyperlink2"/>
          <w:rFonts w:cs="Times New Roman"/>
          <w:color w:val="000000" w:themeColor="text1"/>
        </w:rPr>
        <w:t> %</w:t>
      </w:r>
      <w:r w:rsidRPr="00BC3ABE">
        <w:rPr>
          <w:rStyle w:val="Hyperlink2"/>
          <w:rFonts w:cs="Times New Roman"/>
          <w:color w:val="000000" w:themeColor="text1"/>
        </w:rPr>
        <w:t xml:space="preserve">, </w:t>
      </w:r>
      <w:r w:rsidRPr="00872D79">
        <w:t>arrivant</w:t>
      </w:r>
      <w:r w:rsidRPr="00E77BF2">
        <w:t xml:space="preserve"> </w:t>
      </w:r>
      <w:r w:rsidRPr="00BC3ABE">
        <w:t xml:space="preserve">dans un cas extrême nommé </w:t>
      </w:r>
      <w:r w:rsidRPr="00BC3ABE" w:rsidDel="005E4000">
        <w:t>« </w:t>
      </w:r>
      <w:r w:rsidRPr="00BC3ABE">
        <w:t>paradoxe de Jevons</w:t>
      </w:r>
      <w:r w:rsidRPr="00BC3ABE" w:rsidDel="005E4000">
        <w:t> »</w:t>
      </w:r>
      <w:r w:rsidRPr="00BC3ABE">
        <w:t>, où l’optimisation d’un processus augmente la consommation totale.</w:t>
      </w:r>
    </w:p>
    <w:p w14:paraId="16CF890C" w14:textId="77777777" w:rsidR="001D2912" w:rsidDel="00D709B9" w:rsidRDefault="001D2912" w:rsidP="003175A3">
      <w:r w:rsidRPr="00BC3ABE">
        <w:t>L’arrivée de l’IA risque-t-elle de créer une surconsommation inutile, par exemple pour introduire des multiples couches de relecture au moindre envoi de mail ? Pour l’instant, ce n’est pas une tendance marquée, mais cela va sans doute arriver. À</w:t>
      </w:r>
      <w:r w:rsidRPr="00BC3ABE">
        <w:rPr>
          <w:spacing w:val="-14"/>
        </w:rPr>
        <w:t xml:space="preserve"> </w:t>
      </w:r>
      <w:r w:rsidRPr="00BC3ABE">
        <w:t>l’avenir,</w:t>
      </w:r>
      <w:r w:rsidRPr="00BC3ABE">
        <w:rPr>
          <w:spacing w:val="-1"/>
        </w:rPr>
        <w:t xml:space="preserve"> </w:t>
      </w:r>
      <w:r w:rsidRPr="00BC3ABE">
        <w:t>l’IA</w:t>
      </w:r>
      <w:r w:rsidRPr="00BC3ABE">
        <w:rPr>
          <w:spacing w:val="-14"/>
        </w:rPr>
        <w:t xml:space="preserve"> </w:t>
      </w:r>
      <w:r w:rsidRPr="00BC3ABE">
        <w:t>prendra</w:t>
      </w:r>
      <w:r w:rsidRPr="00BC3ABE">
        <w:rPr>
          <w:spacing w:val="-1"/>
        </w:rPr>
        <w:t xml:space="preserve"> </w:t>
      </w:r>
      <w:r w:rsidRPr="00BC3ABE">
        <w:t>de</w:t>
      </w:r>
      <w:r w:rsidRPr="00BC3ABE">
        <w:rPr>
          <w:spacing w:val="-1"/>
        </w:rPr>
        <w:t xml:space="preserve"> </w:t>
      </w:r>
      <w:r w:rsidRPr="00BC3ABE">
        <w:t>plus</w:t>
      </w:r>
      <w:r w:rsidRPr="00BC3ABE">
        <w:rPr>
          <w:spacing w:val="-1"/>
        </w:rPr>
        <w:t xml:space="preserve"> </w:t>
      </w:r>
      <w:r w:rsidRPr="00BC3ABE">
        <w:t>en</w:t>
      </w:r>
      <w:r w:rsidRPr="00BC3ABE">
        <w:rPr>
          <w:spacing w:val="-1"/>
        </w:rPr>
        <w:t xml:space="preserve"> </w:t>
      </w:r>
      <w:r w:rsidRPr="00BC3ABE">
        <w:t>plus</w:t>
      </w:r>
      <w:r w:rsidRPr="00BC3ABE">
        <w:rPr>
          <w:spacing w:val="-1"/>
        </w:rPr>
        <w:t xml:space="preserve"> </w:t>
      </w:r>
      <w:r w:rsidRPr="00BC3ABE">
        <w:t>de</w:t>
      </w:r>
      <w:r w:rsidRPr="00BC3ABE">
        <w:rPr>
          <w:spacing w:val="-1"/>
        </w:rPr>
        <w:t xml:space="preserve"> </w:t>
      </w:r>
      <w:r w:rsidRPr="00BC3ABE">
        <w:t>place.</w:t>
      </w:r>
      <w:r w:rsidRPr="00BC3ABE">
        <w:rPr>
          <w:spacing w:val="-10"/>
        </w:rPr>
        <w:t xml:space="preserve"> </w:t>
      </w:r>
      <w:r w:rsidRPr="00BC3ABE">
        <w:t>À</w:t>
      </w:r>
      <w:r w:rsidRPr="00BC3ABE">
        <w:rPr>
          <w:spacing w:val="-14"/>
        </w:rPr>
        <w:t xml:space="preserve"> </w:t>
      </w:r>
      <w:r w:rsidRPr="00BC3ABE">
        <w:t>mesure</w:t>
      </w:r>
      <w:r w:rsidRPr="00BC3ABE">
        <w:rPr>
          <w:spacing w:val="-1"/>
        </w:rPr>
        <w:t xml:space="preserve"> </w:t>
      </w:r>
      <w:r w:rsidRPr="00BC3ABE">
        <w:t>que</w:t>
      </w:r>
      <w:r w:rsidRPr="00BC3ABE">
        <w:rPr>
          <w:spacing w:val="-1"/>
        </w:rPr>
        <w:t xml:space="preserve"> </w:t>
      </w:r>
      <w:r w:rsidRPr="00BC3ABE">
        <w:t>les</w:t>
      </w:r>
      <w:r w:rsidRPr="00BC3ABE">
        <w:rPr>
          <w:spacing w:val="-1"/>
        </w:rPr>
        <w:t xml:space="preserve"> </w:t>
      </w:r>
      <w:r w:rsidRPr="00BC3ABE">
        <w:t>modèles s’améliorent, nous leur demanderons de l’inférence sur des tâches toujours plus</w:t>
      </w:r>
      <w:r w:rsidRPr="00BC3ABE">
        <w:rPr>
          <w:spacing w:val="-1"/>
        </w:rPr>
        <w:t xml:space="preserve"> </w:t>
      </w:r>
      <w:r w:rsidRPr="00BC3ABE">
        <w:t>nombreuses.</w:t>
      </w:r>
      <w:r w:rsidRPr="00BC3ABE">
        <w:rPr>
          <w:spacing w:val="-1"/>
        </w:rPr>
        <w:t xml:space="preserve"> </w:t>
      </w:r>
      <w:r w:rsidRPr="00BC3ABE">
        <w:t>Nous</w:t>
      </w:r>
      <w:r w:rsidRPr="00BC3ABE">
        <w:rPr>
          <w:spacing w:val="-1"/>
        </w:rPr>
        <w:t xml:space="preserve"> </w:t>
      </w:r>
      <w:r w:rsidRPr="00BC3ABE">
        <w:t>avons</w:t>
      </w:r>
      <w:r w:rsidRPr="00BC3ABE">
        <w:rPr>
          <w:spacing w:val="-1"/>
        </w:rPr>
        <w:t xml:space="preserve"> </w:t>
      </w:r>
      <w:r w:rsidRPr="00BC3ABE">
        <w:t>vu</w:t>
      </w:r>
      <w:r w:rsidRPr="00BC3ABE">
        <w:rPr>
          <w:spacing w:val="-1"/>
        </w:rPr>
        <w:t xml:space="preserve"> </w:t>
      </w:r>
      <w:r w:rsidRPr="00BC3ABE">
        <w:t>que</w:t>
      </w:r>
      <w:r w:rsidRPr="00BC3ABE">
        <w:rPr>
          <w:spacing w:val="-1"/>
        </w:rPr>
        <w:t xml:space="preserve"> </w:t>
      </w:r>
      <w:r w:rsidRPr="00BC3ABE">
        <w:t>l’entraînement</w:t>
      </w:r>
      <w:r w:rsidRPr="00BC3ABE">
        <w:rPr>
          <w:spacing w:val="-1"/>
        </w:rPr>
        <w:t xml:space="preserve"> </w:t>
      </w:r>
      <w:r w:rsidRPr="00BC3ABE">
        <w:t>des</w:t>
      </w:r>
      <w:r w:rsidRPr="00BC3ABE">
        <w:rPr>
          <w:spacing w:val="-1"/>
        </w:rPr>
        <w:t xml:space="preserve"> </w:t>
      </w:r>
      <w:r w:rsidRPr="00BC3ABE">
        <w:t>plus</w:t>
      </w:r>
      <w:r w:rsidRPr="00BC3ABE">
        <w:rPr>
          <w:spacing w:val="-1"/>
        </w:rPr>
        <w:t xml:space="preserve"> </w:t>
      </w:r>
      <w:r w:rsidRPr="00BC3ABE">
        <w:t>grands</w:t>
      </w:r>
      <w:r w:rsidRPr="00BC3ABE">
        <w:rPr>
          <w:spacing w:val="-1"/>
        </w:rPr>
        <w:t xml:space="preserve"> </w:t>
      </w:r>
      <w:r w:rsidRPr="00BC3ABE">
        <w:t>modèles d’IA</w:t>
      </w:r>
      <w:r w:rsidRPr="00BC3ABE">
        <w:rPr>
          <w:spacing w:val="-10"/>
        </w:rPr>
        <w:t xml:space="preserve"> </w:t>
      </w:r>
      <w:r w:rsidRPr="00BC3ABE">
        <w:t>finira par demander une puissance électrique équivalente à celle des pics de consommation de pays entiers.</w:t>
      </w:r>
    </w:p>
    <w:p w14:paraId="32C95DF0" w14:textId="77777777" w:rsidR="001D2912" w:rsidRPr="00BC3ABE" w:rsidRDefault="001D2912" w:rsidP="003175A3"/>
    <w:p w14:paraId="72258C16" w14:textId="531D0C04" w:rsidR="001D2912" w:rsidRPr="00AD6520" w:rsidRDefault="001D2912" w:rsidP="00E44AC1">
      <w:pPr>
        <w:pStyle w:val="Heading3"/>
        <w:spacing w:line="276" w:lineRule="auto"/>
      </w:pPr>
      <w:bookmarkStart w:id="3330" w:name="_Toc201829629"/>
      <w:r>
        <w:rPr>
          <w:b/>
        </w:rPr>
        <w:t>Priorité aux usages les plus utiles</w:t>
      </w:r>
      <w:bookmarkEnd w:id="3330"/>
    </w:p>
    <w:p w14:paraId="257C2845" w14:textId="4BBA4C99" w:rsidR="001D2912" w:rsidRPr="00BC3ABE" w:rsidRDefault="001D2912" w:rsidP="00872D79">
      <w:pPr>
        <w:rPr>
          <w:rFonts w:ascii="Times New Roman" w:hAnsi="Times New Roman" w:cs="Times New Roman"/>
        </w:rPr>
      </w:pPr>
      <w:r w:rsidRPr="00872D79">
        <w:t xml:space="preserve">L’intelligence artificielle, en tant qu’une des technologies les plus importantes de </w:t>
      </w:r>
      <w:r w:rsidRPr="003175A3">
        <w:t xml:space="preserve">l’Histoire, méritera que l’on pèse attentivement son utilité. Certains la voient encore comme un gadget inutile, et toute consommation liée à l’IA leur paraît dès lors excessive. On cite régulièrement comme exemple de surconsommation liée à l’IA la consommation électrique </w:t>
      </w:r>
      <w:r w:rsidRPr="003175A3">
        <w:lastRenderedPageBreak/>
        <w:t>galopante des data center</w:t>
      </w:r>
      <w:r>
        <w:t>s</w:t>
      </w:r>
      <w:r w:rsidRPr="003175A3">
        <w:t>. Or, le décollage de la consommation des data center</w:t>
      </w:r>
      <w:r>
        <w:t>s</w:t>
      </w:r>
      <w:r w:rsidRPr="003175A3">
        <w:t xml:space="preserve"> électriques date en réalité de 2008, dix ans avant le décollage de l’IA. Cette consommation n’est donc pas due à l’arrivée de l’IA, qui ne représente aujourd’hui que 10 à 20 % de leur consommation</w:t>
      </w:r>
      <w:bookmarkStart w:id="3331" w:name="_bookmark287"/>
      <w:bookmarkEnd w:id="3331"/>
      <w:r w:rsidRPr="00872D79">
        <w:rPr>
          <w:vertAlign w:val="superscript"/>
        </w:rPr>
        <w:endnoteReference w:id="157"/>
      </w:r>
      <w:r w:rsidRPr="003175A3">
        <w:t>, mais à l’explosion des flux vidéo, qui représentaient 65 % du débit Internet en 2023</w:t>
      </w:r>
      <w:bookmarkStart w:id="3332" w:name="_bookmark286"/>
      <w:bookmarkEnd w:id="3332"/>
      <w:r w:rsidRPr="00872D79">
        <w:rPr>
          <w:vertAlign w:val="superscript"/>
        </w:rPr>
        <w:endnoteReference w:id="158"/>
      </w:r>
      <w:r w:rsidRPr="003175A3">
        <w:t xml:space="preserve">. Les cryptomonnaies </w:t>
      </w:r>
      <w:del w:id="3333" w:author="Microsoft Office User" w:date="2025-07-27T21:47:00Z">
        <w:r w:rsidRPr="003175A3" w:rsidDel="001211BA">
          <w:delText>y jouent aussi une part, représentant</w:delText>
        </w:r>
      </w:del>
      <w:ins w:id="3334" w:author="Microsoft Office User" w:date="2025-07-27T21:47:00Z">
        <w:r w:rsidR="001211BA">
          <w:t>représentent</w:t>
        </w:r>
      </w:ins>
      <w:r w:rsidRPr="003175A3">
        <w:t xml:space="preserve"> un quart</w:t>
      </w:r>
      <w:r w:rsidRPr="00BC3ABE">
        <w:rPr>
          <w:rFonts w:ascii="Times New Roman" w:hAnsi="Times New Roman" w:cs="Times New Roman"/>
          <w:color w:val="000000" w:themeColor="text1"/>
        </w:rPr>
        <w:t xml:space="preserve"> </w:t>
      </w:r>
      <w:r w:rsidRPr="00872D79">
        <w:t>de la consommation énergétique</w:t>
      </w:r>
      <w:ins w:id="3335" w:author="Microsoft Office User" w:date="2025-07-27T21:47:00Z">
        <w:r w:rsidR="001211BA">
          <w:t xml:space="preserve"> des datacenter</w:t>
        </w:r>
      </w:ins>
      <w:r w:rsidRPr="00BC3ABE">
        <w:rPr>
          <w:rFonts w:ascii="Times New Roman" w:hAnsi="Times New Roman" w:cs="Times New Roman"/>
          <w:color w:val="000000" w:themeColor="text1"/>
          <w:vertAlign w:val="superscript"/>
        </w:rPr>
        <w:endnoteReference w:id="159"/>
      </w:r>
      <w:r w:rsidRPr="00BC3ABE">
        <w:rPr>
          <w:rFonts w:ascii="Times New Roman" w:hAnsi="Times New Roman" w:cs="Times New Roman"/>
          <w:color w:val="000000" w:themeColor="text1"/>
        </w:rPr>
        <w:t>.</w:t>
      </w:r>
    </w:p>
    <w:p w14:paraId="2721B7B5" w14:textId="728E4CBA" w:rsidR="001D2912" w:rsidRPr="00BC3ABE" w:rsidRDefault="001D2912" w:rsidP="00E44AC1">
      <w:pPr>
        <w:tabs>
          <w:tab w:val="left" w:pos="360"/>
          <w:tab w:val="left" w:pos="720"/>
          <w:tab w:val="left" w:pos="1080"/>
          <w:tab w:val="left" w:pos="1440"/>
          <w:tab w:val="left" w:pos="1800"/>
          <w:tab w:val="left" w:pos="2160"/>
          <w:tab w:val="left" w:pos="2880"/>
          <w:tab w:val="left" w:pos="3600"/>
          <w:tab w:val="left" w:pos="4320"/>
        </w:tabs>
        <w:ind w:firstLine="360"/>
        <w:rPr>
          <w:rFonts w:ascii="Times New Roman" w:hAnsi="Times New Roman" w:cs="Times New Roman"/>
          <w:color w:val="000000" w:themeColor="text1"/>
          <w:sz w:val="26"/>
          <w:szCs w:val="26"/>
        </w:rPr>
      </w:pPr>
      <w:del w:id="3336" w:author="Microsoft Office User" w:date="2025-07-27T23:32:00Z">
        <w:r w:rsidRPr="00BC3ABE" w:rsidDel="00B13D7E">
          <w:rPr>
            <w:rFonts w:ascii="Times New Roman" w:hAnsi="Times New Roman" w:cs="Times New Roman"/>
            <w:noProof/>
            <w:color w:val="000000" w:themeColor="text1"/>
            <w:sz w:val="26"/>
            <w:szCs w:val="26"/>
            <w:lang w:eastAsia="fr-FR"/>
          </w:rPr>
          <w:drawing>
            <wp:inline distT="0" distB="0" distL="0" distR="0" wp14:anchorId="66BEB74D" wp14:editId="68DB9785">
              <wp:extent cx="5867400" cy="5537200"/>
              <wp:effectExtent l="0" t="0" r="0" b="0"/>
              <wp:docPr id="1054" name="Pasted_Graphic_4-3.png"/>
              <wp:cNvGraphicFramePr/>
              <a:graphic xmlns:a="http://schemas.openxmlformats.org/drawingml/2006/main">
                <a:graphicData uri="http://schemas.openxmlformats.org/drawingml/2006/picture">
                  <pic:pic xmlns:pic="http://schemas.openxmlformats.org/drawingml/2006/picture">
                    <pic:nvPicPr>
                      <pic:cNvPr id="1054" name="Pasted_Graphic_4-3.png"/>
                      <pic:cNvPicPr/>
                    </pic:nvPicPr>
                    <pic:blipFill>
                      <a:blip r:embed="rId70"/>
                      <a:stretch>
                        <a:fillRect/>
                      </a:stretch>
                    </pic:blipFill>
                    <pic:spPr>
                      <a:xfrm>
                        <a:off x="0" y="0"/>
                        <a:ext cx="5867400" cy="5537200"/>
                      </a:xfrm>
                      <a:prstGeom prst="rect">
                        <a:avLst/>
                      </a:prstGeom>
                    </pic:spPr>
                  </pic:pic>
                </a:graphicData>
              </a:graphic>
            </wp:inline>
          </w:drawing>
        </w:r>
      </w:del>
      <w:ins w:id="3337" w:author="Microsoft Office User" w:date="2025-07-28T04:21:00Z">
        <w:r w:rsidR="00EC16D0">
          <w:rPr>
            <w:rFonts w:ascii="Times New Roman" w:hAnsi="Times New Roman" w:cs="Times New Roman"/>
            <w:noProof/>
            <w:color w:val="000000" w:themeColor="text1"/>
            <w:sz w:val="26"/>
            <w:szCs w:val="26"/>
          </w:rPr>
          <w:drawing>
            <wp:inline distT="0" distB="0" distL="0" distR="0" wp14:anchorId="5822685D" wp14:editId="1BB0E65C">
              <wp:extent cx="2776679" cy="2723606"/>
              <wp:effectExtent l="0" t="0" r="5080" b="0"/>
              <wp:docPr id="515962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6298" name="Picture 5159629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86681" cy="2733416"/>
                      </a:xfrm>
                      <a:prstGeom prst="rect">
                        <a:avLst/>
                      </a:prstGeom>
                    </pic:spPr>
                  </pic:pic>
                </a:graphicData>
              </a:graphic>
            </wp:inline>
          </w:drawing>
        </w:r>
      </w:ins>
    </w:p>
    <w:p w14:paraId="53917005" w14:textId="7BC23057" w:rsidR="001D2912" w:rsidRPr="003175A3" w:rsidRDefault="001D2912" w:rsidP="003175A3">
      <w:pPr>
        <w:pStyle w:val="LGD"/>
        <w:rPr>
          <w:b/>
        </w:rPr>
      </w:pPr>
      <w:r w:rsidRPr="003175A3">
        <w:rPr>
          <w:b/>
          <w:highlight w:val="yellow"/>
        </w:rPr>
        <w:t>Figure</w:t>
      </w:r>
      <w:r w:rsidRPr="003175A3">
        <w:rPr>
          <w:b/>
          <w:color w:val="000000" w:themeColor="text1"/>
          <w:highlight w:val="yellow"/>
        </w:rPr>
        <w:t xml:space="preserve"> 27</w:t>
      </w:r>
      <w:del w:id="3338" w:author="Microsoft Office User" w:date="2025-07-27T23:33:00Z">
        <w:r w:rsidRPr="003175A3" w:rsidDel="000B5EDB">
          <w:rPr>
            <w:b/>
            <w:highlight w:val="yellow"/>
          </w:rPr>
          <w:delText>.</w:delText>
        </w:r>
      </w:del>
      <w:r w:rsidRPr="003175A3" w:rsidDel="00D709B9">
        <w:rPr>
          <w:b/>
          <w:spacing w:val="-2"/>
          <w:highlight w:val="yellow"/>
        </w:rPr>
        <w:t> </w:t>
      </w:r>
      <w:r w:rsidRPr="003175A3" w:rsidDel="00D709B9">
        <w:rPr>
          <w:b/>
          <w:highlight w:val="yellow"/>
        </w:rPr>
        <w:t>:</w:t>
      </w:r>
      <w:r w:rsidRPr="003175A3">
        <w:rPr>
          <w:b/>
          <w:spacing w:val="-2"/>
          <w:highlight w:val="yellow"/>
        </w:rPr>
        <w:t xml:space="preserve"> </w:t>
      </w:r>
      <w:r w:rsidRPr="00872D79">
        <w:rPr>
          <w:b/>
        </w:rPr>
        <w:t>La</w:t>
      </w:r>
      <w:r w:rsidRPr="00872D79">
        <w:rPr>
          <w:b/>
          <w:spacing w:val="-2"/>
        </w:rPr>
        <w:t xml:space="preserve"> </w:t>
      </w:r>
      <w:r w:rsidRPr="00872D79">
        <w:rPr>
          <w:b/>
        </w:rPr>
        <w:t>consommation</w:t>
      </w:r>
      <w:r w:rsidRPr="00872D79">
        <w:rPr>
          <w:b/>
          <w:spacing w:val="-1"/>
        </w:rPr>
        <w:t xml:space="preserve"> </w:t>
      </w:r>
      <w:r w:rsidRPr="00872D79">
        <w:rPr>
          <w:b/>
        </w:rPr>
        <w:t>électrique</w:t>
      </w:r>
      <w:r w:rsidRPr="00872D79">
        <w:rPr>
          <w:b/>
          <w:spacing w:val="-2"/>
        </w:rPr>
        <w:t xml:space="preserve"> </w:t>
      </w:r>
      <w:r w:rsidRPr="00872D79">
        <w:rPr>
          <w:b/>
        </w:rPr>
        <w:t>des</w:t>
      </w:r>
      <w:r w:rsidRPr="00872D79">
        <w:rPr>
          <w:b/>
          <w:spacing w:val="-2"/>
        </w:rPr>
        <w:t xml:space="preserve"> </w:t>
      </w:r>
      <w:r w:rsidRPr="00872D79">
        <w:rPr>
          <w:b/>
        </w:rPr>
        <w:t>data centers</w:t>
      </w:r>
      <w:r w:rsidRPr="00872D79">
        <w:rPr>
          <w:b/>
          <w:spacing w:val="-2"/>
        </w:rPr>
        <w:t xml:space="preserve"> </w:t>
      </w:r>
      <w:r w:rsidRPr="00872D79">
        <w:rPr>
          <w:b/>
        </w:rPr>
        <w:t>grimpe</w:t>
      </w:r>
      <w:r w:rsidRPr="00872D79">
        <w:rPr>
          <w:b/>
          <w:spacing w:val="-2"/>
        </w:rPr>
        <w:t xml:space="preserve"> </w:t>
      </w:r>
      <w:r w:rsidRPr="00872D79">
        <w:rPr>
          <w:b/>
        </w:rPr>
        <w:t>en</w:t>
      </w:r>
      <w:r w:rsidRPr="00872D79">
        <w:rPr>
          <w:b/>
          <w:spacing w:val="-1"/>
        </w:rPr>
        <w:t xml:space="preserve"> </w:t>
      </w:r>
      <w:r w:rsidRPr="00872D79">
        <w:rPr>
          <w:b/>
          <w:spacing w:val="-2"/>
        </w:rPr>
        <w:t>flèche</w:t>
      </w:r>
      <w:ins w:id="3339" w:author="Microsoft Office User" w:date="2025-07-27T21:47:00Z">
        <w:r w:rsidR="001211BA">
          <w:rPr>
            <w:b/>
            <w:spacing w:val="-2"/>
          </w:rPr>
          <w:t xml:space="preserve"> depuis 2008 : </w:t>
        </w:r>
      </w:ins>
      <w:ins w:id="3340" w:author="Microsoft Office User" w:date="2025-07-27T23:32:00Z">
        <w:r w:rsidR="00B13D7E">
          <w:rPr>
            <w:b/>
            <w:spacing w:val="-2"/>
          </w:rPr>
          <w:t>cette</w:t>
        </w:r>
      </w:ins>
      <w:ins w:id="3341" w:author="Microsoft Office User" w:date="2025-07-27T23:33:00Z">
        <w:r w:rsidR="00B13D7E">
          <w:rPr>
            <w:b/>
            <w:spacing w:val="-2"/>
          </w:rPr>
          <w:t xml:space="preserve"> tendance ne date pas des IA modernes</w:t>
        </w:r>
      </w:ins>
      <w:ins w:id="3342" w:author="Microsoft Office User" w:date="2025-07-27T21:47:00Z">
        <w:r w:rsidR="001211BA">
          <w:rPr>
            <w:b/>
            <w:spacing w:val="-2"/>
          </w:rPr>
          <w:t xml:space="preserve">. </w:t>
        </w:r>
      </w:ins>
      <w:del w:id="3343" w:author="Microsoft Office User" w:date="2025-07-27T21:47:00Z">
        <w:r w:rsidRPr="00872D79" w:rsidDel="001211BA">
          <w:rPr>
            <w:b/>
            <w:spacing w:val="-2"/>
          </w:rPr>
          <w:delText>.</w:delText>
        </w:r>
      </w:del>
    </w:p>
    <w:p w14:paraId="65105C0A" w14:textId="3F482DDA" w:rsidR="00C16CFB" w:rsidRPr="007D4BC1" w:rsidRDefault="001D2912" w:rsidP="00C16CFB">
      <w:pPr>
        <w:rPr>
          <w:rFonts w:ascii="Calibri" w:hAnsi="Calibri" w:cs="Calibri"/>
          <w:spacing w:val="80"/>
          <w:w w:val="150"/>
          <w:rPrChange w:id="3344" w:author="Microsoft Office User" w:date="2025-07-27T23:33:00Z">
            <w:rPr>
              <w:spacing w:val="80"/>
              <w:w w:val="150"/>
            </w:rPr>
          </w:rPrChange>
        </w:rPr>
      </w:pPr>
      <w:del w:id="3345" w:author="Microsoft Office User" w:date="2025-07-27T21:48:00Z">
        <w:r w:rsidRPr="007D4BC1" w:rsidDel="00C11035">
          <w:rPr>
            <w:rFonts w:ascii="Calibri" w:hAnsi="Calibri" w:cs="Calibri"/>
            <w:color w:val="000000" w:themeColor="text1"/>
            <w:rPrChange w:id="3346" w:author="Microsoft Office User" w:date="2025-07-27T23:33:00Z">
              <w:rPr>
                <w:color w:val="000000" w:themeColor="text1"/>
              </w:rPr>
            </w:rPrChange>
          </w:rPr>
          <w:delText>Et c’est</w:delText>
        </w:r>
        <w:r w:rsidRPr="007D4BC1" w:rsidDel="00C11035">
          <w:rPr>
            <w:rFonts w:ascii="Calibri" w:hAnsi="Calibri" w:cs="Calibri"/>
            <w:rPrChange w:id="3347" w:author="Microsoft Office User" w:date="2025-07-27T23:33:00Z">
              <w:rPr/>
            </w:rPrChange>
          </w:rPr>
          <w:delText xml:space="preserve"> ici que nous devons faire une distinction </w:delText>
        </w:r>
        <w:r w:rsidR="00D80024" w:rsidRPr="007D4BC1" w:rsidDel="00C11035">
          <w:rPr>
            <w:rFonts w:ascii="Calibri" w:hAnsi="Calibri" w:cs="Calibri"/>
            <w:rPrChange w:id="3348" w:author="Microsoft Office User" w:date="2025-07-27T23:33:00Z">
              <w:rPr/>
            </w:rPrChange>
          </w:rPr>
          <w:delText>cruciale</w:delText>
        </w:r>
        <w:r w:rsidRPr="007D4BC1" w:rsidDel="00C11035">
          <w:rPr>
            <w:rFonts w:ascii="Calibri" w:hAnsi="Calibri" w:cs="Calibri"/>
            <w:color w:val="000000" w:themeColor="text1"/>
            <w:rPrChange w:id="3349" w:author="Microsoft Office User" w:date="2025-07-27T23:33:00Z">
              <w:rPr>
                <w:color w:val="000000" w:themeColor="text1"/>
              </w:rPr>
            </w:rPrChange>
          </w:rPr>
          <w:delText>.</w:delText>
        </w:r>
        <w:r w:rsidRPr="007D4BC1" w:rsidDel="00C11035">
          <w:rPr>
            <w:rFonts w:ascii="Calibri" w:hAnsi="Calibri" w:cs="Calibri"/>
            <w:rPrChange w:id="3350" w:author="Microsoft Office User" w:date="2025-07-27T23:33:00Z">
              <w:rPr/>
            </w:rPrChange>
          </w:rPr>
          <w:delText xml:space="preserve"> Lecteur, refusez-vous tout usage d’un moteur sous prétexte qu’il pollue ?</w:delText>
        </w:r>
        <w:r w:rsidR="00C16CFB" w:rsidRPr="007D4BC1" w:rsidDel="00C11035">
          <w:rPr>
            <w:rFonts w:ascii="Calibri" w:hAnsi="Calibri" w:cs="Calibri"/>
            <w:color w:val="000000" w:themeColor="text1"/>
            <w:rPrChange w:id="3351" w:author="Microsoft Office User" w:date="2025-07-27T23:33:00Z">
              <w:rPr>
                <w:color w:val="000000" w:themeColor="text1"/>
              </w:rPr>
            </w:rPrChange>
          </w:rPr>
          <w:delText xml:space="preserve"> </w:delText>
        </w:r>
        <w:r w:rsidRPr="007D4BC1" w:rsidDel="00C11035">
          <w:rPr>
            <w:rFonts w:ascii="Calibri" w:hAnsi="Calibri" w:cs="Calibri"/>
            <w:color w:val="000000" w:themeColor="text1"/>
            <w:rPrChange w:id="3352" w:author="Microsoft Office User" w:date="2025-07-27T23:33:00Z">
              <w:rPr>
                <w:color w:val="000000" w:themeColor="text1"/>
              </w:rPr>
            </w:rPrChange>
          </w:rPr>
          <w:delText>Plutôt</w:delText>
        </w:r>
      </w:del>
      <w:ins w:id="3353" w:author="Microsoft Office User" w:date="2025-07-27T21:48:00Z">
        <w:r w:rsidR="00C11035" w:rsidRPr="007D4BC1">
          <w:rPr>
            <w:rFonts w:ascii="Calibri" w:hAnsi="Calibri" w:cs="Calibri"/>
            <w:color w:val="000000" w:themeColor="text1"/>
            <w:rPrChange w:id="3354" w:author="Microsoft Office User" w:date="2025-07-27T23:33:00Z">
              <w:rPr>
                <w:color w:val="000000" w:themeColor="text1"/>
              </w:rPr>
            </w:rPrChange>
          </w:rPr>
          <w:t>Ainsi, plutôt</w:t>
        </w:r>
      </w:ins>
      <w:r w:rsidRPr="007D4BC1">
        <w:rPr>
          <w:rFonts w:ascii="Calibri" w:hAnsi="Calibri" w:cs="Calibri"/>
          <w:rPrChange w:id="3355" w:author="Microsoft Office User" w:date="2025-07-27T23:33:00Z">
            <w:rPr/>
          </w:rPrChange>
        </w:rPr>
        <w:t xml:space="preserve"> que de </w:t>
      </w:r>
      <w:r w:rsidR="00C16CFB" w:rsidRPr="007D4BC1">
        <w:rPr>
          <w:rFonts w:ascii="Calibri" w:hAnsi="Calibri" w:cs="Calibri"/>
          <w:rPrChange w:id="3356" w:author="Microsoft Office User" w:date="2025-07-27T23:33:00Z">
            <w:rPr/>
          </w:rPrChange>
        </w:rPr>
        <w:t>choisir arbitrairement de restreindre</w:t>
      </w:r>
      <w:r w:rsidRPr="007D4BC1">
        <w:rPr>
          <w:rFonts w:ascii="Calibri" w:hAnsi="Calibri" w:cs="Calibri"/>
          <w:rPrChange w:id="3357" w:author="Microsoft Office User" w:date="2025-07-27T23:33:00Z">
            <w:rPr/>
          </w:rPrChange>
        </w:rPr>
        <w:t xml:space="preserve"> les </w:t>
      </w:r>
      <w:r w:rsidR="00C16CFB" w:rsidRPr="007D4BC1">
        <w:rPr>
          <w:rFonts w:ascii="Calibri" w:hAnsi="Calibri" w:cs="Calibri"/>
          <w:rPrChange w:id="3358" w:author="Microsoft Office User" w:date="2025-07-27T23:33:00Z">
            <w:rPr/>
          </w:rPrChange>
        </w:rPr>
        <w:t>usages d’</w:t>
      </w:r>
      <w:r w:rsidRPr="007D4BC1">
        <w:rPr>
          <w:rFonts w:ascii="Calibri" w:hAnsi="Calibri" w:cs="Calibri"/>
          <w:rPrChange w:id="3359" w:author="Microsoft Office User" w:date="2025-07-27T23:33:00Z">
            <w:rPr/>
          </w:rPrChange>
        </w:rPr>
        <w:t>IA</w:t>
      </w:r>
      <w:ins w:id="3360" w:author="Microsoft Office User" w:date="2025-07-27T21:49:00Z">
        <w:r w:rsidR="00C11035" w:rsidRPr="007D4BC1">
          <w:rPr>
            <w:rFonts w:ascii="Calibri" w:hAnsi="Calibri" w:cs="Calibri"/>
            <w:rPrChange w:id="3361" w:author="Microsoft Office User" w:date="2025-07-27T23:33:00Z">
              <w:rPr/>
            </w:rPrChange>
          </w:rPr>
          <w:t xml:space="preserve"> au </w:t>
        </w:r>
      </w:ins>
      <w:ins w:id="3362" w:author="Microsoft Office User" w:date="2025-07-27T21:51:00Z">
        <w:r w:rsidR="00C11035" w:rsidRPr="007D4BC1">
          <w:rPr>
            <w:rFonts w:ascii="Calibri" w:hAnsi="Calibri" w:cs="Calibri"/>
            <w:rPrChange w:id="3363" w:author="Microsoft Office User" w:date="2025-07-27T23:33:00Z">
              <w:rPr/>
            </w:rPrChange>
          </w:rPr>
          <w:t xml:space="preserve">seul </w:t>
        </w:r>
      </w:ins>
      <w:ins w:id="3364" w:author="Microsoft Office User" w:date="2025-07-27T21:49:00Z">
        <w:r w:rsidR="00C11035" w:rsidRPr="007D4BC1">
          <w:rPr>
            <w:rFonts w:ascii="Calibri" w:hAnsi="Calibri" w:cs="Calibri"/>
            <w:rPrChange w:id="3365" w:author="Microsoft Office User" w:date="2025-07-27T23:33:00Z">
              <w:rPr/>
            </w:rPrChange>
          </w:rPr>
          <w:t xml:space="preserve">motif que leur total </w:t>
        </w:r>
      </w:ins>
      <w:ins w:id="3366" w:author="Microsoft Office User" w:date="2025-07-27T21:51:00Z">
        <w:r w:rsidR="00C11035" w:rsidRPr="007D4BC1">
          <w:rPr>
            <w:rFonts w:ascii="Calibri" w:hAnsi="Calibri" w:cs="Calibri"/>
            <w:rPrChange w:id="3367" w:author="Microsoft Office User" w:date="2025-07-27T23:33:00Z">
              <w:rPr/>
            </w:rPrChange>
          </w:rPr>
          <w:t>semble trop</w:t>
        </w:r>
      </w:ins>
      <w:ins w:id="3368" w:author="Microsoft Office User" w:date="2025-07-27T21:49:00Z">
        <w:r w:rsidR="00C11035" w:rsidRPr="007D4BC1">
          <w:rPr>
            <w:rFonts w:ascii="Calibri" w:hAnsi="Calibri" w:cs="Calibri"/>
            <w:rPrChange w:id="3369" w:author="Microsoft Office User" w:date="2025-07-27T23:33:00Z">
              <w:rPr/>
            </w:rPrChange>
          </w:rPr>
          <w:t xml:space="preserve"> élevé, </w:t>
        </w:r>
      </w:ins>
      <w:del w:id="3370" w:author="Microsoft Office User" w:date="2025-07-27T21:49:00Z">
        <w:r w:rsidRPr="007D4BC1" w:rsidDel="00C11035">
          <w:rPr>
            <w:rFonts w:ascii="Calibri" w:hAnsi="Calibri" w:cs="Calibri"/>
            <w:rPrChange w:id="3371" w:author="Microsoft Office User" w:date="2025-07-27T23:33:00Z">
              <w:rPr/>
            </w:rPrChange>
          </w:rPr>
          <w:delText>,</w:delText>
        </w:r>
        <w:r w:rsidRPr="007D4BC1" w:rsidDel="00C11035">
          <w:rPr>
            <w:rFonts w:ascii="Calibri" w:hAnsi="Calibri" w:cs="Calibri"/>
            <w:spacing w:val="34"/>
            <w:rPrChange w:id="3372" w:author="Microsoft Office User" w:date="2025-07-27T23:33:00Z">
              <w:rPr>
                <w:spacing w:val="34"/>
              </w:rPr>
            </w:rPrChange>
          </w:rPr>
          <w:delText xml:space="preserve"> </w:delText>
        </w:r>
      </w:del>
      <w:del w:id="3373" w:author="Microsoft Office User" w:date="2025-07-27T23:33:00Z">
        <w:r w:rsidRPr="007D4BC1" w:rsidDel="007D4BC1">
          <w:rPr>
            <w:rFonts w:ascii="Calibri" w:hAnsi="Calibri" w:cs="Calibri"/>
            <w:rPrChange w:id="3374" w:author="Microsoft Office User" w:date="2025-07-27T23:33:00Z">
              <w:rPr/>
            </w:rPrChange>
          </w:rPr>
          <w:delText>il</w:delText>
        </w:r>
        <w:r w:rsidRPr="007D4BC1" w:rsidDel="007D4BC1">
          <w:rPr>
            <w:rFonts w:ascii="Calibri" w:hAnsi="Calibri" w:cs="Calibri"/>
            <w:spacing w:val="34"/>
            <w:rPrChange w:id="3375" w:author="Microsoft Office User" w:date="2025-07-27T23:33:00Z">
              <w:rPr>
                <w:spacing w:val="34"/>
              </w:rPr>
            </w:rPrChange>
          </w:rPr>
          <w:delText xml:space="preserve"> </w:delText>
        </w:r>
      </w:del>
      <w:del w:id="3376" w:author="Microsoft Office User" w:date="2025-07-27T21:48:00Z">
        <w:r w:rsidRPr="007D4BC1" w:rsidDel="00C11035">
          <w:rPr>
            <w:rFonts w:ascii="Calibri" w:hAnsi="Calibri" w:cs="Calibri"/>
            <w:rPrChange w:id="3377" w:author="Microsoft Office User" w:date="2025-07-27T23:33:00Z">
              <w:rPr/>
            </w:rPrChange>
          </w:rPr>
          <w:delText>faudrait</w:delText>
        </w:r>
        <w:r w:rsidRPr="007D4BC1" w:rsidDel="00C11035">
          <w:rPr>
            <w:rFonts w:ascii="Calibri" w:hAnsi="Calibri" w:cs="Calibri"/>
            <w:spacing w:val="34"/>
            <w:rPrChange w:id="3378" w:author="Microsoft Office User" w:date="2025-07-27T23:33:00Z">
              <w:rPr>
                <w:spacing w:val="34"/>
              </w:rPr>
            </w:rPrChange>
          </w:rPr>
          <w:delText xml:space="preserve"> </w:delText>
        </w:r>
      </w:del>
      <w:ins w:id="3379" w:author="Microsoft Office User" w:date="2025-07-27T23:33:00Z">
        <w:r w:rsidR="007D4BC1" w:rsidRPr="007D4BC1">
          <w:rPr>
            <w:rFonts w:ascii="Calibri" w:hAnsi="Calibri" w:cs="Calibri"/>
            <w:rPrChange w:id="3380" w:author="Microsoft Office User" w:date="2025-07-27T23:33:00Z">
              <w:rPr/>
            </w:rPrChange>
          </w:rPr>
          <w:t>préférons</w:t>
        </w:r>
      </w:ins>
      <w:ins w:id="3381" w:author="Microsoft Office User" w:date="2025-07-27T21:48:00Z">
        <w:r w:rsidR="00C11035" w:rsidRPr="007D4BC1">
          <w:rPr>
            <w:rFonts w:ascii="Calibri" w:hAnsi="Calibri" w:cs="Calibri"/>
            <w:spacing w:val="34"/>
            <w:rPrChange w:id="3382" w:author="Microsoft Office User" w:date="2025-07-27T23:33:00Z">
              <w:rPr>
                <w:spacing w:val="34"/>
              </w:rPr>
            </w:rPrChange>
          </w:rPr>
          <w:t xml:space="preserve"> </w:t>
        </w:r>
      </w:ins>
      <w:del w:id="3383" w:author="Microsoft Office User" w:date="2025-07-27T21:49:00Z">
        <w:r w:rsidR="00C16CFB" w:rsidRPr="007D4BC1" w:rsidDel="00C11035">
          <w:rPr>
            <w:rFonts w:ascii="Calibri" w:hAnsi="Calibri" w:cs="Calibri"/>
            <w:color w:val="000000" w:themeColor="text1"/>
            <w:rPrChange w:id="3384" w:author="Microsoft Office User" w:date="2025-07-27T23:33:00Z">
              <w:rPr>
                <w:color w:val="000000" w:themeColor="text1"/>
              </w:rPr>
            </w:rPrChange>
          </w:rPr>
          <w:delText xml:space="preserve">procéder </w:delText>
        </w:r>
      </w:del>
      <w:ins w:id="3385" w:author="Microsoft Office User" w:date="2025-07-27T21:49:00Z">
        <w:r w:rsidR="00C11035" w:rsidRPr="007D4BC1">
          <w:rPr>
            <w:rFonts w:ascii="Calibri" w:hAnsi="Calibri" w:cs="Calibri"/>
            <w:color w:val="000000" w:themeColor="text1"/>
            <w:rPrChange w:id="3386" w:author="Microsoft Office User" w:date="2025-07-27T23:33:00Z">
              <w:rPr>
                <w:color w:val="000000" w:themeColor="text1"/>
              </w:rPr>
            </w:rPrChange>
          </w:rPr>
          <w:t>prendre en compte</w:t>
        </w:r>
        <w:r w:rsidR="00C11035" w:rsidRPr="007D4BC1">
          <w:rPr>
            <w:rFonts w:ascii="Calibri" w:hAnsi="Calibri" w:cs="Calibri"/>
            <w:color w:val="000000" w:themeColor="text1"/>
            <w:rPrChange w:id="3387" w:author="Microsoft Office User" w:date="2025-07-27T23:33:00Z">
              <w:rPr>
                <w:color w:val="000000" w:themeColor="text1"/>
              </w:rPr>
            </w:rPrChange>
          </w:rPr>
          <w:t xml:space="preserve"> </w:t>
        </w:r>
        <w:r w:rsidR="00C11035" w:rsidRPr="007D4BC1">
          <w:rPr>
            <w:rFonts w:ascii="Calibri" w:hAnsi="Calibri" w:cs="Calibri"/>
            <w:color w:val="000000" w:themeColor="text1"/>
            <w:rPrChange w:id="3388" w:author="Microsoft Office User" w:date="2025-07-27T23:33:00Z">
              <w:rPr>
                <w:color w:val="000000" w:themeColor="text1"/>
              </w:rPr>
            </w:rPrChange>
          </w:rPr>
          <w:t>l’</w:t>
        </w:r>
      </w:ins>
      <w:del w:id="3389" w:author="Microsoft Office User" w:date="2025-07-27T21:49:00Z">
        <w:r w:rsidR="00C16CFB" w:rsidRPr="007D4BC1" w:rsidDel="00C11035">
          <w:rPr>
            <w:rFonts w:ascii="Calibri" w:hAnsi="Calibri" w:cs="Calibri"/>
            <w:color w:val="000000" w:themeColor="text1"/>
            <w:rPrChange w:id="3390" w:author="Microsoft Office User" w:date="2025-07-27T23:33:00Z">
              <w:rPr>
                <w:color w:val="000000" w:themeColor="text1"/>
              </w:rPr>
            </w:rPrChange>
          </w:rPr>
          <w:delText xml:space="preserve">par </w:delText>
        </w:r>
      </w:del>
      <w:r w:rsidR="00C16CFB" w:rsidRPr="007D4BC1">
        <w:rPr>
          <w:rFonts w:ascii="Calibri" w:hAnsi="Calibri" w:cs="Calibri"/>
          <w:color w:val="000000" w:themeColor="text1"/>
          <w:rPrChange w:id="3391" w:author="Microsoft Office User" w:date="2025-07-27T23:33:00Z">
            <w:rPr>
              <w:color w:val="000000" w:themeColor="text1"/>
            </w:rPr>
          </w:rPrChange>
        </w:rPr>
        <w:t>utilité</w:t>
      </w:r>
      <w:ins w:id="3392" w:author="Microsoft Office User" w:date="2025-07-27T21:49:00Z">
        <w:r w:rsidR="00C11035" w:rsidRPr="007D4BC1">
          <w:rPr>
            <w:rFonts w:ascii="Calibri" w:hAnsi="Calibri" w:cs="Calibri"/>
            <w:color w:val="000000" w:themeColor="text1"/>
            <w:rPrChange w:id="3393" w:author="Microsoft Office User" w:date="2025-07-27T23:33:00Z">
              <w:rPr>
                <w:color w:val="000000" w:themeColor="text1"/>
              </w:rPr>
            </w:rPrChange>
          </w:rPr>
          <w:t xml:space="preserve"> des usages</w:t>
        </w:r>
      </w:ins>
      <w:r w:rsidR="00C16CFB" w:rsidRPr="007D4BC1">
        <w:rPr>
          <w:rFonts w:ascii="Calibri" w:hAnsi="Calibri" w:cs="Calibri"/>
          <w:color w:val="000000" w:themeColor="text1"/>
          <w:rPrChange w:id="3394" w:author="Microsoft Office User" w:date="2025-07-27T23:33:00Z">
            <w:rPr>
              <w:color w:val="000000" w:themeColor="text1"/>
            </w:rPr>
          </w:rPrChange>
        </w:rPr>
        <w:t xml:space="preserve">, </w:t>
      </w:r>
      <w:ins w:id="3395" w:author="Microsoft Office User" w:date="2025-07-27T21:49:00Z">
        <w:r w:rsidR="00C11035" w:rsidRPr="007D4BC1">
          <w:rPr>
            <w:rFonts w:ascii="Calibri" w:hAnsi="Calibri" w:cs="Calibri"/>
            <w:color w:val="000000" w:themeColor="text1"/>
            <w:rPrChange w:id="3396" w:author="Microsoft Office User" w:date="2025-07-27T23:33:00Z">
              <w:rPr>
                <w:color w:val="000000" w:themeColor="text1"/>
              </w:rPr>
            </w:rPrChange>
          </w:rPr>
          <w:t>pour</w:t>
        </w:r>
      </w:ins>
      <w:del w:id="3397" w:author="Microsoft Office User" w:date="2025-07-27T21:49:00Z">
        <w:r w:rsidR="00C16CFB" w:rsidRPr="007D4BC1" w:rsidDel="00C11035">
          <w:rPr>
            <w:rFonts w:ascii="Calibri" w:hAnsi="Calibri" w:cs="Calibri"/>
            <w:color w:val="000000" w:themeColor="text1"/>
            <w:rPrChange w:id="3398" w:author="Microsoft Office User" w:date="2025-07-27T23:33:00Z">
              <w:rPr>
                <w:color w:val="000000" w:themeColor="text1"/>
              </w:rPr>
            </w:rPrChange>
          </w:rPr>
          <w:delText>et</w:delText>
        </w:r>
      </w:del>
      <w:r w:rsidR="00C16CFB" w:rsidRPr="007D4BC1">
        <w:rPr>
          <w:rFonts w:ascii="Calibri" w:hAnsi="Calibri" w:cs="Calibri"/>
          <w:color w:val="000000" w:themeColor="text1"/>
          <w:rPrChange w:id="3399" w:author="Microsoft Office User" w:date="2025-07-27T23:33:00Z">
            <w:rPr>
              <w:color w:val="000000" w:themeColor="text1"/>
            </w:rPr>
          </w:rPrChange>
        </w:rPr>
        <w:t xml:space="preserve"> </w:t>
      </w:r>
      <w:del w:id="3400" w:author="Microsoft Office User" w:date="2025-07-27T21:52:00Z">
        <w:r w:rsidRPr="007D4BC1" w:rsidDel="00C11035">
          <w:rPr>
            <w:rFonts w:ascii="Calibri" w:hAnsi="Calibri" w:cs="Calibri"/>
            <w:rPrChange w:id="3401" w:author="Microsoft Office User" w:date="2025-07-27T23:33:00Z">
              <w:rPr/>
            </w:rPrChange>
          </w:rPr>
          <w:delText>d’abord</w:delText>
        </w:r>
        <w:r w:rsidRPr="007D4BC1" w:rsidDel="00C11035">
          <w:rPr>
            <w:rFonts w:ascii="Calibri" w:hAnsi="Calibri" w:cs="Calibri"/>
            <w:spacing w:val="34"/>
            <w:rPrChange w:id="3402" w:author="Microsoft Office User" w:date="2025-07-27T23:33:00Z">
              <w:rPr>
                <w:spacing w:val="34"/>
              </w:rPr>
            </w:rPrChange>
          </w:rPr>
          <w:delText xml:space="preserve"> </w:delText>
        </w:r>
        <w:r w:rsidRPr="007D4BC1" w:rsidDel="00C11035">
          <w:rPr>
            <w:rFonts w:ascii="Calibri" w:hAnsi="Calibri" w:cs="Calibri"/>
            <w:rPrChange w:id="3403" w:author="Microsoft Office User" w:date="2025-07-27T23:33:00Z">
              <w:rPr/>
            </w:rPrChange>
          </w:rPr>
          <w:delText>réduire</w:delText>
        </w:r>
        <w:r w:rsidRPr="007D4BC1" w:rsidDel="00C11035">
          <w:rPr>
            <w:rFonts w:ascii="Calibri" w:hAnsi="Calibri" w:cs="Calibri"/>
            <w:spacing w:val="34"/>
            <w:rPrChange w:id="3404" w:author="Microsoft Office User" w:date="2025-07-27T23:33:00Z">
              <w:rPr>
                <w:spacing w:val="34"/>
              </w:rPr>
            </w:rPrChange>
          </w:rPr>
          <w:delText xml:space="preserve"> </w:delText>
        </w:r>
        <w:r w:rsidRPr="007D4BC1" w:rsidDel="00C11035">
          <w:rPr>
            <w:rFonts w:ascii="Calibri" w:hAnsi="Calibri" w:cs="Calibri"/>
            <w:rPrChange w:id="3405" w:author="Microsoft Office User" w:date="2025-07-27T23:33:00Z">
              <w:rPr/>
            </w:rPrChange>
          </w:rPr>
          <w:delText>des</w:delText>
        </w:r>
      </w:del>
      <w:ins w:id="3406" w:author="Microsoft Office User" w:date="2025-07-27T23:33:00Z">
        <w:r w:rsidR="007D4BC1">
          <w:rPr>
            <w:rFonts w:ascii="Calibri" w:hAnsi="Calibri" w:cs="Calibri"/>
          </w:rPr>
          <w:t>nous a</w:t>
        </w:r>
      </w:ins>
      <w:ins w:id="3407" w:author="Microsoft Office User" w:date="2025-07-27T21:52:00Z">
        <w:r w:rsidR="00C11035" w:rsidRPr="007D4BC1">
          <w:rPr>
            <w:rFonts w:ascii="Calibri" w:hAnsi="Calibri" w:cs="Calibri"/>
            <w:rPrChange w:id="3408" w:author="Microsoft Office User" w:date="2025-07-27T23:33:00Z">
              <w:rPr/>
            </w:rPrChange>
          </w:rPr>
          <w:t>ttaquer d’abord aux</w:t>
        </w:r>
      </w:ins>
      <w:r w:rsidRPr="007D4BC1">
        <w:rPr>
          <w:rFonts w:ascii="Calibri" w:hAnsi="Calibri" w:cs="Calibri"/>
          <w:spacing w:val="34"/>
          <w:rPrChange w:id="3409" w:author="Microsoft Office User" w:date="2025-07-27T23:33:00Z">
            <w:rPr>
              <w:spacing w:val="34"/>
            </w:rPr>
          </w:rPrChange>
        </w:rPr>
        <w:t xml:space="preserve"> </w:t>
      </w:r>
      <w:r w:rsidRPr="007D4BC1">
        <w:rPr>
          <w:rFonts w:ascii="Calibri" w:hAnsi="Calibri" w:cs="Calibri"/>
          <w:rPrChange w:id="3410" w:author="Microsoft Office User" w:date="2025-07-27T23:33:00Z">
            <w:rPr/>
          </w:rPrChange>
        </w:rPr>
        <w:t>usages</w:t>
      </w:r>
      <w:r w:rsidRPr="007D4BC1">
        <w:rPr>
          <w:rFonts w:ascii="Calibri" w:hAnsi="Calibri" w:cs="Calibri"/>
          <w:spacing w:val="34"/>
          <w:rPrChange w:id="3411" w:author="Microsoft Office User" w:date="2025-07-27T23:33:00Z">
            <w:rPr>
              <w:spacing w:val="34"/>
            </w:rPr>
          </w:rPrChange>
        </w:rPr>
        <w:t xml:space="preserve"> </w:t>
      </w:r>
      <w:r w:rsidRPr="007D4BC1">
        <w:rPr>
          <w:rFonts w:ascii="Calibri" w:hAnsi="Calibri" w:cs="Calibri"/>
          <w:rPrChange w:id="3412" w:author="Microsoft Office User" w:date="2025-07-27T23:33:00Z">
            <w:rPr/>
          </w:rPrChange>
        </w:rPr>
        <w:t>plus</w:t>
      </w:r>
      <w:r w:rsidRPr="007D4BC1">
        <w:rPr>
          <w:rFonts w:ascii="Calibri" w:hAnsi="Calibri" w:cs="Calibri"/>
          <w:spacing w:val="34"/>
          <w:rPrChange w:id="3413" w:author="Microsoft Office User" w:date="2025-07-27T23:33:00Z">
            <w:rPr>
              <w:spacing w:val="34"/>
            </w:rPr>
          </w:rPrChange>
        </w:rPr>
        <w:t xml:space="preserve"> </w:t>
      </w:r>
      <w:r w:rsidRPr="007D4BC1">
        <w:rPr>
          <w:rFonts w:ascii="Calibri" w:hAnsi="Calibri" w:cs="Calibri"/>
          <w:rPrChange w:id="3414" w:author="Microsoft Office User" w:date="2025-07-27T23:33:00Z">
            <w:rPr/>
          </w:rPrChange>
        </w:rPr>
        <w:t>polluants</w:t>
      </w:r>
      <w:r w:rsidRPr="007D4BC1">
        <w:rPr>
          <w:rFonts w:ascii="Calibri" w:hAnsi="Calibri" w:cs="Calibri"/>
          <w:spacing w:val="34"/>
          <w:rPrChange w:id="3415" w:author="Microsoft Office User" w:date="2025-07-27T23:33:00Z">
            <w:rPr>
              <w:spacing w:val="34"/>
            </w:rPr>
          </w:rPrChange>
        </w:rPr>
        <w:t xml:space="preserve"> </w:t>
      </w:r>
      <w:r w:rsidRPr="007D4BC1">
        <w:rPr>
          <w:rFonts w:ascii="Calibri" w:hAnsi="Calibri" w:cs="Calibri"/>
          <w:spacing w:val="-5"/>
          <w:rPrChange w:id="3416" w:author="Microsoft Office User" w:date="2025-07-27T23:33:00Z">
            <w:rPr>
              <w:spacing w:val="-5"/>
            </w:rPr>
          </w:rPrChange>
        </w:rPr>
        <w:t xml:space="preserve">et </w:t>
      </w:r>
      <w:r w:rsidRPr="007D4BC1">
        <w:rPr>
          <w:rFonts w:ascii="Calibri" w:hAnsi="Calibri" w:cs="Calibri"/>
          <w:rPrChange w:id="3417" w:author="Microsoft Office User" w:date="2025-07-27T23:33:00Z">
            <w:rPr/>
          </w:rPrChange>
        </w:rPr>
        <w:t>moins</w:t>
      </w:r>
      <w:r w:rsidRPr="007D4BC1">
        <w:rPr>
          <w:rFonts w:ascii="Calibri" w:hAnsi="Calibri" w:cs="Calibri"/>
          <w:spacing w:val="80"/>
          <w:w w:val="150"/>
          <w:rPrChange w:id="3418" w:author="Microsoft Office User" w:date="2025-07-27T23:33:00Z">
            <w:rPr>
              <w:spacing w:val="80"/>
              <w:w w:val="150"/>
            </w:rPr>
          </w:rPrChange>
        </w:rPr>
        <w:t xml:space="preserve"> </w:t>
      </w:r>
      <w:r w:rsidRPr="007D4BC1">
        <w:rPr>
          <w:rFonts w:ascii="Calibri" w:hAnsi="Calibri" w:cs="Calibri"/>
          <w:rPrChange w:id="3419" w:author="Microsoft Office User" w:date="2025-07-27T23:33:00Z">
            <w:rPr/>
          </w:rPrChange>
        </w:rPr>
        <w:t>utiles</w:t>
      </w:r>
      <w:del w:id="3420" w:author="Microsoft Office User" w:date="2025-07-27T21:49:00Z">
        <w:r w:rsidRPr="007D4BC1" w:rsidDel="00C11035">
          <w:rPr>
            <w:rFonts w:ascii="Calibri" w:hAnsi="Calibri" w:cs="Calibri"/>
            <w:rPrChange w:id="3421" w:author="Microsoft Office User" w:date="2025-07-27T23:33:00Z">
              <w:rPr/>
            </w:rPrChange>
          </w:rPr>
          <w:delText>,</w:delText>
        </w:r>
      </w:del>
      <w:r w:rsidRPr="007D4BC1">
        <w:rPr>
          <w:rFonts w:ascii="Calibri" w:hAnsi="Calibri" w:cs="Calibri"/>
          <w:spacing w:val="80"/>
          <w:w w:val="150"/>
          <w:rPrChange w:id="3422" w:author="Microsoft Office User" w:date="2025-07-27T23:33:00Z">
            <w:rPr>
              <w:spacing w:val="80"/>
              <w:w w:val="150"/>
            </w:rPr>
          </w:rPrChange>
        </w:rPr>
        <w:t xml:space="preserve"> </w:t>
      </w:r>
      <w:r w:rsidRPr="007D4BC1">
        <w:rPr>
          <w:rFonts w:ascii="Calibri" w:hAnsi="Calibri" w:cs="Calibri"/>
          <w:rPrChange w:id="3423" w:author="Microsoft Office User" w:date="2025-07-27T23:33:00Z">
            <w:rPr/>
          </w:rPrChange>
        </w:rPr>
        <w:t>comme</w:t>
      </w:r>
      <w:r w:rsidRPr="007D4BC1">
        <w:rPr>
          <w:rFonts w:ascii="Calibri" w:hAnsi="Calibri" w:cs="Calibri"/>
          <w:spacing w:val="80"/>
          <w:w w:val="150"/>
          <w:rPrChange w:id="3424" w:author="Microsoft Office User" w:date="2025-07-27T23:33:00Z">
            <w:rPr>
              <w:spacing w:val="80"/>
              <w:w w:val="150"/>
            </w:rPr>
          </w:rPrChange>
        </w:rPr>
        <w:t xml:space="preserve"> </w:t>
      </w:r>
      <w:del w:id="3425" w:author="Microsoft Office User" w:date="2025-07-27T21:52:00Z">
        <w:r w:rsidRPr="007D4BC1" w:rsidDel="00C11035">
          <w:rPr>
            <w:rFonts w:ascii="Calibri" w:hAnsi="Calibri" w:cs="Calibri"/>
            <w:rPrChange w:id="3426" w:author="Microsoft Office User" w:date="2025-07-27T23:33:00Z">
              <w:rPr/>
            </w:rPrChange>
          </w:rPr>
          <w:delText>ces</w:delText>
        </w:r>
        <w:r w:rsidRPr="007D4BC1" w:rsidDel="00C11035">
          <w:rPr>
            <w:rFonts w:ascii="Calibri" w:hAnsi="Calibri" w:cs="Calibri"/>
            <w:spacing w:val="80"/>
            <w:w w:val="150"/>
            <w:rPrChange w:id="3427" w:author="Microsoft Office User" w:date="2025-07-27T23:33:00Z">
              <w:rPr>
                <w:spacing w:val="80"/>
                <w:w w:val="150"/>
              </w:rPr>
            </w:rPrChange>
          </w:rPr>
          <w:delText xml:space="preserve"> </w:delText>
        </w:r>
      </w:del>
      <w:ins w:id="3428" w:author="Microsoft Office User" w:date="2025-07-27T21:52:00Z">
        <w:r w:rsidR="00C11035" w:rsidRPr="007D4BC1">
          <w:rPr>
            <w:rFonts w:ascii="Calibri" w:hAnsi="Calibri" w:cs="Calibri"/>
            <w:rPrChange w:id="3429" w:author="Microsoft Office User" w:date="2025-07-27T23:33:00Z">
              <w:rPr/>
            </w:rPrChange>
          </w:rPr>
          <w:t>les</w:t>
        </w:r>
        <w:r w:rsidR="00C11035" w:rsidRPr="007D4BC1">
          <w:rPr>
            <w:rFonts w:ascii="Calibri" w:hAnsi="Calibri" w:cs="Calibri"/>
            <w:spacing w:val="80"/>
            <w:w w:val="150"/>
            <w:rPrChange w:id="3430" w:author="Microsoft Office User" w:date="2025-07-27T23:33:00Z">
              <w:rPr>
                <w:spacing w:val="80"/>
                <w:w w:val="150"/>
              </w:rPr>
            </w:rPrChange>
          </w:rPr>
          <w:t xml:space="preserve"> </w:t>
        </w:r>
      </w:ins>
      <w:r w:rsidRPr="007D4BC1">
        <w:rPr>
          <w:rFonts w:ascii="Calibri" w:hAnsi="Calibri" w:cs="Calibri"/>
          <w:rPrChange w:id="3431" w:author="Microsoft Office User" w:date="2025-07-27T23:33:00Z">
            <w:rPr/>
          </w:rPrChange>
        </w:rPr>
        <w:t>flux</w:t>
      </w:r>
      <w:r w:rsidRPr="007D4BC1">
        <w:rPr>
          <w:rFonts w:ascii="Calibri" w:hAnsi="Calibri" w:cs="Calibri"/>
          <w:spacing w:val="80"/>
          <w:w w:val="150"/>
          <w:rPrChange w:id="3432" w:author="Microsoft Office User" w:date="2025-07-27T23:33:00Z">
            <w:rPr>
              <w:spacing w:val="80"/>
              <w:w w:val="150"/>
            </w:rPr>
          </w:rPrChange>
        </w:rPr>
        <w:t xml:space="preserve"> </w:t>
      </w:r>
      <w:r w:rsidRPr="007D4BC1">
        <w:rPr>
          <w:rFonts w:ascii="Calibri" w:hAnsi="Calibri" w:cs="Calibri"/>
          <w:color w:val="000000" w:themeColor="text1"/>
          <w:rPrChange w:id="3433" w:author="Microsoft Office User" w:date="2025-07-27T23:33:00Z">
            <w:rPr>
              <w:color w:val="000000" w:themeColor="text1"/>
            </w:rPr>
          </w:rPrChange>
        </w:rPr>
        <w:t>vidéo</w:t>
      </w:r>
      <w:r w:rsidRPr="007D4BC1">
        <w:rPr>
          <w:rFonts w:ascii="Calibri" w:hAnsi="Calibri" w:cs="Calibri"/>
          <w:spacing w:val="80"/>
          <w:w w:val="150"/>
          <w:rPrChange w:id="3434" w:author="Microsoft Office User" w:date="2025-07-27T23:33:00Z">
            <w:rPr>
              <w:spacing w:val="80"/>
              <w:w w:val="150"/>
            </w:rPr>
          </w:rPrChange>
        </w:rPr>
        <w:t xml:space="preserve"> </w:t>
      </w:r>
      <w:del w:id="3435" w:author="Microsoft Office User" w:date="2025-07-27T21:52:00Z">
        <w:r w:rsidRPr="007D4BC1" w:rsidDel="00C11035">
          <w:rPr>
            <w:rFonts w:ascii="Calibri" w:hAnsi="Calibri" w:cs="Calibri"/>
            <w:rPrChange w:id="3436" w:author="Microsoft Office User" w:date="2025-07-27T23:33:00Z">
              <w:rPr/>
            </w:rPrChange>
          </w:rPr>
          <w:delText>démesurés</w:delText>
        </w:r>
        <w:r w:rsidRPr="007D4BC1" w:rsidDel="00C11035">
          <w:rPr>
            <w:rFonts w:ascii="Calibri" w:hAnsi="Calibri" w:cs="Calibri"/>
            <w:color w:val="000000" w:themeColor="text1"/>
            <w:rPrChange w:id="3437" w:author="Microsoft Office User" w:date="2025-07-27T23:33:00Z">
              <w:rPr>
                <w:color w:val="000000" w:themeColor="text1"/>
              </w:rPr>
            </w:rPrChange>
          </w:rPr>
          <w:delText xml:space="preserve"> </w:delText>
        </w:r>
      </w:del>
      <w:r w:rsidRPr="007D4BC1">
        <w:rPr>
          <w:rFonts w:ascii="Calibri" w:hAnsi="Calibri" w:cs="Calibri"/>
          <w:color w:val="000000" w:themeColor="text1"/>
          <w:rPrChange w:id="3438" w:author="Microsoft Office User" w:date="2025-07-27T23:33:00Z">
            <w:rPr>
              <w:color w:val="000000" w:themeColor="text1"/>
            </w:rPr>
          </w:rPrChange>
        </w:rPr>
        <w:t>ou le minage de cryptomonnaies</w:t>
      </w:r>
      <w:r w:rsidRPr="007D4BC1">
        <w:rPr>
          <w:rFonts w:ascii="Calibri" w:hAnsi="Calibri" w:cs="Calibri"/>
          <w:rPrChange w:id="3439" w:author="Microsoft Office User" w:date="2025-07-27T23:33:00Z">
            <w:rPr/>
          </w:rPrChange>
        </w:rPr>
        <w:t>.</w:t>
      </w:r>
    </w:p>
    <w:p w14:paraId="04BE14E4" w14:textId="7FF7EB71" w:rsidR="001D2912" w:rsidRPr="003E66DC" w:rsidRDefault="001D2912" w:rsidP="00C16CFB">
      <w:pPr>
        <w:rPr>
          <w:color w:val="000000" w:themeColor="text1"/>
        </w:rPr>
      </w:pPr>
      <w:r w:rsidRPr="007D4BC1">
        <w:rPr>
          <w:rFonts w:ascii="Calibri" w:hAnsi="Calibri" w:cs="Calibri"/>
          <w:rPrChange w:id="3440" w:author="Microsoft Office User" w:date="2025-07-27T23:33:00Z">
            <w:rPr/>
          </w:rPrChange>
        </w:rPr>
        <w:t>Alors</w:t>
      </w:r>
      <w:r w:rsidRPr="007D4BC1">
        <w:rPr>
          <w:rFonts w:ascii="Calibri" w:hAnsi="Calibri" w:cs="Calibri"/>
          <w:spacing w:val="80"/>
          <w:w w:val="150"/>
          <w:rPrChange w:id="3441" w:author="Microsoft Office User" w:date="2025-07-27T23:33:00Z">
            <w:rPr>
              <w:spacing w:val="80"/>
              <w:w w:val="150"/>
            </w:rPr>
          </w:rPrChange>
        </w:rPr>
        <w:t xml:space="preserve"> </w:t>
      </w:r>
      <w:r w:rsidRPr="007D4BC1">
        <w:rPr>
          <w:rFonts w:ascii="Calibri" w:hAnsi="Calibri" w:cs="Calibri"/>
          <w:rPrChange w:id="3442" w:author="Microsoft Office User" w:date="2025-07-27T23:33:00Z">
            <w:rPr/>
          </w:rPrChange>
        </w:rPr>
        <w:t>sans</w:t>
      </w:r>
      <w:r w:rsidRPr="007D4BC1">
        <w:rPr>
          <w:rFonts w:ascii="Calibri" w:hAnsi="Calibri" w:cs="Calibri"/>
          <w:spacing w:val="80"/>
          <w:w w:val="150"/>
          <w:rPrChange w:id="3443" w:author="Microsoft Office User" w:date="2025-07-27T23:33:00Z">
            <w:rPr>
              <w:spacing w:val="80"/>
              <w:w w:val="150"/>
            </w:rPr>
          </w:rPrChange>
        </w:rPr>
        <w:t xml:space="preserve"> </w:t>
      </w:r>
      <w:r w:rsidRPr="007D4BC1">
        <w:rPr>
          <w:rFonts w:ascii="Calibri" w:hAnsi="Calibri" w:cs="Calibri"/>
          <w:rPrChange w:id="3444" w:author="Microsoft Office User" w:date="2025-07-27T23:33:00Z">
            <w:rPr/>
          </w:rPrChange>
        </w:rPr>
        <w:t>doute,</w:t>
      </w:r>
      <w:r w:rsidRPr="007D4BC1">
        <w:rPr>
          <w:rFonts w:ascii="Calibri" w:hAnsi="Calibri" w:cs="Calibri"/>
          <w:spacing w:val="80"/>
          <w:w w:val="150"/>
          <w:rPrChange w:id="3445" w:author="Microsoft Office User" w:date="2025-07-27T23:33:00Z">
            <w:rPr>
              <w:spacing w:val="80"/>
              <w:w w:val="150"/>
            </w:rPr>
          </w:rPrChange>
        </w:rPr>
        <w:t xml:space="preserve"> </w:t>
      </w:r>
      <w:r w:rsidRPr="007D4BC1">
        <w:rPr>
          <w:rFonts w:ascii="Calibri" w:hAnsi="Calibri" w:cs="Calibri"/>
          <w:rPrChange w:id="3446" w:author="Microsoft Office User" w:date="2025-07-27T23:33:00Z">
            <w:rPr/>
          </w:rPrChange>
        </w:rPr>
        <w:t>la consommation superflue liée à l’IA</w:t>
      </w:r>
      <w:r w:rsidRPr="007D4BC1">
        <w:rPr>
          <w:rFonts w:ascii="Calibri" w:hAnsi="Calibri" w:cs="Calibri"/>
          <w:spacing w:val="-13"/>
          <w:rPrChange w:id="3447" w:author="Microsoft Office User" w:date="2025-07-27T23:33:00Z">
            <w:rPr>
              <w:spacing w:val="-13"/>
            </w:rPr>
          </w:rPrChange>
        </w:rPr>
        <w:t xml:space="preserve"> </w:t>
      </w:r>
      <w:r w:rsidRPr="007D4BC1">
        <w:rPr>
          <w:rFonts w:ascii="Calibri" w:hAnsi="Calibri" w:cs="Calibri"/>
          <w:rPrChange w:id="3448" w:author="Microsoft Office User" w:date="2025-07-27T23:33:00Z">
            <w:rPr/>
          </w:rPrChange>
        </w:rPr>
        <w:t>ira grandissante. Nous voyons déjà arriver la génération d’images et de vidéos, bien plus coûteuse que la génération de</w:t>
      </w:r>
      <w:r w:rsidRPr="007D4BC1">
        <w:rPr>
          <w:rFonts w:ascii="Calibri" w:hAnsi="Calibri" w:cs="Calibri"/>
          <w:spacing w:val="40"/>
          <w:rPrChange w:id="3449" w:author="Microsoft Office User" w:date="2025-07-27T23:33:00Z">
            <w:rPr>
              <w:spacing w:val="40"/>
            </w:rPr>
          </w:rPrChange>
        </w:rPr>
        <w:t xml:space="preserve"> </w:t>
      </w:r>
      <w:r w:rsidRPr="007D4BC1">
        <w:rPr>
          <w:rFonts w:ascii="Calibri" w:hAnsi="Calibri" w:cs="Calibri"/>
          <w:rPrChange w:id="3450" w:author="Microsoft Office User" w:date="2025-07-27T23:33:00Z">
            <w:rPr/>
          </w:rPrChange>
        </w:rPr>
        <w:t>texte</w:t>
      </w:r>
      <w:r w:rsidRPr="007D4BC1" w:rsidDel="00B6049D">
        <w:rPr>
          <w:rFonts w:ascii="Calibri" w:hAnsi="Calibri" w:cs="Calibri"/>
          <w:rPrChange w:id="3451" w:author="Microsoft Office User" w:date="2025-07-27T23:33:00Z">
            <w:rPr/>
          </w:rPrChange>
        </w:rPr>
        <w:t xml:space="preserve"> ou d’image</w:t>
      </w:r>
      <w:bookmarkStart w:id="3452" w:name="_bookmark288"/>
      <w:bookmarkEnd w:id="3452"/>
      <w:r w:rsidRPr="007D4BC1" w:rsidDel="00B6049D">
        <w:rPr>
          <w:rStyle w:val="EndnoteReference"/>
          <w:rFonts w:ascii="Calibri" w:hAnsi="Calibri" w:cs="Calibri"/>
          <w:rPrChange w:id="3453" w:author="Microsoft Office User" w:date="2025-07-27T23:33:00Z">
            <w:rPr>
              <w:rStyle w:val="EndnoteReference"/>
              <w:rFonts w:ascii="Times New Roman" w:hAnsi="Times New Roman" w:cs="Times New Roman"/>
            </w:rPr>
          </w:rPrChange>
        </w:rPr>
        <w:endnoteReference w:id="160"/>
      </w:r>
      <w:r w:rsidRPr="007D4BC1">
        <w:rPr>
          <w:rFonts w:ascii="Calibri" w:hAnsi="Calibri" w:cs="Calibri"/>
          <w:rPrChange w:id="3454" w:author="Microsoft Office User" w:date="2025-07-27T23:33:00Z">
            <w:rPr/>
          </w:rPrChange>
        </w:rPr>
        <w:t xml:space="preserve">. </w:t>
      </w:r>
      <w:bookmarkStart w:id="3455" w:name="Environnement"/>
      <w:r w:rsidRPr="007D4BC1">
        <w:rPr>
          <w:rFonts w:ascii="Calibri" w:hAnsi="Calibri" w:cs="Calibri"/>
          <w:rPrChange w:id="3456" w:author="Microsoft Office User" w:date="2025-07-27T23:33:00Z">
            <w:rPr/>
          </w:rPrChange>
        </w:rPr>
        <w:t>Les</w:t>
      </w:r>
      <w:bookmarkEnd w:id="3455"/>
      <w:r w:rsidRPr="007D4BC1">
        <w:rPr>
          <w:rFonts w:ascii="Calibri" w:hAnsi="Calibri" w:cs="Calibri"/>
          <w:rPrChange w:id="3457" w:author="Microsoft Office User" w:date="2025-07-27T23:33:00Z">
            <w:rPr/>
          </w:rPrChange>
        </w:rPr>
        <w:t xml:space="preserve"> modèles vidéo seront bientôt suffisamment avancés pour générer des contenus qui inonderont les réseaux sociaux. Nous verrons sans doute des croisements des films et de jeux vidéo, générés en direct au fil d’interactions</w:t>
      </w:r>
      <w:r w:rsidRPr="00BC3ABE">
        <w:rPr>
          <w:spacing w:val="-1"/>
        </w:rPr>
        <w:t xml:space="preserve"> </w:t>
      </w:r>
      <w:r w:rsidRPr="00BC3ABE">
        <w:t>décidées</w:t>
      </w:r>
      <w:r w:rsidRPr="00BC3ABE">
        <w:rPr>
          <w:spacing w:val="-1"/>
        </w:rPr>
        <w:t xml:space="preserve"> </w:t>
      </w:r>
      <w:r w:rsidRPr="00BC3ABE">
        <w:t>par</w:t>
      </w:r>
      <w:r w:rsidRPr="00BC3ABE">
        <w:rPr>
          <w:spacing w:val="-1"/>
        </w:rPr>
        <w:t xml:space="preserve"> </w:t>
      </w:r>
      <w:r w:rsidRPr="00BC3ABE">
        <w:t>l’utilisateur</w:t>
      </w:r>
      <w:r w:rsidRPr="00BC3ABE">
        <w:rPr>
          <w:color w:val="000000" w:themeColor="text1"/>
        </w:rPr>
        <w:t>. Ce sont sans</w:t>
      </w:r>
      <w:r w:rsidRPr="00BC3ABE" w:rsidDel="00B6049D">
        <w:rPr>
          <w:color w:val="000000" w:themeColor="text1"/>
        </w:rPr>
        <w:t>-</w:t>
      </w:r>
      <w:r>
        <w:rPr>
          <w:color w:val="000000" w:themeColor="text1"/>
        </w:rPr>
        <w:t xml:space="preserve"> </w:t>
      </w:r>
      <w:r w:rsidRPr="00BC3ABE">
        <w:rPr>
          <w:color w:val="000000" w:themeColor="text1"/>
        </w:rPr>
        <w:t>doute</w:t>
      </w:r>
      <w:r w:rsidRPr="00BC3ABE">
        <w:rPr>
          <w:spacing w:val="-1"/>
        </w:rPr>
        <w:t xml:space="preserve"> </w:t>
      </w:r>
      <w:r w:rsidRPr="00BC3ABE">
        <w:t>ces</w:t>
      </w:r>
      <w:r w:rsidRPr="00BC3ABE">
        <w:rPr>
          <w:spacing w:val="-1"/>
        </w:rPr>
        <w:t xml:space="preserve"> </w:t>
      </w:r>
      <w:r w:rsidRPr="00BC3ABE">
        <w:t>usages</w:t>
      </w:r>
      <w:r w:rsidRPr="00BC3ABE">
        <w:rPr>
          <w:spacing w:val="-1"/>
        </w:rPr>
        <w:t>-</w:t>
      </w:r>
      <w:r w:rsidRPr="00BC3ABE">
        <w:t>là</w:t>
      </w:r>
      <w:r w:rsidRPr="00BC3ABE">
        <w:rPr>
          <w:spacing w:val="-1"/>
        </w:rPr>
        <w:t xml:space="preserve"> </w:t>
      </w:r>
      <w:r w:rsidRPr="00BC3ABE">
        <w:rPr>
          <w:color w:val="000000" w:themeColor="text1"/>
        </w:rPr>
        <w:t>qui pourraient être limités</w:t>
      </w:r>
      <w:r w:rsidRPr="00BC3ABE">
        <w:t>.</w:t>
      </w:r>
    </w:p>
    <w:p w14:paraId="0B342634" w14:textId="1D8A2FF2" w:rsidR="001D2912" w:rsidRPr="00BC3ABE" w:rsidDel="00D709B9" w:rsidRDefault="001D2912" w:rsidP="003E66DC">
      <w:pPr>
        <w:rPr>
          <w:color w:val="000000" w:themeColor="text1"/>
        </w:rPr>
      </w:pPr>
      <w:del w:id="3458" w:author="Microsoft Office User" w:date="2025-07-27T21:50:00Z">
        <w:r w:rsidDel="00C11035">
          <w:rPr>
            <w:color w:val="000000" w:themeColor="text1"/>
          </w:rPr>
          <w:delText>En définitive, il sera important de ne pas restreindre</w:delText>
        </w:r>
        <w:r w:rsidRPr="00BC3ABE" w:rsidDel="00C11035">
          <w:rPr>
            <w:color w:val="000000" w:themeColor="text1"/>
          </w:rPr>
          <w:delText xml:space="preserve"> à l’aveugle tout usage de l’IA sans distinction d’utilité : ne jetons pas le moteur avec la pollution. Ainsi, </w:delText>
        </w:r>
      </w:del>
      <w:ins w:id="3459" w:author="Microsoft Office User" w:date="2025-07-27T21:50:00Z">
        <w:r w:rsidR="00C11035">
          <w:rPr>
            <w:color w:val="000000" w:themeColor="text1"/>
          </w:rPr>
          <w:t>P</w:t>
        </w:r>
      </w:ins>
      <w:del w:id="3460" w:author="Microsoft Office User" w:date="2025-07-27T21:50:00Z">
        <w:r w:rsidRPr="00BC3ABE" w:rsidDel="00C11035">
          <w:rPr>
            <w:color w:val="000000" w:themeColor="text1"/>
          </w:rPr>
          <w:delText>p</w:delText>
        </w:r>
      </w:del>
      <w:r w:rsidRPr="00BC3ABE">
        <w:rPr>
          <w:color w:val="000000" w:themeColor="text1"/>
        </w:rPr>
        <w:t>our favoriser une réduction naturelle des usages les plus polluants</w:t>
      </w:r>
      <w:ins w:id="3461" w:author="Microsoft Office User" w:date="2025-07-27T21:50:00Z">
        <w:r w:rsidR="00C11035">
          <w:rPr>
            <w:color w:val="000000" w:themeColor="text1"/>
          </w:rPr>
          <w:t xml:space="preserve"> et moins utiles</w:t>
        </w:r>
      </w:ins>
      <w:r w:rsidRPr="00BC3ABE">
        <w:rPr>
          <w:color w:val="000000" w:themeColor="text1"/>
        </w:rPr>
        <w:t xml:space="preserve">, il serait </w:t>
      </w:r>
      <w:del w:id="3462" w:author="Microsoft Office User" w:date="2025-07-27T21:51:00Z">
        <w:r w:rsidRPr="00BC3ABE" w:rsidDel="00C11035">
          <w:rPr>
            <w:color w:val="000000" w:themeColor="text1"/>
          </w:rPr>
          <w:delText xml:space="preserve">certainement </w:delText>
        </w:r>
      </w:del>
      <w:ins w:id="3463" w:author="Microsoft Office User" w:date="2025-07-27T21:51:00Z">
        <w:r w:rsidR="00C11035">
          <w:rPr>
            <w:color w:val="000000" w:themeColor="text1"/>
          </w:rPr>
          <w:t>peut-être</w:t>
        </w:r>
        <w:r w:rsidR="00C11035" w:rsidRPr="00BC3ABE">
          <w:rPr>
            <w:color w:val="000000" w:themeColor="text1"/>
          </w:rPr>
          <w:t xml:space="preserve"> </w:t>
        </w:r>
      </w:ins>
      <w:r w:rsidRPr="00BC3ABE">
        <w:rPr>
          <w:color w:val="000000" w:themeColor="text1"/>
        </w:rPr>
        <w:t xml:space="preserve">efficace </w:t>
      </w:r>
      <w:commentRangeStart w:id="3464"/>
      <w:r w:rsidRPr="00BC3ABE">
        <w:rPr>
          <w:color w:val="000000" w:themeColor="text1"/>
        </w:rPr>
        <w:t xml:space="preserve">de taxer </w:t>
      </w:r>
      <w:del w:id="3465" w:author="Microsoft Office User" w:date="2025-07-27T21:51:00Z">
        <w:r w:rsidRPr="00BC3ABE" w:rsidDel="00C11035">
          <w:rPr>
            <w:color w:val="000000" w:themeColor="text1"/>
          </w:rPr>
          <w:delText xml:space="preserve">tout </w:delText>
        </w:r>
      </w:del>
      <w:ins w:id="3466" w:author="Microsoft Office User" w:date="2025-07-27T21:51:00Z">
        <w:r w:rsidR="00C11035">
          <w:rPr>
            <w:color w:val="000000" w:themeColor="text1"/>
          </w:rPr>
          <w:t>l’</w:t>
        </w:r>
      </w:ins>
      <w:r w:rsidRPr="00BC3ABE">
        <w:rPr>
          <w:color w:val="000000" w:themeColor="text1"/>
        </w:rPr>
        <w:t>usage des data</w:t>
      </w:r>
      <w:r>
        <w:rPr>
          <w:color w:val="000000" w:themeColor="text1"/>
        </w:rPr>
        <w:t xml:space="preserve"> </w:t>
      </w:r>
      <w:r w:rsidRPr="00BC3ABE">
        <w:rPr>
          <w:color w:val="000000" w:themeColor="text1"/>
        </w:rPr>
        <w:t>center</w:t>
      </w:r>
      <w:r>
        <w:rPr>
          <w:color w:val="000000" w:themeColor="text1"/>
        </w:rPr>
        <w:t>s</w:t>
      </w:r>
      <w:r w:rsidRPr="00BC3ABE" w:rsidDel="00B6049D">
        <w:rPr>
          <w:color w:val="000000" w:themeColor="text1"/>
        </w:rPr>
        <w:t xml:space="preserve"> </w:t>
      </w:r>
      <w:r>
        <w:rPr>
          <w:color w:val="000000" w:themeColor="text1"/>
        </w:rPr>
        <w:t>– </w:t>
      </w:r>
      <w:r w:rsidRPr="00BC3ABE">
        <w:rPr>
          <w:color w:val="000000" w:themeColor="text1"/>
        </w:rPr>
        <w:t xml:space="preserve">y compris les flux </w:t>
      </w:r>
      <w:r>
        <w:rPr>
          <w:color w:val="000000" w:themeColor="text1"/>
        </w:rPr>
        <w:t>Internet –</w:t>
      </w:r>
      <w:r w:rsidR="00D42BBB">
        <w:rPr>
          <w:color w:val="000000" w:themeColor="text1"/>
        </w:rPr>
        <w:t xml:space="preserve"> </w:t>
      </w:r>
      <w:r w:rsidRPr="00BC3ABE">
        <w:rPr>
          <w:color w:val="000000" w:themeColor="text1"/>
        </w:rPr>
        <w:t>en proportion de leur consommation d’énergie, ou plus simplement du débit utilisé</w:t>
      </w:r>
      <w:commentRangeEnd w:id="3464"/>
      <w:r>
        <w:rPr>
          <w:rStyle w:val="CommentReference"/>
        </w:rPr>
        <w:commentReference w:id="3464"/>
      </w:r>
      <w:r w:rsidRPr="00BC3ABE">
        <w:rPr>
          <w:color w:val="000000" w:themeColor="text1"/>
        </w:rPr>
        <w:t>. Alors, l’arbitrage sera fait par les utilisateurs en fonction de leur besoin, et les usages à la fois polluants et peu utiles se réduiront naturellement</w:t>
      </w:r>
      <w:r w:rsidRPr="00BC3ABE" w:rsidDel="00D709B9">
        <w:rPr>
          <w:color w:val="000000" w:themeColor="text1"/>
        </w:rPr>
        <w:t>.</w:t>
      </w:r>
    </w:p>
    <w:p w14:paraId="6AAA5548" w14:textId="77777777" w:rsidR="001D2912" w:rsidRPr="00BC3ABE" w:rsidRDefault="001D2912" w:rsidP="003175A3">
      <w:r w:rsidRPr="00BC3ABE" w:rsidDel="00D709B9">
        <w:br w:type="page"/>
      </w:r>
    </w:p>
    <w:p w14:paraId="2396946F" w14:textId="77777777" w:rsidR="001D2912" w:rsidRPr="00BC3ABE" w:rsidRDefault="001D2912" w:rsidP="00E44AC1">
      <w:pPr>
        <w:pStyle w:val="Heading2"/>
        <w:spacing w:line="276" w:lineRule="auto"/>
      </w:pPr>
      <w:bookmarkStart w:id="3467" w:name="_bookmark289"/>
      <w:bookmarkStart w:id="3468" w:name="_Toc102"/>
      <w:bookmarkStart w:id="3469" w:name="_Toc193205495"/>
      <w:bookmarkStart w:id="3470" w:name="_Toc201829630"/>
      <w:bookmarkEnd w:id="3467"/>
      <w:r>
        <w:lastRenderedPageBreak/>
        <w:t xml:space="preserve">Chapitre 18. </w:t>
      </w:r>
      <w:r w:rsidRPr="00BC3ABE">
        <w:t>Pour</w:t>
      </w:r>
      <w:r w:rsidRPr="00BC3ABE">
        <w:rPr>
          <w:spacing w:val="-3"/>
        </w:rPr>
        <w:t xml:space="preserve"> </w:t>
      </w:r>
      <w:r w:rsidRPr="00BC3ABE">
        <w:t>une</w:t>
      </w:r>
      <w:r w:rsidRPr="00BC3ABE">
        <w:rPr>
          <w:spacing w:val="-1"/>
        </w:rPr>
        <w:t xml:space="preserve"> </w:t>
      </w:r>
      <w:r w:rsidRPr="00BC3ABE">
        <w:t>gouvernance</w:t>
      </w:r>
      <w:r w:rsidRPr="00BC3ABE">
        <w:rPr>
          <w:spacing w:val="-1"/>
        </w:rPr>
        <w:t xml:space="preserve"> </w:t>
      </w:r>
      <w:r w:rsidRPr="00BC3ABE">
        <w:rPr>
          <w:spacing w:val="-2"/>
        </w:rPr>
        <w:t>éclairée</w:t>
      </w:r>
      <w:bookmarkEnd w:id="3468"/>
      <w:bookmarkEnd w:id="3469"/>
      <w:bookmarkEnd w:id="3470"/>
    </w:p>
    <w:p w14:paraId="62C921AA" w14:textId="77777777" w:rsidR="001D2912" w:rsidRPr="00BC3ABE" w:rsidRDefault="001D2912" w:rsidP="003175A3">
      <w:r w:rsidRPr="00BC3ABE">
        <w:t xml:space="preserve">Nous </w:t>
      </w:r>
      <w:r w:rsidRPr="00BC3ABE">
        <w:rPr>
          <w:color w:val="000000" w:themeColor="text1"/>
        </w:rPr>
        <w:t>nous trouvons à l’aube</w:t>
      </w:r>
      <w:r w:rsidRPr="00BC3ABE">
        <w:t xml:space="preserve"> d’un nouveau paradigme, et les chemins que nous choisissons </w:t>
      </w:r>
      <w:r w:rsidRPr="00BC3ABE">
        <w:rPr>
          <w:color w:val="000000" w:themeColor="text1"/>
        </w:rPr>
        <w:t>aujourd’hui se creuseront</w:t>
      </w:r>
      <w:r w:rsidRPr="00BC3ABE">
        <w:rPr>
          <w:rStyle w:val="Hyperlink2"/>
          <w:rFonts w:cs="Times New Roman"/>
          <w:color w:val="000000" w:themeColor="text1"/>
        </w:rPr>
        <w:t xml:space="preserve"> </w:t>
      </w:r>
      <w:r w:rsidRPr="00872D79">
        <w:t>à</w:t>
      </w:r>
      <w:r w:rsidRPr="00BC3ABE">
        <w:t xml:space="preserve"> l’usage</w:t>
      </w:r>
      <w:r w:rsidRPr="00BC3ABE">
        <w:rPr>
          <w:rStyle w:val="Hyperlink2"/>
          <w:rFonts w:cs="Times New Roman"/>
          <w:color w:val="000000" w:themeColor="text1"/>
        </w:rPr>
        <w:t>,</w:t>
      </w:r>
      <w:r w:rsidRPr="00BC3ABE">
        <w:t xml:space="preserve"> jusqu’à devenir incontournables. Il faudra donc apporter un soin particulier </w:t>
      </w:r>
      <w:r w:rsidRPr="00872D79">
        <w:t>aux lois</w:t>
      </w:r>
      <w:r w:rsidRPr="00BC3ABE">
        <w:t xml:space="preserve"> que nous </w:t>
      </w:r>
      <w:r w:rsidRPr="00BC3ABE">
        <w:rPr>
          <w:color w:val="000000" w:themeColor="text1"/>
        </w:rPr>
        <w:t>choisirons demain</w:t>
      </w:r>
      <w:r w:rsidRPr="00BC3ABE">
        <w:t>.</w:t>
      </w:r>
    </w:p>
    <w:p w14:paraId="599A9659" w14:textId="79448F87" w:rsidR="001D2912" w:rsidRPr="00BC3ABE" w:rsidRDefault="001D2912" w:rsidP="003F471D">
      <w:r w:rsidRPr="00BC3ABE">
        <w:t>Yuval Noah Harari</w:t>
      </w:r>
      <w:r w:rsidRPr="00BC3ABE">
        <w:rPr>
          <w:color w:val="000000" w:themeColor="text1"/>
        </w:rPr>
        <w:t xml:space="preserve"> donne</w:t>
      </w:r>
      <w:r w:rsidRPr="00BC3ABE">
        <w:t xml:space="preserve"> dans son livre </w:t>
      </w:r>
      <w:r w:rsidRPr="00BC3ABE">
        <w:rPr>
          <w:i/>
        </w:rPr>
        <w:t>Nexus</w:t>
      </w:r>
      <w:r w:rsidRPr="00BC3ABE">
        <w:rPr>
          <w:color w:val="000000" w:themeColor="text1"/>
        </w:rPr>
        <w:t xml:space="preserve"> l’illustration d’un</w:t>
      </w:r>
      <w:r w:rsidRPr="00BC3ABE">
        <w:t xml:space="preserve"> tel choix </w:t>
      </w:r>
      <w:r w:rsidRPr="00BC3ABE">
        <w:rPr>
          <w:color w:val="000000" w:themeColor="text1"/>
        </w:rPr>
        <w:t>de paradigme : le</w:t>
      </w:r>
      <w:r w:rsidRPr="00BC3ABE">
        <w:t xml:space="preserve"> canon de la Bible. Parmi les différents Évangiles, les textes apocryphes, ou les actes des</w:t>
      </w:r>
      <w:r w:rsidRPr="00BC3ABE">
        <w:rPr>
          <w:spacing w:val="-9"/>
        </w:rPr>
        <w:t xml:space="preserve"> </w:t>
      </w:r>
      <w:r w:rsidRPr="00BC3ABE">
        <w:t xml:space="preserve">Apôtres, quels textes retenir comme </w:t>
      </w:r>
      <w:r w:rsidRPr="00BC3ABE">
        <w:rPr>
          <w:color w:val="000000" w:themeColor="text1"/>
        </w:rPr>
        <w:t>le canon</w:t>
      </w:r>
      <w:r w:rsidRPr="00BC3ABE">
        <w:t xml:space="preserve"> officiel ? </w:t>
      </w:r>
      <w:r w:rsidRPr="00BC3ABE">
        <w:rPr>
          <w:color w:val="000000" w:themeColor="text1"/>
        </w:rPr>
        <w:t>Pendant</w:t>
      </w:r>
      <w:r w:rsidRPr="00BC3ABE">
        <w:t xml:space="preserve"> les premiers </w:t>
      </w:r>
      <w:r w:rsidRPr="00BC3ABE">
        <w:rPr>
          <w:color w:val="000000" w:themeColor="text1"/>
        </w:rPr>
        <w:t>siècles</w:t>
      </w:r>
      <w:r w:rsidRPr="00BC3ABE">
        <w:t xml:space="preserve"> où l’usage présidait encore</w:t>
      </w:r>
      <w:r w:rsidRPr="00BC3ABE">
        <w:rPr>
          <w:color w:val="000000" w:themeColor="text1"/>
        </w:rPr>
        <w:t xml:space="preserve"> au</w:t>
      </w:r>
      <w:r>
        <w:rPr>
          <w:color w:val="000000" w:themeColor="text1"/>
        </w:rPr>
        <w:t xml:space="preserve"> choix des </w:t>
      </w:r>
      <w:r w:rsidRPr="00BC3ABE">
        <w:rPr>
          <w:color w:val="000000" w:themeColor="text1"/>
        </w:rPr>
        <w:t>lectures, établir une</w:t>
      </w:r>
      <w:r w:rsidRPr="00BC3ABE">
        <w:t xml:space="preserve"> telle liste </w:t>
      </w:r>
      <w:r w:rsidRPr="00BC3ABE">
        <w:rPr>
          <w:color w:val="000000" w:themeColor="text1"/>
        </w:rPr>
        <w:t>pouvait sembler vain.</w:t>
      </w:r>
      <w:r w:rsidRPr="00BC3ABE">
        <w:t xml:space="preserve"> Pourtant, lorsque </w:t>
      </w:r>
      <w:r w:rsidR="00766006">
        <w:t>S</w:t>
      </w:r>
      <w:r w:rsidRPr="00BC3ABE">
        <w:t xml:space="preserve">aint Athanase, évêque d’Alexandrie, </w:t>
      </w:r>
      <w:r w:rsidRPr="00BC3ABE">
        <w:rPr>
          <w:color w:val="000000" w:themeColor="text1"/>
        </w:rPr>
        <w:t>rédigea</w:t>
      </w:r>
      <w:r w:rsidRPr="00BC3ABE">
        <w:t xml:space="preserve"> au quatrième siècle la liste des textes qu’il </w:t>
      </w:r>
      <w:r w:rsidRPr="00BC3ABE">
        <w:rPr>
          <w:color w:val="000000" w:themeColor="text1"/>
        </w:rPr>
        <w:t>jugeait</w:t>
      </w:r>
      <w:r w:rsidRPr="00BC3ABE">
        <w:t xml:space="preserve"> canonique</w:t>
      </w:r>
      <w:r>
        <w:t>s</w:t>
      </w:r>
      <w:r w:rsidRPr="00BC3ABE">
        <w:t>, ses choix</w:t>
      </w:r>
      <w:r w:rsidRPr="00BC3ABE">
        <w:rPr>
          <w:rStyle w:val="Hyperlink2"/>
          <w:rFonts w:cs="Times New Roman"/>
          <w:color w:val="000000" w:themeColor="text1"/>
        </w:rPr>
        <w:t xml:space="preserve"> </w:t>
      </w:r>
      <w:r w:rsidRPr="00872D79">
        <w:t>progressivement suivis par d’autre, puis par toute</w:t>
      </w:r>
      <w:r w:rsidRPr="00E77BF2">
        <w:t xml:space="preserve"> la </w:t>
      </w:r>
      <w:r w:rsidRPr="00872D79">
        <w:t xml:space="preserve">chrétienté, devinrent </w:t>
      </w:r>
      <w:r w:rsidRPr="00BC3ABE">
        <w:rPr>
          <w:color w:val="000000" w:themeColor="text1"/>
        </w:rPr>
        <w:t>le ciment</w:t>
      </w:r>
      <w:r w:rsidRPr="00BC3ABE">
        <w:t xml:space="preserve"> d’un</w:t>
      </w:r>
      <w:r w:rsidRPr="00BC3ABE">
        <w:rPr>
          <w:spacing w:val="40"/>
        </w:rPr>
        <w:t xml:space="preserve"> </w:t>
      </w:r>
      <w:r w:rsidRPr="00BC3ABE">
        <w:t xml:space="preserve">consensus </w:t>
      </w:r>
      <w:r w:rsidRPr="00BC3ABE">
        <w:rPr>
          <w:color w:val="000000" w:themeColor="text1"/>
        </w:rPr>
        <w:t>demeuré</w:t>
      </w:r>
      <w:r w:rsidRPr="00BC3ABE">
        <w:t xml:space="preserve"> celui de l’Église </w:t>
      </w:r>
      <w:r w:rsidRPr="00BC3ABE">
        <w:rPr>
          <w:color w:val="000000" w:themeColor="text1"/>
        </w:rPr>
        <w:t>jusqu’à</w:t>
      </w:r>
      <w:r w:rsidRPr="00BC3ABE">
        <w:rPr>
          <w:rStyle w:val="Hyperlink2"/>
          <w:rFonts w:cs="Times New Roman"/>
          <w:color w:val="000000" w:themeColor="text1"/>
        </w:rPr>
        <w:t xml:space="preserve"> </w:t>
      </w:r>
      <w:r w:rsidRPr="00BC3ABE">
        <w:t>aujourd’hui, qui a souvent déterminé</w:t>
      </w:r>
      <w:r w:rsidRPr="00BC3ABE">
        <w:rPr>
          <w:color w:val="000000" w:themeColor="text1"/>
        </w:rPr>
        <w:t xml:space="preserve"> au fil des siècles</w:t>
      </w:r>
      <w:r w:rsidRPr="00BC3ABE">
        <w:t xml:space="preserve"> les contours de l’orthodoxie. Nous nous situons au début de ce nouveau paradigme de l’IA dans une position comparable, et les choix que nous faisons auront une immense portée </w:t>
      </w:r>
      <w:r w:rsidRPr="00BC3ABE">
        <w:rPr>
          <w:color w:val="000000" w:themeColor="text1"/>
        </w:rPr>
        <w:t>à travers</w:t>
      </w:r>
      <w:r w:rsidRPr="00BC3ABE">
        <w:t xml:space="preserve"> les générations à venir.</w:t>
      </w:r>
    </w:p>
    <w:p w14:paraId="1A86C9E6" w14:textId="77777777" w:rsidR="001D2912" w:rsidRPr="00BC3ABE" w:rsidRDefault="001D2912" w:rsidP="00E44AC1">
      <w:pPr>
        <w:pStyle w:val="Heading3"/>
        <w:spacing w:line="276" w:lineRule="auto"/>
        <w:jc w:val="both"/>
        <w:rPr>
          <w:rFonts w:ascii="Times New Roman" w:hAnsi="Times New Roman" w:cs="Times New Roman"/>
        </w:rPr>
      </w:pPr>
      <w:bookmarkStart w:id="3471" w:name="_Toc103"/>
      <w:bookmarkStart w:id="3472" w:name="_Toc193205496"/>
      <w:bookmarkStart w:id="3473" w:name="_Toc201829631"/>
      <w:r w:rsidRPr="00BC3ABE">
        <w:rPr>
          <w:rFonts w:ascii="Times New Roman" w:hAnsi="Times New Roman" w:cs="Times New Roman"/>
        </w:rPr>
        <w:t>Des</w:t>
      </w:r>
      <w:r w:rsidRPr="00BC3ABE">
        <w:rPr>
          <w:rFonts w:ascii="Times New Roman" w:hAnsi="Times New Roman" w:cs="Times New Roman"/>
          <w:spacing w:val="-4"/>
        </w:rPr>
        <w:t xml:space="preserve"> </w:t>
      </w:r>
      <w:r w:rsidRPr="00BC3ABE">
        <w:rPr>
          <w:rFonts w:ascii="Times New Roman" w:hAnsi="Times New Roman" w:cs="Times New Roman"/>
        </w:rPr>
        <w:t>structures</w:t>
      </w:r>
      <w:r w:rsidRPr="00BC3ABE">
        <w:rPr>
          <w:rFonts w:ascii="Times New Roman" w:hAnsi="Times New Roman" w:cs="Times New Roman"/>
          <w:spacing w:val="-3"/>
        </w:rPr>
        <w:t xml:space="preserve"> </w:t>
      </w:r>
      <w:r w:rsidRPr="00BC3ABE">
        <w:rPr>
          <w:rFonts w:ascii="Times New Roman" w:hAnsi="Times New Roman" w:cs="Times New Roman"/>
          <w:color w:val="000000" w:themeColor="text1"/>
        </w:rPr>
        <w:t>décisionnelles</w:t>
      </w:r>
      <w:r w:rsidRPr="00BC3ABE">
        <w:rPr>
          <w:rFonts w:ascii="Times New Roman" w:hAnsi="Times New Roman" w:cs="Times New Roman"/>
          <w:spacing w:val="-3"/>
        </w:rPr>
        <w:t xml:space="preserve"> </w:t>
      </w:r>
      <w:r w:rsidRPr="00BC3ABE">
        <w:rPr>
          <w:rFonts w:ascii="Times New Roman" w:hAnsi="Times New Roman" w:cs="Times New Roman"/>
          <w:spacing w:val="-2"/>
        </w:rPr>
        <w:t>adaptées</w:t>
      </w:r>
      <w:bookmarkEnd w:id="3471"/>
      <w:bookmarkEnd w:id="3472"/>
      <w:bookmarkEnd w:id="3473"/>
    </w:p>
    <w:p w14:paraId="3FFC2FCE" w14:textId="77777777" w:rsidR="001D2912" w:rsidRPr="00BC3ABE" w:rsidRDefault="001D2912" w:rsidP="003175A3">
      <w:r w:rsidRPr="00BC3ABE">
        <w:t xml:space="preserve">Certains changements de paradigme que nous </w:t>
      </w:r>
      <w:r w:rsidRPr="00BC3ABE">
        <w:rPr>
          <w:color w:val="000000" w:themeColor="text1"/>
        </w:rPr>
        <w:t>fera</w:t>
      </w:r>
      <w:r w:rsidRPr="00BC3ABE">
        <w:t xml:space="preserve"> vivre l’arrivée de l’IA imposeront des réponses politiques promptes. Si le taux de chômage explose, il nous faudra </w:t>
      </w:r>
      <w:r w:rsidRPr="00BC3ABE">
        <w:rPr>
          <w:color w:val="000000" w:themeColor="text1"/>
        </w:rPr>
        <w:t>une réponse. Si nos concitoyens</w:t>
      </w:r>
      <w:r w:rsidRPr="00BC3ABE">
        <w:t xml:space="preserve"> tombent dans la</w:t>
      </w:r>
      <w:r w:rsidRPr="00BC3ABE">
        <w:rPr>
          <w:spacing w:val="-3"/>
        </w:rPr>
        <w:t xml:space="preserve"> </w:t>
      </w:r>
      <w:r w:rsidRPr="00BC3ABE">
        <w:t>dépendance</w:t>
      </w:r>
      <w:r w:rsidRPr="00BC3ABE">
        <w:rPr>
          <w:spacing w:val="-3"/>
        </w:rPr>
        <w:t xml:space="preserve"> </w:t>
      </w:r>
      <w:r w:rsidRPr="00BC3ABE">
        <w:t>à</w:t>
      </w:r>
      <w:r w:rsidRPr="00BC3ABE">
        <w:rPr>
          <w:spacing w:val="-3"/>
        </w:rPr>
        <w:t xml:space="preserve"> </w:t>
      </w:r>
      <w:r w:rsidRPr="00BC3ABE">
        <w:t>des</w:t>
      </w:r>
      <w:r w:rsidRPr="00BC3ABE">
        <w:rPr>
          <w:spacing w:val="-3"/>
        </w:rPr>
        <w:t xml:space="preserve"> </w:t>
      </w:r>
      <w:r w:rsidRPr="00BC3ABE">
        <w:t>expériences</w:t>
      </w:r>
      <w:r w:rsidRPr="00BC3ABE">
        <w:rPr>
          <w:spacing w:val="-3"/>
        </w:rPr>
        <w:t xml:space="preserve"> </w:t>
      </w:r>
      <w:r w:rsidRPr="00BC3ABE">
        <w:t>virtuelles</w:t>
      </w:r>
      <w:r w:rsidRPr="00BC3ABE">
        <w:rPr>
          <w:color w:val="000000" w:themeColor="text1"/>
        </w:rPr>
        <w:t xml:space="preserve">, il faudra </w:t>
      </w:r>
      <w:r>
        <w:rPr>
          <w:color w:val="000000" w:themeColor="text1"/>
        </w:rPr>
        <w:t>réagir</w:t>
      </w:r>
      <w:r w:rsidRPr="00BC3ABE">
        <w:t>.</w:t>
      </w:r>
      <w:r w:rsidRPr="00BC3ABE">
        <w:rPr>
          <w:spacing w:val="-3"/>
        </w:rPr>
        <w:t xml:space="preserve"> </w:t>
      </w:r>
      <w:r w:rsidRPr="00BC3ABE">
        <w:t>Souvent,</w:t>
      </w:r>
      <w:r w:rsidRPr="00BC3ABE">
        <w:rPr>
          <w:spacing w:val="-3"/>
        </w:rPr>
        <w:t xml:space="preserve"> </w:t>
      </w:r>
      <w:r w:rsidRPr="00BC3ABE">
        <w:t>ces changements devront être faits dans l’urgence d’une crise.</w:t>
      </w:r>
    </w:p>
    <w:p w14:paraId="48C2D4F7" w14:textId="4DBA5035" w:rsidR="001D2912" w:rsidRPr="003175A3" w:rsidRDefault="001D2912" w:rsidP="00E77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pPr>
      <w:r w:rsidRPr="00BC3ABE">
        <w:t xml:space="preserve">Cependant, même dans </w:t>
      </w:r>
      <w:r>
        <w:t>ces moments</w:t>
      </w:r>
      <w:r w:rsidRPr="00BC3ABE">
        <w:t>, tout changement devra être considéré attentivement, car une réforme précipitée peut détruire bien plus qu’elle n’apport</w:t>
      </w:r>
      <w:bookmarkStart w:id="3474" w:name="_bookmark290"/>
      <w:bookmarkEnd w:id="3474"/>
      <w:r w:rsidRPr="00BC3ABE">
        <w:t>e</w:t>
      </w:r>
      <w:r>
        <w:rPr>
          <w:color w:val="000000" w:themeColor="text1"/>
        </w:rPr>
        <w:t>.</w:t>
      </w:r>
      <w:r w:rsidRPr="00BC3ABE">
        <w:t xml:space="preserve"> Et aucune interdiction ne doit être posée au hasard, sous peine d’hypothéquer le futur. Pour nous mettre en situation de faire des choix à la fois rapides et sûrs, il est essentiel que nos structures de décision politiques soient adaptées, et surtout que les individus qui </w:t>
      </w:r>
      <w:r w:rsidRPr="00BC3ABE">
        <w:rPr>
          <w:color w:val="000000" w:themeColor="text1"/>
        </w:rPr>
        <w:t>la</w:t>
      </w:r>
      <w:r w:rsidRPr="00BC3ABE">
        <w:t xml:space="preserve"> composent comprennent les enjeux techniques en présence.</w:t>
      </w:r>
      <w:r>
        <w:t xml:space="preserve"> </w:t>
      </w:r>
      <w:r w:rsidRPr="003175A3">
        <w:t>G. K.</w:t>
      </w:r>
      <w:r w:rsidRPr="003175A3">
        <w:rPr>
          <w:spacing w:val="1"/>
        </w:rPr>
        <w:t xml:space="preserve"> </w:t>
      </w:r>
      <w:r w:rsidRPr="003175A3">
        <w:t>Chesterton</w:t>
      </w:r>
      <w:r w:rsidRPr="003175A3">
        <w:rPr>
          <w:spacing w:val="1"/>
        </w:rPr>
        <w:t xml:space="preserve"> </w:t>
      </w:r>
      <w:r w:rsidRPr="003175A3">
        <w:t>décrivait</w:t>
      </w:r>
      <w:r w:rsidRPr="003175A3">
        <w:rPr>
          <w:spacing w:val="1"/>
        </w:rPr>
        <w:t xml:space="preserve"> </w:t>
      </w:r>
      <w:r w:rsidRPr="003175A3">
        <w:t>ainsi</w:t>
      </w:r>
      <w:r w:rsidRPr="003175A3">
        <w:rPr>
          <w:spacing w:val="1"/>
        </w:rPr>
        <w:t xml:space="preserve"> </w:t>
      </w:r>
      <w:r>
        <w:t>la nécessité</w:t>
      </w:r>
      <w:r w:rsidRPr="003175A3">
        <w:rPr>
          <w:spacing w:val="1"/>
        </w:rPr>
        <w:t xml:space="preserve"> </w:t>
      </w:r>
      <w:r w:rsidRPr="003175A3">
        <w:t>de</w:t>
      </w:r>
      <w:r w:rsidRPr="003175A3">
        <w:rPr>
          <w:spacing w:val="1"/>
        </w:rPr>
        <w:t xml:space="preserve"> </w:t>
      </w:r>
      <w:r w:rsidRPr="003175A3">
        <w:t>bien</w:t>
      </w:r>
      <w:r w:rsidRPr="003175A3">
        <w:rPr>
          <w:spacing w:val="1"/>
        </w:rPr>
        <w:t xml:space="preserve"> </w:t>
      </w:r>
      <w:r w:rsidRPr="003175A3">
        <w:t>comprendre</w:t>
      </w:r>
      <w:r w:rsidRPr="003175A3">
        <w:rPr>
          <w:spacing w:val="1"/>
        </w:rPr>
        <w:t xml:space="preserve"> </w:t>
      </w:r>
      <w:r w:rsidRPr="003175A3">
        <w:t>ce</w:t>
      </w:r>
      <w:r w:rsidRPr="003175A3">
        <w:rPr>
          <w:spacing w:val="1"/>
        </w:rPr>
        <w:t xml:space="preserve"> </w:t>
      </w:r>
      <w:r w:rsidRPr="003175A3">
        <w:t>que l’on</w:t>
      </w:r>
      <w:r w:rsidRPr="003175A3">
        <w:rPr>
          <w:spacing w:val="1"/>
        </w:rPr>
        <w:t xml:space="preserve"> </w:t>
      </w:r>
      <w:r w:rsidRPr="003175A3">
        <w:t>veut</w:t>
      </w:r>
      <w:r w:rsidRPr="003175A3">
        <w:rPr>
          <w:spacing w:val="1"/>
        </w:rPr>
        <w:t xml:space="preserve"> </w:t>
      </w:r>
      <w:r>
        <w:t>réformer.</w:t>
      </w:r>
    </w:p>
    <w:p w14:paraId="7570ED7B" w14:textId="77777777" w:rsidR="001D2912" w:rsidRPr="003175A3" w:rsidRDefault="001D2912" w:rsidP="00872D79">
      <w:pPr>
        <w:pStyle w:val="TEXTECITE"/>
      </w:pPr>
      <w:r w:rsidRPr="003175A3">
        <w:t>«</w:t>
      </w:r>
      <w:r w:rsidRPr="003175A3">
        <w:rPr>
          <w:spacing w:val="-2"/>
        </w:rPr>
        <w:t> </w:t>
      </w:r>
      <w:r w:rsidRPr="003175A3">
        <w:t>Prenons, pour simplifier, une barrière dressée en travers d’une route. Le réformateur moderniste</w:t>
      </w:r>
      <w:r w:rsidRPr="003175A3">
        <w:rPr>
          <w:spacing w:val="-2"/>
        </w:rPr>
        <w:t xml:space="preserve"> </w:t>
      </w:r>
      <w:r w:rsidRPr="003175A3">
        <w:t>s’y</w:t>
      </w:r>
      <w:r w:rsidRPr="003175A3">
        <w:rPr>
          <w:spacing w:val="-2"/>
        </w:rPr>
        <w:t xml:space="preserve"> </w:t>
      </w:r>
      <w:r w:rsidRPr="003175A3">
        <w:t>précipite</w:t>
      </w:r>
      <w:r w:rsidRPr="003175A3">
        <w:rPr>
          <w:spacing w:val="-2"/>
        </w:rPr>
        <w:t xml:space="preserve"> </w:t>
      </w:r>
      <w:r w:rsidRPr="003175A3">
        <w:t>et</w:t>
      </w:r>
      <w:r w:rsidRPr="003175A3">
        <w:rPr>
          <w:spacing w:val="-2"/>
        </w:rPr>
        <w:t xml:space="preserve"> </w:t>
      </w:r>
      <w:r w:rsidRPr="003175A3">
        <w:t>proclame :</w:t>
      </w:r>
      <w:r w:rsidRPr="003175A3">
        <w:rPr>
          <w:spacing w:val="-2"/>
        </w:rPr>
        <w:t xml:space="preserve"> </w:t>
      </w:r>
      <w:r w:rsidRPr="003175A3">
        <w:t>«</w:t>
      </w:r>
      <w:r w:rsidRPr="003175A3">
        <w:rPr>
          <w:spacing w:val="-3"/>
        </w:rPr>
        <w:t> </w:t>
      </w:r>
      <w:r w:rsidRPr="003175A3">
        <w:t>Je</w:t>
      </w:r>
      <w:r w:rsidRPr="003175A3">
        <w:rPr>
          <w:spacing w:val="-2"/>
        </w:rPr>
        <w:t xml:space="preserve"> </w:t>
      </w:r>
      <w:r w:rsidRPr="003175A3">
        <w:t>ne</w:t>
      </w:r>
      <w:r w:rsidRPr="003175A3">
        <w:rPr>
          <w:spacing w:val="-2"/>
        </w:rPr>
        <w:t xml:space="preserve"> </w:t>
      </w:r>
      <w:r w:rsidRPr="003175A3">
        <w:t>vois</w:t>
      </w:r>
      <w:r w:rsidRPr="003175A3">
        <w:rPr>
          <w:spacing w:val="-2"/>
        </w:rPr>
        <w:t xml:space="preserve"> </w:t>
      </w:r>
      <w:r w:rsidRPr="003175A3">
        <w:t>pas</w:t>
      </w:r>
      <w:r w:rsidRPr="003175A3">
        <w:rPr>
          <w:spacing w:val="-2"/>
        </w:rPr>
        <w:t xml:space="preserve"> </w:t>
      </w:r>
      <w:r w:rsidRPr="003175A3">
        <w:t>l’usage</w:t>
      </w:r>
      <w:r w:rsidRPr="003175A3">
        <w:rPr>
          <w:spacing w:val="-2"/>
        </w:rPr>
        <w:t xml:space="preserve"> </w:t>
      </w:r>
      <w:r w:rsidRPr="003175A3">
        <w:t>de</w:t>
      </w:r>
      <w:r w:rsidRPr="003175A3">
        <w:rPr>
          <w:spacing w:val="-2"/>
        </w:rPr>
        <w:t xml:space="preserve"> </w:t>
      </w:r>
      <w:r w:rsidRPr="003175A3">
        <w:t>cette</w:t>
      </w:r>
      <w:r w:rsidRPr="003175A3">
        <w:rPr>
          <w:spacing w:val="-2"/>
        </w:rPr>
        <w:t xml:space="preserve"> </w:t>
      </w:r>
      <w:r w:rsidRPr="003175A3">
        <w:t>barrière :</w:t>
      </w:r>
      <w:r w:rsidRPr="003175A3">
        <w:rPr>
          <w:spacing w:val="-2"/>
        </w:rPr>
        <w:t xml:space="preserve"> </w:t>
      </w:r>
      <w:r w:rsidRPr="003175A3">
        <w:t>détruisons-la.</w:t>
      </w:r>
      <w:r w:rsidRPr="003175A3">
        <w:rPr>
          <w:spacing w:val="-3"/>
        </w:rPr>
        <w:t> </w:t>
      </w:r>
      <w:r w:rsidRPr="003175A3">
        <w:t xml:space="preserve">» </w:t>
      </w:r>
      <w:r>
        <w:t>À</w:t>
      </w:r>
      <w:r w:rsidRPr="003175A3">
        <w:t xml:space="preserve"> cela, un réformateur plus in</w:t>
      </w:r>
      <w:r>
        <w:t>telligent fera bien de répondre </w:t>
      </w:r>
      <w:r w:rsidRPr="003175A3">
        <w:t>: «</w:t>
      </w:r>
      <w:r w:rsidRPr="003175A3">
        <w:rPr>
          <w:spacing w:val="-2"/>
        </w:rPr>
        <w:t> </w:t>
      </w:r>
      <w:r w:rsidRPr="003175A3">
        <w:t>Si vous n’en voyez pas l’usage, je ne vais certainement pas vous permettre de la détruire. Partez et réfléchissez-y. Ensuite, quand vous reviendrez en me disant que vous avez compris son utilité, je pourrai vous permettre de l’ôter du chemin</w:t>
      </w:r>
      <w:r>
        <w:rPr>
          <w:rStyle w:val="EndnoteReference"/>
        </w:rPr>
        <w:endnoteReference w:id="161"/>
      </w:r>
      <w:r w:rsidRPr="003175A3">
        <w:t>. »</w:t>
      </w:r>
    </w:p>
    <w:p w14:paraId="08537B27" w14:textId="77777777" w:rsidR="001D2912" w:rsidRPr="00BC3ABE" w:rsidRDefault="001D2912" w:rsidP="00E77BF2">
      <w:r w:rsidRPr="003175A3">
        <w:t>Dans le cas de la régulation de l’IA, l’inverse est vrai aussi : ne posons pas de barrière en travers de la route sans avoir bien compris qui pourra emprunter cette voie.</w:t>
      </w:r>
    </w:p>
    <w:p w14:paraId="05A83733" w14:textId="1B759D85" w:rsidR="001D2912" w:rsidRPr="00BC3ABE" w:rsidRDefault="001D2912" w:rsidP="003175A3">
      <w:r w:rsidRPr="00BC3ABE">
        <w:t>Cette révolution qui nous arrive est, comme le réchauffement climatique, d’une</w:t>
      </w:r>
      <w:r w:rsidRPr="00BC3ABE">
        <w:rPr>
          <w:spacing w:val="-2"/>
        </w:rPr>
        <w:t xml:space="preserve"> </w:t>
      </w:r>
      <w:r w:rsidRPr="00BC3ABE">
        <w:t>nature</w:t>
      </w:r>
      <w:r w:rsidRPr="00BC3ABE">
        <w:rPr>
          <w:spacing w:val="1"/>
        </w:rPr>
        <w:t xml:space="preserve"> </w:t>
      </w:r>
      <w:r w:rsidRPr="00BC3ABE">
        <w:t>très</w:t>
      </w:r>
      <w:r w:rsidRPr="00BC3ABE">
        <w:rPr>
          <w:spacing w:val="1"/>
        </w:rPr>
        <w:t xml:space="preserve"> </w:t>
      </w:r>
      <w:r w:rsidRPr="00BC3ABE">
        <w:t>technique.</w:t>
      </w:r>
      <w:r w:rsidRPr="00BC3ABE">
        <w:rPr>
          <w:spacing w:val="1"/>
        </w:rPr>
        <w:t xml:space="preserve"> </w:t>
      </w:r>
      <w:r w:rsidRPr="00BC3ABE">
        <w:t>Les errements</w:t>
      </w:r>
      <w:r w:rsidRPr="00BC3ABE">
        <w:rPr>
          <w:spacing w:val="1"/>
        </w:rPr>
        <w:t xml:space="preserve"> </w:t>
      </w:r>
      <w:r w:rsidRPr="00BC3ABE">
        <w:t>de</w:t>
      </w:r>
      <w:r w:rsidRPr="00BC3ABE">
        <w:rPr>
          <w:spacing w:val="1"/>
        </w:rPr>
        <w:t xml:space="preserve"> </w:t>
      </w:r>
      <w:r w:rsidRPr="00BC3ABE">
        <w:t>l’</w:t>
      </w:r>
      <w:r w:rsidRPr="00872D79">
        <w:rPr>
          <w:i/>
        </w:rPr>
        <w:t>AI</w:t>
      </w:r>
      <w:r w:rsidRPr="00872D79">
        <w:rPr>
          <w:i/>
          <w:spacing w:val="-9"/>
        </w:rPr>
        <w:t xml:space="preserve"> </w:t>
      </w:r>
      <w:r w:rsidRPr="00872D79">
        <w:rPr>
          <w:i/>
        </w:rPr>
        <w:t>Act</w:t>
      </w:r>
      <w:r w:rsidRPr="00BC3ABE">
        <w:rPr>
          <w:spacing w:val="1"/>
        </w:rPr>
        <w:t xml:space="preserve"> </w:t>
      </w:r>
      <w:r w:rsidRPr="00BC3ABE">
        <w:t>européen</w:t>
      </w:r>
      <w:r w:rsidRPr="00BC3ABE">
        <w:rPr>
          <w:spacing w:val="1"/>
        </w:rPr>
        <w:t xml:space="preserve"> </w:t>
      </w:r>
      <w:r w:rsidRPr="00BC3ABE">
        <w:t>montrent</w:t>
      </w:r>
      <w:r w:rsidRPr="00BC3ABE">
        <w:rPr>
          <w:spacing w:val="1"/>
        </w:rPr>
        <w:t xml:space="preserve"> </w:t>
      </w:r>
      <w:r w:rsidRPr="00BC3ABE">
        <w:rPr>
          <w:spacing w:val="-5"/>
        </w:rPr>
        <w:t xml:space="preserve">que </w:t>
      </w:r>
      <w:r w:rsidRPr="00BC3ABE">
        <w:rPr>
          <w:color w:val="000000" w:themeColor="text1"/>
        </w:rPr>
        <w:t>sans</w:t>
      </w:r>
      <w:r w:rsidRPr="00BC3ABE">
        <w:t xml:space="preserve"> compréhension </w:t>
      </w:r>
      <w:r w:rsidRPr="00BC3ABE">
        <w:rPr>
          <w:color w:val="000000" w:themeColor="text1"/>
        </w:rPr>
        <w:lastRenderedPageBreak/>
        <w:t>technique, les</w:t>
      </w:r>
      <w:r w:rsidRPr="00BC3ABE">
        <w:t xml:space="preserve"> décisions </w:t>
      </w:r>
      <w:r w:rsidRPr="00BC3ABE">
        <w:rPr>
          <w:color w:val="000000" w:themeColor="text1"/>
        </w:rPr>
        <w:t>prises sont catastrophiques.</w:t>
      </w:r>
      <w:r w:rsidRPr="00BC3ABE">
        <w:t xml:space="preserve"> Et comme ces décisions auront un impact sur toute la société, elles devront </w:t>
      </w:r>
      <w:r w:rsidRPr="00BC3ABE">
        <w:rPr>
          <w:color w:val="000000" w:themeColor="text1"/>
        </w:rPr>
        <w:t>faire intervenir</w:t>
      </w:r>
      <w:r w:rsidRPr="00BC3ABE">
        <w:t xml:space="preserve"> d’autres compétences aujourd’hui </w:t>
      </w:r>
      <w:r w:rsidRPr="00BC3ABE">
        <w:rPr>
          <w:color w:val="000000" w:themeColor="text1"/>
        </w:rPr>
        <w:t>éloignées</w:t>
      </w:r>
      <w:r w:rsidRPr="00BC3ABE">
        <w:t xml:space="preserve">, comme la politique ou la philosophie : de ce fait, le dialogue entre professions est </w:t>
      </w:r>
      <w:r>
        <w:rPr>
          <w:color w:val="000000" w:themeColor="text1"/>
        </w:rPr>
        <w:t>fondamental</w:t>
      </w:r>
      <w:r w:rsidRPr="00BC3ABE">
        <w:t xml:space="preserve">. Espérons </w:t>
      </w:r>
      <w:r w:rsidRPr="00BC3ABE" w:rsidDel="00875DDD">
        <w:t xml:space="preserve">qu’avec </w:t>
      </w:r>
      <w:r w:rsidRPr="00BC3ABE">
        <w:t>qu</w:t>
      </w:r>
      <w:r>
        <w:t>e grâce à</w:t>
      </w:r>
      <w:r w:rsidRPr="00BC3ABE">
        <w:t xml:space="preserve"> une prise de conscience collective des enjeux en présence, </w:t>
      </w:r>
      <w:r w:rsidRPr="00BC3ABE">
        <w:rPr>
          <w:color w:val="000000" w:themeColor="text1"/>
        </w:rPr>
        <w:t>ce dialogue</w:t>
      </w:r>
      <w:r w:rsidRPr="00BC3ABE">
        <w:t xml:space="preserve"> </w:t>
      </w:r>
      <w:r w:rsidRPr="00BC3ABE" w:rsidDel="00422119">
        <w:t xml:space="preserve">s’engage </w:t>
      </w:r>
      <w:r w:rsidRPr="00BC3ABE">
        <w:t>s’</w:t>
      </w:r>
      <w:r>
        <w:t>amorce</w:t>
      </w:r>
      <w:r w:rsidRPr="00BC3ABE">
        <w:t xml:space="preserve"> dans notre société.</w:t>
      </w:r>
    </w:p>
    <w:p w14:paraId="215A6390" w14:textId="498B97B9" w:rsidR="001D2912" w:rsidRPr="00BC3ABE" w:rsidRDefault="001D2912" w:rsidP="003175A3">
      <w:r w:rsidRPr="00BC3ABE">
        <w:t>Comment</w:t>
      </w:r>
      <w:r w:rsidRPr="00BC3ABE">
        <w:rPr>
          <w:spacing w:val="40"/>
        </w:rPr>
        <w:t xml:space="preserve"> </w:t>
      </w:r>
      <w:r w:rsidRPr="00BC3ABE">
        <w:t>favoriser</w:t>
      </w:r>
      <w:r w:rsidRPr="00BC3ABE">
        <w:rPr>
          <w:spacing w:val="40"/>
        </w:rPr>
        <w:t xml:space="preserve"> </w:t>
      </w:r>
      <w:r w:rsidRPr="00BC3ABE">
        <w:t>des</w:t>
      </w:r>
      <w:r w:rsidRPr="00BC3ABE">
        <w:rPr>
          <w:spacing w:val="40"/>
        </w:rPr>
        <w:t xml:space="preserve"> </w:t>
      </w:r>
      <w:r w:rsidRPr="00BC3ABE">
        <w:t>prises</w:t>
      </w:r>
      <w:r w:rsidRPr="00BC3ABE">
        <w:rPr>
          <w:spacing w:val="40"/>
        </w:rPr>
        <w:t xml:space="preserve"> </w:t>
      </w:r>
      <w:r w:rsidRPr="00BC3ABE">
        <w:t>de</w:t>
      </w:r>
      <w:r w:rsidRPr="00BC3ABE">
        <w:rPr>
          <w:spacing w:val="40"/>
        </w:rPr>
        <w:t xml:space="preserve"> </w:t>
      </w:r>
      <w:r w:rsidRPr="00BC3ABE">
        <w:t>décisions</w:t>
      </w:r>
      <w:r w:rsidRPr="00BC3ABE">
        <w:rPr>
          <w:spacing w:val="40"/>
        </w:rPr>
        <w:t xml:space="preserve"> </w:t>
      </w:r>
      <w:r w:rsidRPr="00BC3ABE">
        <w:t>éclairées</w:t>
      </w:r>
      <w:r w:rsidRPr="00BC3ABE">
        <w:rPr>
          <w:spacing w:val="40"/>
        </w:rPr>
        <w:t xml:space="preserve"> </w:t>
      </w:r>
      <w:r w:rsidRPr="00BC3ABE">
        <w:t>de</w:t>
      </w:r>
      <w:r w:rsidRPr="00BC3ABE">
        <w:rPr>
          <w:spacing w:val="40"/>
        </w:rPr>
        <w:t xml:space="preserve"> </w:t>
      </w:r>
      <w:r w:rsidRPr="00BC3ABE">
        <w:t>la</w:t>
      </w:r>
      <w:r w:rsidRPr="00BC3ABE">
        <w:rPr>
          <w:spacing w:val="40"/>
        </w:rPr>
        <w:t xml:space="preserve"> </w:t>
      </w:r>
      <w:r w:rsidRPr="00BC3ABE">
        <w:t>part</w:t>
      </w:r>
      <w:r w:rsidRPr="00BC3ABE">
        <w:rPr>
          <w:spacing w:val="40"/>
        </w:rPr>
        <w:t xml:space="preserve"> </w:t>
      </w:r>
      <w:r w:rsidRPr="00BC3ABE">
        <w:t>du politique</w:t>
      </w:r>
      <w:r w:rsidRPr="00BC3ABE">
        <w:rPr>
          <w:spacing w:val="-1"/>
        </w:rPr>
        <w:t> </w:t>
      </w:r>
      <w:r w:rsidRPr="00BC3ABE">
        <w:t>?</w:t>
      </w:r>
      <w:r w:rsidRPr="00BC3ABE">
        <w:rPr>
          <w:spacing w:val="-1"/>
        </w:rPr>
        <w:t xml:space="preserve"> </w:t>
      </w:r>
      <w:r w:rsidRPr="00BC3ABE">
        <w:rPr>
          <w:color w:val="000000" w:themeColor="text1"/>
        </w:rPr>
        <w:t>La première étape serait une information correcte.</w:t>
      </w:r>
      <w:r w:rsidRPr="00BC3ABE">
        <w:t xml:space="preserve"> Pour l’Assemblée </w:t>
      </w:r>
      <w:r>
        <w:rPr>
          <w:color w:val="000000" w:themeColor="text1"/>
        </w:rPr>
        <w:t>n</w:t>
      </w:r>
      <w:r w:rsidRPr="00BC3ABE">
        <w:rPr>
          <w:color w:val="000000" w:themeColor="text1"/>
        </w:rPr>
        <w:t>ationale</w:t>
      </w:r>
      <w:r w:rsidRPr="00BC3ABE">
        <w:t xml:space="preserve"> et le Sénat, les rapports ayant trait à la technologie sont rédigés par l’OPECST (Office parlementaire d</w:t>
      </w:r>
      <w:r>
        <w:t>’</w:t>
      </w:r>
      <w:r w:rsidRPr="00BC3ABE">
        <w:t xml:space="preserve">évaluation des choix scientifiques et technologiques). Cet office est composé de dix-huit sénateurs et dix-huit députés. Il peut faire appel pour ses travaux à un conseil scientifique d’une vingtaine de membres, qui comptait à la dernière mise à jour </w:t>
      </w:r>
      <w:r w:rsidRPr="00BC3ABE">
        <w:rPr>
          <w:color w:val="000000" w:themeColor="text1"/>
        </w:rPr>
        <w:t>(</w:t>
      </w:r>
      <w:r w:rsidRPr="00BC3ABE">
        <w:t>en 2022</w:t>
      </w:r>
      <w:r w:rsidRPr="00BC3ABE">
        <w:rPr>
          <w:color w:val="000000" w:themeColor="text1"/>
        </w:rPr>
        <w:t>)</w:t>
      </w:r>
      <w:r w:rsidRPr="00BC3ABE">
        <w:t xml:space="preserve"> un seul membre spécialisé en IA et robotique. Ainsi, dans le rapport de l’OPECST au Sénat, la compréhension technique apparaît bien lointaine lorsque le rapport recommande </w:t>
      </w:r>
      <w:r w:rsidRPr="00BC3ABE">
        <w:rPr>
          <w:color w:val="000000" w:themeColor="text1"/>
        </w:rPr>
        <w:t xml:space="preserve">entre autres </w:t>
      </w:r>
      <w:r w:rsidRPr="00BC3ABE">
        <w:t xml:space="preserve">de </w:t>
      </w:r>
      <w:r w:rsidRPr="00E77BF2">
        <w:t xml:space="preserve">continuer </w:t>
      </w:r>
      <w:r w:rsidRPr="00E77BF2" w:rsidDel="00422119">
        <w:rPr>
          <w:color w:val="000000" w:themeColor="text1"/>
        </w:rPr>
        <w:t xml:space="preserve">de </w:t>
      </w:r>
      <w:r w:rsidRPr="00872D79">
        <w:rPr>
          <w:color w:val="000000" w:themeColor="text1"/>
        </w:rPr>
        <w:t>d’encourager le développement des modèles de</w:t>
      </w:r>
      <w:r w:rsidRPr="00E77BF2">
        <w:t xml:space="preserve"> l’IA symbolique,</w:t>
      </w:r>
      <w:r w:rsidRPr="00BC3ABE">
        <w:t xml:space="preserve"> accusant ainsi une dizaine d’années de retard sur l’état de l’</w:t>
      </w:r>
      <w:bookmarkStart w:id="3475" w:name="_bookmark292"/>
      <w:bookmarkEnd w:id="3475"/>
      <w:r w:rsidRPr="00BC3ABE">
        <w:t>art</w:t>
      </w:r>
      <w:r w:rsidRPr="00BC3ABE">
        <w:rPr>
          <w:rStyle w:val="EndnoteReference"/>
          <w:rFonts w:ascii="Times New Roman" w:hAnsi="Times New Roman" w:cs="Times New Roman"/>
        </w:rPr>
        <w:endnoteReference w:id="162"/>
      </w:r>
      <w:r w:rsidRPr="00BC3ABE">
        <w:t xml:space="preserve"> (nous</w:t>
      </w:r>
      <w:r w:rsidRPr="00BC3ABE">
        <w:rPr>
          <w:spacing w:val="-1"/>
        </w:rPr>
        <w:t xml:space="preserve"> </w:t>
      </w:r>
      <w:r w:rsidRPr="00BC3ABE">
        <w:t>avons</w:t>
      </w:r>
      <w:r w:rsidRPr="00BC3ABE">
        <w:rPr>
          <w:spacing w:val="-1"/>
        </w:rPr>
        <w:t xml:space="preserve"> </w:t>
      </w:r>
      <w:r w:rsidRPr="00BC3ABE">
        <w:t>vu</w:t>
      </w:r>
      <w:r w:rsidRPr="00BC3ABE">
        <w:rPr>
          <w:spacing w:val="-1"/>
        </w:rPr>
        <w:t xml:space="preserve"> </w:t>
      </w:r>
      <w:r w:rsidRPr="00BC3ABE">
        <w:t>au</w:t>
      </w:r>
      <w:r w:rsidRPr="00BC3ABE">
        <w:rPr>
          <w:spacing w:val="-1"/>
        </w:rPr>
        <w:t xml:space="preserve"> </w:t>
      </w:r>
      <w:r w:rsidRPr="00BC3ABE">
        <w:t>chapitre</w:t>
      </w:r>
      <w:r w:rsidRPr="00BC3ABE">
        <w:rPr>
          <w:color w:val="000000" w:themeColor="text1"/>
        </w:rPr>
        <w:t xml:space="preserve"> 1</w:t>
      </w:r>
      <w:r w:rsidRPr="00BC3ABE">
        <w:rPr>
          <w:spacing w:val="-1"/>
        </w:rPr>
        <w:t xml:space="preserve"> </w:t>
      </w:r>
      <w:r w:rsidRPr="00BC3ABE">
        <w:t>que</w:t>
      </w:r>
      <w:r w:rsidRPr="00BC3ABE">
        <w:rPr>
          <w:spacing w:val="-1"/>
        </w:rPr>
        <w:t xml:space="preserve"> </w:t>
      </w:r>
      <w:r w:rsidRPr="00BC3ABE">
        <w:t>l’approche</w:t>
      </w:r>
      <w:r w:rsidRPr="00BC3ABE">
        <w:rPr>
          <w:spacing w:val="-1"/>
        </w:rPr>
        <w:t xml:space="preserve"> </w:t>
      </w:r>
      <w:r w:rsidRPr="00BC3ABE">
        <w:t>symbolique</w:t>
      </w:r>
      <w:r w:rsidRPr="00BC3ABE">
        <w:rPr>
          <w:spacing w:val="-1"/>
        </w:rPr>
        <w:t xml:space="preserve"> </w:t>
      </w:r>
      <w:r w:rsidRPr="00BC3ABE">
        <w:t>a</w:t>
      </w:r>
      <w:r w:rsidRPr="00BC3ABE">
        <w:rPr>
          <w:spacing w:val="-1"/>
        </w:rPr>
        <w:t xml:space="preserve"> </w:t>
      </w:r>
      <w:r w:rsidRPr="00BC3ABE">
        <w:t>été</w:t>
      </w:r>
      <w:r w:rsidRPr="00BC3ABE">
        <w:rPr>
          <w:spacing w:val="-1"/>
        </w:rPr>
        <w:t xml:space="preserve"> </w:t>
      </w:r>
      <w:r w:rsidRPr="00BC3ABE">
        <w:t>rendue</w:t>
      </w:r>
      <w:r w:rsidRPr="00BC3ABE">
        <w:rPr>
          <w:spacing w:val="-1"/>
        </w:rPr>
        <w:t xml:space="preserve"> </w:t>
      </w:r>
      <w:r w:rsidRPr="00BC3ABE">
        <w:t>obsolète par les succès de l’approche connexionniste).</w:t>
      </w:r>
      <w:r w:rsidRPr="00BC3ABE">
        <w:rPr>
          <w:color w:val="000000" w:themeColor="text1"/>
        </w:rPr>
        <w:t xml:space="preserve"> </w:t>
      </w:r>
      <w:r w:rsidRPr="00872D79">
        <w:t xml:space="preserve">L’expertise technique ne semble pas beaucoup plus présente ailleurs, les cabinets des ministères les plus techniques comme le </w:t>
      </w:r>
      <w:r w:rsidRPr="00872D79" w:rsidDel="00655CB1">
        <w:t>n</w:t>
      </w:r>
      <w:r w:rsidRPr="00872D79">
        <w:t>umérique ne donnant souvent aux techniciens qu’un rôle d’expert consultatif</w:t>
      </w:r>
      <w:r w:rsidRPr="00872D79">
        <w:rPr>
          <w:rStyle w:val="Aucun"/>
          <w:rFonts w:ascii="Times New Roman" w:hAnsi="Times New Roman" w:cs="Times New Roman"/>
          <w:color w:val="000000" w:themeColor="text1"/>
          <w:vertAlign w:val="superscript"/>
        </w:rPr>
        <w:endnoteReference w:id="163"/>
      </w:r>
      <w:r w:rsidRPr="00BC3ABE">
        <w:rPr>
          <w:rStyle w:val="Hyperlink5"/>
          <w:rFonts w:cs="Times New Roman"/>
          <w:color w:val="000000" w:themeColor="text1"/>
        </w:rPr>
        <w:t>.</w:t>
      </w:r>
    </w:p>
    <w:p w14:paraId="5A8FDF7F" w14:textId="0878F186" w:rsidR="001D2912" w:rsidRPr="003E66DC" w:rsidRDefault="001D2912" w:rsidP="003F471D">
      <w:r w:rsidRPr="00BC3ABE">
        <w:t>Ce ne sont pas là que des pinailleries de technicien. Les enjeux en présence demandent</w:t>
      </w:r>
      <w:r w:rsidRPr="00BC3ABE">
        <w:rPr>
          <w:spacing w:val="41"/>
        </w:rPr>
        <w:t xml:space="preserve"> </w:t>
      </w:r>
      <w:r w:rsidRPr="00BC3ABE">
        <w:t>une</w:t>
      </w:r>
      <w:r w:rsidRPr="00BC3ABE">
        <w:rPr>
          <w:spacing w:val="42"/>
        </w:rPr>
        <w:t xml:space="preserve"> </w:t>
      </w:r>
      <w:r w:rsidRPr="00BC3ABE">
        <w:t>compréhension</w:t>
      </w:r>
      <w:r w:rsidRPr="00BC3ABE">
        <w:rPr>
          <w:spacing w:val="41"/>
        </w:rPr>
        <w:t xml:space="preserve"> </w:t>
      </w:r>
      <w:r w:rsidRPr="00BC3ABE">
        <w:t>technique</w:t>
      </w:r>
      <w:r w:rsidRPr="00BC3ABE">
        <w:rPr>
          <w:spacing w:val="42"/>
        </w:rPr>
        <w:t xml:space="preserve"> </w:t>
      </w:r>
      <w:r w:rsidRPr="00BC3ABE">
        <w:t>poussée.</w:t>
      </w:r>
      <w:r w:rsidRPr="00BC3ABE">
        <w:rPr>
          <w:spacing w:val="42"/>
        </w:rPr>
        <w:t xml:space="preserve"> </w:t>
      </w:r>
      <w:r w:rsidRPr="00BC3ABE">
        <w:t>S’il</w:t>
      </w:r>
      <w:r w:rsidRPr="00BC3ABE">
        <w:rPr>
          <w:spacing w:val="41"/>
        </w:rPr>
        <w:t xml:space="preserve"> </w:t>
      </w:r>
      <w:r w:rsidRPr="00BC3ABE">
        <w:t>faut</w:t>
      </w:r>
      <w:r w:rsidRPr="00BC3ABE">
        <w:rPr>
          <w:spacing w:val="42"/>
        </w:rPr>
        <w:t xml:space="preserve"> </w:t>
      </w:r>
      <w:r w:rsidRPr="00BC3ABE">
        <w:t>vous</w:t>
      </w:r>
      <w:r w:rsidRPr="00BC3ABE">
        <w:rPr>
          <w:spacing w:val="42"/>
        </w:rPr>
        <w:t xml:space="preserve"> </w:t>
      </w:r>
      <w:r w:rsidRPr="00BC3ABE">
        <w:rPr>
          <w:spacing w:val="-5"/>
        </w:rPr>
        <w:t xml:space="preserve">en </w:t>
      </w:r>
      <w:r w:rsidRPr="00BC3ABE">
        <w:t xml:space="preserve">convaincre, retournez à la </w:t>
      </w:r>
      <w:r w:rsidRPr="003E66DC">
        <w:rPr>
          <w:highlight w:val="yellow"/>
        </w:rPr>
        <w:t>figure 17</w:t>
      </w:r>
      <w:r w:rsidRPr="00BC3ABE">
        <w:t xml:space="preserve"> qui détaille les besoins en différentes ressources pour passer à l’échelle : ces contraintes techniques dessinent déjà à elles seules un programme politique. Choisir une bonne direction plutôt que</w:t>
      </w:r>
      <w:r w:rsidRPr="00BC3ABE">
        <w:rPr>
          <w:spacing w:val="40"/>
        </w:rPr>
        <w:t xml:space="preserve"> </w:t>
      </w:r>
      <w:r w:rsidRPr="00BC3ABE">
        <w:t>la mauvaise, c’est gagner des années d’avance dans la course la plus importante de l’histoire de l’humanité. Du côté du gouvernement américain,</w:t>
      </w:r>
      <w:r w:rsidRPr="00BC3ABE">
        <w:rPr>
          <w:spacing w:val="40"/>
        </w:rPr>
        <w:t xml:space="preserve"> </w:t>
      </w:r>
      <w:r w:rsidRPr="00BC3ABE">
        <w:t>la chose est prise au sérieux, avec la proposition de lancer un projet</w:t>
      </w:r>
      <w:r w:rsidRPr="00BC3ABE">
        <w:rPr>
          <w:spacing w:val="40"/>
        </w:rPr>
        <w:t xml:space="preserve"> </w:t>
      </w:r>
      <w:r w:rsidRPr="00BC3ABE">
        <w:t>Manhattan de l’IA</w:t>
      </w:r>
      <w:r w:rsidRPr="00BC3ABE">
        <w:rPr>
          <w:spacing w:val="-13"/>
        </w:rPr>
        <w:t xml:space="preserve"> </w:t>
      </w:r>
      <w:r w:rsidRPr="00BC3ABE">
        <w:t xml:space="preserve">pour consolider l’avance américaine face à la </w:t>
      </w:r>
      <w:bookmarkStart w:id="3476" w:name="_bookmark294"/>
      <w:bookmarkEnd w:id="3476"/>
      <w:r w:rsidRPr="00BC3ABE">
        <w:t>Chine</w:t>
      </w:r>
      <w:r w:rsidRPr="00BC3ABE">
        <w:rPr>
          <w:rStyle w:val="EndnoteReference"/>
          <w:rFonts w:ascii="Times New Roman" w:hAnsi="Times New Roman" w:cs="Times New Roman"/>
        </w:rPr>
        <w:endnoteReference w:id="164"/>
      </w:r>
      <w:r w:rsidRPr="00BC3ABE">
        <w:t xml:space="preserve">, </w:t>
      </w:r>
      <w:bookmarkStart w:id="3477" w:name="Pour_une_gouvernance_eclairee"/>
      <w:r w:rsidRPr="00BC3ABE">
        <w:t>dont</w:t>
      </w:r>
      <w:bookmarkEnd w:id="3477"/>
      <w:r w:rsidRPr="00BC3ABE">
        <w:t xml:space="preserve"> acte avec des investissements considérables</w:t>
      </w:r>
      <w:del w:id="3478" w:author="Microsoft Office User" w:date="2025-07-28T04:22:00Z">
        <w:r w:rsidRPr="00BC3ABE" w:rsidDel="00EC16D0">
          <w:delText xml:space="preserve"> comme celui</w:delText>
        </w:r>
        <w:r w:rsidRPr="00BC3ABE" w:rsidDel="00EC16D0">
          <w:rPr>
            <w:rStyle w:val="Hyperlink2"/>
            <w:rFonts w:cs="Times New Roman"/>
            <w:color w:val="000000" w:themeColor="text1"/>
          </w:rPr>
          <w:delText xml:space="preserve"> </w:delText>
        </w:r>
        <w:r w:rsidRPr="00872D79" w:rsidDel="00EC16D0">
          <w:delText xml:space="preserve">du </w:delText>
        </w:r>
        <w:r w:rsidRPr="00BC3ABE" w:rsidDel="00EC16D0">
          <w:delText>projet Stargate</w:delText>
        </w:r>
      </w:del>
      <w:r w:rsidRPr="00BC3ABE">
        <w:t>. De notre côté</w:t>
      </w:r>
      <w:r w:rsidRPr="00872D79">
        <w:t xml:space="preserve">, nous ne pouvons </w:t>
      </w:r>
      <w:r w:rsidRPr="00E77BF2">
        <w:t>pas</w:t>
      </w:r>
      <w:r w:rsidRPr="00872D79">
        <w:t xml:space="preserve"> nous permettre</w:t>
      </w:r>
      <w:r w:rsidRPr="00BC3ABE">
        <w:rPr>
          <w:rStyle w:val="Hyperlink2"/>
          <w:rFonts w:cs="Times New Roman"/>
          <w:color w:val="000000" w:themeColor="text1"/>
        </w:rPr>
        <w:t xml:space="preserve"> </w:t>
      </w:r>
      <w:r w:rsidRPr="00BC3ABE">
        <w:t>de rester dans l’amateurisme</w:t>
      </w:r>
      <w:r w:rsidRPr="00BC3ABE">
        <w:rPr>
          <w:rStyle w:val="Hyperlink2"/>
          <w:rFonts w:cs="Times New Roman"/>
          <w:color w:val="000000" w:themeColor="text1"/>
        </w:rPr>
        <w:t> </w:t>
      </w:r>
      <w:r w:rsidRPr="00872D79">
        <w:t>:</w:t>
      </w:r>
      <w:r w:rsidRPr="00BC3ABE">
        <w:rPr>
          <w:rStyle w:val="Hyperlink2"/>
          <w:rFonts w:cs="Times New Roman"/>
          <w:color w:val="000000" w:themeColor="text1"/>
        </w:rPr>
        <w:t xml:space="preserve"> </w:t>
      </w:r>
      <w:r w:rsidRPr="00872D79">
        <w:t xml:space="preserve">les décisionnaires européens et français devraient </w:t>
      </w:r>
      <w:r w:rsidRPr="00872D79" w:rsidDel="00655CB1">
        <w:t xml:space="preserve">avoir </w:t>
      </w:r>
      <w:r>
        <w:t>cultiver</w:t>
      </w:r>
      <w:r w:rsidRPr="00872D79">
        <w:t xml:space="preserve"> un rapport plus étroit à ces enjeux techniques, sous peine de prendre leurs décisions à contresens de la réalité</w:t>
      </w:r>
      <w:r w:rsidRPr="00BC3ABE">
        <w:t>.</w:t>
      </w:r>
    </w:p>
    <w:p w14:paraId="5C7DDF6E" w14:textId="505BF0C7" w:rsidR="001D2912" w:rsidRDefault="001D2912" w:rsidP="00872D79">
      <w:pPr>
        <w:pStyle w:val="Heading2"/>
      </w:pPr>
      <w:bookmarkStart w:id="3479" w:name="_Toc201829632"/>
      <w:r>
        <w:lastRenderedPageBreak/>
        <w:t xml:space="preserve">Chapitre 19. </w:t>
      </w:r>
      <w:r w:rsidDel="00B575FE">
        <w:t>S</w:t>
      </w:r>
      <w:r>
        <w:t>e former</w:t>
      </w:r>
      <w:bookmarkEnd w:id="3479"/>
    </w:p>
    <w:p w14:paraId="3EE54B41" w14:textId="77777777" w:rsidR="001D2912" w:rsidRPr="003175A3" w:rsidDel="00D709B9" w:rsidRDefault="001D2912" w:rsidP="003E66DC">
      <w:r w:rsidRPr="003175A3" w:rsidDel="00D709B9">
        <w:t>Comment vous préparer personnellement aux changements qui arrivent ? Il est essentiel de se familiariser avec l’IA, au moins pour comprendre les enjeux du monde moderne. Archimède proclamait qu’avec un levier assez long, il soulèverait la Terre : le levier est là, il ne tient qu’à vous d’apprendre à l’utiliser.</w:t>
      </w:r>
    </w:p>
    <w:p w14:paraId="6BFE937E" w14:textId="395F9E12" w:rsidR="001D2912" w:rsidRPr="003175A3" w:rsidRDefault="001D2912" w:rsidP="00D42BBB">
      <w:r w:rsidRPr="003175A3" w:rsidDel="00D709B9">
        <w:t>Vous avez franchi une étape en lisant ce livre. Que faire à présent ?</w:t>
      </w:r>
    </w:p>
    <w:p w14:paraId="206D3173" w14:textId="5B597064" w:rsidR="001D2912" w:rsidRPr="00BC3ABE" w:rsidRDefault="00D42BBB" w:rsidP="003175A3">
      <w:pPr>
        <w:pStyle w:val="Heading3"/>
      </w:pPr>
      <w:r>
        <w:t>L’apprentissage autodi</w:t>
      </w:r>
      <w:r w:rsidR="00E8571A">
        <w:t>d</w:t>
      </w:r>
      <w:r>
        <w:t>acte</w:t>
      </w:r>
    </w:p>
    <w:p w14:paraId="66B5FE11" w14:textId="77777777" w:rsidR="004C7A97" w:rsidRDefault="001D2912" w:rsidP="003175A3">
      <w:r w:rsidRPr="00BC3ABE">
        <w:t>Nous avons la chance d’avoir tout le savoir humain à portée d’</w:t>
      </w:r>
      <w:r w:rsidRPr="00BC3ABE" w:rsidDel="003127FE">
        <w:t>Internet</w:t>
      </w:r>
      <w:r w:rsidRPr="00BC3ABE">
        <w:t xml:space="preserve">. Une bonne maîtrise de l’anglais reste un vrai prérequis pour se former, car les ressources les plus utiles se trouvent dans cette langue, mais après cela, toute la connaissance du monde s’offre à vous gratuitement. Si vous souhaitez une compréhension à haut niveau, certains blogs ou journaux vous donneront un suivi régulier des enjeux de haut niveau. Si, comme je vous le conseille, vous souhaitez creuser </w:t>
      </w:r>
      <w:r w:rsidR="00E8571A">
        <w:t xml:space="preserve">plus avant </w:t>
      </w:r>
      <w:r w:rsidRPr="00BC3ABE">
        <w:t xml:space="preserve">le mécanisme des IA, nombre de cours disponibles gratuitement sur </w:t>
      </w:r>
      <w:r>
        <w:t>Internet</w:t>
      </w:r>
      <w:r w:rsidRPr="00BC3ABE">
        <w:t xml:space="preserve"> dépassent en qualité les cours des grandes écoles françaises</w:t>
      </w:r>
      <w:r w:rsidR="00E8571A">
        <w:rPr>
          <w:rStyle w:val="FootnoteReference"/>
        </w:rPr>
        <w:footnoteReference w:id="130"/>
      </w:r>
      <w:r w:rsidRPr="00BC3ABE">
        <w:t xml:space="preserve">. </w:t>
      </w:r>
      <w:r w:rsidR="00E8571A">
        <w:t>Citons par exemple les cours de Stanford comme CS224n, entièrement disponibles sur YouTube.</w:t>
      </w:r>
    </w:p>
    <w:p w14:paraId="0C7BC81A" w14:textId="25DDB827" w:rsidR="00E8571A" w:rsidRDefault="00E8571A" w:rsidP="003175A3">
      <w:r>
        <w:t xml:space="preserve">S’il vous faut la moindre clarification, </w:t>
      </w:r>
      <w:r w:rsidR="004C7A97">
        <w:t xml:space="preserve">l’IA elle-même vous sera d’un grand secours. D’abord, il faut payer un abonnement, seul moyen d’accéder à un modèle de pointe ; je recommande l’abonnement à ChatGPT d’OpenAI ou Claude d’Anthropic. Ce coût de 20€ par mois est bien faible en regard des heures d’apprentissage que vous gagnerez en vous appuyant sur un meilleur modèle. Ensuite, dès qu’un point d’un cours vous reste obscur, creusez, et épuisez toutes les questions qui vous viennent : les modèles avancés ont une culture surhumaine, et une bonne pédagogie. N’hésitez pas toutefois, à vérifier </w:t>
      </w:r>
      <w:del w:id="3480" w:author="Microsoft Office User" w:date="2025-07-28T04:22:00Z">
        <w:r w:rsidR="004C7A97" w:rsidDel="00EC16D0">
          <w:delText>ce qu’ils vous disent</w:delText>
        </w:r>
      </w:del>
      <w:ins w:id="3481" w:author="Microsoft Office User" w:date="2025-07-28T04:22:00Z">
        <w:r w:rsidR="00EC16D0">
          <w:t>leurs réponses</w:t>
        </w:r>
      </w:ins>
      <w:r w:rsidR="004C7A97">
        <w:t xml:space="preserve"> sur des points précis, </w:t>
      </w:r>
      <w:del w:id="3482" w:author="Microsoft Office User" w:date="2025-07-28T04:22:00Z">
        <w:r w:rsidR="004C7A97" w:rsidDel="00EC16D0">
          <w:delText>car les hallucinations peuvent survenir</w:delText>
        </w:r>
      </w:del>
      <w:ins w:id="3483" w:author="Microsoft Office User" w:date="2025-07-28T04:22:00Z">
        <w:r w:rsidR="00EC16D0">
          <w:t>pour parer aux hallucinations</w:t>
        </w:r>
      </w:ins>
      <w:r w:rsidR="004C7A97">
        <w:t>.</w:t>
      </w:r>
    </w:p>
    <w:p w14:paraId="180ED92E" w14:textId="5BF81071" w:rsidR="001D2912" w:rsidDel="00E77BF2" w:rsidRDefault="001D2912" w:rsidP="003175A3">
      <w:r w:rsidRPr="00BC3ABE">
        <w:t>Ainsi</w:t>
      </w:r>
      <w:r w:rsidR="004C7A97">
        <w:t xml:space="preserve"> armé</w:t>
      </w:r>
      <w:del w:id="3484" w:author="Microsoft Office User" w:date="2025-07-28T02:57:00Z">
        <w:r w:rsidR="004C7A97" w:rsidDel="00EC0F04">
          <w:delText>s</w:delText>
        </w:r>
      </w:del>
      <w:r w:rsidR="004C7A97">
        <w:t xml:space="preserve"> d’Internet et des modèles d’IA</w:t>
      </w:r>
      <w:r w:rsidRPr="00BC3ABE">
        <w:t>,</w:t>
      </w:r>
      <w:r w:rsidR="004C7A97">
        <w:t xml:space="preserve"> </w:t>
      </w:r>
      <w:del w:id="3485" w:author="Microsoft Office User" w:date="2025-07-28T03:49:00Z">
        <w:r w:rsidR="004C7A97" w:rsidDel="009947BC">
          <w:delText>aucune excuse</w:delText>
        </w:r>
      </w:del>
      <w:ins w:id="3486" w:author="Microsoft Office User" w:date="2025-07-28T03:49:00Z">
        <w:r w:rsidR="009947BC">
          <w:t>aucun obstacle</w:t>
        </w:r>
      </w:ins>
      <w:r w:rsidR="004C7A97">
        <w:t xml:space="preserve"> ne peut vous résister</w:t>
      </w:r>
      <w:r w:rsidRPr="00BC3ABE">
        <w:t xml:space="preserve"> : pour apprendre la théorie comme la pratique, il </w:t>
      </w:r>
      <w:r w:rsidR="004C7A97">
        <w:t>suffit de volonté.</w:t>
      </w:r>
    </w:p>
    <w:p w14:paraId="002D9F24" w14:textId="2BF29AF0" w:rsidR="001D2912" w:rsidRPr="00BC3ABE" w:rsidRDefault="001D2912" w:rsidP="00E44AC1">
      <w:pPr>
        <w:pStyle w:val="Heading3"/>
        <w:spacing w:line="276" w:lineRule="auto"/>
        <w:jc w:val="both"/>
        <w:rPr>
          <w:rFonts w:ascii="Times New Roman" w:hAnsi="Times New Roman" w:cs="Times New Roman"/>
        </w:rPr>
      </w:pPr>
      <w:bookmarkStart w:id="3487" w:name="_Toc201829634"/>
      <w:r>
        <w:rPr>
          <w:rFonts w:ascii="Times New Roman" w:hAnsi="Times New Roman" w:cs="Times New Roman"/>
        </w:rPr>
        <w:t>Bien choisir ses sources</w:t>
      </w:r>
      <w:bookmarkEnd w:id="3487"/>
    </w:p>
    <w:p w14:paraId="713EE332" w14:textId="3A2F43AF" w:rsidR="001D2912" w:rsidDel="00701C8C" w:rsidRDefault="001D2912" w:rsidP="003175A3">
      <w:bookmarkStart w:id="3488" w:name="_bookmark295"/>
      <w:bookmarkStart w:id="3489" w:name="_Toc104"/>
      <w:bookmarkEnd w:id="3488"/>
      <w:r w:rsidRPr="00BC3ABE">
        <w:t xml:space="preserve">Comment s’instruire correctement, dans un espace d’information saturé d’annonces aussi retentissantes que creuses ? Quelques conseils généraux d’abord. Préférez les auteurs </w:t>
      </w:r>
      <w:r w:rsidRPr="00BC3ABE">
        <w:lastRenderedPageBreak/>
        <w:t xml:space="preserve">scientifiques aux journalistes généralistes, et les formats longs aux billets courts. </w:t>
      </w:r>
      <w:r w:rsidR="00E8571A">
        <w:t>S</w:t>
      </w:r>
      <w:r w:rsidRPr="00BC3ABE">
        <w:t xml:space="preserve">ur les réseaux sociaux, préférez </w:t>
      </w:r>
      <w:r w:rsidR="00E8571A">
        <w:t xml:space="preserve">suivre </w:t>
      </w:r>
      <w:r w:rsidRPr="00BC3ABE">
        <w:t>les experts techniques, ceux qui ont réellement travaillé dans l’IA comme ingénieurs ou scientifiques. Les scientifiques ayant souvent tendance à mesurer leurs paroles, leurs plus rares assertions sont souvent dignes de confiance.</w:t>
      </w:r>
      <w:del w:id="3490" w:author="Microsoft Office User" w:date="2025-07-28T04:23:00Z">
        <w:r w:rsidRPr="00BC3ABE" w:rsidDel="00E81C4D">
          <w:delText xml:space="preserve"> </w:delText>
        </w:r>
        <w:commentRangeStart w:id="3491"/>
        <w:commentRangeStart w:id="3492"/>
        <w:r w:rsidRPr="00BC3ABE" w:rsidDel="00E81C4D">
          <w:delText xml:space="preserve">Enfin, </w:delText>
        </w:r>
        <w:r w:rsidR="004C7A97" w:rsidDel="00E81C4D">
          <w:delText>le thème des cryptomonnaies</w:delText>
        </w:r>
        <w:r w:rsidR="004D3002" w:rsidDel="00E81C4D">
          <w:delText xml:space="preserve"> </w:delText>
        </w:r>
        <w:r w:rsidRPr="00BC3ABE" w:rsidDel="00E81C4D">
          <w:delText xml:space="preserve">est </w:delText>
        </w:r>
        <w:r w:rsidR="004D3002" w:rsidDel="00E81C4D">
          <w:delText>trop souvent</w:delText>
        </w:r>
        <w:r w:rsidR="004C7A97" w:rsidDel="00E81C4D">
          <w:delText xml:space="preserve"> </w:delText>
        </w:r>
        <w:r w:rsidRPr="00BC3ABE" w:rsidDel="00E81C4D">
          <w:delText>la marque des charlatan</w:delText>
        </w:r>
        <w:r w:rsidR="004D3002" w:rsidDel="00E81C4D">
          <w:delText xml:space="preserve">s, </w:delText>
        </w:r>
        <w:r w:rsidR="00C16CFB" w:rsidDel="00E81C4D">
          <w:delText>j’évite de lire les opinions de ceux qui s’en disent experts</w:delText>
        </w:r>
        <w:r w:rsidRPr="00BC3ABE" w:rsidDel="00E81C4D">
          <w:delText>.</w:delText>
        </w:r>
        <w:commentRangeEnd w:id="3491"/>
        <w:r w:rsidDel="00E81C4D">
          <w:rPr>
            <w:rStyle w:val="CommentReference"/>
          </w:rPr>
          <w:commentReference w:id="3491"/>
        </w:r>
        <w:commentRangeEnd w:id="3492"/>
        <w:r w:rsidDel="00E81C4D">
          <w:rPr>
            <w:rStyle w:val="CommentReference"/>
          </w:rPr>
          <w:commentReference w:id="3492"/>
        </w:r>
        <w:r w:rsidDel="00E81C4D">
          <w:delText xml:space="preserve"> </w:delText>
        </w:r>
      </w:del>
    </w:p>
    <w:p w14:paraId="149EDB12" w14:textId="7E843A42" w:rsidR="001D2912" w:rsidRPr="00BC3ABE" w:rsidRDefault="001D2912" w:rsidP="00872D79">
      <w:r w:rsidRPr="00BC3ABE" w:rsidDel="00701C8C">
        <w:t>V</w:t>
      </w:r>
      <w:r w:rsidRPr="00BC3ABE">
        <w:t>oi</w:t>
      </w:r>
      <w:r w:rsidR="00D42BBB">
        <w:t>ci</w:t>
      </w:r>
      <w:r w:rsidR="004C7A97">
        <w:t xml:space="preserve"> </w:t>
      </w:r>
      <w:r w:rsidRPr="00BC3ABE">
        <w:t>une liste de ressources utiles</w:t>
      </w:r>
      <w:r>
        <w:t>.</w:t>
      </w:r>
      <w:r w:rsidDel="00701C8C">
        <w:t> :</w:t>
      </w:r>
    </w:p>
    <w:p w14:paraId="2D47049A" w14:textId="5F1D1271" w:rsidR="001D2912" w:rsidRPr="00BC3ABE" w:rsidRDefault="001D2912" w:rsidP="00872D79">
      <w:pPr>
        <w:pStyle w:val="Heading4"/>
      </w:pPr>
      <w:r w:rsidRPr="00BC3ABE" w:rsidDel="00701C8C">
        <w:t>Débutant</w:t>
      </w:r>
      <w:r w:rsidRPr="00BC3ABE" w:rsidDel="00701C8C">
        <w:rPr>
          <w:spacing w:val="-4"/>
        </w:rPr>
        <w:t> </w:t>
      </w:r>
      <w:r w:rsidRPr="00BC3ABE" w:rsidDel="00701C8C">
        <w:rPr>
          <w:spacing w:val="-10"/>
        </w:rPr>
        <w:t>:</w:t>
      </w:r>
    </w:p>
    <w:p w14:paraId="1888513A" w14:textId="14222129" w:rsidR="001D2912" w:rsidRPr="00BC3ABE" w:rsidRDefault="001D2912" w:rsidP="00872D79">
      <w:pPr>
        <w:pStyle w:val="ListParagraph"/>
      </w:pPr>
      <w:r>
        <w:t>Presse </w:t>
      </w:r>
      <w:r w:rsidRPr="00BC3ABE">
        <w:t xml:space="preserve">: le </w:t>
      </w:r>
      <w:r w:rsidRPr="00A91447">
        <w:rPr>
          <w:i/>
          <w:iCs/>
        </w:rPr>
        <w:t>Financial Times</w:t>
      </w:r>
      <w:r w:rsidRPr="00BC3ABE">
        <w:t xml:space="preserve"> ou </w:t>
      </w:r>
      <w:r w:rsidRPr="00A91447">
        <w:rPr>
          <w:i/>
          <w:iCs/>
        </w:rPr>
        <w:t>The Economist</w:t>
      </w:r>
      <w:r w:rsidRPr="00BC3ABE">
        <w:t xml:space="preserve"> </w:t>
      </w:r>
      <w:r w:rsidRPr="00BC3ABE" w:rsidDel="00701C8C">
        <w:t xml:space="preserve">ont </w:t>
      </w:r>
      <w:r>
        <w:t>proposent</w:t>
      </w:r>
      <w:r w:rsidRPr="00BC3ABE">
        <w:t xml:space="preserve"> des analyses assez rigoureuses et poussées, par exemple sur la compétition internationale qui s’est engagée entre les États-Unis et la Chine.</w:t>
      </w:r>
    </w:p>
    <w:p w14:paraId="40A0EA46" w14:textId="77777777" w:rsidR="001D2912" w:rsidRPr="00BC3ABE" w:rsidRDefault="001D2912" w:rsidP="00872D79">
      <w:pPr>
        <w:pStyle w:val="ListParagraph"/>
      </w:pPr>
      <w:r w:rsidRPr="00BC3ABE">
        <w:t xml:space="preserve">En français : la chaîne YouTube </w:t>
      </w:r>
      <w:r w:rsidRPr="00A91447">
        <w:rPr>
          <w:i/>
          <w:iCs/>
        </w:rPr>
        <w:t>Underscore</w:t>
      </w:r>
      <w:r w:rsidRPr="00BC3ABE">
        <w:t xml:space="preserve"> de Micode donne la parole à des professionnels du secteur, avec des questions de qualité.</w:t>
      </w:r>
    </w:p>
    <w:p w14:paraId="0905EFB8" w14:textId="4001DC87" w:rsidR="001D2912" w:rsidRPr="00BC3ABE" w:rsidRDefault="001D2912" w:rsidP="00E8571A">
      <w:pPr>
        <w:pStyle w:val="ListParagraph"/>
      </w:pPr>
      <w:r w:rsidRPr="00BC3ABE">
        <w:t>Sur LinkedIn ou Twitter, Jim Fan, chercheur chez Nvidia, donne de bons aperçus des progrès de la robotique</w:t>
      </w:r>
      <w:r>
        <w:t> ;</w:t>
      </w:r>
      <w:r w:rsidRPr="00BC3ABE">
        <w:t xml:space="preserve"> Ethan Mollick </w:t>
      </w:r>
      <w:r w:rsidR="004D3002">
        <w:t xml:space="preserve">donne une approche grand public </w:t>
      </w:r>
      <w:r w:rsidRPr="00BC3ABE">
        <w:t>les enjeux de l’IA</w:t>
      </w:r>
      <w:r w:rsidR="004D3002">
        <w:t xml:space="preserve"> </w:t>
      </w:r>
      <w:r>
        <w:t xml:space="preserve">; </w:t>
      </w:r>
      <w:r w:rsidRPr="00BC3ABE">
        <w:t xml:space="preserve">Andrej Karpathy, </w:t>
      </w:r>
      <w:r w:rsidRPr="00BC3ABE" w:rsidDel="00701C8C">
        <w:t>aux contenus</w:t>
      </w:r>
      <w:r w:rsidR="004C7A97">
        <w:t xml:space="preserve"> </w:t>
      </w:r>
      <w:r w:rsidRPr="00BC3ABE">
        <w:t xml:space="preserve">plus </w:t>
      </w:r>
      <w:r>
        <w:t>complexe</w:t>
      </w:r>
      <w:r w:rsidRPr="00BC3ABE" w:rsidDel="00701C8C">
        <w:t>s</w:t>
      </w:r>
      <w:r w:rsidRPr="00BC3ABE">
        <w:t xml:space="preserve">, est peut-être le meilleur vulgarisateur au monde </w:t>
      </w:r>
      <w:r w:rsidR="004D3002">
        <w:t>sur le sujet</w:t>
      </w:r>
      <w:r w:rsidRPr="00BC3ABE">
        <w:t>.</w:t>
      </w:r>
    </w:p>
    <w:p w14:paraId="43CA1653" w14:textId="6A189605" w:rsidR="001D2912" w:rsidRPr="00BC3ABE" w:rsidRDefault="001D2912" w:rsidP="00872D79">
      <w:pPr>
        <w:pStyle w:val="Heading4"/>
      </w:pPr>
      <w:r w:rsidRPr="00BC3ABE" w:rsidDel="00701C8C">
        <w:t>Intermédiaire</w:t>
      </w:r>
      <w:r w:rsidRPr="00BC3ABE" w:rsidDel="00701C8C">
        <w:rPr>
          <w:spacing w:val="-7"/>
        </w:rPr>
        <w:t> </w:t>
      </w:r>
      <w:r w:rsidRPr="00BC3ABE" w:rsidDel="00701C8C">
        <w:rPr>
          <w:spacing w:val="-10"/>
        </w:rPr>
        <w:t>:</w:t>
      </w:r>
    </w:p>
    <w:p w14:paraId="3AC735A2" w14:textId="44B0D66F" w:rsidR="001D2912" w:rsidRPr="00BC3ABE" w:rsidRDefault="001D2912" w:rsidP="00872D79">
      <w:pPr>
        <w:pStyle w:val="ListParagraph"/>
      </w:pPr>
      <w:r w:rsidRPr="00BC3ABE">
        <w:t xml:space="preserve">Le forum </w:t>
      </w:r>
      <w:r w:rsidRPr="00BC3ABE">
        <w:rPr>
          <w:i/>
        </w:rPr>
        <w:t>Hackernews</w:t>
      </w:r>
      <w:r w:rsidRPr="00BC3ABE">
        <w:t xml:space="preserve"> recense les nouvelles les plus importantes de la tech, il est particulièrement précieux pour </w:t>
      </w:r>
      <w:r w:rsidR="004C7A97">
        <w:t>l</w:t>
      </w:r>
      <w:r w:rsidRPr="00BC3ABE">
        <w:t>es commentaires de</w:t>
      </w:r>
      <w:r w:rsidR="004C7A97">
        <w:t xml:space="preserve"> </w:t>
      </w:r>
      <w:r w:rsidRPr="00BC3ABE">
        <w:t>s</w:t>
      </w:r>
      <w:r w:rsidR="004C7A97">
        <w:t>es</w:t>
      </w:r>
      <w:r w:rsidRPr="00BC3ABE">
        <w:t xml:space="preserve"> utilisateurs</w:t>
      </w:r>
      <w:r w:rsidR="004C7A97">
        <w:t>,</w:t>
      </w:r>
      <w:r w:rsidRPr="00BC3ABE">
        <w:t xml:space="preserve"> qui posent un regard critique sur chaque article.</w:t>
      </w:r>
    </w:p>
    <w:p w14:paraId="3F914217" w14:textId="141BE680" w:rsidR="001D2912" w:rsidRDefault="001D2912" w:rsidP="00E8571A">
      <w:pPr>
        <w:pStyle w:val="ListParagraph"/>
      </w:pPr>
      <w:r w:rsidRPr="00BC3ABE">
        <w:t xml:space="preserve">Formation mathématique requise : </w:t>
      </w:r>
      <w:r>
        <w:t>l</w:t>
      </w:r>
      <w:r w:rsidRPr="00BC3ABE">
        <w:t xml:space="preserve">e livre </w:t>
      </w:r>
      <w:r w:rsidRPr="00BC3ABE">
        <w:rPr>
          <w:i/>
        </w:rPr>
        <w:t>Quand la machine apprend</w:t>
      </w:r>
      <w:r w:rsidRPr="00BC3ABE">
        <w:t xml:space="preserve"> de </w:t>
      </w:r>
      <w:r w:rsidRPr="00221A3C">
        <w:t>Yann Le Cun</w:t>
      </w:r>
      <w:r w:rsidRPr="003E66DC">
        <w:t xml:space="preserve"> </w:t>
      </w:r>
      <w:r w:rsidRPr="00872D79">
        <w:t>(Odile Jacob</w:t>
      </w:r>
      <w:r w:rsidRPr="00701C8C">
        <w:t>),</w:t>
      </w:r>
      <w:r w:rsidRPr="00BC3ABE">
        <w:t xml:space="preserve"> en plus d’être passionnant, explique en détail les fonctions mathématiques à la base des réseaux de neurones.</w:t>
      </w:r>
    </w:p>
    <w:p w14:paraId="42A151E2" w14:textId="1939F9EC" w:rsidR="001D2912" w:rsidRPr="00BC3ABE" w:rsidRDefault="001D2912" w:rsidP="00872D79">
      <w:pPr>
        <w:pStyle w:val="Heading4"/>
      </w:pPr>
      <w:r w:rsidRPr="00BC3ABE" w:rsidDel="00701C8C">
        <w:t>Plus avanc</w:t>
      </w:r>
      <w:ins w:id="3493" w:author="Microsoft Office User" w:date="2025-07-27T21:24:00Z">
        <w:r w:rsidR="005B4B7E">
          <w:t>é</w:t>
        </w:r>
      </w:ins>
      <w:del w:id="3494" w:author="Microsoft Office User" w:date="2025-07-27T21:24:00Z">
        <w:r w:rsidRPr="00BC3ABE" w:rsidDel="005B4B7E">
          <w:delText>é</w:delText>
        </w:r>
      </w:del>
      <w:r w:rsidRPr="005B4B7E" w:rsidDel="00701C8C">
        <w:rPr>
          <w:rPrChange w:id="3495" w:author="Microsoft Office User" w:date="2025-07-27T21:23:00Z">
            <w:rPr>
              <w:spacing w:val="-14"/>
            </w:rPr>
          </w:rPrChange>
        </w:rPr>
        <w:t> </w:t>
      </w:r>
      <w:r w:rsidRPr="005B4B7E" w:rsidDel="00701C8C">
        <w:rPr>
          <w:rPrChange w:id="3496" w:author="Microsoft Office User" w:date="2025-07-27T21:23:00Z">
            <w:rPr>
              <w:spacing w:val="-10"/>
            </w:rPr>
          </w:rPrChange>
        </w:rPr>
        <w:t>:</w:t>
      </w:r>
    </w:p>
    <w:p w14:paraId="41CF29A9" w14:textId="77777777" w:rsidR="001D2912" w:rsidRDefault="001D2912" w:rsidP="00872D79">
      <w:pPr>
        <w:pStyle w:val="ListParagraph"/>
      </w:pPr>
      <w:r w:rsidRPr="00BC3ABE">
        <w:t xml:space="preserve">La page « Papers » du site </w:t>
      </w:r>
      <w:r>
        <w:t xml:space="preserve">de </w:t>
      </w:r>
      <w:r w:rsidRPr="00BC3ABE">
        <w:t xml:space="preserve">Hugging Face présente les derniers articles scientifiques. Ces articles sont classés par les votes des ingénieurs qui utilisent le site, ce qui aide à discerner leur importance, et </w:t>
      </w:r>
      <w:r w:rsidRPr="00BC3ABE" w:rsidDel="00701C8C">
        <w:t xml:space="preserve">ont </w:t>
      </w:r>
      <w:r>
        <w:t>ils incluent</w:t>
      </w:r>
      <w:r w:rsidRPr="00BC3ABE">
        <w:t xml:space="preserve"> aussi un espace</w:t>
      </w:r>
      <w:r>
        <w:t xml:space="preserve"> de</w:t>
      </w:r>
      <w:r w:rsidRPr="00BC3ABE">
        <w:t xml:space="preserve"> commentaire</w:t>
      </w:r>
      <w:r>
        <w:t>s</w:t>
      </w:r>
      <w:r w:rsidRPr="00BC3ABE">
        <w:t>.</w:t>
      </w:r>
    </w:p>
    <w:p w14:paraId="694EA240" w14:textId="61200128" w:rsidR="00627ED5" w:rsidRPr="00BC3ABE" w:rsidRDefault="00627ED5" w:rsidP="00872D79">
      <w:pPr>
        <w:pStyle w:val="ListParagraph"/>
      </w:pPr>
      <w:r>
        <w:t>Stanford difuse gratuitement en ligne des cours de grande qualité, comme CS224n.</w:t>
      </w:r>
    </w:p>
    <w:p w14:paraId="027FF916" w14:textId="6969F178" w:rsidR="001D2912" w:rsidRPr="00D42BBB" w:rsidRDefault="001D2912" w:rsidP="0083371A">
      <w:pPr>
        <w:pStyle w:val="ListParagraph"/>
        <w:rPr>
          <w:rFonts w:ascii="Times New Roman" w:hAnsi="Times New Roman" w:cs="Times New Roman"/>
          <w:color w:val="000000" w:themeColor="text1"/>
          <w:sz w:val="26"/>
          <w:szCs w:val="26"/>
        </w:rPr>
      </w:pPr>
      <w:r w:rsidRPr="00BC3ABE">
        <w:t>Le blog de recherche du site d’Anthropic publie d’excellents articles.</w:t>
      </w:r>
    </w:p>
    <w:p w14:paraId="02836EB4" w14:textId="77777777" w:rsidR="001D2912" w:rsidRPr="00BC3ABE" w:rsidRDefault="001D2912" w:rsidP="00872D79">
      <w:pPr>
        <w:pStyle w:val="Heading3"/>
      </w:pPr>
      <w:bookmarkStart w:id="3497" w:name="_Toc201829635"/>
      <w:r w:rsidRPr="00BC3ABE">
        <w:t>Apprendre par la pratique</w:t>
      </w:r>
      <w:bookmarkEnd w:id="3497"/>
    </w:p>
    <w:p w14:paraId="64CC0B19" w14:textId="3F77A228" w:rsidR="00627ED5" w:rsidRDefault="00627ED5" w:rsidP="00627ED5">
      <w:r>
        <w:t xml:space="preserve">Pour bien apprendre dans ce domaine éminemment expérimental, la pratique est primordiale. </w:t>
      </w:r>
      <w:r w:rsidR="001D2912" w:rsidRPr="00BC3ABE">
        <w:t xml:space="preserve">Il me semble important d’apprendre à programmer, pas tant pour le langage de programmation lui-même, car la syntaxe précise importe peu au jour où les LLM savent déjà générer </w:t>
      </w:r>
      <w:r w:rsidR="001D2912">
        <w:t xml:space="preserve">à la demande </w:t>
      </w:r>
      <w:r w:rsidR="001D2912" w:rsidRPr="00BC3ABE">
        <w:t>de</w:t>
      </w:r>
      <w:r w:rsidR="001D2912">
        <w:t xml:space="preserve">s programmes fonctionnels </w:t>
      </w:r>
      <w:r w:rsidR="001D2912" w:rsidRPr="00BC3ABE">
        <w:t>dans n’importe quel langage</w:t>
      </w:r>
      <w:r w:rsidR="001D2912">
        <w:t xml:space="preserve"> de programmation</w:t>
      </w:r>
      <w:r w:rsidR="001D2912" w:rsidRPr="00BC3ABE">
        <w:t xml:space="preserve">, mais pour </w:t>
      </w:r>
      <w:r w:rsidR="001D2912">
        <w:t xml:space="preserve">se familiariser avec </w:t>
      </w:r>
      <w:r w:rsidR="001D2912" w:rsidRPr="00BC3ABE">
        <w:t xml:space="preserve">la tournure de pensée </w:t>
      </w:r>
      <w:r w:rsidR="001D2912" w:rsidRPr="00BC3ABE" w:rsidDel="00701C8C">
        <w:t>que forme</w:t>
      </w:r>
      <w:r w:rsidR="001D2912" w:rsidRPr="00BC3ABE">
        <w:t xml:space="preserve"> la programmation</w:t>
      </w:r>
      <w:r w:rsidR="001D2912" w:rsidRPr="00BC3ABE" w:rsidDel="00701C8C">
        <w:t>,</w:t>
      </w:r>
      <w:r w:rsidR="001D2912" w:rsidRPr="00BC3ABE">
        <w:t xml:space="preserve"> et </w:t>
      </w:r>
      <w:r w:rsidR="001D2912" w:rsidRPr="00BC3ABE" w:rsidDel="00701C8C">
        <w:t xml:space="preserve">l’entraînement </w:t>
      </w:r>
      <w:r w:rsidR="001D2912" w:rsidRPr="00BC3ABE">
        <w:t xml:space="preserve">à construire des algorithmes. Ces deux compétences vous </w:t>
      </w:r>
      <w:r w:rsidR="001D2912" w:rsidRPr="00BC3ABE">
        <w:lastRenderedPageBreak/>
        <w:t>aideront à comprendre la manière dont fonctionnent les machines pensantes.</w:t>
      </w:r>
      <w:r>
        <w:t xml:space="preserve"> </w:t>
      </w:r>
      <w:r w:rsidR="001D2912" w:rsidRPr="00BC3ABE">
        <w:t>La programmation n’est pas si difficile, et une multitude de cours peuvent vous mettre le pied à l’étrier.</w:t>
      </w:r>
      <w:r>
        <w:t xml:space="preserve"> </w:t>
      </w:r>
    </w:p>
    <w:p w14:paraId="6E61D482" w14:textId="75A81046" w:rsidR="001D2912" w:rsidRDefault="00627ED5" w:rsidP="00627ED5">
      <w:r>
        <w:t>Une fois acquises quelques bases,</w:t>
      </w:r>
      <w:r w:rsidR="004D3002">
        <w:t xml:space="preserve"> </w:t>
      </w:r>
      <w:r>
        <w:t>construisez des projets. Pour cela, s</w:t>
      </w:r>
      <w:r w:rsidR="004D3002">
        <w:t xml:space="preserve">uivez un projet existant en essayant d’avancer </w:t>
      </w:r>
      <w:r>
        <w:t xml:space="preserve">autant que possible </w:t>
      </w:r>
      <w:r w:rsidR="004D3002">
        <w:t xml:space="preserve">par vous-même, ou mieux encore, suivez votre curiosité pour répondre à vos propres questions, pour éprouver </w:t>
      </w:r>
      <w:r>
        <w:t>des</w:t>
      </w:r>
      <w:r w:rsidR="004D3002">
        <w:t xml:space="preserve"> hypothèses, pour construire vos propres outils. </w:t>
      </w:r>
      <w:r>
        <w:t xml:space="preserve">Vous n’aurez pas besoin de connaître le code sur le bout des doigts, car vous pourrez vous appuyer sur un modèle d’IA, qui génèrera le code pour vous : il ne vous faudra que le niveau de compréhension nécessaire pour le </w:t>
      </w:r>
      <w:r w:rsidR="004D3002">
        <w:t xml:space="preserve">superviser. J’ai rencontré un médecin qui avait construit un site web sans aucune notion de code : seulement, il avait demandé à </w:t>
      </w:r>
      <w:r>
        <w:t xml:space="preserve">une </w:t>
      </w:r>
      <w:r w:rsidR="004D3002">
        <w:t xml:space="preserve">IA </w:t>
      </w:r>
      <w:r>
        <w:t xml:space="preserve">de coder </w:t>
      </w:r>
      <w:r w:rsidR="004D3002">
        <w:t>un</w:t>
      </w:r>
      <w:r>
        <w:t>e</w:t>
      </w:r>
      <w:r w:rsidR="004D3002">
        <w:t xml:space="preserve"> premi</w:t>
      </w:r>
      <w:r>
        <w:t>è</w:t>
      </w:r>
      <w:r w:rsidR="004D3002">
        <w:t>r</w:t>
      </w:r>
      <w:r>
        <w:t>e version</w:t>
      </w:r>
      <w:r w:rsidR="004D3002">
        <w:t xml:space="preserve">, puis avait </w:t>
      </w:r>
      <w:r>
        <w:t xml:space="preserve">continué de discuter avec elle </w:t>
      </w:r>
      <w:r w:rsidR="004D3002">
        <w:t xml:space="preserve">en </w:t>
      </w:r>
      <w:r>
        <w:t xml:space="preserve">lui </w:t>
      </w:r>
      <w:r w:rsidR="004D3002">
        <w:t xml:space="preserve">décrivant les symptômes des </w:t>
      </w:r>
      <w:r>
        <w:t>défauts</w:t>
      </w:r>
      <w:r w:rsidR="004D3002">
        <w:t xml:space="preserve"> qu’il voyait, </w:t>
      </w:r>
      <w:r>
        <w:t>pour les corriger par étapes jusqu’à arriver à un très bon résultat</w:t>
      </w:r>
      <w:r w:rsidR="004D3002">
        <w:t>.</w:t>
      </w:r>
      <w:r w:rsidR="003F471D">
        <w:t xml:space="preserve"> Les modèles d’IA vous aideront à construire votre projet, ils peuvent aussi être une composante de votre projet : vous pouvez faire appel au serveur des grandes entreprises d’IA comme Anthropic ou OpenAI pour générer des complétions de texte, lire ou dessiner des images, transcrire des textes.</w:t>
      </w:r>
    </w:p>
    <w:p w14:paraId="79C25BD2" w14:textId="0021902F" w:rsidR="00627ED5" w:rsidRPr="00BC3ABE" w:rsidRDefault="00627ED5" w:rsidP="003E66DC">
      <w:pPr>
        <w:ind w:firstLine="0"/>
      </w:pPr>
      <w:r>
        <w:t>Voici des propositions de projets à suivre :</w:t>
      </w:r>
    </w:p>
    <w:p w14:paraId="3A226CA4" w14:textId="29094E9F" w:rsidR="001D2912" w:rsidRPr="003E66DC" w:rsidRDefault="001D2912" w:rsidP="00872D79">
      <w:pPr>
        <w:pStyle w:val="ListParagraph"/>
      </w:pPr>
      <w:r w:rsidRPr="00BC3ABE" w:rsidDel="00701C8C">
        <w:t>Débutant </w:t>
      </w:r>
      <w:r w:rsidRPr="00BC3ABE">
        <w:t>:</w:t>
      </w:r>
      <w:r w:rsidRPr="00BC3ABE">
        <w:rPr>
          <w:spacing w:val="80"/>
        </w:rPr>
        <w:t xml:space="preserve"> </w:t>
      </w:r>
      <w:r w:rsidRPr="00BC3ABE">
        <w:t>apprendre</w:t>
      </w:r>
      <w:r w:rsidRPr="00BC3ABE">
        <w:rPr>
          <w:spacing w:val="80"/>
        </w:rPr>
        <w:t xml:space="preserve"> </w:t>
      </w:r>
      <w:r w:rsidRPr="00BC3ABE">
        <w:t>à</w:t>
      </w:r>
      <w:r w:rsidRPr="00BC3ABE">
        <w:rPr>
          <w:spacing w:val="80"/>
        </w:rPr>
        <w:t xml:space="preserve"> </w:t>
      </w:r>
      <w:r w:rsidRPr="00BC3ABE">
        <w:t>construire</w:t>
      </w:r>
      <w:r w:rsidRPr="00BC3ABE">
        <w:rPr>
          <w:spacing w:val="80"/>
        </w:rPr>
        <w:t xml:space="preserve"> </w:t>
      </w:r>
      <w:r w:rsidRPr="00BC3ABE">
        <w:t>des</w:t>
      </w:r>
      <w:r w:rsidRPr="00BC3ABE">
        <w:rPr>
          <w:spacing w:val="80"/>
        </w:rPr>
        <w:t xml:space="preserve"> </w:t>
      </w:r>
      <w:r w:rsidR="00627ED5">
        <w:t>briques</w:t>
      </w:r>
      <w:r w:rsidRPr="00BC3ABE">
        <w:rPr>
          <w:spacing w:val="80"/>
        </w:rPr>
        <w:t xml:space="preserve"> </w:t>
      </w:r>
      <w:r w:rsidRPr="00BC3ABE">
        <w:t>élémentaires</w:t>
      </w:r>
      <w:r w:rsidRPr="00BC3ABE">
        <w:rPr>
          <w:spacing w:val="80"/>
        </w:rPr>
        <w:t xml:space="preserve"> </w:t>
      </w:r>
      <w:r w:rsidRPr="00BC3ABE">
        <w:t xml:space="preserve">avec </w:t>
      </w:r>
      <w:r w:rsidRPr="00BC3ABE">
        <w:rPr>
          <w:spacing w:val="-2"/>
        </w:rPr>
        <w:t>Python</w:t>
      </w:r>
    </w:p>
    <w:p w14:paraId="4DC05E50" w14:textId="376CF8FD" w:rsidR="00627ED5" w:rsidRPr="00BC3ABE" w:rsidRDefault="00627ED5" w:rsidP="00872D79">
      <w:pPr>
        <w:pStyle w:val="ListParagraph"/>
      </w:pPr>
      <w:r>
        <w:rPr>
          <w:spacing w:val="-2"/>
        </w:rPr>
        <w:t>Débutant : suivre le « Agents Course » de Hugging Face pour se famil</w:t>
      </w:r>
      <w:r w:rsidR="003F471D">
        <w:rPr>
          <w:spacing w:val="-2"/>
        </w:rPr>
        <w:t>i</w:t>
      </w:r>
      <w:r>
        <w:rPr>
          <w:spacing w:val="-2"/>
        </w:rPr>
        <w:t>ariser avec les agents. Puis, refermez tout, et essayer de coder vous-même un agent, de zéro.</w:t>
      </w:r>
    </w:p>
    <w:p w14:paraId="55AEA91E" w14:textId="487C995F" w:rsidR="001D2912" w:rsidRPr="00BC3ABE" w:rsidRDefault="001D2912" w:rsidP="00872D79">
      <w:pPr>
        <w:pStyle w:val="ListParagraph"/>
      </w:pPr>
      <w:r w:rsidRPr="00BC3ABE" w:rsidDel="00701C8C">
        <w:t>Intermédiaire </w:t>
      </w:r>
      <w:r w:rsidRPr="00BC3ABE">
        <w:t>: suivre l</w:t>
      </w:r>
      <w:r w:rsidR="00627ED5">
        <w:t xml:space="preserve">a </w:t>
      </w:r>
      <w:r w:rsidRPr="00BC3ABE">
        <w:t xml:space="preserve">« Deep </w:t>
      </w:r>
      <w:r w:rsidR="00627ED5">
        <w:t>L</w:t>
      </w:r>
      <w:r w:rsidRPr="00BC3ABE">
        <w:t>earning </w:t>
      </w:r>
      <w:r w:rsidR="00627ED5">
        <w:t xml:space="preserve">Specialization </w:t>
      </w:r>
      <w:r w:rsidRPr="00BC3ABE">
        <w:t>» d</w:t>
      </w:r>
      <w:r w:rsidR="00627ED5">
        <w:t xml:space="preserve">u génial </w:t>
      </w:r>
      <w:r w:rsidRPr="00BC3ABE">
        <w:t>Andrew Ng sur sa plateforme Deeplearning.ai.</w:t>
      </w:r>
    </w:p>
    <w:p w14:paraId="118CA3F9" w14:textId="79CFF5FD" w:rsidR="00627ED5" w:rsidRDefault="001D2912" w:rsidP="00627ED5">
      <w:pPr>
        <w:pStyle w:val="ListParagraph"/>
      </w:pPr>
      <w:r w:rsidRPr="004D3002" w:rsidDel="00701C8C">
        <w:t>Avancé</w:t>
      </w:r>
      <w:r w:rsidRPr="004D3002" w:rsidDel="00701C8C">
        <w:rPr>
          <w:spacing w:val="-8"/>
        </w:rPr>
        <w:t> </w:t>
      </w:r>
      <w:r w:rsidRPr="004D3002">
        <w:t>:</w:t>
      </w:r>
      <w:r w:rsidRPr="004D3002">
        <w:rPr>
          <w:spacing w:val="-6"/>
        </w:rPr>
        <w:t xml:space="preserve"> </w:t>
      </w:r>
      <w:r w:rsidR="004D3002">
        <w:rPr>
          <w:spacing w:val="-6"/>
        </w:rPr>
        <w:t xml:space="preserve">suivre </w:t>
      </w:r>
      <w:r w:rsidRPr="004D3002">
        <w:t>le</w:t>
      </w:r>
      <w:r w:rsidRPr="004D3002">
        <w:rPr>
          <w:spacing w:val="-5"/>
        </w:rPr>
        <w:t xml:space="preserve"> </w:t>
      </w:r>
      <w:r w:rsidRPr="004D3002">
        <w:t>cours</w:t>
      </w:r>
      <w:r w:rsidRPr="004D3002">
        <w:rPr>
          <w:spacing w:val="-6"/>
        </w:rPr>
        <w:t xml:space="preserve"> </w:t>
      </w:r>
      <w:r w:rsidRPr="004D3002">
        <w:t>«</w:t>
      </w:r>
      <w:r w:rsidRPr="004D3002">
        <w:rPr>
          <w:spacing w:val="-7"/>
        </w:rPr>
        <w:t> </w:t>
      </w:r>
      <w:r w:rsidRPr="004D3002">
        <w:t>Building</w:t>
      </w:r>
      <w:r w:rsidRPr="004D3002">
        <w:rPr>
          <w:spacing w:val="-5"/>
        </w:rPr>
        <w:t xml:space="preserve"> </w:t>
      </w:r>
      <w:r w:rsidRPr="004D3002">
        <w:t>GPT-3</w:t>
      </w:r>
      <w:r w:rsidRPr="004D3002">
        <w:rPr>
          <w:spacing w:val="-6"/>
        </w:rPr>
        <w:t xml:space="preserve"> </w:t>
      </w:r>
      <w:r w:rsidRPr="004D3002">
        <w:t>from</w:t>
      </w:r>
      <w:r w:rsidRPr="004D3002">
        <w:rPr>
          <w:spacing w:val="-6"/>
        </w:rPr>
        <w:t xml:space="preserve"> </w:t>
      </w:r>
      <w:r w:rsidRPr="004D3002">
        <w:t>scratch</w:t>
      </w:r>
      <w:r w:rsidRPr="004D3002">
        <w:rPr>
          <w:spacing w:val="-6"/>
        </w:rPr>
        <w:t> </w:t>
      </w:r>
      <w:r w:rsidRPr="004D3002">
        <w:t>»</w:t>
      </w:r>
      <w:r w:rsidRPr="004D3002">
        <w:rPr>
          <w:spacing w:val="-6"/>
        </w:rPr>
        <w:t xml:space="preserve"> </w:t>
      </w:r>
      <w:r w:rsidRPr="004D3002">
        <w:t>d’Andrej</w:t>
      </w:r>
      <w:r w:rsidRPr="004D3002">
        <w:rPr>
          <w:spacing w:val="-5"/>
        </w:rPr>
        <w:t xml:space="preserve"> </w:t>
      </w:r>
      <w:r w:rsidRPr="004D3002">
        <w:rPr>
          <w:spacing w:val="-2"/>
        </w:rPr>
        <w:t>Karpathy</w:t>
      </w:r>
      <w:r w:rsidR="004D3002" w:rsidRPr="003E66DC">
        <w:rPr>
          <w:spacing w:val="-2"/>
        </w:rPr>
        <w:t xml:space="preserve">, ou </w:t>
      </w:r>
      <w:r w:rsidR="004D3002">
        <w:rPr>
          <w:spacing w:val="-2"/>
        </w:rPr>
        <w:t>explorer</w:t>
      </w:r>
      <w:r w:rsidR="004D3002" w:rsidRPr="003E66DC">
        <w:rPr>
          <w:spacing w:val="-2"/>
        </w:rPr>
        <w:t xml:space="preserve"> le repo GitHub “NanoGPT”</w:t>
      </w:r>
      <w:r w:rsidRPr="004D3002">
        <w:rPr>
          <w:spacing w:val="-2"/>
        </w:rPr>
        <w:t>.</w:t>
      </w:r>
    </w:p>
    <w:p w14:paraId="10F1E1E2" w14:textId="2E704837" w:rsidR="001D2912" w:rsidRPr="003E66DC" w:rsidRDefault="00627ED5" w:rsidP="003E66DC">
      <w:pPr>
        <w:ind w:firstLine="284"/>
      </w:pPr>
      <w:r w:rsidRPr="00BC3ABE">
        <w:t xml:space="preserve">Ensuite, pour mieux comprendre les forces et les faiblesses des IA actuelles, </w:t>
      </w:r>
      <w:r>
        <w:t>essayez régulièrement de nouveaux outils et de nouveaux modèles, en gardant toujours</w:t>
      </w:r>
      <w:r w:rsidRPr="00BC3ABE">
        <w:t xml:space="preserve"> à l’esprit que leurs capacités actuelles ne sont que des points sur une courbe de croissance exponentielle, que leurs limites sont peut-être toutes provisoires, et que leurs compétences ne sont qu’une ébauche de leur puissance future.</w:t>
      </w:r>
      <w:bookmarkStart w:id="3498" w:name="_bookmark297"/>
      <w:bookmarkStart w:id="3499" w:name="Conclusion"/>
      <w:bookmarkStart w:id="3500" w:name="_Toc193205500"/>
      <w:bookmarkEnd w:id="3498"/>
    </w:p>
    <w:p w14:paraId="2A734E94" w14:textId="77777777" w:rsidR="001D2912" w:rsidRPr="00BC3ABE" w:rsidRDefault="001D2912" w:rsidP="00E44AC1">
      <w:pPr>
        <w:pStyle w:val="Heading2"/>
        <w:spacing w:line="276" w:lineRule="auto"/>
      </w:pPr>
      <w:bookmarkStart w:id="3501" w:name="_Toc201829636"/>
      <w:r w:rsidRPr="00636DA4">
        <w:lastRenderedPageBreak/>
        <w:t>Conclusion</w:t>
      </w:r>
      <w:bookmarkEnd w:id="3489"/>
      <w:bookmarkEnd w:id="3499"/>
      <w:bookmarkEnd w:id="3500"/>
      <w:bookmarkEnd w:id="3501"/>
    </w:p>
    <w:p w14:paraId="249A5571" w14:textId="77777777" w:rsidR="001D2912" w:rsidRPr="00BC3ABE" w:rsidRDefault="001D2912" w:rsidP="003175A3">
      <w:r w:rsidRPr="00BC3ABE">
        <w:t>Toutes les décisions de notre histoire, la guerre</w:t>
      </w:r>
      <w:r w:rsidRPr="00BC3ABE">
        <w:rPr>
          <w:spacing w:val="-2"/>
        </w:rPr>
        <w:t xml:space="preserve"> </w:t>
      </w:r>
      <w:r w:rsidRPr="00BC3ABE">
        <w:t>comme</w:t>
      </w:r>
      <w:r w:rsidRPr="00BC3ABE">
        <w:rPr>
          <w:spacing w:val="-2"/>
        </w:rPr>
        <w:t xml:space="preserve"> </w:t>
      </w:r>
      <w:r w:rsidRPr="00BC3ABE">
        <w:t>la</w:t>
      </w:r>
      <w:r w:rsidRPr="00BC3ABE">
        <w:rPr>
          <w:spacing w:val="-2"/>
        </w:rPr>
        <w:t xml:space="preserve"> </w:t>
      </w:r>
      <w:r w:rsidRPr="00BC3ABE">
        <w:t>paix,</w:t>
      </w:r>
      <w:r w:rsidRPr="00BC3ABE">
        <w:rPr>
          <w:spacing w:val="-2"/>
        </w:rPr>
        <w:t xml:space="preserve"> </w:t>
      </w:r>
      <w:r w:rsidRPr="00BC3ABE">
        <w:t>les</w:t>
      </w:r>
      <w:r w:rsidRPr="00BC3ABE">
        <w:rPr>
          <w:spacing w:val="-2"/>
        </w:rPr>
        <w:t xml:space="preserve"> </w:t>
      </w:r>
      <w:r w:rsidRPr="00BC3ABE">
        <w:t>grands</w:t>
      </w:r>
      <w:r w:rsidRPr="00BC3ABE">
        <w:rPr>
          <w:spacing w:val="-2"/>
        </w:rPr>
        <w:t xml:space="preserve"> </w:t>
      </w:r>
      <w:r w:rsidRPr="00BC3ABE">
        <w:t>travaux</w:t>
      </w:r>
      <w:r w:rsidRPr="00BC3ABE">
        <w:rPr>
          <w:spacing w:val="-2"/>
        </w:rPr>
        <w:t xml:space="preserve"> </w:t>
      </w:r>
      <w:r w:rsidRPr="00BC3ABE">
        <w:t>comme</w:t>
      </w:r>
      <w:r w:rsidRPr="00BC3ABE">
        <w:rPr>
          <w:spacing w:val="-2"/>
        </w:rPr>
        <w:t xml:space="preserve"> </w:t>
      </w:r>
      <w:r w:rsidRPr="00BC3ABE">
        <w:t>les</w:t>
      </w:r>
      <w:r w:rsidRPr="00BC3ABE">
        <w:rPr>
          <w:spacing w:val="-2"/>
        </w:rPr>
        <w:t xml:space="preserve"> </w:t>
      </w:r>
      <w:r w:rsidRPr="00BC3ABE">
        <w:t>petites</w:t>
      </w:r>
      <w:r w:rsidRPr="00BC3ABE">
        <w:rPr>
          <w:spacing w:val="-2"/>
        </w:rPr>
        <w:t xml:space="preserve"> </w:t>
      </w:r>
      <w:r w:rsidRPr="00BC3ABE">
        <w:t>œuvres</w:t>
      </w:r>
      <w:r w:rsidRPr="00BC3ABE">
        <w:rPr>
          <w:color w:val="000000" w:themeColor="text1"/>
        </w:rPr>
        <w:t>, ont été prise</w:t>
      </w:r>
      <w:r>
        <w:rPr>
          <w:color w:val="000000" w:themeColor="text1"/>
        </w:rPr>
        <w:t>s</w:t>
      </w:r>
      <w:r w:rsidRPr="00BC3ABE">
        <w:rPr>
          <w:color w:val="000000" w:themeColor="text1"/>
        </w:rPr>
        <w:t xml:space="preserve"> par des humains.</w:t>
      </w:r>
      <w:r w:rsidRPr="00BC3ABE">
        <w:rPr>
          <w:spacing w:val="-2"/>
        </w:rPr>
        <w:t xml:space="preserve"> </w:t>
      </w:r>
      <w:r w:rsidRPr="00BC3ABE">
        <w:t xml:space="preserve">L’arrivée de l’intelligence artificielle </w:t>
      </w:r>
      <w:r w:rsidRPr="00BC3ABE">
        <w:rPr>
          <w:color w:val="000000" w:themeColor="text1"/>
        </w:rPr>
        <w:t>marque</w:t>
      </w:r>
      <w:r w:rsidRPr="00BC3ABE">
        <w:t xml:space="preserve"> une rupture dans la trame de l’Histoire : </w:t>
      </w:r>
      <w:r w:rsidRPr="00BC3ABE">
        <w:rPr>
          <w:color w:val="000000" w:themeColor="text1"/>
        </w:rPr>
        <w:t>les</w:t>
      </w:r>
      <w:r w:rsidRPr="00BC3ABE">
        <w:t xml:space="preserve"> machines </w:t>
      </w:r>
      <w:r w:rsidRPr="00BC3ABE">
        <w:rPr>
          <w:color w:val="000000" w:themeColor="text1"/>
        </w:rPr>
        <w:t>viennent façonner le monde à nos côtés</w:t>
      </w:r>
      <w:r w:rsidRPr="00BC3ABE">
        <w:t>.</w:t>
      </w:r>
    </w:p>
    <w:p w14:paraId="4FCC8314" w14:textId="77777777" w:rsidR="001D2912" w:rsidRPr="00BC3ABE" w:rsidRDefault="001D2912" w:rsidP="003175A3">
      <w:r w:rsidRPr="00BC3ABE">
        <w:t>Cela induira des transformations profondes. Certaines sont menaçantes : chômage</w:t>
      </w:r>
      <w:r w:rsidRPr="00BC3ABE">
        <w:rPr>
          <w:spacing w:val="-3"/>
        </w:rPr>
        <w:t xml:space="preserve"> </w:t>
      </w:r>
      <w:r w:rsidRPr="00BC3ABE">
        <w:t>de</w:t>
      </w:r>
      <w:r w:rsidRPr="00BC3ABE">
        <w:rPr>
          <w:spacing w:val="-3"/>
        </w:rPr>
        <w:t xml:space="preserve"> </w:t>
      </w:r>
      <w:r w:rsidRPr="00BC3ABE">
        <w:t>masse,</w:t>
      </w:r>
      <w:r w:rsidRPr="00BC3ABE">
        <w:rPr>
          <w:spacing w:val="-3"/>
        </w:rPr>
        <w:t xml:space="preserve"> </w:t>
      </w:r>
      <w:r w:rsidRPr="00BC3ABE">
        <w:t>addiction</w:t>
      </w:r>
      <w:r w:rsidRPr="00BC3ABE">
        <w:rPr>
          <w:spacing w:val="-3"/>
        </w:rPr>
        <w:t xml:space="preserve"> </w:t>
      </w:r>
      <w:r w:rsidRPr="00BC3ABE">
        <w:t>à</w:t>
      </w:r>
      <w:r w:rsidRPr="00BC3ABE">
        <w:rPr>
          <w:spacing w:val="-3"/>
        </w:rPr>
        <w:t xml:space="preserve"> </w:t>
      </w:r>
      <w:r w:rsidRPr="00BC3ABE">
        <w:t>des</w:t>
      </w:r>
      <w:r w:rsidRPr="00BC3ABE">
        <w:rPr>
          <w:spacing w:val="-3"/>
        </w:rPr>
        <w:t xml:space="preserve"> </w:t>
      </w:r>
      <w:r w:rsidRPr="00BC3ABE">
        <w:t>paradis</w:t>
      </w:r>
      <w:r w:rsidRPr="00BC3ABE">
        <w:rPr>
          <w:spacing w:val="-3"/>
        </w:rPr>
        <w:t xml:space="preserve"> </w:t>
      </w:r>
      <w:r w:rsidRPr="00BC3ABE">
        <w:t>artificiels,</w:t>
      </w:r>
      <w:r w:rsidRPr="00BC3ABE">
        <w:rPr>
          <w:spacing w:val="-3"/>
        </w:rPr>
        <w:t xml:space="preserve"> </w:t>
      </w:r>
      <w:r w:rsidRPr="00BC3ABE">
        <w:t>explosion</w:t>
      </w:r>
      <w:r w:rsidRPr="00BC3ABE">
        <w:rPr>
          <w:spacing w:val="-3"/>
        </w:rPr>
        <w:t xml:space="preserve"> </w:t>
      </w:r>
      <w:r w:rsidRPr="00BC3ABE">
        <w:t>des</w:t>
      </w:r>
      <w:r w:rsidRPr="00BC3ABE">
        <w:rPr>
          <w:spacing w:val="-3"/>
        </w:rPr>
        <w:t xml:space="preserve"> </w:t>
      </w:r>
      <w:r w:rsidRPr="00BC3ABE">
        <w:t>inégalités. D’autres au contraire sont lumineuses : arrivée de tuteurs efficaces donnant à chaque écolier une chance égale, possibilité d’obtenir des soins de très grande qualité, progrès scientifiques qui permettront de prolonger notre vie en bonne santé, accompagnement des personnes âgées.</w:t>
      </w:r>
    </w:p>
    <w:p w14:paraId="73CD647D" w14:textId="0F5EA372" w:rsidR="001D2912" w:rsidRPr="00BC3ABE" w:rsidRDefault="001D2912" w:rsidP="003175A3">
      <w:r w:rsidRPr="00BC3ABE">
        <w:t xml:space="preserve">Impossible de prévoir précisément l’issue de ces révolutions. </w:t>
      </w:r>
      <w:del w:id="3502" w:author="Microsoft Office User" w:date="2025-07-27T21:25:00Z">
        <w:r w:rsidRPr="00BC3ABE" w:rsidDel="005B4B7E">
          <w:delText xml:space="preserve">Mais </w:delText>
        </w:r>
      </w:del>
      <w:ins w:id="3503" w:author="Microsoft Office User" w:date="2025-07-27T21:25:00Z">
        <w:r w:rsidR="005B4B7E">
          <w:t>Quoi qu’il en soit</w:t>
        </w:r>
      </w:ins>
      <w:ins w:id="3504" w:author="Microsoft Office User" w:date="2025-07-28T03:49:00Z">
        <w:r w:rsidR="00CB412D">
          <w:t>,</w:t>
        </w:r>
      </w:ins>
      <w:ins w:id="3505" w:author="Microsoft Office User" w:date="2025-07-27T21:25:00Z">
        <w:r w:rsidR="005B4B7E" w:rsidRPr="00BC3ABE">
          <w:t xml:space="preserve"> </w:t>
        </w:r>
      </w:ins>
      <w:r w:rsidRPr="00BC3ABE">
        <w:t xml:space="preserve">la vitesse de ces changements leur donnera </w:t>
      </w:r>
      <w:del w:id="3506" w:author="Microsoft Office User" w:date="2025-07-27T21:25:00Z">
        <w:r w:rsidRPr="00BC3ABE" w:rsidDel="005B4B7E">
          <w:delText xml:space="preserve">de toute façon </w:delText>
        </w:r>
      </w:del>
      <w:r w:rsidRPr="00BC3ABE">
        <w:t xml:space="preserve">l’aspect de violentes crises : crise du travail, crises </w:t>
      </w:r>
      <w:ins w:id="3507" w:author="Microsoft Office User" w:date="2025-07-27T21:25:00Z">
        <w:r w:rsidR="005B4B7E">
          <w:t xml:space="preserve">sociales, crises </w:t>
        </w:r>
      </w:ins>
      <w:r w:rsidRPr="00BC3ABE">
        <w:t>politiques. Cette tempête qui arrive laissera peut-être derrière elle un ciel plus clair, mais elle peut aussi nous jeter sur les récifs. Puisqu’il est impossible de ralentir à moins que tous les pays du monde s’accordent sur un moratoire au développement des IA, nous sommes condamnés à entrer dans la tempête.</w:t>
      </w:r>
    </w:p>
    <w:p w14:paraId="29950187" w14:textId="77777777" w:rsidR="001D2912" w:rsidRPr="00BC3ABE" w:rsidDel="00C01E6D" w:rsidRDefault="001D2912" w:rsidP="003175A3">
      <w:pPr>
        <w:rPr>
          <w:spacing w:val="-2"/>
        </w:rPr>
      </w:pPr>
      <w:r w:rsidRPr="00BC3ABE">
        <w:t>Alors</w:t>
      </w:r>
      <w:r w:rsidRPr="00BC3ABE">
        <w:rPr>
          <w:spacing w:val="-2"/>
        </w:rPr>
        <w:t xml:space="preserve"> </w:t>
      </w:r>
      <w:r w:rsidRPr="00BC3ABE">
        <w:t>fixons</w:t>
      </w:r>
      <w:r w:rsidRPr="00BC3ABE">
        <w:rPr>
          <w:spacing w:val="-1"/>
        </w:rPr>
        <w:t xml:space="preserve"> </w:t>
      </w:r>
      <w:r w:rsidRPr="00BC3ABE">
        <w:t>un</w:t>
      </w:r>
      <w:r w:rsidRPr="00BC3ABE">
        <w:rPr>
          <w:spacing w:val="-2"/>
        </w:rPr>
        <w:t xml:space="preserve"> </w:t>
      </w:r>
      <w:r w:rsidRPr="00BC3ABE">
        <w:t>bon</w:t>
      </w:r>
      <w:r w:rsidRPr="00BC3ABE">
        <w:rPr>
          <w:spacing w:val="-1"/>
        </w:rPr>
        <w:t xml:space="preserve"> </w:t>
      </w:r>
      <w:r w:rsidRPr="00BC3ABE">
        <w:t>cap,</w:t>
      </w:r>
      <w:r w:rsidRPr="00BC3ABE">
        <w:rPr>
          <w:spacing w:val="-2"/>
        </w:rPr>
        <w:t xml:space="preserve"> </w:t>
      </w:r>
      <w:r w:rsidRPr="00BC3ABE">
        <w:t>et</w:t>
      </w:r>
      <w:r w:rsidRPr="00BC3ABE">
        <w:rPr>
          <w:spacing w:val="-1"/>
        </w:rPr>
        <w:t xml:space="preserve"> </w:t>
      </w:r>
      <w:r w:rsidRPr="00BC3ABE">
        <w:t>tenons</w:t>
      </w:r>
      <w:r w:rsidRPr="00BC3ABE">
        <w:rPr>
          <w:spacing w:val="-2"/>
        </w:rPr>
        <w:t xml:space="preserve"> </w:t>
      </w:r>
      <w:r w:rsidRPr="00BC3ABE">
        <w:t>fermement</w:t>
      </w:r>
      <w:r w:rsidRPr="00BC3ABE">
        <w:rPr>
          <w:spacing w:val="-1"/>
        </w:rPr>
        <w:t xml:space="preserve"> </w:t>
      </w:r>
      <w:r w:rsidRPr="00BC3ABE">
        <w:t>la</w:t>
      </w:r>
      <w:r w:rsidRPr="00BC3ABE">
        <w:rPr>
          <w:spacing w:val="-1"/>
        </w:rPr>
        <w:t xml:space="preserve"> </w:t>
      </w:r>
      <w:r w:rsidRPr="00BC3ABE">
        <w:rPr>
          <w:spacing w:val="-2"/>
        </w:rPr>
        <w:t>barre.</w:t>
      </w:r>
    </w:p>
    <w:p w14:paraId="54686418" w14:textId="77777777" w:rsidR="001D2912" w:rsidRDefault="001D2912" w:rsidP="00872D79">
      <w:pPr>
        <w:rPr>
          <w:rFonts w:ascii="Times New Roman" w:hAnsi="Times New Roman" w:cs="Times New Roman"/>
          <w:b/>
          <w:bCs/>
          <w:sz w:val="56"/>
          <w:szCs w:val="56"/>
        </w:rPr>
      </w:pPr>
      <w:r w:rsidDel="00C01E6D">
        <w:br w:type="page"/>
      </w:r>
    </w:p>
    <w:p w14:paraId="43D4D492" w14:textId="77777777" w:rsidR="001D2912" w:rsidRPr="00BC3ABE" w:rsidRDefault="001D2912" w:rsidP="00E44AC1">
      <w:pPr>
        <w:pStyle w:val="Heading2"/>
        <w:spacing w:line="276" w:lineRule="auto"/>
      </w:pPr>
      <w:bookmarkStart w:id="3508" w:name="_Toc201829637"/>
      <w:r w:rsidRPr="00BC3ABE">
        <w:lastRenderedPageBreak/>
        <w:t>Remerciements</w:t>
      </w:r>
      <w:bookmarkEnd w:id="3508"/>
    </w:p>
    <w:p w14:paraId="56EBB570" w14:textId="77777777" w:rsidR="001D2912" w:rsidRPr="003175A3" w:rsidRDefault="001D2912" w:rsidP="00E44AC1">
      <w:pPr>
        <w:tabs>
          <w:tab w:val="left" w:pos="360"/>
          <w:tab w:val="left" w:pos="720"/>
          <w:tab w:val="left" w:pos="1080"/>
          <w:tab w:val="left" w:pos="1440"/>
          <w:tab w:val="left" w:pos="1800"/>
          <w:tab w:val="left" w:pos="2160"/>
          <w:tab w:val="left" w:pos="2880"/>
          <w:tab w:val="left" w:pos="3600"/>
          <w:tab w:val="left" w:pos="4320"/>
        </w:tabs>
        <w:ind w:firstLine="360"/>
      </w:pPr>
      <w:r w:rsidRPr="00872D79">
        <w:t>Merci à vous</w:t>
      </w:r>
      <w:r w:rsidRPr="003175A3">
        <w:t xml:space="preserve"> qui m’avez donné vos retours sur ces pages, vos relectures m’ont été d’une grande aide. </w:t>
      </w:r>
      <w:r w:rsidRPr="003175A3">
        <w:rPr>
          <w:highlight w:val="yellow"/>
        </w:rPr>
        <w:t xml:space="preserve">En particulier à Astrid, qui a écrit de larges pans du chapitre </w:t>
      </w:r>
      <w:commentRangeStart w:id="3509"/>
      <w:r w:rsidRPr="003175A3">
        <w:rPr>
          <w:highlight w:val="yellow"/>
        </w:rPr>
        <w:t>10</w:t>
      </w:r>
      <w:commentRangeEnd w:id="3509"/>
      <w:r>
        <w:rPr>
          <w:rStyle w:val="CommentReference"/>
        </w:rPr>
        <w:commentReference w:id="3509"/>
      </w:r>
      <w:r w:rsidRPr="003175A3">
        <w:rPr>
          <w:highlight w:val="yellow"/>
        </w:rPr>
        <w:t>.</w:t>
      </w:r>
      <w:r w:rsidRPr="003175A3">
        <w:t xml:space="preserve"> Enfin, merci à mes amis avec lesquels j’ai eu de grandes discussions à propos de tous ces sujets. La majorité de ces idées vient de vous, vous avez dû en reconnaître certaines au détour de</w:t>
      </w:r>
      <w:r>
        <w:t xml:space="preserve"> ce</w:t>
      </w:r>
      <w:r w:rsidRPr="003175A3">
        <w:t>s pages.</w:t>
      </w:r>
    </w:p>
    <w:p w14:paraId="2B9C5FB5" w14:textId="77777777" w:rsidR="001D2912" w:rsidRDefault="001D2912" w:rsidP="003E161F">
      <w:pPr>
        <w:widowControl/>
        <w:pBdr>
          <w:top w:val="nil"/>
          <w:left w:val="nil"/>
          <w:bottom w:val="nil"/>
          <w:right w:val="nil"/>
          <w:between w:val="nil"/>
          <w:bar w:val="nil"/>
        </w:pBdr>
        <w:autoSpaceDE/>
        <w:autoSpaceDN/>
        <w:ind w:firstLine="0"/>
        <w:rPr>
          <w:sz w:val="56"/>
          <w:szCs w:val="56"/>
        </w:rPr>
        <w:pPrChange w:id="3510" w:author="Microsoft Office User" w:date="2025-07-28T03:04:00Z">
          <w:pPr>
            <w:widowControl/>
            <w:pBdr>
              <w:top w:val="nil"/>
              <w:left w:val="nil"/>
              <w:bottom w:val="nil"/>
              <w:right w:val="nil"/>
              <w:between w:val="nil"/>
              <w:bar w:val="nil"/>
            </w:pBdr>
            <w:autoSpaceDE/>
            <w:autoSpaceDN/>
          </w:pPr>
        </w:pPrChange>
      </w:pPr>
      <w:bookmarkStart w:id="3511" w:name="Annexe"/>
      <w:del w:id="3512" w:author="Microsoft Office User" w:date="2025-07-28T03:04:00Z">
        <w:r w:rsidDel="003E161F">
          <w:br w:type="page"/>
        </w:r>
      </w:del>
    </w:p>
    <w:p w14:paraId="29106A50" w14:textId="73B1594F" w:rsidR="001D2912" w:rsidRPr="00BC3ABE" w:rsidDel="003E161F" w:rsidRDefault="001D2912" w:rsidP="00E44AC1">
      <w:pPr>
        <w:pStyle w:val="Heading1"/>
        <w:spacing w:line="276" w:lineRule="auto"/>
        <w:rPr>
          <w:del w:id="3513" w:author="Microsoft Office User" w:date="2025-07-28T03:04:00Z"/>
        </w:rPr>
      </w:pPr>
      <w:bookmarkStart w:id="3514" w:name="_Toc201829638"/>
      <w:bookmarkEnd w:id="3511"/>
      <w:del w:id="3515" w:author="Microsoft Office User" w:date="2025-07-28T03:04:00Z">
        <w:r w:rsidDel="003E161F">
          <w:delText xml:space="preserve">Glossaire </w:delText>
        </w:r>
        <w:commentRangeStart w:id="3516"/>
        <w:r w:rsidDel="003E161F">
          <w:delText>technique</w:delText>
        </w:r>
        <w:commentRangeEnd w:id="3516"/>
        <w:r w:rsidDel="003E161F">
          <w:rPr>
            <w:rStyle w:val="CommentReference"/>
            <w:rFonts w:ascii="Calibri Light" w:hAnsi="Calibri Light"/>
          </w:rPr>
          <w:commentReference w:id="3516"/>
        </w:r>
        <w:bookmarkEnd w:id="3514"/>
      </w:del>
    </w:p>
    <w:p w14:paraId="75CB4471" w14:textId="75BC1917" w:rsidR="001D2912" w:rsidRPr="00BC3ABE" w:rsidDel="003E161F" w:rsidRDefault="001D2912" w:rsidP="00E44AC1">
      <w:pPr>
        <w:rPr>
          <w:del w:id="3517" w:author="Microsoft Office User" w:date="2025-07-28T03:04:00Z"/>
          <w:rFonts w:ascii="Times New Roman" w:eastAsia="Times New Roman" w:hAnsi="Times New Roman" w:cs="Times New Roman"/>
          <w:color w:val="000000" w:themeColor="text1"/>
          <w:sz w:val="26"/>
          <w:szCs w:val="26"/>
          <w:lang w:eastAsia="fr-FR"/>
        </w:rPr>
      </w:pPr>
    </w:p>
    <w:p w14:paraId="120DAAE6" w14:textId="4B2D525A" w:rsidR="001D2912" w:rsidRPr="00BC3ABE" w:rsidDel="003E161F" w:rsidRDefault="001D2912" w:rsidP="003E66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del w:id="3518" w:author="Microsoft Office User" w:date="2025-07-28T03:04:00Z"/>
          <w:rFonts w:ascii="Times New Roman" w:hAnsi="Times New Roman" w:cs="Times New Roman"/>
          <w:color w:val="000000" w:themeColor="text1"/>
          <w:sz w:val="26"/>
          <w:szCs w:val="26"/>
        </w:rPr>
      </w:pPr>
      <w:commentRangeStart w:id="3519"/>
      <w:commentRangeEnd w:id="3519"/>
      <w:del w:id="3520" w:author="Microsoft Office User" w:date="2025-07-28T03:04:00Z">
        <w:r w:rsidDel="003E161F">
          <w:rPr>
            <w:rStyle w:val="CommentReference"/>
          </w:rPr>
          <w:commentReference w:id="3519"/>
        </w:r>
        <w:r w:rsidR="00C16CFB" w:rsidRPr="00C16CFB" w:rsidDel="003E161F">
          <w:rPr>
            <w:rFonts w:ascii="Times New Roman" w:hAnsi="Times New Roman" w:cs="Times New Roman"/>
            <w:noProof/>
            <w:color w:val="000000" w:themeColor="text1"/>
            <w:sz w:val="26"/>
            <w:szCs w:val="26"/>
          </w:rPr>
          <w:drawing>
            <wp:inline distT="0" distB="0" distL="0" distR="0" wp14:anchorId="4F752C35" wp14:editId="059159F2">
              <wp:extent cx="4633645" cy="4674406"/>
              <wp:effectExtent l="0" t="0" r="1905" b="0"/>
              <wp:docPr id="92551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12227" name=""/>
                      <pic:cNvPicPr/>
                    </pic:nvPicPr>
                    <pic:blipFill>
                      <a:blip r:embed="rId26"/>
                      <a:stretch>
                        <a:fillRect/>
                      </a:stretch>
                    </pic:blipFill>
                    <pic:spPr>
                      <a:xfrm>
                        <a:off x="0" y="0"/>
                        <a:ext cx="4646078" cy="4686948"/>
                      </a:xfrm>
                      <a:prstGeom prst="rect">
                        <a:avLst/>
                      </a:prstGeom>
                    </pic:spPr>
                  </pic:pic>
                </a:graphicData>
              </a:graphic>
            </wp:inline>
          </w:drawing>
        </w:r>
      </w:del>
    </w:p>
    <w:p w14:paraId="16A0C8A1" w14:textId="6A900040" w:rsidR="001D2912" w:rsidRPr="003E66DC" w:rsidDel="003E161F" w:rsidRDefault="001D2912" w:rsidP="00D42BBB">
      <w:pPr>
        <w:pStyle w:val="LGD"/>
        <w:rPr>
          <w:del w:id="3521" w:author="Microsoft Office User" w:date="2025-07-28T03:04:00Z"/>
          <w:b/>
          <w:bCs/>
          <w:i/>
          <w:iCs/>
        </w:rPr>
      </w:pPr>
      <w:del w:id="3522" w:author="Microsoft Office User" w:date="2025-07-28T03:04:00Z">
        <w:r w:rsidRPr="00872D79" w:rsidDel="003E161F">
          <w:rPr>
            <w:b/>
            <w:highlight w:val="yellow"/>
          </w:rPr>
          <w:delText>Figure X1. :</w:delText>
        </w:r>
        <w:r w:rsidRPr="00872D79" w:rsidDel="003E161F">
          <w:rPr>
            <w:b/>
          </w:rPr>
          <w:delText xml:space="preserve"> Typologie des algorithmes d’intelligence artificielle.</w:delText>
        </w:r>
      </w:del>
    </w:p>
    <w:p w14:paraId="313D9272" w14:textId="5EDDFCB1" w:rsidR="001D2912" w:rsidDel="003E161F" w:rsidRDefault="001D2912" w:rsidP="003E66DC">
      <w:pPr>
        <w:rPr>
          <w:del w:id="3523" w:author="Microsoft Office User" w:date="2025-07-28T03:04:00Z"/>
        </w:rPr>
      </w:pPr>
      <w:del w:id="3524" w:author="Microsoft Office User" w:date="2025-07-28T03:04:00Z">
        <w:r w:rsidRPr="00872D79" w:rsidDel="003E161F">
          <w:rPr>
            <w:b/>
            <w:bCs/>
            <w:iCs/>
          </w:rPr>
          <w:delText>Algorithme </w:delText>
        </w:r>
        <w:r w:rsidRPr="00872D79" w:rsidDel="003E161F">
          <w:rPr>
            <w:b/>
            <w:bCs/>
          </w:rPr>
          <w:delText>:</w:delText>
        </w:r>
        <w:r w:rsidRPr="00011A2C" w:rsidDel="003E161F">
          <w:rPr>
            <w:b/>
          </w:rPr>
          <w:delText xml:space="preserve"> </w:delText>
        </w:r>
        <w:r w:rsidRPr="00011A2C" w:rsidDel="003E161F">
          <w:delText>p</w:delText>
        </w:r>
        <w:r w:rsidRPr="00BC3ABE" w:rsidDel="003E161F">
          <w:delText>rocédure prédéfinie, suite d’étapes successives pour calculer une certaine sortie en fonction d’entrées variables</w:delText>
        </w:r>
        <w:r w:rsidDel="003E161F">
          <w:delText>.</w:delText>
        </w:r>
        <w:r w:rsidRPr="00BC3ABE" w:rsidDel="003E161F">
          <w:delText xml:space="preserve"> Une recette de cuisine est un exemple d’algorithme, dont les entrées sont les ingrédients, et l’application des étapes de la recette aboutit au plat cuisiné.</w:delText>
        </w:r>
      </w:del>
    </w:p>
    <w:p w14:paraId="2227DD9B" w14:textId="0533EC85" w:rsidR="001D2912" w:rsidRPr="00BC3ABE" w:rsidDel="003E161F" w:rsidRDefault="001D2912" w:rsidP="00872D79">
      <w:pPr>
        <w:rPr>
          <w:del w:id="3525" w:author="Microsoft Office User" w:date="2025-07-28T03:04:00Z"/>
        </w:rPr>
      </w:pPr>
    </w:p>
    <w:p w14:paraId="6E6D5401" w14:textId="5B5EC8EF" w:rsidR="001D2912" w:rsidDel="003E161F" w:rsidRDefault="001D2912" w:rsidP="00872D79">
      <w:pPr>
        <w:tabs>
          <w:tab w:val="left" w:pos="360"/>
          <w:tab w:val="left" w:pos="720"/>
          <w:tab w:val="left" w:pos="1080"/>
          <w:tab w:val="left" w:pos="1440"/>
          <w:tab w:val="left" w:pos="1800"/>
          <w:tab w:val="left" w:pos="2160"/>
          <w:tab w:val="left" w:pos="2880"/>
          <w:tab w:val="left" w:pos="3600"/>
          <w:tab w:val="left" w:pos="4320"/>
        </w:tabs>
        <w:ind w:firstLine="360"/>
        <w:rPr>
          <w:del w:id="3526" w:author="Microsoft Office User" w:date="2025-07-28T03:04:00Z"/>
        </w:rPr>
      </w:pPr>
      <w:del w:id="3527" w:author="Microsoft Office User" w:date="2025-07-28T03:04:00Z">
        <w:r w:rsidRPr="00872D79" w:rsidDel="003E161F">
          <w:rPr>
            <w:b/>
          </w:rPr>
          <w:delText>Intelligence artificielle (IA) :</w:delText>
        </w:r>
        <w:r w:rsidRPr="00BC3ABE" w:rsidDel="003E161F">
          <w:rPr>
            <w:b/>
          </w:rPr>
          <w:delText xml:space="preserve"> </w:delText>
        </w:r>
        <w:r w:rsidRPr="00BC3ABE" w:rsidDel="003E161F">
          <w:delText>terme assez vague regroupant les algorithmes capables de résoudre des problèmes comme s’ils étaient doués d’intelligence. Certaines entreprises abusent de ce terme d’IA pour mieux vendre leurs produits qui ne fonctionnent qu’à partir d’algorithmes primaires. Au contraire, d’autres algorithmes plus avancés méritent mieux ce titre, car ils sont réellement capables de résoudre des tâches difficiles.</w:delText>
        </w:r>
      </w:del>
    </w:p>
    <w:p w14:paraId="733C9C40" w14:textId="5E4F50DD" w:rsidR="001D2912" w:rsidRPr="00BC3ABE" w:rsidDel="003E161F" w:rsidRDefault="001D2912" w:rsidP="00872D79">
      <w:pPr>
        <w:tabs>
          <w:tab w:val="left" w:pos="360"/>
          <w:tab w:val="left" w:pos="720"/>
          <w:tab w:val="left" w:pos="1080"/>
          <w:tab w:val="left" w:pos="1440"/>
          <w:tab w:val="left" w:pos="1800"/>
          <w:tab w:val="left" w:pos="2160"/>
          <w:tab w:val="left" w:pos="2880"/>
          <w:tab w:val="left" w:pos="3600"/>
          <w:tab w:val="left" w:pos="4320"/>
        </w:tabs>
        <w:ind w:firstLine="360"/>
        <w:rPr>
          <w:del w:id="3528" w:author="Microsoft Office User" w:date="2025-07-28T03:04:00Z"/>
        </w:rPr>
      </w:pPr>
    </w:p>
    <w:p w14:paraId="7743470C" w14:textId="048500A3" w:rsidR="001D2912" w:rsidRPr="00BC3ABE" w:rsidDel="003E161F" w:rsidRDefault="001D2912" w:rsidP="00872D79">
      <w:pPr>
        <w:rPr>
          <w:del w:id="3529" w:author="Microsoft Office User" w:date="2025-07-28T03:04:00Z"/>
          <w:b/>
        </w:rPr>
      </w:pPr>
      <w:del w:id="3530" w:author="Microsoft Office User" w:date="2025-07-28T03:04:00Z">
        <w:r w:rsidRPr="00872D79" w:rsidDel="003E161F">
          <w:rPr>
            <w:b/>
          </w:rPr>
          <w:delText>Modèle :</w:delText>
        </w:r>
        <w:r w:rsidRPr="00BC3ABE" w:rsidDel="003E161F">
          <w:rPr>
            <w:b/>
          </w:rPr>
          <w:delText xml:space="preserve"> </w:delText>
        </w:r>
        <w:r w:rsidRPr="00BC3ABE" w:rsidDel="003E161F">
          <w:delText>souvent, un algorithme d’intelligence artificielle est appelé modèle, pour abréger.</w:delText>
        </w:r>
      </w:del>
    </w:p>
    <w:p w14:paraId="6B0984AD" w14:textId="0D297B53" w:rsidR="001D2912" w:rsidRPr="00BC3ABE" w:rsidDel="003E161F" w:rsidRDefault="001D2912" w:rsidP="00872D79">
      <w:pPr>
        <w:rPr>
          <w:del w:id="3531" w:author="Microsoft Office User" w:date="2025-07-28T03:04:00Z"/>
          <w:color w:val="000000" w:themeColor="text1"/>
        </w:rPr>
      </w:pPr>
      <w:del w:id="3532" w:author="Microsoft Office User" w:date="2025-07-28T03:04:00Z">
        <w:r w:rsidRPr="00872D79" w:rsidDel="003E161F">
          <w:rPr>
            <w:b/>
          </w:rPr>
          <w:delText xml:space="preserve">Chatbot ou Robot </w:delText>
        </w:r>
      </w:del>
      <w:del w:id="3533" w:author="Microsoft Office User" w:date="2025-07-27T21:16:00Z">
        <w:r w:rsidDel="008338CD">
          <w:rPr>
            <w:b/>
          </w:rPr>
          <w:delText>r</w:delText>
        </w:r>
        <w:r w:rsidRPr="00872D79" w:rsidDel="008338CD">
          <w:rPr>
            <w:b/>
          </w:rPr>
          <w:delText xml:space="preserve">obot </w:delText>
        </w:r>
      </w:del>
      <w:del w:id="3534" w:author="Microsoft Office User" w:date="2025-07-28T03:04:00Z">
        <w:r w:rsidRPr="00872D79" w:rsidDel="003E161F">
          <w:rPr>
            <w:b/>
          </w:rPr>
          <w:delText>conversationnel :</w:delText>
        </w:r>
        <w:r w:rsidRPr="00BC3ABE" w:rsidDel="003E161F">
          <w:rPr>
            <w:b/>
          </w:rPr>
          <w:delText xml:space="preserve"> </w:delText>
        </w:r>
        <w:r w:rsidRPr="00BC3ABE" w:rsidDel="003E161F">
          <w:delText>application permettant à l’utilisateur de dialoguer avec un modèle d’IA comme dans une messagerie de téléphone.</w:delText>
        </w:r>
      </w:del>
    </w:p>
    <w:p w14:paraId="6733E1A6" w14:textId="231624E8" w:rsidR="001D2912" w:rsidRPr="00BC3ABE" w:rsidDel="003E161F" w:rsidRDefault="001D2912" w:rsidP="00872D79">
      <w:pPr>
        <w:rPr>
          <w:del w:id="3535" w:author="Microsoft Office User" w:date="2025-07-28T03:04:00Z"/>
          <w:color w:val="000000" w:themeColor="text1"/>
        </w:rPr>
      </w:pPr>
      <w:del w:id="3536" w:author="Microsoft Office User" w:date="2025-07-28T03:04:00Z">
        <w:r w:rsidRPr="00872D79" w:rsidDel="003E161F">
          <w:rPr>
            <w:b/>
            <w:bCs/>
            <w:iCs/>
            <w:color w:val="000000" w:themeColor="text1"/>
          </w:rPr>
          <w:delText>Tâche ou problème </w:delText>
        </w:r>
        <w:r w:rsidRPr="00872D79" w:rsidDel="003E161F">
          <w:rPr>
            <w:b/>
            <w:bCs/>
            <w:color w:val="000000" w:themeColor="text1"/>
          </w:rPr>
          <w:delText>:</w:delText>
        </w:r>
        <w:r w:rsidRPr="004A6673" w:rsidDel="003E161F">
          <w:rPr>
            <w:b/>
            <w:color w:val="000000" w:themeColor="text1"/>
          </w:rPr>
          <w:delText xml:space="preserve"> </w:delText>
        </w:r>
        <w:r w:rsidRPr="00BC3ABE" w:rsidDel="003E161F">
          <w:rPr>
            <w:color w:val="000000" w:themeColor="text1"/>
          </w:rPr>
          <w:delText>un domaine de compétence sur lequel on veut améliorer un algorithme (ou « modèle ») d’intelligence artificielle.</w:delText>
        </w:r>
      </w:del>
    </w:p>
    <w:p w14:paraId="4C64806F" w14:textId="57CEE17F" w:rsidR="001D2912" w:rsidRPr="00BC3ABE" w:rsidDel="003E161F" w:rsidRDefault="001D2912" w:rsidP="00872D79">
      <w:pPr>
        <w:rPr>
          <w:del w:id="3537" w:author="Microsoft Office User" w:date="2025-07-28T03:04:00Z"/>
          <w:color w:val="000000" w:themeColor="text1"/>
        </w:rPr>
      </w:pPr>
      <w:del w:id="3538" w:author="Microsoft Office User" w:date="2025-07-28T03:04:00Z">
        <w:r w:rsidRPr="00872D79" w:rsidDel="003E161F">
          <w:rPr>
            <w:b/>
          </w:rPr>
          <w:delText>Jeu de données :</w:delText>
        </w:r>
        <w:r w:rsidRPr="00BC3ABE" w:rsidDel="003E161F">
          <w:rPr>
            <w:b/>
          </w:rPr>
          <w:delText xml:space="preserve"> </w:delText>
        </w:r>
        <w:r w:rsidRPr="00BC3ABE" w:rsidDel="003E161F">
          <w:delText xml:space="preserve">ensemble d’exemples utilisés pour entraîner ou tester les modèles. S’ils sont « annotés », ils consistent en des paires contenant systématiquement une entrée et la réponse attendue. </w:delText>
        </w:r>
        <w:r w:rsidRPr="00BC3ABE" w:rsidDel="003E161F">
          <w:rPr>
            <w:color w:val="000000" w:themeColor="text1"/>
          </w:rPr>
          <w:delText>Par exemple pour une tâche de reconnaissance d’animal sur une image, un jeu de données annoté pourrait être ce jeu de deux exemples : [entrée : « photo_2829.png », sortie : « chien »], [entrée : « photo_2829.png », sortie : « chat »].</w:delText>
        </w:r>
      </w:del>
    </w:p>
    <w:p w14:paraId="46A00814" w14:textId="4620EDF7" w:rsidR="001D2912" w:rsidRPr="00BC3ABE" w:rsidDel="003E161F" w:rsidRDefault="001D2912" w:rsidP="00872D79">
      <w:pPr>
        <w:rPr>
          <w:del w:id="3539" w:author="Microsoft Office User" w:date="2025-07-28T03:04:00Z"/>
        </w:rPr>
      </w:pPr>
      <w:del w:id="3540" w:author="Microsoft Office User" w:date="2025-07-28T03:04:00Z">
        <w:r w:rsidRPr="00872D79" w:rsidDel="003E161F">
          <w:rPr>
            <w:b/>
            <w:bCs/>
            <w:iCs/>
            <w:color w:val="000000" w:themeColor="text1"/>
          </w:rPr>
          <w:delText>Banc de test</w:delText>
        </w:r>
        <w:r w:rsidRPr="00872D79" w:rsidDel="003E161F">
          <w:rPr>
            <w:b/>
            <w:color w:val="000000" w:themeColor="text1"/>
          </w:rPr>
          <w:delText xml:space="preserve"> </w:delText>
        </w:r>
        <w:r w:rsidRPr="00BC3ABE" w:rsidDel="003E161F">
          <w:rPr>
            <w:color w:val="000000" w:themeColor="text1"/>
          </w:rPr>
          <w:delText>(</w:delText>
        </w:r>
        <w:r w:rsidRPr="00872D79" w:rsidDel="003E161F">
          <w:rPr>
            <w:b/>
            <w:i/>
            <w:iCs/>
            <w:color w:val="000000" w:themeColor="text1"/>
          </w:rPr>
          <w:delText>benchmark</w:delText>
        </w:r>
        <w:r w:rsidRPr="00BC3ABE" w:rsidDel="003E161F">
          <w:delText xml:space="preserve"> en anglais) : ensemble de questions posées à un modèle. Souvent, il prend aussi la forme d’un jeu de données contenant des paires formées d’une question et de la réponse attendue pour cette question. Pour obtenir le score du modèle, on calcule juste le pourcentage d’exemples pour lesquels la prédiction du modèle sur la question correspondait à la réponse attendue.</w:delText>
        </w:r>
      </w:del>
    </w:p>
    <w:p w14:paraId="0462B45F" w14:textId="711E0B95" w:rsidR="001D2912" w:rsidRPr="00BC3ABE" w:rsidDel="003E161F" w:rsidRDefault="001D2912" w:rsidP="00872D79">
      <w:pPr>
        <w:rPr>
          <w:del w:id="3541" w:author="Microsoft Office User" w:date="2025-07-28T03:04:00Z"/>
          <w:color w:val="000000" w:themeColor="text1"/>
        </w:rPr>
      </w:pPr>
      <w:del w:id="3542" w:author="Microsoft Office User" w:date="2025-07-28T03:04:00Z">
        <w:r w:rsidRPr="00872D79" w:rsidDel="003E161F">
          <w:rPr>
            <w:b/>
            <w:bCs/>
            <w:iCs/>
            <w:color w:val="000000" w:themeColor="text1"/>
          </w:rPr>
          <w:delText>Apprentissage (automatique)</w:delText>
        </w:r>
        <w:r w:rsidRPr="004A6673" w:rsidDel="003E161F">
          <w:rPr>
            <w:b/>
            <w:color w:val="000000" w:themeColor="text1"/>
          </w:rPr>
          <w:delText> </w:delText>
        </w:r>
        <w:r w:rsidRPr="004A6673" w:rsidDel="003E161F">
          <w:rPr>
            <w:bCs/>
            <w:color w:val="000000" w:themeColor="text1"/>
          </w:rPr>
          <w:delText>:</w:delText>
        </w:r>
        <w:r w:rsidRPr="00BC3ABE" w:rsidDel="003E161F">
          <w:rPr>
            <w:color w:val="000000" w:themeColor="text1"/>
          </w:rPr>
          <w:delText xml:space="preserve"> aussi appelé « entraînement » ou </w:delText>
        </w:r>
        <w:r w:rsidRPr="00A91447" w:rsidDel="003E161F">
          <w:rPr>
            <w:i/>
            <w:iCs/>
            <w:color w:val="000000" w:themeColor="text1"/>
          </w:rPr>
          <w:delText>machine learning</w:delText>
        </w:r>
        <w:r w:rsidRPr="00BC3ABE" w:rsidDel="003E161F">
          <w:rPr>
            <w:color w:val="000000" w:themeColor="text1"/>
          </w:rPr>
          <w:delText xml:space="preserve"> en anglais, c’est la procédure par laquelle un algorithme d’intelligence artificielle ajuste automatiquement ses réglages internes pour améliorer ses prédictions sur un jeu de données dit « d’entraînement ». Pour un réseau de neurones, ce réglage consiste à modifier les </w:delText>
        </w:r>
        <w:r w:rsidRPr="00A91447" w:rsidDel="003E161F">
          <w:rPr>
            <w:bCs/>
            <w:i/>
            <w:iCs/>
            <w:color w:val="000000" w:themeColor="text1"/>
          </w:rPr>
          <w:delText>poids</w:delText>
        </w:r>
        <w:r w:rsidRPr="00BC3ABE" w:rsidDel="003E161F">
          <w:rPr>
            <w:color w:val="000000" w:themeColor="text1"/>
          </w:rPr>
          <w:delText xml:space="preserve"> des connexions reliant ses neurones, le poids de chaque connexion étant un coefficient multiplicateur appliqué au signal qui transite par cette connexion.</w:delText>
        </w:r>
      </w:del>
    </w:p>
    <w:p w14:paraId="59AE5077" w14:textId="65BD2C71" w:rsidR="001D2912" w:rsidRPr="00BC3ABE" w:rsidDel="003E161F" w:rsidRDefault="001D2912" w:rsidP="00872D79">
      <w:pPr>
        <w:rPr>
          <w:del w:id="3543" w:author="Microsoft Office User" w:date="2025-07-28T03:04:00Z"/>
          <w:color w:val="000000" w:themeColor="text1"/>
        </w:rPr>
      </w:pPr>
      <w:del w:id="3544" w:author="Microsoft Office User" w:date="2025-07-28T03:04:00Z">
        <w:r w:rsidRPr="00872D79" w:rsidDel="003E161F">
          <w:rPr>
            <w:b/>
            <w:bCs/>
            <w:iCs/>
            <w:color w:val="000000" w:themeColor="text1"/>
          </w:rPr>
          <w:delText>Inférence</w:delText>
        </w:r>
        <w:r w:rsidRPr="00872D79" w:rsidDel="003E161F">
          <w:rPr>
            <w:b/>
            <w:bCs/>
            <w:color w:val="000000" w:themeColor="text1"/>
          </w:rPr>
          <w:delText> </w:delText>
        </w:r>
        <w:r w:rsidRPr="004A6673" w:rsidDel="003E161F">
          <w:rPr>
            <w:bCs/>
            <w:color w:val="000000" w:themeColor="text1"/>
          </w:rPr>
          <w:delText>:</w:delText>
        </w:r>
        <w:r w:rsidRPr="00BC3ABE" w:rsidDel="003E161F">
          <w:rPr>
            <w:b/>
            <w:color w:val="000000" w:themeColor="text1"/>
          </w:rPr>
          <w:delText xml:space="preserve"> </w:delText>
        </w:r>
        <w:r w:rsidRPr="00BC3ABE" w:rsidDel="003E161F">
          <w:rPr>
            <w:color w:val="000000" w:themeColor="text1"/>
          </w:rPr>
          <w:delText>c’est la vocation du réseau de neurones : générer des sorties, qu’on appelle prédictions – –</w:delText>
        </w:r>
        <w:r w:rsidDel="003E161F">
          <w:rPr>
            <w:color w:val="000000" w:themeColor="text1"/>
          </w:rPr>
          <w:delText> </w:delText>
        </w:r>
        <w:r w:rsidRPr="00BC3ABE" w:rsidDel="003E161F">
          <w:rPr>
            <w:color w:val="000000" w:themeColor="text1"/>
          </w:rPr>
          <w:delText>ou complétions s’il s’agit d’un modèle de génération de texte. Exécuter cette inférence demande d’avoir d’abord réalisé l’étape préparatoire d’apprentissage (ou « entraînement »), faute de quoi les prédictions du modèle seront imprécises au point d’être inutiles. Contrairement à l’entraînement, qui peut durer des mois et coûter des millions pour les plus grands modèles, l’inférence dure au plus quelques secondes, et coûte quelques centimes.</w:delText>
        </w:r>
      </w:del>
    </w:p>
    <w:p w14:paraId="0F51C8AA" w14:textId="614BA21E" w:rsidR="001D2912" w:rsidRPr="00BC3ABE" w:rsidDel="003E161F" w:rsidRDefault="001D2912" w:rsidP="00872D79">
      <w:pPr>
        <w:rPr>
          <w:del w:id="3545" w:author="Microsoft Office User" w:date="2025-07-28T03:04:00Z"/>
          <w:color w:val="000000" w:themeColor="text1"/>
        </w:rPr>
      </w:pPr>
      <w:del w:id="3546" w:author="Microsoft Office User" w:date="2025-07-28T03:04:00Z">
        <w:r w:rsidRPr="00872D79" w:rsidDel="003E161F">
          <w:rPr>
            <w:b/>
          </w:rPr>
          <w:delText>Heuristique </w:delText>
        </w:r>
        <w:r w:rsidRPr="004A6673" w:rsidDel="003E161F">
          <w:delText>:</w:delText>
        </w:r>
        <w:r w:rsidRPr="00BC3ABE" w:rsidDel="003E161F">
          <w:rPr>
            <w:b/>
          </w:rPr>
          <w:delText xml:space="preserve"> </w:delText>
        </w:r>
        <w:r w:rsidRPr="00BC3ABE" w:rsidDel="003E161F">
          <w:delText>ébauche de raisonnement visant à obtenir rapidement</w:delText>
        </w:r>
        <w:r w:rsidRPr="00BC3ABE" w:rsidDel="003E161F">
          <w:rPr>
            <w:spacing w:val="40"/>
          </w:rPr>
          <w:delText xml:space="preserve"> </w:delText>
        </w:r>
        <w:r w:rsidRPr="00BC3ABE" w:rsidDel="003E161F">
          <w:delText xml:space="preserve">une solution efficace à un problème. </w:delText>
        </w:r>
        <w:r w:rsidRPr="00BC3ABE" w:rsidDel="003E161F">
          <w:rPr>
            <w:color w:val="000000" w:themeColor="text1"/>
          </w:rPr>
          <w:delText>L’heuristique fonctionne souvent par assimilation, par exemple pour prédire le mouvement d’une pomme qu’on lâche au-dessus du vide : « </w:delText>
        </w:r>
      </w:del>
      <w:del w:id="3547" w:author="Microsoft Office User" w:date="2025-07-27T21:16:00Z">
        <w:r w:rsidDel="008338CD">
          <w:rPr>
            <w:color w:val="000000" w:themeColor="text1"/>
          </w:rPr>
          <w:delText>L</w:delText>
        </w:r>
      </w:del>
      <w:del w:id="3548" w:author="Microsoft Office User" w:date="2025-07-28T03:04:00Z">
        <w:r w:rsidRPr="00BC3ABE" w:rsidDel="003E161F">
          <w:rPr>
            <w:color w:val="000000" w:themeColor="text1"/>
          </w:rPr>
          <w:delText>les objets qu’on laisse en chute libre sur Terre tombent vers le sol, et cette pomme est en chute libre, donc elle va tomber vers le sol</w:delText>
        </w:r>
        <w:r w:rsidDel="003E161F">
          <w:rPr>
            <w:color w:val="000000" w:themeColor="text1"/>
          </w:rPr>
          <w:delText>.</w:delText>
        </w:r>
        <w:r w:rsidRPr="00BC3ABE" w:rsidDel="003E161F">
          <w:rPr>
            <w:color w:val="000000" w:themeColor="text1"/>
          </w:rPr>
          <w:delText> ». Plusieurs heuristiques peuvent être combinées pour affiner les prédictions.</w:delText>
        </w:r>
        <w:r w:rsidRPr="00BC3ABE" w:rsidDel="003E161F">
          <w:delText xml:space="preserve"> Les heuristiques sont une manière pragmatique de résoudre</w:delText>
        </w:r>
        <w:r w:rsidRPr="00BC3ABE" w:rsidDel="003E161F">
          <w:rPr>
            <w:spacing w:val="-1"/>
          </w:rPr>
          <w:delText xml:space="preserve"> </w:delText>
        </w:r>
        <w:r w:rsidRPr="00BC3ABE" w:rsidDel="003E161F">
          <w:delText>des</w:delText>
        </w:r>
        <w:r w:rsidRPr="00BC3ABE" w:rsidDel="003E161F">
          <w:rPr>
            <w:spacing w:val="-1"/>
          </w:rPr>
          <w:delText xml:space="preserve"> </w:delText>
        </w:r>
        <w:r w:rsidRPr="00BC3ABE" w:rsidDel="003E161F">
          <w:delText>problèmes</w:delText>
        </w:r>
        <w:r w:rsidRPr="00BC3ABE" w:rsidDel="003E161F">
          <w:rPr>
            <w:spacing w:val="-1"/>
          </w:rPr>
          <w:delText xml:space="preserve"> </w:delText>
        </w:r>
        <w:r w:rsidRPr="00BC3ABE" w:rsidDel="003E161F">
          <w:delText>lorsqu’on</w:delText>
        </w:r>
        <w:r w:rsidRPr="00BC3ABE" w:rsidDel="003E161F">
          <w:rPr>
            <w:spacing w:val="-1"/>
          </w:rPr>
          <w:delText xml:space="preserve"> </w:delText>
        </w:r>
        <w:r w:rsidRPr="00BC3ABE" w:rsidDel="003E161F">
          <w:delText>manque</w:delText>
        </w:r>
        <w:r w:rsidRPr="00BC3ABE" w:rsidDel="003E161F">
          <w:rPr>
            <w:spacing w:val="-1"/>
          </w:rPr>
          <w:delText xml:space="preserve"> </w:delText>
        </w:r>
        <w:r w:rsidRPr="00BC3ABE" w:rsidDel="003E161F">
          <w:delText>d’information</w:delText>
        </w:r>
        <w:r w:rsidRPr="00BC3ABE" w:rsidDel="003E161F">
          <w:rPr>
            <w:spacing w:val="-1"/>
          </w:rPr>
          <w:delText xml:space="preserve"> </w:delText>
        </w:r>
        <w:r w:rsidRPr="00BC3ABE" w:rsidDel="003E161F">
          <w:delText>ou</w:delText>
        </w:r>
        <w:r w:rsidRPr="00BC3ABE" w:rsidDel="003E161F">
          <w:rPr>
            <w:spacing w:val="-1"/>
          </w:rPr>
          <w:delText xml:space="preserve"> </w:delText>
        </w:r>
        <w:r w:rsidRPr="00BC3ABE" w:rsidDel="003E161F">
          <w:delText>qu’on</w:delText>
        </w:r>
        <w:r w:rsidRPr="00BC3ABE" w:rsidDel="003E161F">
          <w:rPr>
            <w:spacing w:val="-1"/>
          </w:rPr>
          <w:delText xml:space="preserve"> </w:delText>
        </w:r>
        <w:r w:rsidRPr="00BC3ABE" w:rsidDel="003E161F">
          <w:delText xml:space="preserve">veut décider rapidement : imprécises et parfois fausses, mais efficaces car rapides et vraies la plupart du temps. Les proverbes ou les morales de fables comme « Patience et longueur de temps font plus que force ni que rage » sont des exemples d’heuristiques. </w:delText>
        </w:r>
        <w:r w:rsidRPr="00BC3ABE" w:rsidDel="003E161F">
          <w:rPr>
            <w:color w:val="000000" w:themeColor="text1"/>
          </w:rPr>
          <w:delText>En intelligence artificielle, quelques neurones interconnectés suffisent à reproduire une heuristique simple, et le réseau de neurones tout entier fonctionne en combinant ces heuristiques simples pour construire des raisonnements plus complexes.</w:delText>
        </w:r>
      </w:del>
    </w:p>
    <w:p w14:paraId="4F8BD6A8" w14:textId="490E1FD4" w:rsidR="001D2912" w:rsidRPr="00BC3ABE" w:rsidDel="003E161F" w:rsidRDefault="001D2912" w:rsidP="00872D79">
      <w:pPr>
        <w:rPr>
          <w:del w:id="3549" w:author="Microsoft Office User" w:date="2025-07-28T03:04:00Z"/>
          <w:color w:val="000000" w:themeColor="text1"/>
        </w:rPr>
      </w:pPr>
      <w:del w:id="3550" w:author="Microsoft Office User" w:date="2025-07-28T03:04:00Z">
        <w:r w:rsidRPr="00872D79" w:rsidDel="003E161F">
          <w:rPr>
            <w:b/>
            <w:bCs/>
            <w:iCs/>
            <w:color w:val="000000" w:themeColor="text1"/>
          </w:rPr>
          <w:delText>Sous-mot</w:delText>
        </w:r>
        <w:r w:rsidRPr="00BC3ABE" w:rsidDel="003E161F">
          <w:rPr>
            <w:b/>
            <w:color w:val="000000" w:themeColor="text1"/>
          </w:rPr>
          <w:delText xml:space="preserve"> </w:delText>
        </w:r>
        <w:r w:rsidRPr="00BC3ABE" w:rsidDel="003E161F">
          <w:rPr>
            <w:color w:val="000000" w:themeColor="text1"/>
          </w:rPr>
          <w:delText xml:space="preserve">(anglais </w:delText>
        </w:r>
        <w:r w:rsidRPr="00872D79" w:rsidDel="003E161F">
          <w:rPr>
            <w:b/>
            <w:i/>
            <w:iCs/>
            <w:color w:val="000000" w:themeColor="text1"/>
          </w:rPr>
          <w:delText>token</w:delText>
        </w:r>
        <w:r w:rsidRPr="00BC3ABE" w:rsidDel="003E161F">
          <w:rPr>
            <w:color w:val="000000" w:themeColor="text1"/>
          </w:rPr>
          <w:delText>)</w:delText>
        </w:r>
        <w:r w:rsidRPr="00BC3ABE" w:rsidDel="003E161F">
          <w:rPr>
            <w:b/>
            <w:color w:val="000000" w:themeColor="text1"/>
          </w:rPr>
          <w:delText> :</w:delText>
        </w:r>
        <w:r w:rsidRPr="00BC3ABE" w:rsidDel="003E161F">
          <w:rPr>
            <w:color w:val="000000" w:themeColor="text1"/>
          </w:rPr>
          <w:delText xml:space="preserve"> Morceau de mot comptant une ou plusieurs lettres, qui est l’unité élémentaire en laquelle certains algorithmes de traitement de texte découpent les phrases avant de pouvoir les inférer : «</w:delText>
        </w:r>
        <w:r w:rsidDel="003E161F">
          <w:rPr>
            <w:color w:val="000000" w:themeColor="text1"/>
          </w:rPr>
          <w:delText> V</w:delText>
        </w:r>
        <w:r w:rsidRPr="00BC3ABE" w:rsidDel="003E161F">
          <w:rPr>
            <w:color w:val="000000" w:themeColor="text1"/>
          </w:rPr>
          <w:delText>oi| là | com|m|ent| un|e | ph|ra|se| pe|ut| ê|tre| dé|cou|pée|. »</w:delText>
        </w:r>
      </w:del>
    </w:p>
    <w:p w14:paraId="58A1FF99" w14:textId="77777777" w:rsidR="001D2912" w:rsidRPr="00AD6520" w:rsidRDefault="001D2912" w:rsidP="003175A3">
      <w:pPr>
        <w:pStyle w:val="Heading2"/>
        <w:rPr>
          <w:color w:val="000000" w:themeColor="text1"/>
        </w:rPr>
      </w:pPr>
      <w:bookmarkStart w:id="3551" w:name="_bookmark298"/>
      <w:bookmarkStart w:id="3552" w:name="_bookmark299"/>
      <w:bookmarkStart w:id="3553" w:name="_bookmark300"/>
      <w:bookmarkStart w:id="3554" w:name="_bookmark5"/>
      <w:bookmarkStart w:id="3555" w:name="_Toc201829642"/>
      <w:bookmarkEnd w:id="3551"/>
      <w:bookmarkEnd w:id="3552"/>
      <w:bookmarkEnd w:id="3553"/>
      <w:bookmarkEnd w:id="3554"/>
      <w:r>
        <w:lastRenderedPageBreak/>
        <w:t>Notes bibliographiques</w:t>
      </w:r>
      <w:bookmarkEnd w:id="3555"/>
    </w:p>
    <w:p w14:paraId="4BFB9FFB" w14:textId="77777777" w:rsidR="001D2912" w:rsidRPr="00BC3ABE" w:rsidDel="002C276A" w:rsidRDefault="001D2912" w:rsidP="00E44AC1">
      <w:pPr>
        <w:tabs>
          <w:tab w:val="left" w:pos="360"/>
          <w:tab w:val="left" w:pos="720"/>
          <w:tab w:val="left" w:pos="1080"/>
          <w:tab w:val="left" w:pos="1440"/>
          <w:tab w:val="left" w:pos="1800"/>
          <w:tab w:val="left" w:pos="2160"/>
          <w:tab w:val="left" w:pos="2880"/>
          <w:tab w:val="left" w:pos="3600"/>
          <w:tab w:val="left" w:pos="4320"/>
        </w:tabs>
        <w:ind w:firstLine="360"/>
        <w:rPr>
          <w:del w:id="3556" w:author="Microsoft Office User" w:date="2025-07-28T03:45:00Z"/>
          <w:rFonts w:ascii="Times New Roman" w:hAnsi="Times New Roman" w:cs="Times New Roman"/>
          <w:color w:val="000000" w:themeColor="text1"/>
          <w:sz w:val="26"/>
          <w:szCs w:val="26"/>
        </w:rPr>
      </w:pPr>
    </w:p>
    <w:p w14:paraId="2475B0FA" w14:textId="77777777" w:rsidR="001F594F" w:rsidRDefault="001F594F" w:rsidP="002C276A">
      <w:pPr>
        <w:widowControl/>
        <w:pBdr>
          <w:top w:val="nil"/>
          <w:left w:val="nil"/>
          <w:bottom w:val="nil"/>
          <w:right w:val="nil"/>
          <w:between w:val="nil"/>
          <w:bar w:val="nil"/>
        </w:pBdr>
        <w:autoSpaceDE/>
        <w:autoSpaceDN/>
        <w:ind w:firstLine="0"/>
        <w:rPr>
          <w:sz w:val="56"/>
          <w:szCs w:val="56"/>
        </w:rPr>
        <w:pPrChange w:id="3557" w:author="Microsoft Office User" w:date="2025-07-28T03:45:00Z">
          <w:pPr>
            <w:widowControl/>
            <w:pBdr>
              <w:top w:val="nil"/>
              <w:left w:val="nil"/>
              <w:bottom w:val="nil"/>
              <w:right w:val="nil"/>
              <w:between w:val="nil"/>
              <w:bar w:val="nil"/>
            </w:pBdr>
            <w:autoSpaceDE/>
            <w:autoSpaceDN/>
          </w:pPr>
        </w:pPrChange>
      </w:pPr>
      <w:bookmarkStart w:id="3558" w:name="_bookmark173"/>
      <w:bookmarkStart w:id="3559" w:name="_Toc65"/>
      <w:bookmarkStart w:id="3560" w:name="_Toc193205457"/>
      <w:bookmarkEnd w:id="3558"/>
      <w:del w:id="3561" w:author="Microsoft Office User" w:date="2025-07-28T03:45:00Z">
        <w:r w:rsidDel="002C276A">
          <w:br w:type="page"/>
        </w:r>
      </w:del>
    </w:p>
    <w:bookmarkEnd w:id="3559"/>
    <w:bookmarkEnd w:id="3560"/>
    <w:p w14:paraId="4F034311" w14:textId="406E1273" w:rsidR="00D709B9" w:rsidRPr="00AD6520" w:rsidRDefault="00D709B9" w:rsidP="002C276A">
      <w:pPr>
        <w:pStyle w:val="Heading2"/>
        <w:ind w:left="0"/>
        <w:rPr>
          <w:color w:val="000000" w:themeColor="text1"/>
        </w:rPr>
        <w:pPrChange w:id="3562" w:author="Microsoft Office User" w:date="2025-07-28T03:45:00Z">
          <w:pPr>
            <w:pStyle w:val="Heading2"/>
          </w:pPr>
        </w:pPrChange>
      </w:pPr>
    </w:p>
    <w:sectPr w:rsidR="00D709B9" w:rsidRPr="00AD6520" w:rsidSect="00480688">
      <w:footerReference w:type="default" r:id="rId72"/>
      <w:pgSz w:w="11900" w:h="16840"/>
      <w:pgMar w:top="1420" w:right="1275" w:bottom="800" w:left="1417" w:header="0" w:footer="605"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0" w:author="HM" w:date="2025-06-16T15:07:00Z" w:initials="HM">
    <w:p w14:paraId="796F365B" w14:textId="46270D99" w:rsidR="003175A3" w:rsidRDefault="003175A3">
      <w:pPr>
        <w:pStyle w:val="CommentText"/>
      </w:pPr>
      <w:r>
        <w:rPr>
          <w:rStyle w:val="CommentReference"/>
        </w:rPr>
        <w:annotationRef/>
      </w:r>
      <w:r>
        <w:t>FAB</w:t>
      </w:r>
    </w:p>
    <w:p w14:paraId="33E3D31F" w14:textId="6527670A" w:rsidR="003175A3" w:rsidRDefault="003175A3">
      <w:pPr>
        <w:pStyle w:val="CommentText"/>
      </w:pPr>
      <w:r>
        <w:t>Corps différent + retrait</w:t>
      </w:r>
    </w:p>
  </w:comment>
  <w:comment w:id="97" w:author="HM" w:date="2025-06-16T15:14:00Z" w:initials="HM">
    <w:p w14:paraId="08B7E45D" w14:textId="073516D0" w:rsidR="003175A3" w:rsidRDefault="003175A3">
      <w:pPr>
        <w:pStyle w:val="CommentText"/>
      </w:pPr>
      <w:r>
        <w:rPr>
          <w:rStyle w:val="CommentReference"/>
        </w:rPr>
        <w:annotationRef/>
      </w:r>
      <w:r>
        <w:t>FAB : garder les astérisques qui encadrent certains mots</w:t>
      </w:r>
    </w:p>
  </w:comment>
  <w:comment w:id="168" w:author="Héloïse Mahé" w:date="2025-07-25T17:14:00Z" w:initials="HM">
    <w:p w14:paraId="5F9985D9" w14:textId="77777777" w:rsidR="00FA7ACB" w:rsidRDefault="00FA7ACB" w:rsidP="00FA7ACB">
      <w:pPr>
        <w:jc w:val="left"/>
      </w:pPr>
      <w:r>
        <w:rPr>
          <w:rStyle w:val="CommentReference"/>
        </w:rPr>
        <w:annotationRef/>
      </w:r>
      <w:r>
        <w:rPr>
          <w:sz w:val="20"/>
          <w:szCs w:val="20"/>
        </w:rPr>
        <w:t>FAB : garder les puces flèches</w:t>
      </w:r>
    </w:p>
  </w:comment>
  <w:comment w:id="454" w:author="HM" w:date="2025-06-26T10:53:00Z" w:initials="HM">
    <w:p w14:paraId="25A8DD42" w14:textId="77777777" w:rsidR="00D42BBB" w:rsidRDefault="00D42BBB" w:rsidP="00D42BBB">
      <w:pPr>
        <w:pStyle w:val="CommentText"/>
      </w:pPr>
      <w:r>
        <w:rPr>
          <w:rStyle w:val="CommentReference"/>
        </w:rPr>
        <w:annotationRef/>
      </w:r>
      <w:r>
        <w:t xml:space="preserve">Lisibilité : il faudrait que tu livres 5 fichiers séparés pour les 5 graphiques. On ne pourra pas en mettre deux par ligne comme ici ce ne sera pas lisible dans le format. </w:t>
      </w:r>
    </w:p>
    <w:p w14:paraId="5A3CE394" w14:textId="77777777" w:rsidR="00D42BBB" w:rsidRDefault="00D42BBB" w:rsidP="00D42BBB">
      <w:pPr>
        <w:pStyle w:val="CommentText"/>
      </w:pPr>
    </w:p>
    <w:p w14:paraId="6CF3966E" w14:textId="77777777" w:rsidR="00D42BBB" w:rsidRDefault="00D42BBB" w:rsidP="00D42BBB">
      <w:pPr>
        <w:pStyle w:val="CommentText"/>
      </w:pPr>
      <w:r>
        <w:t xml:space="preserve">Modifs légendes : </w:t>
      </w:r>
    </w:p>
    <w:p w14:paraId="57DEE8DB" w14:textId="77777777" w:rsidR="00D42BBB" w:rsidRDefault="00D42BBB" w:rsidP="00D42BBB">
      <w:pPr>
        <w:pStyle w:val="CommentText"/>
      </w:pPr>
      <w:r>
        <w:t>Espace insécable avant deux points</w:t>
      </w:r>
    </w:p>
    <w:p w14:paraId="1D97ECCE" w14:textId="77777777" w:rsidR="00D42BBB" w:rsidRDefault="00D42BBB" w:rsidP="00D42BBB">
      <w:pPr>
        <w:pStyle w:val="CommentText"/>
      </w:pPr>
      <w:r>
        <w:t>3 000 : ajouter espace après le 3</w:t>
      </w:r>
    </w:p>
    <w:p w14:paraId="68646D1B" w14:textId="77777777" w:rsidR="00D42BBB" w:rsidRDefault="00D42BBB" w:rsidP="00D42BBB">
      <w:pPr>
        <w:pStyle w:val="CommentText"/>
      </w:pPr>
      <w:r>
        <w:t>Underfitting / Overfitting : à mettre en italique</w:t>
      </w:r>
    </w:p>
    <w:p w14:paraId="6FBA8F94" w14:textId="77777777" w:rsidR="00D42BBB" w:rsidRDefault="00D42BBB" w:rsidP="00D42BBB">
      <w:pPr>
        <w:pStyle w:val="CommentText"/>
      </w:pPr>
      <w:r>
        <w:t>100 000 pas =&gt; supprimer le point et mettre espace</w:t>
      </w:r>
    </w:p>
  </w:comment>
  <w:comment w:id="455" w:author="Guillaume" w:date="2025-04-01T16:11:00Z" w:initials="G">
    <w:p w14:paraId="63231ABF" w14:textId="77777777" w:rsidR="00D42BBB" w:rsidRDefault="00D42BBB" w:rsidP="00D42BBB">
      <w:pPr>
        <w:pStyle w:val="CommentText"/>
      </w:pPr>
      <w:r>
        <w:rPr>
          <w:rStyle w:val="CommentReference"/>
        </w:rPr>
        <w:annotationRef/>
      </w:r>
      <w:r>
        <w:t xml:space="preserve">C’est plus clair avec votre légende modifiée, mais que se passe-t-il pour l’underfitting ? Il semble que les valeurs prises en ordonnée ne soient plus discrètes, calant 0 ou 1, mais qu’on a quelque chose de continu. Qu’est-ce que cela veut dire ? </w:t>
      </w:r>
    </w:p>
  </w:comment>
  <w:comment w:id="653" w:author="HM" w:date="2025-06-26T10:50:00Z" w:initials="HM">
    <w:p w14:paraId="5196625E" w14:textId="77777777" w:rsidR="003E161F" w:rsidRDefault="003E161F" w:rsidP="003E161F">
      <w:pPr>
        <w:pStyle w:val="CommentText"/>
      </w:pPr>
      <w:r>
        <w:rPr>
          <w:rStyle w:val="CommentReference"/>
        </w:rPr>
        <w:annotationRef/>
      </w:r>
      <w:r>
        <w:t>Cette section de glossaire est très utile. Habituellement s’il y a un glossaire on l’annonce dans l’intro et on met en gras les termes lorsqu’ils apparaissent au fil du texte. Mais là ce serait assez lourd puisqu’il y a des termes qui apparaissent très souvent (intelligence artificielle…)</w:t>
      </w:r>
    </w:p>
    <w:p w14:paraId="11487FBA" w14:textId="77777777" w:rsidR="003E161F" w:rsidRDefault="003E161F" w:rsidP="003E161F">
      <w:pPr>
        <w:pStyle w:val="CommentText"/>
      </w:pPr>
      <w:r>
        <w:t>Et ces définitions me paraissent assez utiles pour que le lecteur cadre bien le sujet.</w:t>
      </w:r>
    </w:p>
    <w:p w14:paraId="2558B24D" w14:textId="77777777" w:rsidR="003E161F" w:rsidRDefault="003E161F" w:rsidP="003E161F">
      <w:pPr>
        <w:pStyle w:val="CommentText"/>
      </w:pPr>
      <w:r>
        <w:t>Dans cette perspective je déplacerais le glossaire par exemple à la fin de la partie 1. Cela résume bien les concepts clés qui ont été abordés et cela forme un tout avec cette partie d’explications sur la technologie.</w:t>
      </w:r>
    </w:p>
    <w:p w14:paraId="56BD027F" w14:textId="77777777" w:rsidR="003E161F" w:rsidRDefault="003E161F" w:rsidP="003E161F">
      <w:pPr>
        <w:pStyle w:val="CommentText"/>
      </w:pPr>
      <w:r>
        <w:t>Ok pour toi ?</w:t>
      </w:r>
    </w:p>
  </w:comment>
  <w:comment w:id="656" w:author="HM" w:date="2025-06-26T10:49:00Z" w:initials="HM">
    <w:p w14:paraId="2C15A9C4" w14:textId="77777777" w:rsidR="003E161F" w:rsidRDefault="003E161F" w:rsidP="003E161F">
      <w:pPr>
        <w:pStyle w:val="CommentText"/>
      </w:pPr>
      <w:r>
        <w:rPr>
          <w:rStyle w:val="CommentReference"/>
        </w:rPr>
        <w:annotationRef/>
      </w:r>
      <w:r>
        <w:t>Revoir ce schéma parce qu’il ne sera pas lisible au format (largeur max 10,5 cm).</w:t>
      </w:r>
    </w:p>
    <w:p w14:paraId="561E7FB2" w14:textId="77777777" w:rsidR="003E161F" w:rsidRDefault="003E161F" w:rsidP="003E161F">
      <w:pPr>
        <w:pStyle w:val="CommentText"/>
      </w:pPr>
      <w:r>
        <w:t>Le plus simple serait que tu le refasses dans PowerPoint cela permettrait à la fab de l’éditer comme il faut</w:t>
      </w:r>
    </w:p>
  </w:comment>
  <w:comment w:id="757" w:author="HM" w:date="2025-06-17T12:08:00Z" w:initials="HM">
    <w:p w14:paraId="202EFA03" w14:textId="592F0EF1" w:rsidR="003175A3" w:rsidRDefault="003175A3">
      <w:pPr>
        <w:pStyle w:val="CommentText"/>
      </w:pPr>
      <w:r>
        <w:rPr>
          <w:rStyle w:val="CommentReference"/>
        </w:rPr>
        <w:annotationRef/>
      </w:r>
      <w:r>
        <w:t>Je compte bien 12 pieds dans le deuxième vers</w:t>
      </w:r>
    </w:p>
    <w:p w14:paraId="5E0D7AA9" w14:textId="6A0DA5A6" w:rsidR="003175A3" w:rsidRDefault="003175A3">
      <w:pPr>
        <w:pStyle w:val="CommentText"/>
      </w:pPr>
      <w:r w:rsidRPr="003175A3">
        <w:t>Deux</w:t>
      </w:r>
      <w:r>
        <w:t xml:space="preserve"> /</w:t>
      </w:r>
      <w:r w:rsidRPr="003175A3">
        <w:t xml:space="preserve"> grands </w:t>
      </w:r>
      <w:r>
        <w:t>/</w:t>
      </w:r>
      <w:r w:rsidRPr="003175A3">
        <w:t>aig</w:t>
      </w:r>
      <w:r>
        <w:t>/</w:t>
      </w:r>
      <w:r w:rsidRPr="003175A3">
        <w:t xml:space="preserve">les </w:t>
      </w:r>
      <w:r>
        <w:t>/</w:t>
      </w:r>
      <w:r w:rsidRPr="003175A3">
        <w:t>pla</w:t>
      </w:r>
      <w:r>
        <w:t>/</w:t>
      </w:r>
      <w:r w:rsidRPr="003175A3">
        <w:t xml:space="preserve">nent </w:t>
      </w:r>
      <w:r>
        <w:t>/</w:t>
      </w:r>
      <w:r w:rsidRPr="003175A3">
        <w:t>au-</w:t>
      </w:r>
      <w:r>
        <w:t>/</w:t>
      </w:r>
      <w:r w:rsidRPr="003175A3">
        <w:t>de</w:t>
      </w:r>
      <w:r>
        <w:t>/</w:t>
      </w:r>
      <w:r w:rsidRPr="003175A3">
        <w:t xml:space="preserve">ssus </w:t>
      </w:r>
      <w:r>
        <w:t>/</w:t>
      </w:r>
      <w:r w:rsidRPr="003175A3">
        <w:t>des</w:t>
      </w:r>
      <w:r>
        <w:t>/</w:t>
      </w:r>
      <w:r w:rsidRPr="003175A3">
        <w:t xml:space="preserve"> mon</w:t>
      </w:r>
      <w:r>
        <w:t>/</w:t>
      </w:r>
      <w:r w:rsidRPr="003175A3">
        <w:t>tagnes,</w:t>
      </w:r>
    </w:p>
  </w:comment>
  <w:comment w:id="758" w:author="Microsoft Office User" w:date="2025-07-25T03:17:00Z" w:initials="MOU">
    <w:p w14:paraId="05AD206B" w14:textId="14BB3939" w:rsidR="0072101B" w:rsidRDefault="0072101B">
      <w:pPr>
        <w:pStyle w:val="CommentText"/>
      </w:pPr>
      <w:r>
        <w:rPr>
          <w:rStyle w:val="CommentReference"/>
        </w:rPr>
        <w:annotationRef/>
      </w:r>
      <w:r>
        <w:t>C’’est que la césure n’est pas respectée, étant donné que la diction en plan/ent force à faire la liaison ! Mais je supprime le commentaire pour éviter le doute.</w:t>
      </w:r>
    </w:p>
  </w:comment>
  <w:comment w:id="765" w:author="HM" w:date="2025-06-17T12:11:00Z" w:initials="HM">
    <w:p w14:paraId="47259134" w14:textId="0740600B" w:rsidR="003175A3" w:rsidRDefault="003175A3">
      <w:pPr>
        <w:pStyle w:val="CommentText"/>
      </w:pPr>
      <w:r>
        <w:rPr>
          <w:rStyle w:val="CommentReference"/>
        </w:rPr>
        <w:annotationRef/>
      </w:r>
    </w:p>
  </w:comment>
  <w:comment w:id="767" w:author="HM" w:date="2025-06-17T12:11:00Z" w:initials="HM">
    <w:p w14:paraId="606BBB0C" w14:textId="50168FE8" w:rsidR="003175A3" w:rsidRDefault="003175A3">
      <w:pPr>
        <w:pStyle w:val="CommentText"/>
      </w:pPr>
      <w:r>
        <w:rPr>
          <w:rStyle w:val="CommentReference"/>
        </w:rPr>
        <w:annotationRef/>
      </w:r>
      <w:r>
        <w:t>Retouches à faire dans l’illustration</w:t>
      </w:r>
    </w:p>
    <w:p w14:paraId="3E94087E" w14:textId="6D443EE3" w:rsidR="003175A3" w:rsidRDefault="003175A3">
      <w:pPr>
        <w:pStyle w:val="CommentText"/>
      </w:pPr>
      <w:r>
        <w:t>mois en minuscules (août, novembre, juillet, août)</w:t>
      </w:r>
    </w:p>
    <w:p w14:paraId="142868AC" w14:textId="73DEEE2A" w:rsidR="003175A3" w:rsidRPr="00062B6E" w:rsidRDefault="003175A3">
      <w:pPr>
        <w:pStyle w:val="CommentText"/>
        <w:rPr>
          <w:lang w:val="en-US"/>
        </w:rPr>
      </w:pPr>
      <w:r w:rsidRPr="00062B6E">
        <w:rPr>
          <w:lang w:val="en-US"/>
        </w:rPr>
        <w:t>waving (waive = renoncer)</w:t>
      </w:r>
    </w:p>
    <w:p w14:paraId="2A96BD0A" w14:textId="4A63B0AD" w:rsidR="003175A3" w:rsidRPr="00062B6E" w:rsidRDefault="003175A3">
      <w:pPr>
        <w:pStyle w:val="CommentText"/>
        <w:rPr>
          <w:lang w:val="en-US"/>
        </w:rPr>
      </w:pPr>
      <w:r w:rsidRPr="00062B6E">
        <w:rPr>
          <w:lang w:val="en-US"/>
        </w:rPr>
        <w:t>French (majuscule)</w:t>
      </w:r>
    </w:p>
    <w:p w14:paraId="6E2D7157" w14:textId="77777777" w:rsidR="003175A3" w:rsidRPr="00062B6E" w:rsidRDefault="003175A3">
      <w:pPr>
        <w:pStyle w:val="CommentText"/>
        <w:rPr>
          <w:lang w:val="en-US"/>
        </w:rPr>
      </w:pPr>
    </w:p>
    <w:p w14:paraId="789C1FA8" w14:textId="0529D222" w:rsidR="003175A3" w:rsidRDefault="003175A3">
      <w:pPr>
        <w:pStyle w:val="CommentText"/>
      </w:pPr>
      <w:r>
        <w:t>+ vérifier les dimensions des illustrations</w:t>
      </w:r>
    </w:p>
    <w:p w14:paraId="094708D0" w14:textId="77777777" w:rsidR="003175A3" w:rsidRDefault="003175A3">
      <w:pPr>
        <w:pStyle w:val="CommentText"/>
      </w:pPr>
    </w:p>
  </w:comment>
  <w:comment w:id="881" w:author="HM" w:date="2025-06-17T15:17:00Z" w:initials="HM">
    <w:p w14:paraId="11C61781" w14:textId="4C2BD5A7" w:rsidR="003175A3" w:rsidRDefault="003175A3">
      <w:pPr>
        <w:pStyle w:val="CommentText"/>
      </w:pPr>
      <w:r>
        <w:rPr>
          <w:rStyle w:val="CommentReference"/>
        </w:rPr>
        <w:annotationRef/>
      </w:r>
      <w:r>
        <w:t>Ajouter la date de génération de l’image ?</w:t>
      </w:r>
    </w:p>
  </w:comment>
  <w:comment w:id="1155" w:author="HM" w:date="2025-06-17T16:44:00Z" w:initials="HM">
    <w:p w14:paraId="1295AA47" w14:textId="6AE4EAF7" w:rsidR="003175A3" w:rsidRDefault="003175A3">
      <w:pPr>
        <w:pStyle w:val="CommentText"/>
      </w:pPr>
      <w:r>
        <w:rPr>
          <w:rStyle w:val="CommentReference"/>
        </w:rPr>
        <w:annotationRef/>
      </w:r>
      <w:r>
        <w:t>On ne peut pas reproduire le Gaughin il est sous droits.</w:t>
      </w:r>
    </w:p>
    <w:p w14:paraId="67455BF0" w14:textId="436F8915" w:rsidR="003175A3" w:rsidRDefault="003175A3">
      <w:pPr>
        <w:pStyle w:val="CommentText"/>
      </w:pPr>
      <w:r>
        <w:t>Je te suggère de créer ta propre version du test. Pour un tableau authentique il y a deux sources intéressantes d’images libres de droits : les collections du Met NY et celle du MoMa UK.</w:t>
      </w:r>
    </w:p>
    <w:p w14:paraId="3042AAB8" w14:textId="38C0A16A" w:rsidR="003175A3" w:rsidRDefault="003175A3" w:rsidP="0058116C">
      <w:pPr>
        <w:widowControl/>
        <w:autoSpaceDE/>
        <w:autoSpaceDN/>
        <w:spacing w:before="0" w:after="0" w:line="240" w:lineRule="auto"/>
        <w:ind w:firstLine="0"/>
        <w:jc w:val="left"/>
        <w:rPr>
          <w:rFonts w:eastAsia="Times New Roman"/>
        </w:rPr>
      </w:pPr>
      <w:r>
        <w:t xml:space="preserve">Au Met par exemple il y a la Forêt à Pontaubert de Seurat ou les pécheurs de Cézanne ; </w:t>
      </w:r>
      <w:hyperlink r:id="rId1" w:tooltip="Hills around the Bay of Moulin Huet, Guernsey" w:history="1">
        <w:r>
          <w:rPr>
            <w:rStyle w:val="Hyperlink"/>
            <w:rFonts w:ascii="Noto Sans SC" w:eastAsia="Times New Roman" w:hAnsi="Noto Sans SC"/>
            <w:b/>
            <w:bCs/>
            <w:u w:val="none"/>
            <w:bdr w:val="none" w:sz="0" w:space="0" w:color="auto" w:frame="1"/>
            <w:shd w:val="clear" w:color="auto" w:fill="FFFFFF"/>
          </w:rPr>
          <w:t>Hills around the Bay of Moulin Huet, Guernsey</w:t>
        </w:r>
      </w:hyperlink>
      <w:r>
        <w:rPr>
          <w:rFonts w:eastAsia="Times New Roman"/>
        </w:rPr>
        <w:t xml:space="preserve"> de Renoir</w:t>
      </w:r>
    </w:p>
    <w:p w14:paraId="7F719509" w14:textId="77777777" w:rsidR="003175A3" w:rsidRDefault="003175A3" w:rsidP="0058116C">
      <w:pPr>
        <w:widowControl/>
        <w:autoSpaceDE/>
        <w:autoSpaceDN/>
        <w:spacing w:before="0" w:after="0" w:line="240" w:lineRule="auto"/>
        <w:ind w:firstLine="0"/>
        <w:jc w:val="left"/>
        <w:rPr>
          <w:rFonts w:eastAsia="Times New Roman"/>
        </w:rPr>
      </w:pPr>
    </w:p>
    <w:p w14:paraId="1F025D43" w14:textId="1AA46478" w:rsidR="003175A3" w:rsidRDefault="00000000" w:rsidP="0058116C">
      <w:pPr>
        <w:widowControl/>
        <w:autoSpaceDE/>
        <w:autoSpaceDN/>
        <w:spacing w:before="0" w:after="0" w:line="240" w:lineRule="auto"/>
        <w:ind w:firstLine="0"/>
        <w:jc w:val="left"/>
        <w:rPr>
          <w:rFonts w:ascii="Times New Roman" w:eastAsia="Times New Roman" w:hAnsi="Times New Roman" w:cs="Times New Roman"/>
          <w:szCs w:val="24"/>
          <w:lang w:eastAsia="fr-FR"/>
        </w:rPr>
      </w:pPr>
      <w:hyperlink r:id="rId2" w:history="1">
        <w:r w:rsidR="003175A3" w:rsidRPr="007F0E92">
          <w:rPr>
            <w:rStyle w:val="Hyperlink"/>
            <w:rFonts w:ascii="Times New Roman" w:eastAsia="Times New Roman" w:hAnsi="Times New Roman" w:cs="Times New Roman"/>
            <w:szCs w:val="24"/>
            <w:lang w:eastAsia="fr-FR"/>
          </w:rPr>
          <w:t>https://www.metmuseum.org/art/collection/search?showOnly=withImage&amp;department=11&amp;era=A.D.+1800-1900&amp;offset=80</w:t>
        </w:r>
      </w:hyperlink>
    </w:p>
    <w:p w14:paraId="31575C02" w14:textId="77777777" w:rsidR="003175A3" w:rsidRDefault="003175A3" w:rsidP="0058116C">
      <w:pPr>
        <w:widowControl/>
        <w:autoSpaceDE/>
        <w:autoSpaceDN/>
        <w:spacing w:before="0" w:after="0" w:line="240" w:lineRule="auto"/>
        <w:ind w:firstLine="0"/>
        <w:jc w:val="left"/>
        <w:rPr>
          <w:rFonts w:ascii="Times New Roman" w:eastAsia="Times New Roman" w:hAnsi="Times New Roman" w:cs="Times New Roman"/>
          <w:szCs w:val="24"/>
          <w:lang w:eastAsia="fr-FR"/>
        </w:rPr>
      </w:pPr>
    </w:p>
    <w:p w14:paraId="473633DC" w14:textId="4746052C" w:rsidR="003175A3" w:rsidRDefault="00000000" w:rsidP="0058116C">
      <w:pPr>
        <w:widowControl/>
        <w:autoSpaceDE/>
        <w:autoSpaceDN/>
        <w:spacing w:before="0" w:after="0" w:line="240" w:lineRule="auto"/>
        <w:ind w:firstLine="0"/>
        <w:jc w:val="left"/>
        <w:rPr>
          <w:rFonts w:ascii="Times New Roman" w:eastAsia="Times New Roman" w:hAnsi="Times New Roman" w:cs="Times New Roman"/>
          <w:szCs w:val="24"/>
          <w:lang w:eastAsia="fr-FR"/>
        </w:rPr>
      </w:pPr>
      <w:hyperlink r:id="rId3" w:history="1">
        <w:r w:rsidR="003175A3" w:rsidRPr="007F0E92">
          <w:rPr>
            <w:rStyle w:val="Hyperlink"/>
            <w:rFonts w:ascii="Times New Roman" w:eastAsia="Times New Roman" w:hAnsi="Times New Roman" w:cs="Times New Roman"/>
            <w:szCs w:val="24"/>
            <w:lang w:eastAsia="fr-FR"/>
          </w:rPr>
          <w:t>https://www.moma.co.uk/public-domain-images/</w:t>
        </w:r>
      </w:hyperlink>
    </w:p>
    <w:p w14:paraId="4DED4F4B" w14:textId="77777777" w:rsidR="003175A3" w:rsidRDefault="003175A3" w:rsidP="0058116C">
      <w:pPr>
        <w:widowControl/>
        <w:autoSpaceDE/>
        <w:autoSpaceDN/>
        <w:spacing w:before="0" w:after="0" w:line="240" w:lineRule="auto"/>
        <w:ind w:firstLine="0"/>
        <w:jc w:val="left"/>
        <w:rPr>
          <w:rFonts w:ascii="Times New Roman" w:eastAsia="Times New Roman" w:hAnsi="Times New Roman" w:cs="Times New Roman"/>
          <w:szCs w:val="24"/>
          <w:lang w:eastAsia="fr-FR"/>
        </w:rPr>
      </w:pPr>
    </w:p>
    <w:p w14:paraId="36B1066C" w14:textId="40566A51" w:rsidR="003175A3" w:rsidRDefault="003175A3" w:rsidP="0058116C">
      <w:pPr>
        <w:widowControl/>
        <w:autoSpaceDE/>
        <w:autoSpaceDN/>
        <w:spacing w:before="0" w:after="0" w:line="240" w:lineRule="auto"/>
        <w:ind w:firstLine="0"/>
        <w:jc w:val="left"/>
        <w:rPr>
          <w:rFonts w:ascii="Times New Roman" w:eastAsia="Times New Roman" w:hAnsi="Times New Roman" w:cs="Times New Roman"/>
          <w:szCs w:val="24"/>
          <w:lang w:eastAsia="fr-FR"/>
        </w:rPr>
      </w:pPr>
      <w:r>
        <w:rPr>
          <w:rFonts w:ascii="Times New Roman" w:eastAsia="Times New Roman" w:hAnsi="Times New Roman" w:cs="Times New Roman"/>
          <w:szCs w:val="24"/>
          <w:lang w:eastAsia="fr-FR"/>
        </w:rPr>
        <w:t>Et en regard tu génères une image avec un prompt impressionniste ou pointilliste</w:t>
      </w:r>
    </w:p>
    <w:p w14:paraId="274B19E6" w14:textId="0BF9DEA2" w:rsidR="003175A3" w:rsidRDefault="003175A3">
      <w:pPr>
        <w:pStyle w:val="CommentText"/>
      </w:pPr>
    </w:p>
  </w:comment>
  <w:comment w:id="1156" w:author="Microsoft Office User" w:date="2025-07-25T05:20:00Z" w:initials="MOU">
    <w:p w14:paraId="6102C6A9" w14:textId="77777777" w:rsidR="00ED1EB6" w:rsidRDefault="00ED1EB6" w:rsidP="00ED1EB6">
      <w:pPr>
        <w:pStyle w:val="Heading1"/>
        <w:shd w:val="clear" w:color="auto" w:fill="FFFFFF"/>
        <w:spacing w:after="0"/>
        <w:rPr>
          <w:rStyle w:val="mw-page-title-main"/>
          <w:rFonts w:ascii="Georgia" w:hAnsi="Georgia"/>
          <w:color w:val="101418"/>
          <w:sz w:val="43"/>
          <w:szCs w:val="43"/>
        </w:rPr>
      </w:pPr>
      <w:r>
        <w:rPr>
          <w:rStyle w:val="CommentReference"/>
        </w:rPr>
        <w:annotationRef/>
      </w:r>
      <w:r>
        <w:t xml:space="preserve">J’en ai pris un autre, de Monet ! </w:t>
      </w:r>
      <w:r w:rsidRPr="00ED1EB6">
        <w:rPr>
          <w:rStyle w:val="mw-page-title-main"/>
          <w:rFonts w:ascii="Georgia" w:hAnsi="Georgia"/>
          <w:color w:val="101418"/>
          <w:sz w:val="43"/>
          <w:szCs w:val="43"/>
        </w:rPr>
        <w:t>LA ROUTE ROUGE PRÈS DE MENTON (1884)</w:t>
      </w:r>
      <w:r>
        <w:rPr>
          <w:rStyle w:val="mw-page-title-main"/>
          <w:rFonts w:ascii="Georgia" w:hAnsi="Georgia"/>
          <w:color w:val="101418"/>
          <w:sz w:val="43"/>
          <w:szCs w:val="43"/>
        </w:rPr>
        <w:t xml:space="preserve"> (à gauche)</w:t>
      </w:r>
    </w:p>
    <w:p w14:paraId="40C92152" w14:textId="711D021E" w:rsidR="00ED1EB6" w:rsidRPr="00ED1EB6" w:rsidRDefault="00ED1EB6" w:rsidP="00ED1EB6">
      <w:pPr>
        <w:pStyle w:val="Heading1"/>
        <w:shd w:val="clear" w:color="auto" w:fill="FFFFFF"/>
        <w:spacing w:after="0"/>
        <w:ind w:left="0"/>
        <w:rPr>
          <w:rFonts w:ascii="Georgia" w:eastAsia="Times New Roman" w:hAnsi="Georgia" w:cs="Times New Roman"/>
          <w:color w:val="101418"/>
          <w:sz w:val="43"/>
          <w:szCs w:val="43"/>
          <w:lang w:eastAsia="en-GB"/>
        </w:rPr>
      </w:pPr>
    </w:p>
  </w:comment>
  <w:comment w:id="1331" w:author="HM" w:date="2025-06-19T10:47:00Z" w:initials="HM">
    <w:p w14:paraId="2C5BAF5E" w14:textId="77777777" w:rsidR="007A7922" w:rsidRDefault="007A7922" w:rsidP="007A7922">
      <w:pPr>
        <w:pStyle w:val="CommentText"/>
      </w:pPr>
      <w:r>
        <w:rPr>
          <w:rStyle w:val="CommentReference"/>
        </w:rPr>
        <w:annotationRef/>
      </w:r>
      <w:r>
        <w:t>Retouches dans le schéma</w:t>
      </w:r>
    </w:p>
    <w:p w14:paraId="546374D3" w14:textId="77777777" w:rsidR="007A7922" w:rsidRDefault="007A7922" w:rsidP="007A7922">
      <w:pPr>
        <w:pStyle w:val="CommentText"/>
      </w:pPr>
      <w:r>
        <w:t>Guillemets français</w:t>
      </w:r>
    </w:p>
    <w:p w14:paraId="0685AE07" w14:textId="77777777" w:rsidR="007A7922" w:rsidRDefault="007A7922" w:rsidP="007A7922">
      <w:pPr>
        <w:pStyle w:val="CommentText"/>
      </w:pPr>
      <w:r>
        <w:t>Espace insécalble avant les deux points</w:t>
      </w:r>
    </w:p>
    <w:p w14:paraId="5172012F" w14:textId="77777777" w:rsidR="007A7922" w:rsidRDefault="007A7922" w:rsidP="007A7922">
      <w:pPr>
        <w:pStyle w:val="CommentText"/>
      </w:pPr>
      <w:r>
        <w:t>Espace insécable avant le point d’exclamation</w:t>
      </w:r>
    </w:p>
    <w:p w14:paraId="1DA43C39" w14:textId="77777777" w:rsidR="007A7922" w:rsidRDefault="007A7922" w:rsidP="007A7922">
      <w:pPr>
        <w:pStyle w:val="CommentText"/>
      </w:pPr>
      <w:r>
        <w:t>A =&gt; À</w:t>
      </w:r>
    </w:p>
    <w:p w14:paraId="40A70982" w14:textId="77777777" w:rsidR="007A7922" w:rsidRDefault="007A7922" w:rsidP="007A7922">
      <w:pPr>
        <w:pStyle w:val="CommentText"/>
      </w:pPr>
      <w:r>
        <w:t>2400M€ =&gt; 2 400 M€</w:t>
      </w:r>
    </w:p>
    <w:p w14:paraId="63249FE8" w14:textId="77777777" w:rsidR="007A7922" w:rsidRDefault="007A7922" w:rsidP="007A7922">
      <w:pPr>
        <w:pStyle w:val="CommentText"/>
      </w:pPr>
      <w:r>
        <w:t>O.7% =&gt; 0,7%  (virgule + espace avant le %)</w:t>
      </w:r>
    </w:p>
    <w:p w14:paraId="0F1785C3" w14:textId="77777777" w:rsidR="007A7922" w:rsidRPr="00192D9D" w:rsidRDefault="007A7922" w:rsidP="007A7922">
      <w:pPr>
        <w:pStyle w:val="CommentText"/>
      </w:pPr>
      <w:r>
        <w:t>2485 =&gt; 2 485</w:t>
      </w:r>
    </w:p>
  </w:comment>
  <w:comment w:id="1332" w:author="Microsoft Office User" w:date="2025-07-27T14:58:00Z" w:initials="MOU">
    <w:p w14:paraId="147354B2" w14:textId="77777777" w:rsidR="007A7922" w:rsidRDefault="007A7922" w:rsidP="007A7922">
      <w:pPr>
        <w:pStyle w:val="CommentText"/>
      </w:pPr>
      <w:r>
        <w:rPr>
          <w:rStyle w:val="CommentReference"/>
        </w:rPr>
        <w:annotationRef/>
      </w:r>
      <w:r>
        <w:t>Ce commentaire s’appliquait sur l’ancien graphe, tout est changé.</w:t>
      </w:r>
    </w:p>
    <w:p w14:paraId="2784F5C0" w14:textId="77777777" w:rsidR="007A7922" w:rsidRDefault="007A7922" w:rsidP="007A7922">
      <w:pPr>
        <w:pStyle w:val="CommentText"/>
        <w:ind w:firstLine="0"/>
      </w:pPr>
    </w:p>
  </w:comment>
  <w:comment w:id="1598" w:author="HM" w:date="2025-06-19T10:47:00Z" w:initials="HM">
    <w:p w14:paraId="34317B5B" w14:textId="403EDE1D" w:rsidR="003175A3" w:rsidRDefault="003175A3">
      <w:pPr>
        <w:pStyle w:val="CommentText"/>
      </w:pPr>
      <w:r>
        <w:rPr>
          <w:rStyle w:val="CommentReference"/>
        </w:rPr>
        <w:annotationRef/>
      </w:r>
      <w:r>
        <w:t>Retouches dans le schéma</w:t>
      </w:r>
    </w:p>
    <w:p w14:paraId="2915B148" w14:textId="584478A8" w:rsidR="003175A3" w:rsidRDefault="003175A3">
      <w:pPr>
        <w:pStyle w:val="CommentText"/>
      </w:pPr>
      <w:r>
        <w:t>Guillemets français</w:t>
      </w:r>
    </w:p>
    <w:p w14:paraId="67B9A6E4" w14:textId="3F1572C0" w:rsidR="003175A3" w:rsidRDefault="003175A3">
      <w:pPr>
        <w:pStyle w:val="CommentText"/>
      </w:pPr>
      <w:r>
        <w:t>Espace insécalble avant les deux points</w:t>
      </w:r>
    </w:p>
    <w:p w14:paraId="00C92177" w14:textId="540B7944" w:rsidR="003175A3" w:rsidRDefault="003175A3">
      <w:pPr>
        <w:pStyle w:val="CommentText"/>
      </w:pPr>
      <w:r>
        <w:t>Espace insécable avant le point d’exclamation</w:t>
      </w:r>
    </w:p>
    <w:p w14:paraId="2DF2BB62" w14:textId="19171765" w:rsidR="003175A3" w:rsidRDefault="003175A3">
      <w:pPr>
        <w:pStyle w:val="CommentText"/>
      </w:pPr>
      <w:r>
        <w:t>A =&gt; À</w:t>
      </w:r>
    </w:p>
    <w:p w14:paraId="5737F74D" w14:textId="149A3391" w:rsidR="003175A3" w:rsidRDefault="003175A3">
      <w:pPr>
        <w:pStyle w:val="CommentText"/>
      </w:pPr>
      <w:r>
        <w:t>2400M€ =&gt; 2 400 M€</w:t>
      </w:r>
    </w:p>
    <w:p w14:paraId="25E9500A" w14:textId="7C861387" w:rsidR="003175A3" w:rsidRDefault="003175A3">
      <w:pPr>
        <w:pStyle w:val="CommentText"/>
      </w:pPr>
      <w:r>
        <w:t>O.7% =&gt; 0,7%  (virgule + espace avant le %)</w:t>
      </w:r>
    </w:p>
    <w:p w14:paraId="267BF581" w14:textId="035CBD9F" w:rsidR="003175A3" w:rsidRPr="00192D9D" w:rsidRDefault="003175A3">
      <w:pPr>
        <w:pStyle w:val="CommentText"/>
      </w:pPr>
      <w:r>
        <w:t>2485 =&gt; 2 485</w:t>
      </w:r>
    </w:p>
  </w:comment>
  <w:comment w:id="1599" w:author="Microsoft Office User" w:date="2025-07-27T14:58:00Z" w:initials="MOU">
    <w:p w14:paraId="7CD6154E" w14:textId="367B9CE2" w:rsidR="0097674B" w:rsidRDefault="0097674B">
      <w:pPr>
        <w:pStyle w:val="CommentText"/>
      </w:pPr>
      <w:r>
        <w:rPr>
          <w:rStyle w:val="CommentReference"/>
        </w:rPr>
        <w:annotationRef/>
      </w:r>
      <w:r>
        <w:t>Ce commentaire s’appliquait sur l’ancien graphe, tout est changé.</w:t>
      </w:r>
    </w:p>
    <w:p w14:paraId="540F2C0D" w14:textId="48C89331" w:rsidR="0097674B" w:rsidRDefault="0097674B" w:rsidP="0097674B">
      <w:pPr>
        <w:pStyle w:val="CommentText"/>
        <w:ind w:firstLine="0"/>
      </w:pPr>
    </w:p>
  </w:comment>
  <w:comment w:id="1668" w:author="HM" w:date="2025-06-19T10:54:00Z" w:initials="HM">
    <w:p w14:paraId="059C7310" w14:textId="77777777" w:rsidR="003175A3" w:rsidRDefault="003175A3">
      <w:pPr>
        <w:pStyle w:val="CommentText"/>
      </w:pPr>
      <w:r>
        <w:rPr>
          <w:rStyle w:val="CommentReference"/>
        </w:rPr>
        <w:annotationRef/>
      </w:r>
      <w:r>
        <w:t xml:space="preserve">Retouches graphiques </w:t>
      </w:r>
    </w:p>
    <w:p w14:paraId="0289410A" w14:textId="5DF6CFA7" w:rsidR="003175A3" w:rsidRDefault="003175A3">
      <w:pPr>
        <w:pStyle w:val="CommentText"/>
      </w:pPr>
      <w:r>
        <w:t>espace avant le % et le ?</w:t>
      </w:r>
    </w:p>
  </w:comment>
  <w:comment w:id="1796" w:author="HM" w:date="2025-06-20T17:00:00Z" w:initials="HM">
    <w:p w14:paraId="5AB77C05" w14:textId="2A88AF46" w:rsidR="003175A3" w:rsidRDefault="003175A3">
      <w:pPr>
        <w:pStyle w:val="CommentText"/>
      </w:pPr>
      <w:r>
        <w:rPr>
          <w:rStyle w:val="CommentReference"/>
        </w:rPr>
        <w:annotationRef/>
      </w:r>
      <w:r>
        <w:t>Même formule que le titre de la partie =&gt; à garder tout de même ?</w:t>
      </w:r>
    </w:p>
  </w:comment>
  <w:comment w:id="1811" w:author="HM" w:date="2025-06-19T11:04:00Z" w:initials="HM">
    <w:p w14:paraId="47E2EFBB" w14:textId="387BD15A" w:rsidR="003175A3" w:rsidRDefault="003175A3">
      <w:pPr>
        <w:pStyle w:val="CommentText"/>
      </w:pPr>
      <w:r>
        <w:rPr>
          <w:rStyle w:val="CommentReference"/>
        </w:rPr>
        <w:annotationRef/>
      </w:r>
      <w:r>
        <w:t>espace après le x</w:t>
      </w:r>
    </w:p>
    <w:p w14:paraId="56D80670" w14:textId="019290BD" w:rsidR="003175A3" w:rsidRDefault="003175A3">
      <w:pPr>
        <w:pStyle w:val="CommentText"/>
      </w:pPr>
      <w:r>
        <w:t>États-Unis (maj accentuée)</w:t>
      </w:r>
    </w:p>
    <w:p w14:paraId="53992A79" w14:textId="4B3BDC95" w:rsidR="003175A3" w:rsidRDefault="003175A3">
      <w:pPr>
        <w:pStyle w:val="CommentText"/>
      </w:pPr>
      <w:r>
        <w:t>Sushis (pluriel)</w:t>
      </w:r>
    </w:p>
    <w:p w14:paraId="57113C1C" w14:textId="6F6451DE" w:rsidR="003175A3" w:rsidRDefault="003175A3">
      <w:pPr>
        <w:pStyle w:val="CommentText"/>
      </w:pPr>
      <w:r>
        <w:t>Guillemets français</w:t>
      </w:r>
    </w:p>
    <w:p w14:paraId="76A59F57" w14:textId="77777777" w:rsidR="003175A3" w:rsidRDefault="003175A3">
      <w:pPr>
        <w:pStyle w:val="CommentText"/>
      </w:pPr>
    </w:p>
    <w:p w14:paraId="4ADEC9CF" w14:textId="465FF7C1" w:rsidR="003175A3" w:rsidRDefault="003175A3">
      <w:pPr>
        <w:pStyle w:val="CommentText"/>
      </w:pPr>
      <w:r>
        <w:t>Format à revoir pour la lisibilité</w:t>
      </w:r>
    </w:p>
    <w:p w14:paraId="482B7623" w14:textId="262BACF8" w:rsidR="003175A3" w:rsidRDefault="003175A3">
      <w:pPr>
        <w:pStyle w:val="CommentText"/>
      </w:pPr>
      <w:r>
        <w:t>(largeur max : 10,5 cm)</w:t>
      </w:r>
    </w:p>
    <w:p w14:paraId="74977E95" w14:textId="0A189ED8" w:rsidR="003175A3" w:rsidRDefault="003175A3">
      <w:pPr>
        <w:pStyle w:val="CommentText"/>
      </w:pPr>
      <w:r>
        <w:t>Donc 2 ou trois images sur une même ligne ?</w:t>
      </w:r>
    </w:p>
  </w:comment>
  <w:comment w:id="1970" w:author="HM" w:date="2025-06-19T12:35:00Z" w:initials="HM">
    <w:p w14:paraId="40558B63" w14:textId="00400022" w:rsidR="003175A3" w:rsidRDefault="003175A3">
      <w:pPr>
        <w:pStyle w:val="CommentText"/>
      </w:pPr>
      <w:r>
        <w:rPr>
          <w:rStyle w:val="CommentReference"/>
        </w:rPr>
        <w:annotationRef/>
      </w:r>
      <w:r>
        <w:t xml:space="preserve">Est-ce que tu as la référence de la page du site / de l’étude source des données ? </w:t>
      </w:r>
    </w:p>
  </w:comment>
  <w:comment w:id="2002" w:author="HM" w:date="2025-06-19T12:38:00Z" w:initials="HM">
    <w:p w14:paraId="2658A8B6" w14:textId="0B13DEB2" w:rsidR="003175A3" w:rsidRDefault="003175A3">
      <w:pPr>
        <w:pStyle w:val="CommentText"/>
      </w:pPr>
      <w:r>
        <w:rPr>
          <w:rStyle w:val="CommentReference"/>
        </w:rPr>
        <w:annotationRef/>
      </w:r>
      <w:r>
        <w:t>Retouches illustration</w:t>
      </w:r>
    </w:p>
    <w:p w14:paraId="55111307" w14:textId="76EC445F" w:rsidR="003175A3" w:rsidRDefault="003175A3">
      <w:pPr>
        <w:pStyle w:val="CommentText"/>
      </w:pPr>
      <w:r>
        <w:t>Espace pour tous les chiffres de puissance et de coût</w:t>
      </w:r>
    </w:p>
    <w:p w14:paraId="4EB7463C" w14:textId="08051F35" w:rsidR="003175A3" w:rsidRDefault="003175A3">
      <w:pPr>
        <w:pStyle w:val="CommentText"/>
      </w:pPr>
      <w:r>
        <w:t>1 MW 10 MW etc.</w:t>
      </w:r>
    </w:p>
    <w:p w14:paraId="6107D7D6" w14:textId="0A0233BB" w:rsidR="003175A3" w:rsidRDefault="003175A3">
      <w:pPr>
        <w:pStyle w:val="CommentText"/>
      </w:pPr>
      <w:r>
        <w:sym w:font="Symbol" w:char="F0BB"/>
      </w:r>
      <w:r>
        <w:t>10 M 100 M</w:t>
      </w:r>
    </w:p>
  </w:comment>
  <w:comment w:id="2076" w:author="HM" w:date="2025-06-19T12:56:00Z" w:initials="HM">
    <w:p w14:paraId="7381C8FD" w14:textId="144D78ED" w:rsidR="003175A3" w:rsidRDefault="003175A3">
      <w:pPr>
        <w:pStyle w:val="CommentText"/>
      </w:pPr>
      <w:r>
        <w:rPr>
          <w:rStyle w:val="CommentReference"/>
        </w:rPr>
        <w:annotationRef/>
      </w:r>
      <w:r>
        <w:t>Retouche graphique</w:t>
      </w:r>
    </w:p>
    <w:p w14:paraId="41EBF61C" w14:textId="618C3419" w:rsidR="003175A3" w:rsidRDefault="003175A3">
      <w:pPr>
        <w:pStyle w:val="CommentText"/>
      </w:pPr>
      <w:r>
        <w:t>Augmenter la taille de police du texte</w:t>
      </w:r>
    </w:p>
    <w:p w14:paraId="7B24CD06" w14:textId="32353147" w:rsidR="003175A3" w:rsidRDefault="003175A3">
      <w:pPr>
        <w:pStyle w:val="CommentText"/>
      </w:pPr>
      <w:r>
        <w:t>En vue d’une lisibilité lorsque le graphique est à 10,5 cm de large</w:t>
      </w:r>
    </w:p>
  </w:comment>
  <w:comment w:id="2293" w:author="HM" w:date="2025-06-20T13:00:00Z" w:initials="HM">
    <w:p w14:paraId="492571B3" w14:textId="58121895" w:rsidR="003175A3" w:rsidRDefault="003175A3">
      <w:pPr>
        <w:pStyle w:val="CommentText"/>
      </w:pPr>
      <w:r>
        <w:rPr>
          <w:rStyle w:val="CommentReference"/>
        </w:rPr>
        <w:annotationRef/>
      </w:r>
      <w:r>
        <w:t>Ce n’est que mon avis, mais j’en doute ! Il y a une starification  renforcée par les réseaux sociaux. Et un avatar numérique n’a pas une vraie vie croustillante qui puisse alimenter la presse people</w:t>
      </w:r>
    </w:p>
    <w:p w14:paraId="0AA46D45" w14:textId="323D387B" w:rsidR="00424BF1" w:rsidRDefault="003175A3" w:rsidP="00424BF1">
      <w:pPr>
        <w:pStyle w:val="CommentText"/>
      </w:pPr>
      <w:r>
        <w:t>De même on observe le triomphe du marketing d’influence et du personal branding : les gens consomment quand ils peuvent s’identifier à une personne unique et authentique</w:t>
      </w:r>
    </w:p>
  </w:comment>
  <w:comment w:id="2294" w:author="Microsoft Office User" w:date="2025-07-25T05:42:00Z" w:initials="MOU">
    <w:p w14:paraId="1AF80551" w14:textId="5C3A28F9" w:rsidR="00424BF1" w:rsidRDefault="00424BF1">
      <w:pPr>
        <w:pStyle w:val="CommentText"/>
      </w:pPr>
      <w:r>
        <w:rPr>
          <w:rStyle w:val="CommentReference"/>
        </w:rPr>
        <w:annotationRef/>
      </w:r>
      <w:r>
        <w:t>Peut-être que les influenceurs prendront le dessus sur les acteurs de cinéma alors ! En tout cas, la compétence « être beau et bien jouer », qui est le cœur de métier d’un Leonardo DiCaprio, va perdre toute sa valeur si elle n’est pas exercée sur une scène de théâtre.</w:t>
      </w:r>
    </w:p>
  </w:comment>
  <w:comment w:id="2300" w:author="HM" w:date="2025-06-20T13:05:00Z" w:initials="HM">
    <w:p w14:paraId="181115AB" w14:textId="585F905D" w:rsidR="003175A3" w:rsidRDefault="003175A3">
      <w:pPr>
        <w:pStyle w:val="CommentText"/>
      </w:pPr>
      <w:r>
        <w:rPr>
          <w:rStyle w:val="CommentReference"/>
        </w:rPr>
        <w:annotationRef/>
      </w:r>
      <w:r>
        <w:t>Je me demande s’il ne faut pas virer la justice de cette liste. Comme en médecine les IA vont permettre d’accélérer le délai de traitement de la justice, en automatisant des étapes d’instruction et de jugement. Il restera toujours un humain pour valider / représenter mais bcp d’automatisation me paraît probable, même si la transition prendra beaucoup de temps pour des raisons constitutionnelles/réglementaires</w:t>
      </w:r>
    </w:p>
  </w:comment>
  <w:comment w:id="2301" w:author="Microsoft Office User" w:date="2025-07-25T05:41:00Z" w:initials="MOU">
    <w:p w14:paraId="59D98782" w14:textId="69279878" w:rsidR="00424BF1" w:rsidRDefault="00424BF1" w:rsidP="00424BF1">
      <w:pPr>
        <w:pStyle w:val="CommentText"/>
      </w:pPr>
      <w:r>
        <w:rPr>
          <w:rStyle w:val="CommentReference"/>
        </w:rPr>
        <w:annotationRef/>
      </w:r>
      <w:r>
        <w:t>Je rajoute la justice dans les mentions de « certaies tâches pourront tout de même être automatisées » dans le paragraphe en dessous</w:t>
      </w:r>
    </w:p>
  </w:comment>
  <w:comment w:id="2308" w:author="HM" w:date="2025-06-20T14:40:00Z" w:initials="HM">
    <w:p w14:paraId="3716D835" w14:textId="42A0A965" w:rsidR="003175A3" w:rsidRDefault="003175A3">
      <w:pPr>
        <w:pStyle w:val="CommentText"/>
      </w:pPr>
      <w:r>
        <w:rPr>
          <w:rStyle w:val="CommentReference"/>
        </w:rPr>
        <w:annotationRef/>
      </w:r>
      <w:r>
        <w:t>Retouches illustration</w:t>
      </w:r>
    </w:p>
    <w:p w14:paraId="4EE858BA" w14:textId="762C973F" w:rsidR="003175A3" w:rsidRDefault="003175A3">
      <w:pPr>
        <w:pStyle w:val="CommentText"/>
      </w:pPr>
      <w:r>
        <w:t>États-Unis (majuscule accentuée)</w:t>
      </w:r>
    </w:p>
    <w:p w14:paraId="27B34ABE" w14:textId="484C6D5A" w:rsidR="003175A3" w:rsidRDefault="003175A3">
      <w:pPr>
        <w:pStyle w:val="CommentText"/>
      </w:pPr>
      <w:r>
        <w:t>En ordonnées : virer le M et mettre en légende</w:t>
      </w:r>
    </w:p>
    <w:p w14:paraId="6FAFDA09" w14:textId="5DEFB727" w:rsidR="003175A3" w:rsidRDefault="003175A3">
      <w:pPr>
        <w:pStyle w:val="CommentText"/>
      </w:pPr>
      <w:r>
        <w:t xml:space="preserve">Nombre de personnes </w:t>
      </w:r>
      <w:r w:rsidRPr="00BA2DDE">
        <w:rPr>
          <w:highlight w:val="yellow"/>
        </w:rPr>
        <w:t>en millions</w:t>
      </w:r>
      <w:r>
        <w:t xml:space="preserve"> employées </w:t>
      </w:r>
      <w:r w:rsidRPr="00BA2DDE">
        <w:rPr>
          <w:highlight w:val="yellow"/>
        </w:rPr>
        <w:t>dans l’</w:t>
      </w:r>
      <w:r>
        <w:t>agriculture</w:t>
      </w:r>
    </w:p>
  </w:comment>
  <w:comment w:id="2309" w:author="Microsoft Office User" w:date="2025-07-27T21:01:00Z" w:initials="MOU">
    <w:p w14:paraId="44B6EE49" w14:textId="77777777" w:rsidR="006802CA" w:rsidRDefault="006802CA">
      <w:pPr>
        <w:pStyle w:val="CommentText"/>
      </w:pPr>
      <w:r>
        <w:rPr>
          <w:rStyle w:val="CommentReference"/>
        </w:rPr>
        <w:annotationRef/>
      </w:r>
      <w:r>
        <w:t>Fait !</w:t>
      </w:r>
    </w:p>
    <w:p w14:paraId="2CCDB49E" w14:textId="57EA4DF0" w:rsidR="006802CA" w:rsidRDefault="006802CA">
      <w:pPr>
        <w:pStyle w:val="CommentText"/>
      </w:pPr>
    </w:p>
  </w:comment>
  <w:comment w:id="2323" w:author="HM" w:date="2025-06-20T15:00:00Z" w:initials="HM">
    <w:p w14:paraId="26330BE4" w14:textId="2B5D9042" w:rsidR="003175A3" w:rsidRDefault="003175A3">
      <w:pPr>
        <w:pStyle w:val="CommentText"/>
      </w:pPr>
      <w:r>
        <w:rPr>
          <w:rStyle w:val="CommentReference"/>
        </w:rPr>
        <w:annotationRef/>
      </w:r>
      <w:r>
        <w:t>Retouches illustrations</w:t>
      </w:r>
    </w:p>
    <w:p w14:paraId="54B12822" w14:textId="090E7986" w:rsidR="003175A3" w:rsidRDefault="003175A3">
      <w:pPr>
        <w:pStyle w:val="CommentText"/>
        <w:rPr>
          <w:vertAlign w:val="subscript"/>
        </w:rPr>
      </w:pPr>
      <w:r>
        <w:t>Légende des ordonnées : Émissions de CO</w:t>
      </w:r>
      <w:r w:rsidRPr="006E35CA">
        <w:rPr>
          <w:vertAlign w:val="subscript"/>
        </w:rPr>
        <w:t>2</w:t>
      </w:r>
      <w:r>
        <w:rPr>
          <w:vertAlign w:val="subscript"/>
        </w:rPr>
        <w:t xml:space="preserve"> </w:t>
      </w:r>
      <w:r>
        <w:t>en…</w:t>
      </w:r>
    </w:p>
    <w:p w14:paraId="7ADD2DE3" w14:textId="77777777" w:rsidR="003175A3" w:rsidRDefault="003175A3">
      <w:pPr>
        <w:pStyle w:val="CommentText"/>
        <w:rPr>
          <w:vertAlign w:val="subscript"/>
        </w:rPr>
      </w:pPr>
    </w:p>
    <w:p w14:paraId="4C40E905" w14:textId="497808A4" w:rsidR="003175A3" w:rsidRDefault="003175A3">
      <w:pPr>
        <w:pStyle w:val="CommentText"/>
      </w:pPr>
      <w:r w:rsidRPr="006E35CA">
        <w:t>+ préciser l’unité (B et T)</w:t>
      </w:r>
    </w:p>
    <w:p w14:paraId="0B58B96A" w14:textId="77777777" w:rsidR="003175A3" w:rsidRDefault="003175A3">
      <w:pPr>
        <w:pStyle w:val="CommentText"/>
      </w:pPr>
    </w:p>
    <w:p w14:paraId="65CDBFAB" w14:textId="77777777" w:rsidR="003175A3" w:rsidRDefault="003175A3">
      <w:pPr>
        <w:pStyle w:val="CommentText"/>
      </w:pPr>
    </w:p>
    <w:p w14:paraId="213EEAC0" w14:textId="6D27D8C3" w:rsidR="003175A3" w:rsidRPr="006E35CA" w:rsidRDefault="003175A3">
      <w:pPr>
        <w:pStyle w:val="CommentText"/>
        <w:rPr>
          <w:b/>
        </w:rPr>
      </w:pPr>
      <w:r w:rsidRPr="006E35CA">
        <w:rPr>
          <w:b/>
        </w:rPr>
        <w:t xml:space="preserve">+ c’est exprimé en dollars américains mais c’est le PIB de la zone euro ? </w:t>
      </w:r>
      <w:r>
        <w:rPr>
          <w:b/>
        </w:rPr>
        <w:t xml:space="preserve">ou PiB mondial ? </w:t>
      </w:r>
      <w:r w:rsidRPr="006E35CA">
        <w:rPr>
          <w:b/>
        </w:rPr>
        <w:t xml:space="preserve">à préciser dans la légende de la figure </w:t>
      </w:r>
    </w:p>
  </w:comment>
  <w:comment w:id="2329" w:author="HM" w:date="2025-06-20T15:55:00Z" w:initials="HM">
    <w:p w14:paraId="4C47658B" w14:textId="410106E0" w:rsidR="003175A3" w:rsidRDefault="003175A3">
      <w:pPr>
        <w:pStyle w:val="CommentText"/>
      </w:pPr>
      <w:r>
        <w:rPr>
          <w:rStyle w:val="CommentReference"/>
        </w:rPr>
        <w:annotationRef/>
      </w:r>
      <w:r>
        <w:t>Je supprime l’exemple du gaspillage alimentaire qui ne paraît pas pertinent ici (sauf si tu peux compléter en expliquant comment l’IA pourrait faire évoluer le comportement des consommateurs individuels).</w:t>
      </w:r>
    </w:p>
  </w:comment>
  <w:comment w:id="2342" w:author="HM" w:date="2025-06-20T16:11:00Z" w:initials="HM">
    <w:p w14:paraId="1C425957" w14:textId="55D1624F" w:rsidR="003175A3" w:rsidRDefault="003175A3">
      <w:pPr>
        <w:pStyle w:val="CommentText"/>
      </w:pPr>
      <w:r>
        <w:rPr>
          <w:rStyle w:val="CommentReference"/>
        </w:rPr>
        <w:annotationRef/>
      </w:r>
      <w:r>
        <w:t>Il y a sûrement déjà des travaux d’économistes sur le sujet mais je ne suis pas allée creuser.</w:t>
      </w:r>
    </w:p>
    <w:p w14:paraId="373DB83A" w14:textId="7D38BA0B" w:rsidR="003175A3" w:rsidRDefault="003175A3">
      <w:pPr>
        <w:pStyle w:val="CommentText"/>
      </w:pPr>
      <w:r>
        <w:t>Mais peut-être que plutôt conclure de façon absolue à la fin de la nécessité de travailler, on peut y voir une solution bienvenue aux déséquilibres de la pyramide démographique. Le ratio actifs/non actifs ne cesse de baisser. La transition vers l’IA pourrait simplement financer le vieillissement et la retraite…</w:t>
      </w:r>
    </w:p>
  </w:comment>
  <w:comment w:id="2457" w:author="HM" w:date="2025-06-24T17:12:00Z" w:initials="HM">
    <w:p w14:paraId="2F69B204" w14:textId="77777777" w:rsidR="001D2912" w:rsidRDefault="001D2912">
      <w:pPr>
        <w:pStyle w:val="CommentText"/>
      </w:pPr>
      <w:r>
        <w:rPr>
          <w:rStyle w:val="CommentReference"/>
        </w:rPr>
        <w:annotationRef/>
      </w:r>
      <w:r>
        <w:t>Fig à traduire  + légende à compléter</w:t>
      </w:r>
    </w:p>
  </w:comment>
  <w:comment w:id="2506" w:author="HM" w:date="2025-06-23T12:22:00Z" w:initials="HM">
    <w:p w14:paraId="04DF2324" w14:textId="77777777" w:rsidR="001D2912" w:rsidRDefault="001D2912">
      <w:pPr>
        <w:pStyle w:val="CommentText"/>
      </w:pPr>
      <w:r>
        <w:rPr>
          <w:rStyle w:val="CommentReference"/>
        </w:rPr>
        <w:annotationRef/>
      </w:r>
      <w:r>
        <w:t>Faut-il citer en note une page du blog de Dario Amodei ?</w:t>
      </w:r>
    </w:p>
  </w:comment>
  <w:comment w:id="2507" w:author="Microsoft Office User" w:date="2025-07-27T23:42:00Z" w:initials="MOU">
    <w:p w14:paraId="727F6FD7" w14:textId="4DD3057B" w:rsidR="004C283A" w:rsidRDefault="004C283A">
      <w:pPr>
        <w:pStyle w:val="CommentText"/>
      </w:pPr>
      <w:r>
        <w:rPr>
          <w:rStyle w:val="CommentReference"/>
        </w:rPr>
        <w:annotationRef/>
      </w:r>
      <w:r>
        <w:t>Fait !</w:t>
      </w:r>
    </w:p>
  </w:comment>
  <w:comment w:id="2525" w:author="Microsoft Office User" w:date="2025-07-25T07:39:00Z" w:initials="MOU">
    <w:p w14:paraId="0C19F183" w14:textId="777F0881" w:rsidR="00DB5FA7" w:rsidRDefault="00DB5FA7">
      <w:pPr>
        <w:pStyle w:val="CommentText"/>
      </w:pPr>
      <w:r>
        <w:rPr>
          <w:rStyle w:val="CommentReference"/>
        </w:rPr>
        <w:annotationRef/>
      </w:r>
      <w:r>
        <w:t>Héloïse, à l’aide, je ne sais pas quelle graphie est la bonne !</w:t>
      </w:r>
    </w:p>
  </w:comment>
  <w:comment w:id="2542" w:author="HM" w:date="2025-06-26T10:28:00Z" w:initials="HM">
    <w:p w14:paraId="7F53CDD4" w14:textId="77777777" w:rsidR="001D2912" w:rsidRDefault="001D2912">
      <w:pPr>
        <w:pStyle w:val="CommentText"/>
      </w:pPr>
      <w:r>
        <w:rPr>
          <w:rStyle w:val="CommentReference"/>
        </w:rPr>
        <w:annotationRef/>
      </w:r>
      <w:r>
        <w:t>Retouches illustrations</w:t>
      </w:r>
    </w:p>
    <w:p w14:paraId="4D0C2F3B" w14:textId="77777777" w:rsidR="001D2912" w:rsidRDefault="001D2912">
      <w:pPr>
        <w:pStyle w:val="CommentText"/>
      </w:pPr>
      <w:r>
        <w:t>Graphique à traduire</w:t>
      </w:r>
    </w:p>
    <w:p w14:paraId="677CD5F4" w14:textId="77777777" w:rsidR="001D2912" w:rsidRDefault="001D2912">
      <w:pPr>
        <w:pStyle w:val="CommentText"/>
      </w:pPr>
      <w:r>
        <w:t>100 000 =&gt; espace insécable à la place de la vigule</w:t>
      </w:r>
    </w:p>
  </w:comment>
  <w:comment w:id="2599" w:author="HM" w:date="2025-06-26T11:15:00Z" w:initials="HM">
    <w:p w14:paraId="3B28E495" w14:textId="77777777" w:rsidR="001D2912" w:rsidRDefault="001D2912">
      <w:pPr>
        <w:pStyle w:val="CommentText"/>
      </w:pPr>
      <w:r>
        <w:rPr>
          <w:rStyle w:val="CommentReference"/>
        </w:rPr>
        <w:annotationRef/>
      </w:r>
      <w:r>
        <w:t>Peux-tu ajouter un paragraphe de ¾ l pour introduire le s différents enjeux traités dans le chapitre ?</w:t>
      </w:r>
    </w:p>
  </w:comment>
  <w:comment w:id="2711" w:author="HM" w:date="2025-06-26T10:29:00Z" w:initials="HM">
    <w:p w14:paraId="2AD5F408" w14:textId="77777777" w:rsidR="001D2912" w:rsidRDefault="001D2912">
      <w:pPr>
        <w:pStyle w:val="CommentText"/>
      </w:pPr>
      <w:r>
        <w:rPr>
          <w:rStyle w:val="CommentReference"/>
        </w:rPr>
        <w:annotationRef/>
      </w:r>
      <w:r>
        <w:t>Retouches illustration</w:t>
      </w:r>
    </w:p>
    <w:p w14:paraId="6CFFB0D1" w14:textId="77777777" w:rsidR="001D2912" w:rsidRDefault="001D2912">
      <w:pPr>
        <w:pStyle w:val="CommentText"/>
      </w:pPr>
      <w:r>
        <w:t>Espace insécable avant les deux points [Problèm</w:t>
      </w:r>
      <w:r w:rsidRPr="003402C3">
        <w:rPr>
          <w:highlight w:val="yellow"/>
        </w:rPr>
        <w:t>e :</w:t>
      </w:r>
      <w:r>
        <w:t xml:space="preserve"> biais,</w:t>
      </w:r>
    </w:p>
    <w:p w14:paraId="282F40EE" w14:textId="77777777" w:rsidR="001D2912" w:rsidRDefault="001D2912">
      <w:pPr>
        <w:pStyle w:val="CommentText"/>
      </w:pPr>
      <w:r>
        <w:t>Domination multipolaire =&gt; minuscule pour multipolaire</w:t>
      </w:r>
    </w:p>
    <w:p w14:paraId="37DABFCE" w14:textId="77777777" w:rsidR="001D2912" w:rsidRDefault="001D2912">
      <w:pPr>
        <w:pStyle w:val="CommentText"/>
      </w:pPr>
      <w:r w:rsidRPr="003402C3">
        <w:rPr>
          <w:i/>
        </w:rPr>
        <w:t>open source</w:t>
      </w:r>
      <w:r>
        <w:t xml:space="preserve"> =&gt; italique, pas de tiret</w:t>
      </w:r>
    </w:p>
    <w:p w14:paraId="5DFD1767" w14:textId="77777777" w:rsidR="001D2912" w:rsidRDefault="001D2912">
      <w:pPr>
        <w:pStyle w:val="CommentText"/>
      </w:pPr>
      <w:r>
        <w:t>Des milliers de modèles =&gt; pluriel pour modèles</w:t>
      </w:r>
    </w:p>
    <w:p w14:paraId="5177B4E4" w14:textId="77777777" w:rsidR="001D2912" w:rsidRDefault="001D2912">
      <w:pPr>
        <w:pStyle w:val="CommentText"/>
      </w:pPr>
      <w:r w:rsidRPr="003402C3">
        <w:rPr>
          <w:i/>
        </w:rPr>
        <w:t>open source</w:t>
      </w:r>
      <w:r>
        <w:t xml:space="preserve"> =&gt; idem</w:t>
      </w:r>
    </w:p>
  </w:comment>
  <w:comment w:id="2819" w:author="HM" w:date="2025-06-23T14:22:00Z" w:initials="HM">
    <w:p w14:paraId="78636CEF" w14:textId="77777777" w:rsidR="001D2912" w:rsidRDefault="001D2912">
      <w:pPr>
        <w:pStyle w:val="CommentText"/>
      </w:pPr>
      <w:r>
        <w:rPr>
          <w:rStyle w:val="CommentReference"/>
        </w:rPr>
        <w:annotationRef/>
      </w:r>
      <w:r>
        <w:t>Nota bene : ce n’est pas légal dans le cadre juridique français et européen, il s’agirait de publicité clandestine et de pratique commerciale trompeuse.</w:t>
      </w:r>
    </w:p>
    <w:p w14:paraId="1957126D" w14:textId="77777777" w:rsidR="001D2912" w:rsidRDefault="001D2912">
      <w:pPr>
        <w:pStyle w:val="CommentText"/>
      </w:pPr>
      <w:r>
        <w:t>À moins que tu ne trouves d’autres exemples de perspectives de revenus publicitaires, je pense qu’il faut supprimer ces phrases sur l’exemple McDo. Et on garde juste la première phrase du paragraphe, complétée ainsi :</w:t>
      </w:r>
    </w:p>
    <w:p w14:paraId="3C6A8DFB" w14:textId="77777777" w:rsidR="001D2912" w:rsidRDefault="001D2912">
      <w:pPr>
        <w:pStyle w:val="CommentText"/>
      </w:pPr>
    </w:p>
    <w:p w14:paraId="5ED59A5E" w14:textId="77777777" w:rsidR="001D2912" w:rsidRDefault="001D2912">
      <w:pPr>
        <w:pStyle w:val="CommentText"/>
      </w:pPr>
      <w:r w:rsidRPr="00BC3ABE">
        <w:t>Ce pouvoir d’influence ouvre des boulevards vers la publicité</w:t>
      </w:r>
      <w:r>
        <w:t>, selon des modalités qui restent à définir.</w:t>
      </w:r>
    </w:p>
    <w:p w14:paraId="438FED3A" w14:textId="77777777" w:rsidR="001D2912" w:rsidRDefault="001D2912">
      <w:pPr>
        <w:pStyle w:val="CommentText"/>
      </w:pPr>
      <w:r>
        <w:t xml:space="preserve"> </w:t>
      </w:r>
    </w:p>
  </w:comment>
  <w:comment w:id="2820" w:author="Microsoft Office User" w:date="2025-07-25T06:08:00Z" w:initials="MOU">
    <w:p w14:paraId="7F09EA52" w14:textId="13E47F14" w:rsidR="00042A84" w:rsidRDefault="00042A84">
      <w:pPr>
        <w:pStyle w:val="CommentText"/>
      </w:pPr>
      <w:r>
        <w:rPr>
          <w:rStyle w:val="CommentReference"/>
        </w:rPr>
        <w:annotationRef/>
      </w:r>
      <w:r>
        <w:t>La loi ne l’empêcherait pas a priori aux Etats-Unis, je peux préciser que cet exemple s’applique là-bas</w:t>
      </w:r>
    </w:p>
  </w:comment>
  <w:comment w:id="2826" w:author="HM" w:date="2025-06-26T10:42:00Z" w:initials="HM">
    <w:p w14:paraId="038CA530" w14:textId="77777777" w:rsidR="001D2912" w:rsidRDefault="001D2912">
      <w:pPr>
        <w:pStyle w:val="CommentText"/>
      </w:pPr>
      <w:r>
        <w:rPr>
          <w:rStyle w:val="CommentReference"/>
        </w:rPr>
        <w:annotationRef/>
      </w:r>
      <w:r>
        <w:t>J’ai remplacé le visuel par une image libre de droits + de meilleure résolution</w:t>
      </w:r>
    </w:p>
  </w:comment>
  <w:comment w:id="2827" w:author="Microsoft Office User" w:date="2025-07-25T06:08:00Z" w:initials="MOU">
    <w:p w14:paraId="6CFA970B" w14:textId="4B433D8C" w:rsidR="00042A84" w:rsidRDefault="00042A84">
      <w:pPr>
        <w:pStyle w:val="CommentText"/>
      </w:pPr>
      <w:r>
        <w:rPr>
          <w:rStyle w:val="CommentReference"/>
        </w:rPr>
        <w:annotationRef/>
      </w:r>
      <w:r>
        <w:t>Est-ce celle du dessus ?</w:t>
      </w:r>
    </w:p>
  </w:comment>
  <w:comment w:id="2831" w:author="Microsoft Office User" w:date="2025-07-25T06:09:00Z" w:initials="MOU">
    <w:p w14:paraId="033413DD" w14:textId="446A6E9D" w:rsidR="00042A84" w:rsidRDefault="00042A84">
      <w:pPr>
        <w:pStyle w:val="CommentText"/>
      </w:pPr>
      <w:r>
        <w:rPr>
          <w:rStyle w:val="CommentReference"/>
        </w:rPr>
        <w:annotationRef/>
      </w:r>
      <w:r>
        <w:t>En note ?</w:t>
      </w:r>
    </w:p>
  </w:comment>
  <w:comment w:id="2964" w:author="HM" w:date="2025-06-26T10:43:00Z" w:initials="HM">
    <w:p w14:paraId="45A9D11E" w14:textId="77777777" w:rsidR="001D2912" w:rsidRDefault="001D2912">
      <w:pPr>
        <w:pStyle w:val="CommentText"/>
      </w:pPr>
      <w:r>
        <w:rPr>
          <w:rStyle w:val="CommentReference"/>
        </w:rPr>
        <w:annotationRef/>
      </w:r>
      <w:r>
        <w:t>Source ? L’illustration est-elle vraiment libre de droits ?</w:t>
      </w:r>
    </w:p>
    <w:p w14:paraId="1EC84BF5" w14:textId="77777777" w:rsidR="001D2912" w:rsidRDefault="001D2912">
      <w:pPr>
        <w:pStyle w:val="CommentText"/>
      </w:pPr>
      <w:r>
        <w:t>Si on ne trouve pas de visuel libre de droits, dans le paragraphe on peut rajouter une phrase ou deux pour détailler la composition des « blocs »</w:t>
      </w:r>
    </w:p>
  </w:comment>
  <w:comment w:id="2970" w:author="HM" w:date="2025-06-23T16:28:00Z" w:initials="HM">
    <w:p w14:paraId="0516CA9A" w14:textId="77777777" w:rsidR="001D2912" w:rsidRDefault="001D2912">
      <w:pPr>
        <w:pStyle w:val="CommentText"/>
      </w:pPr>
      <w:r>
        <w:rPr>
          <w:rStyle w:val="CommentReference"/>
        </w:rPr>
        <w:annotationRef/>
      </w:r>
      <w:r>
        <w:t xml:space="preserve">De quelle nature / portée / objet ? </w:t>
      </w:r>
    </w:p>
  </w:comment>
  <w:comment w:id="3026" w:author="Guillaume" w:date="2025-04-29T11:13:00Z" w:initials="G">
    <w:p w14:paraId="56672C31" w14:textId="77777777" w:rsidR="001D2912" w:rsidRDefault="001D2912">
      <w:pPr>
        <w:pStyle w:val="CommentText"/>
      </w:pPr>
      <w:r>
        <w:rPr>
          <w:rStyle w:val="CommentReference"/>
        </w:rPr>
        <w:annotationRef/>
      </w:r>
      <w:r>
        <w:t>À vrai dire, elle y est encore, puisqu’en dixième position. A moins que ne figurent pas toutes les meilleures entreprises surr ce graphe ?</w:t>
      </w:r>
    </w:p>
  </w:comment>
  <w:comment w:id="3104" w:author="HM" w:date="2025-06-26T10:47:00Z" w:initials="HM">
    <w:p w14:paraId="4F17411F" w14:textId="77777777" w:rsidR="001D2912" w:rsidRDefault="001D2912">
      <w:pPr>
        <w:pStyle w:val="CommentText"/>
      </w:pPr>
      <w:r>
        <w:rPr>
          <w:rStyle w:val="CommentReference"/>
        </w:rPr>
        <w:annotationRef/>
      </w:r>
      <w:r>
        <w:t>Le graphique ne sera pas lisible dans le format du livre il faut augmenter les tailles de police</w:t>
      </w:r>
    </w:p>
    <w:p w14:paraId="4A2A1CA0" w14:textId="77777777" w:rsidR="001D2912" w:rsidRDefault="001D2912">
      <w:pPr>
        <w:pStyle w:val="CommentText"/>
      </w:pPr>
      <w:r>
        <w:t>+ espacement entre la colonne de texte à gauche et le graphique en barres</w:t>
      </w:r>
    </w:p>
    <w:p w14:paraId="4C990236" w14:textId="77777777" w:rsidR="001D2912" w:rsidRDefault="001D2912">
      <w:pPr>
        <w:pStyle w:val="CommentText"/>
      </w:pPr>
      <w:r>
        <w:t>DAO : mettre des capitales</w:t>
      </w:r>
    </w:p>
    <w:p w14:paraId="24F6B486" w14:textId="77777777" w:rsidR="001D2912" w:rsidRDefault="001D2912">
      <w:pPr>
        <w:pStyle w:val="CommentText"/>
      </w:pPr>
      <w:r>
        <w:t>Wafers =&gt; à traduire ?</w:t>
      </w:r>
    </w:p>
  </w:comment>
  <w:comment w:id="3464" w:author="HM" w:date="2025-06-24T12:45:00Z" w:initials="HM">
    <w:p w14:paraId="4CA99982" w14:textId="77777777" w:rsidR="001D2912" w:rsidRDefault="001D2912">
      <w:pPr>
        <w:pStyle w:val="CommentText"/>
      </w:pPr>
      <w:r>
        <w:rPr>
          <w:rStyle w:val="CommentReference"/>
        </w:rPr>
        <w:annotationRef/>
      </w:r>
      <w:r>
        <w:t>À préciser pour que l’on comprenne le mécanisme qui est proposé : à quel acteur exactement s’applique la taxe ?</w:t>
      </w:r>
    </w:p>
    <w:p w14:paraId="2172E56C" w14:textId="77777777" w:rsidR="001D2912" w:rsidRDefault="001D2912">
      <w:pPr>
        <w:pStyle w:val="CommentText"/>
      </w:pPr>
      <w:r>
        <w:t xml:space="preserve">Il est ensuite question d’un ajustement naturel des comportements lié à un facteur coût. </w:t>
      </w:r>
    </w:p>
    <w:p w14:paraId="4FD827DD" w14:textId="77777777" w:rsidR="001D2912" w:rsidRDefault="001D2912">
      <w:pPr>
        <w:pStyle w:val="CommentText"/>
      </w:pPr>
      <w:r>
        <w:t xml:space="preserve">La taxe s’appliquerait directement au consommateur ? à partir de la distribution de ses consommations Internet ? </w:t>
      </w:r>
    </w:p>
  </w:comment>
  <w:comment w:id="3491" w:author="Guillaume" w:date="2025-04-29T12:19:00Z" w:initials="G">
    <w:p w14:paraId="7537A9A6" w14:textId="77777777" w:rsidR="001D2912" w:rsidRDefault="001D2912">
      <w:pPr>
        <w:pStyle w:val="CommentText"/>
      </w:pPr>
      <w:r>
        <w:rPr>
          <w:rStyle w:val="CommentReference"/>
        </w:rPr>
        <w:annotationRef/>
      </w:r>
      <w:r>
        <w:t xml:space="preserve">Pourquoi ? Il faudrait sans doute expliquer ou sinon couper, car on ne comprend pas cette hostilité. </w:t>
      </w:r>
    </w:p>
  </w:comment>
  <w:comment w:id="3492" w:author="Microsoft Office User" w:date="2025-05-17T11:34:00Z" w:initials="MOU">
    <w:p w14:paraId="73743180" w14:textId="63A14C1A" w:rsidR="001D2912" w:rsidRDefault="001D2912">
      <w:pPr>
        <w:pStyle w:val="CommentText"/>
      </w:pPr>
      <w:r>
        <w:rPr>
          <w:rStyle w:val="CommentReference"/>
        </w:rPr>
        <w:annotationRef/>
      </w:r>
      <w:r>
        <w:t>Je modifie un peu pour essayer de clarifier, mais pas sûr de pouvoir expliquer beaucoup : c’est une raisonnement inductif, non pas déductif : « 99% des contenus d’influenceurs crypto étaient faux, voire mensongers,  donc je vous donne une heuristique pour éviter les erreurs ».</w:t>
      </w:r>
    </w:p>
  </w:comment>
  <w:comment w:id="3509" w:author="HM" w:date="2025-06-24T16:12:00Z" w:initials="HM">
    <w:p w14:paraId="4B9BE06E" w14:textId="77777777" w:rsidR="001D2912" w:rsidRDefault="001D2912">
      <w:pPr>
        <w:pStyle w:val="CommentText"/>
      </w:pPr>
      <w:r>
        <w:rPr>
          <w:rStyle w:val="CommentReference"/>
        </w:rPr>
        <w:annotationRef/>
      </w:r>
      <w:r>
        <w:t xml:space="preserve">Droits </w:t>
      </w:r>
    </w:p>
  </w:comment>
  <w:comment w:id="3516" w:author="HM" w:date="2025-06-26T10:50:00Z" w:initials="HM">
    <w:p w14:paraId="35FDA937" w14:textId="77777777" w:rsidR="001D2912" w:rsidRDefault="001D2912">
      <w:pPr>
        <w:pStyle w:val="CommentText"/>
      </w:pPr>
      <w:r>
        <w:rPr>
          <w:rStyle w:val="CommentReference"/>
        </w:rPr>
        <w:annotationRef/>
      </w:r>
      <w:r>
        <w:t>Cette section de glossaire est très utile. Habituellement s’il y a un glossaire on l’annonce dans l’intro et on met en gras les termes lorsqu’ils apparaissent au fil du texte. Mais là ce serait assez lourd puisqu’il y a des termes qui apparaissent très souvent (intelligence artificielle…)</w:t>
      </w:r>
    </w:p>
    <w:p w14:paraId="5F5160DF" w14:textId="77777777" w:rsidR="001D2912" w:rsidRDefault="001D2912">
      <w:pPr>
        <w:pStyle w:val="CommentText"/>
      </w:pPr>
      <w:r>
        <w:t>Et ces définitions me paraissent assez utiles pour que le lecteur cadre bien le sujet.</w:t>
      </w:r>
    </w:p>
    <w:p w14:paraId="4FFE2633" w14:textId="77777777" w:rsidR="001D2912" w:rsidRDefault="001D2912">
      <w:pPr>
        <w:pStyle w:val="CommentText"/>
      </w:pPr>
      <w:r>
        <w:t>Dans cette perspective je déplacerais le glossaire par exemple à la fin de la partie 1. Cela résume bien les concepts clés qui ont été abordés et cela forme un tout avec cette partie d’explications sur la technologie.</w:t>
      </w:r>
    </w:p>
    <w:p w14:paraId="640C4E8A" w14:textId="77777777" w:rsidR="001D2912" w:rsidRDefault="001D2912">
      <w:pPr>
        <w:pStyle w:val="CommentText"/>
      </w:pPr>
      <w:r>
        <w:t>Ok pour toi ?</w:t>
      </w:r>
    </w:p>
  </w:comment>
  <w:comment w:id="3519" w:author="HM" w:date="2025-06-26T10:49:00Z" w:initials="HM">
    <w:p w14:paraId="472DE012" w14:textId="77777777" w:rsidR="001D2912" w:rsidRDefault="001D2912">
      <w:pPr>
        <w:pStyle w:val="CommentText"/>
      </w:pPr>
      <w:r>
        <w:rPr>
          <w:rStyle w:val="CommentReference"/>
        </w:rPr>
        <w:annotationRef/>
      </w:r>
      <w:r>
        <w:t>Revoir ce schéma parce qu’il ne sera pas lisible au format (largeur max 10,5 cm).</w:t>
      </w:r>
    </w:p>
    <w:p w14:paraId="45F9E782" w14:textId="77777777" w:rsidR="001D2912" w:rsidRDefault="001D2912">
      <w:pPr>
        <w:pStyle w:val="CommentText"/>
      </w:pPr>
      <w:r>
        <w:t>Le plus simple serait que tu le refasses dans PowerPoint cela permettrait à la fab de l’éditer comme il faut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E3D31F" w15:done="0"/>
  <w15:commentEx w15:paraId="08B7E45D" w15:done="0"/>
  <w15:commentEx w15:paraId="5F9985D9" w15:done="0"/>
  <w15:commentEx w15:paraId="6FBA8F94" w15:done="0"/>
  <w15:commentEx w15:paraId="63231ABF" w15:done="0"/>
  <w15:commentEx w15:paraId="56BD027F" w15:done="0"/>
  <w15:commentEx w15:paraId="561E7FB2" w15:done="0"/>
  <w15:commentEx w15:paraId="5E0D7AA9" w15:done="0"/>
  <w15:commentEx w15:paraId="05AD206B" w15:paraIdParent="5E0D7AA9" w15:done="0"/>
  <w15:commentEx w15:paraId="47259134" w15:done="0"/>
  <w15:commentEx w15:paraId="094708D0" w15:done="0"/>
  <w15:commentEx w15:paraId="11C61781" w15:done="0"/>
  <w15:commentEx w15:paraId="274B19E6" w15:done="0"/>
  <w15:commentEx w15:paraId="40C92152" w15:paraIdParent="274B19E6" w15:done="0"/>
  <w15:commentEx w15:paraId="0F1785C3" w15:done="0"/>
  <w15:commentEx w15:paraId="2784F5C0" w15:paraIdParent="0F1785C3" w15:done="0"/>
  <w15:commentEx w15:paraId="267BF581" w15:done="0"/>
  <w15:commentEx w15:paraId="540F2C0D" w15:paraIdParent="267BF581" w15:done="0"/>
  <w15:commentEx w15:paraId="0289410A" w15:done="0"/>
  <w15:commentEx w15:paraId="5AB77C05" w15:done="0"/>
  <w15:commentEx w15:paraId="74977E95" w15:done="0"/>
  <w15:commentEx w15:paraId="40558B63" w15:done="0"/>
  <w15:commentEx w15:paraId="6107D7D6" w15:done="0"/>
  <w15:commentEx w15:paraId="7B24CD06" w15:done="0"/>
  <w15:commentEx w15:paraId="0AA46D45" w15:done="0"/>
  <w15:commentEx w15:paraId="1AF80551" w15:paraIdParent="0AA46D45" w15:done="0"/>
  <w15:commentEx w15:paraId="181115AB" w15:done="0"/>
  <w15:commentEx w15:paraId="59D98782" w15:paraIdParent="181115AB" w15:done="0"/>
  <w15:commentEx w15:paraId="6FAFDA09" w15:done="0"/>
  <w15:commentEx w15:paraId="2CCDB49E" w15:paraIdParent="6FAFDA09" w15:done="0"/>
  <w15:commentEx w15:paraId="213EEAC0" w15:done="0"/>
  <w15:commentEx w15:paraId="4C47658B" w15:done="0"/>
  <w15:commentEx w15:paraId="373DB83A" w15:done="0"/>
  <w15:commentEx w15:paraId="2F69B204" w15:done="0"/>
  <w15:commentEx w15:paraId="04DF2324" w15:done="1"/>
  <w15:commentEx w15:paraId="727F6FD7" w15:paraIdParent="04DF2324" w15:done="0"/>
  <w15:commentEx w15:paraId="0C19F183" w15:done="0"/>
  <w15:commentEx w15:paraId="677CD5F4" w15:done="0"/>
  <w15:commentEx w15:paraId="3B28E495" w15:done="0"/>
  <w15:commentEx w15:paraId="5177B4E4" w15:done="0"/>
  <w15:commentEx w15:paraId="438FED3A" w15:done="0"/>
  <w15:commentEx w15:paraId="7F09EA52" w15:paraIdParent="438FED3A" w15:done="0"/>
  <w15:commentEx w15:paraId="038CA530" w15:done="0"/>
  <w15:commentEx w15:paraId="6CFA970B" w15:paraIdParent="038CA530" w15:done="0"/>
  <w15:commentEx w15:paraId="033413DD" w15:done="0"/>
  <w15:commentEx w15:paraId="1EC84BF5" w15:done="0"/>
  <w15:commentEx w15:paraId="0516CA9A" w15:done="0"/>
  <w15:commentEx w15:paraId="56672C31" w15:done="0"/>
  <w15:commentEx w15:paraId="24F6B486" w15:done="0"/>
  <w15:commentEx w15:paraId="4FD827DD" w15:done="0"/>
  <w15:commentEx w15:paraId="7537A9A6" w15:done="0"/>
  <w15:commentEx w15:paraId="73743180" w15:paraIdParent="7537A9A6" w15:done="0"/>
  <w15:commentEx w15:paraId="4B9BE06E" w15:done="0"/>
  <w15:commentEx w15:paraId="640C4E8A" w15:done="0"/>
  <w15:commentEx w15:paraId="45F9E7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F87D3CC" w16cex:dateUtc="2025-07-25T15:14:00Z"/>
  <w16cex:commentExtensible w16cex:durableId="59E58C1A" w16cex:dateUtc="2025-04-01T14:11:00Z"/>
  <w16cex:commentExtensible w16cex:durableId="7D2CAADA" w16cex:dateUtc="2025-07-25T10:17:00Z"/>
  <w16cex:commentExtensible w16cex:durableId="071F509E" w16cex:dateUtc="2025-07-25T12:20:00Z"/>
  <w16cex:commentExtensible w16cex:durableId="493A1C0C" w16cex:dateUtc="2025-07-27T21:58:00Z"/>
  <w16cex:commentExtensible w16cex:durableId="1E386D2C" w16cex:dateUtc="2025-07-27T21:58:00Z"/>
  <w16cex:commentExtensible w16cex:durableId="2F047024" w16cex:dateUtc="2025-07-25T12:42:00Z"/>
  <w16cex:commentExtensible w16cex:durableId="4F836AB3" w16cex:dateUtc="2025-07-25T12:41:00Z"/>
  <w16cex:commentExtensible w16cex:durableId="49A64474" w16cex:dateUtc="2025-07-28T04:01:00Z"/>
  <w16cex:commentExtensible w16cex:durableId="3577EBCC" w16cex:dateUtc="2025-07-28T06:42:00Z"/>
  <w16cex:commentExtensible w16cex:durableId="5472CB14" w16cex:dateUtc="2025-07-25T14:39:00Z"/>
  <w16cex:commentExtensible w16cex:durableId="5DA3B547" w16cex:dateUtc="2025-07-25T13:08:00Z"/>
  <w16cex:commentExtensible w16cex:durableId="157E8C4F" w16cex:dateUtc="2025-07-25T13:08:00Z"/>
  <w16cex:commentExtensible w16cex:durableId="050D5BB0" w16cex:dateUtc="2025-07-25T13:09:00Z"/>
  <w16cex:commentExtensible w16cex:durableId="4AF84DAE" w16cex:dateUtc="2025-04-29T09:13:00Z"/>
  <w16cex:commentExtensible w16cex:durableId="71DDC6AE" w16cex:dateUtc="2025-04-29T10: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E3D31F" w16cid:durableId="11D9D013"/>
  <w16cid:commentId w16cid:paraId="08B7E45D" w16cid:durableId="48ADDA40"/>
  <w16cid:commentId w16cid:paraId="5F9985D9" w16cid:durableId="6F87D3CC"/>
  <w16cid:commentId w16cid:paraId="6FBA8F94" w16cid:durableId="75EFA794"/>
  <w16cid:commentId w16cid:paraId="63231ABF" w16cid:durableId="59E58C1A"/>
  <w16cid:commentId w16cid:paraId="56BD027F" w16cid:durableId="1B0A1CAF"/>
  <w16cid:commentId w16cid:paraId="561E7FB2" w16cid:durableId="0E622BFE"/>
  <w16cid:commentId w16cid:paraId="5E0D7AA9" w16cid:durableId="5B2D0D89"/>
  <w16cid:commentId w16cid:paraId="05AD206B" w16cid:durableId="7D2CAADA"/>
  <w16cid:commentId w16cid:paraId="47259134" w16cid:durableId="3CDF82FD"/>
  <w16cid:commentId w16cid:paraId="094708D0" w16cid:durableId="7D56CB83"/>
  <w16cid:commentId w16cid:paraId="11C61781" w16cid:durableId="404C2B32"/>
  <w16cid:commentId w16cid:paraId="274B19E6" w16cid:durableId="45AD3BAE"/>
  <w16cid:commentId w16cid:paraId="40C92152" w16cid:durableId="071F509E"/>
  <w16cid:commentId w16cid:paraId="0F1785C3" w16cid:durableId="2A7DAC83"/>
  <w16cid:commentId w16cid:paraId="2784F5C0" w16cid:durableId="493A1C0C"/>
  <w16cid:commentId w16cid:paraId="267BF581" w16cid:durableId="3CF06A8F"/>
  <w16cid:commentId w16cid:paraId="540F2C0D" w16cid:durableId="1E386D2C"/>
  <w16cid:commentId w16cid:paraId="0289410A" w16cid:durableId="724AF705"/>
  <w16cid:commentId w16cid:paraId="5AB77C05" w16cid:durableId="76C6755F"/>
  <w16cid:commentId w16cid:paraId="74977E95" w16cid:durableId="4384B9DE"/>
  <w16cid:commentId w16cid:paraId="40558B63" w16cid:durableId="74390B80"/>
  <w16cid:commentId w16cid:paraId="6107D7D6" w16cid:durableId="173C2C36"/>
  <w16cid:commentId w16cid:paraId="7B24CD06" w16cid:durableId="357FA10F"/>
  <w16cid:commentId w16cid:paraId="0AA46D45" w16cid:durableId="06963F84"/>
  <w16cid:commentId w16cid:paraId="1AF80551" w16cid:durableId="2F047024"/>
  <w16cid:commentId w16cid:paraId="181115AB" w16cid:durableId="5694AE30"/>
  <w16cid:commentId w16cid:paraId="59D98782" w16cid:durableId="4F836AB3"/>
  <w16cid:commentId w16cid:paraId="6FAFDA09" w16cid:durableId="5BAFB3E9"/>
  <w16cid:commentId w16cid:paraId="2CCDB49E" w16cid:durableId="49A64474"/>
  <w16cid:commentId w16cid:paraId="213EEAC0" w16cid:durableId="1229286C"/>
  <w16cid:commentId w16cid:paraId="4C47658B" w16cid:durableId="24B52571"/>
  <w16cid:commentId w16cid:paraId="373DB83A" w16cid:durableId="5031A91E"/>
  <w16cid:commentId w16cid:paraId="2F69B204" w16cid:durableId="65DE5FE1"/>
  <w16cid:commentId w16cid:paraId="04DF2324" w16cid:durableId="17730FD3"/>
  <w16cid:commentId w16cid:paraId="727F6FD7" w16cid:durableId="3577EBCC"/>
  <w16cid:commentId w16cid:paraId="0C19F183" w16cid:durableId="5472CB14"/>
  <w16cid:commentId w16cid:paraId="677CD5F4" w16cid:durableId="2D3FC7A5"/>
  <w16cid:commentId w16cid:paraId="3B28E495" w16cid:durableId="579DD6C8"/>
  <w16cid:commentId w16cid:paraId="5177B4E4" w16cid:durableId="7FDBDC47"/>
  <w16cid:commentId w16cid:paraId="438FED3A" w16cid:durableId="0ED6FD54"/>
  <w16cid:commentId w16cid:paraId="7F09EA52" w16cid:durableId="5DA3B547"/>
  <w16cid:commentId w16cid:paraId="038CA530" w16cid:durableId="3BCD0A2C"/>
  <w16cid:commentId w16cid:paraId="6CFA970B" w16cid:durableId="157E8C4F"/>
  <w16cid:commentId w16cid:paraId="033413DD" w16cid:durableId="050D5BB0"/>
  <w16cid:commentId w16cid:paraId="1EC84BF5" w16cid:durableId="6F9472EC"/>
  <w16cid:commentId w16cid:paraId="0516CA9A" w16cid:durableId="5FB05186"/>
  <w16cid:commentId w16cid:paraId="56672C31" w16cid:durableId="4AF84DAE"/>
  <w16cid:commentId w16cid:paraId="24F6B486" w16cid:durableId="6B84676A"/>
  <w16cid:commentId w16cid:paraId="4FD827DD" w16cid:durableId="2BB21476"/>
  <w16cid:commentId w16cid:paraId="7537A9A6" w16cid:durableId="71DDC6AE"/>
  <w16cid:commentId w16cid:paraId="73743180" w16cid:durableId="2BD2F2B9"/>
  <w16cid:commentId w16cid:paraId="4B9BE06E" w16cid:durableId="32AAA1F3"/>
  <w16cid:commentId w16cid:paraId="640C4E8A" w16cid:durableId="68DA6E4A"/>
  <w16cid:commentId w16cid:paraId="45F9E782" w16cid:durableId="5A5E55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BB878" w14:textId="77777777" w:rsidR="001874A2" w:rsidRDefault="001874A2">
      <w:r>
        <w:separator/>
      </w:r>
    </w:p>
  </w:endnote>
  <w:endnote w:type="continuationSeparator" w:id="0">
    <w:p w14:paraId="7859F1B9" w14:textId="77777777" w:rsidR="001874A2" w:rsidRDefault="001874A2">
      <w:r>
        <w:continuationSeparator/>
      </w:r>
    </w:p>
  </w:endnote>
  <w:endnote w:type="continuationNotice" w:id="1">
    <w:p w14:paraId="36035D42" w14:textId="77777777" w:rsidR="001874A2" w:rsidRDefault="001874A2"/>
  </w:endnote>
  <w:endnote w:id="2">
    <w:p w14:paraId="5BF5069F" w14:textId="313D031A" w:rsidR="003175A3" w:rsidRPr="00AD6520" w:rsidRDefault="003175A3" w:rsidP="002C276A">
      <w:pPr>
        <w:spacing w:before="44"/>
        <w:ind w:left="23" w:right="162" w:firstLine="0"/>
        <w:rPr>
          <w:rFonts w:ascii="Times New Roman" w:hAnsi="Times New Roman" w:cs="Times New Roman"/>
          <w:sz w:val="20"/>
          <w:szCs w:val="20"/>
          <w:lang w:val="en-US"/>
        </w:rPr>
        <w:pPrChange w:id="74" w:author="Microsoft Office User" w:date="2025-07-28T03:45:00Z">
          <w:pPr>
            <w:spacing w:before="44"/>
            <w:ind w:left="23" w:right="162" w:firstLine="360"/>
          </w:pPr>
        </w:pPrChange>
      </w:pPr>
      <w:r w:rsidRPr="00BC3ABE">
        <w:rPr>
          <w:rStyle w:val="EndnoteReference"/>
          <w:rFonts w:ascii="Times New Roman" w:hAnsi="Times New Roman" w:cs="Times New Roman"/>
          <w:sz w:val="20"/>
          <w:szCs w:val="20"/>
        </w:rPr>
        <w:endnoteRef/>
      </w:r>
      <w:r w:rsidRPr="00BC3ABE">
        <w:rPr>
          <w:rFonts w:ascii="Times New Roman" w:hAnsi="Times New Roman" w:cs="Times New Roman"/>
          <w:sz w:val="20"/>
          <w:szCs w:val="20"/>
        </w:rPr>
        <w:t xml:space="preserve"> G. Kraus et W. Kozaczuk, </w:t>
      </w:r>
      <w:r w:rsidRPr="00650F7C">
        <w:rPr>
          <w:rFonts w:ascii="Times New Roman" w:hAnsi="Times New Roman" w:cs="Times New Roman"/>
          <w:i/>
          <w:sz w:val="20"/>
          <w:szCs w:val="20"/>
        </w:rPr>
        <w:t xml:space="preserve">Enigma. </w:t>
      </w:r>
      <w:r w:rsidRPr="00650F7C">
        <w:rPr>
          <w:rFonts w:ascii="Times New Roman" w:hAnsi="Times New Roman" w:cs="Times New Roman"/>
          <w:i/>
          <w:sz w:val="20"/>
          <w:szCs w:val="20"/>
          <w:lang w:val="en-US"/>
        </w:rPr>
        <w:t xml:space="preserve">How the German Machine Cipher Was Broken, and </w:t>
      </w:r>
      <w:r>
        <w:rPr>
          <w:rFonts w:ascii="Times New Roman" w:hAnsi="Times New Roman" w:cs="Times New Roman"/>
          <w:i/>
          <w:sz w:val="20"/>
          <w:szCs w:val="20"/>
          <w:lang w:val="en-US"/>
        </w:rPr>
        <w:t>H</w:t>
      </w:r>
      <w:r w:rsidRPr="00650F7C">
        <w:rPr>
          <w:rFonts w:ascii="Times New Roman" w:hAnsi="Times New Roman" w:cs="Times New Roman"/>
          <w:i/>
          <w:sz w:val="20"/>
          <w:szCs w:val="20"/>
          <w:lang w:val="en-US"/>
        </w:rPr>
        <w:t>ow It Was Read by the Allies in World War II</w:t>
      </w:r>
      <w:r>
        <w:rPr>
          <w:rFonts w:ascii="Times New Roman" w:hAnsi="Times New Roman" w:cs="Times New Roman"/>
          <w:sz w:val="20"/>
          <w:szCs w:val="20"/>
          <w:lang w:val="en-US"/>
        </w:rPr>
        <w:t xml:space="preserve">, University Publications of America, 1984. </w:t>
      </w:r>
    </w:p>
  </w:endnote>
  <w:endnote w:id="3">
    <w:p w14:paraId="620BF4A0" w14:textId="0CACCAC0" w:rsidR="003175A3" w:rsidRPr="003E66DC" w:rsidRDefault="003175A3" w:rsidP="003175A3">
      <w:pPr>
        <w:pStyle w:val="EndnoteText"/>
        <w:spacing w:line="276" w:lineRule="auto"/>
        <w:jc w:val="both"/>
        <w:rPr>
          <w:rFonts w:ascii="Times New Roman" w:hAnsi="Times New Roman" w:cs="Times New Roman"/>
          <w:lang w:val="en-US"/>
        </w:rPr>
      </w:pPr>
      <w:r w:rsidRPr="00BC3ABE">
        <w:rPr>
          <w:rStyle w:val="EndnoteReference"/>
          <w:rFonts w:ascii="Times New Roman" w:hAnsi="Times New Roman" w:cs="Times New Roman"/>
        </w:rPr>
        <w:endnoteRef/>
      </w:r>
      <w:r w:rsidRPr="00AD6520">
        <w:rPr>
          <w:rFonts w:ascii="Times New Roman" w:hAnsi="Times New Roman" w:cs="Times New Roman"/>
          <w:lang w:val="en-US"/>
        </w:rPr>
        <w:t xml:space="preserve"> F. H. Hinsley et A. Stripp, </w:t>
      </w:r>
      <w:r w:rsidRPr="00650F7C">
        <w:rPr>
          <w:rFonts w:ascii="Times New Roman" w:hAnsi="Times New Roman" w:cs="Times New Roman"/>
          <w:i/>
          <w:lang w:val="en-US"/>
        </w:rPr>
        <w:t>Codebreakers: The Inside Story of Bletchley Park</w:t>
      </w:r>
      <w:r>
        <w:rPr>
          <w:rFonts w:ascii="Times New Roman" w:hAnsi="Times New Roman" w:cs="Times New Roman"/>
          <w:lang w:val="en-US"/>
        </w:rPr>
        <w:t>,</w:t>
      </w:r>
      <w:r w:rsidRPr="00AD6520">
        <w:rPr>
          <w:rFonts w:ascii="Times New Roman" w:hAnsi="Times New Roman" w:cs="Times New Roman"/>
          <w:lang w:val="en-US"/>
        </w:rPr>
        <w:t xml:space="preserve"> </w:t>
      </w:r>
      <w:r w:rsidRPr="003E66DC">
        <w:rPr>
          <w:rFonts w:ascii="Times New Roman" w:hAnsi="Times New Roman" w:cs="Times New Roman"/>
          <w:lang w:val="en-US"/>
        </w:rPr>
        <w:t>Oxford University Press, 2001.</w:t>
      </w:r>
    </w:p>
  </w:endnote>
  <w:endnote w:id="4">
    <w:p w14:paraId="01740537" w14:textId="0C27D42E" w:rsidR="00FA7ACB" w:rsidRPr="003E66DC" w:rsidRDefault="00FA7ACB"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lang w:val="en-US"/>
        </w:rPr>
      </w:pPr>
      <w:r w:rsidRPr="003175A3">
        <w:rPr>
          <w:rFonts w:ascii="Times New Roman" w:hAnsi="Times New Roman" w:cs="Times New Roman"/>
          <w:sz w:val="20"/>
          <w:szCs w:val="20"/>
          <w:vertAlign w:val="superscript"/>
        </w:rPr>
        <w:endnoteRef/>
      </w:r>
      <w:r w:rsidRPr="003175A3">
        <w:rPr>
          <w:rFonts w:ascii="Times New Roman" w:hAnsi="Times New Roman" w:cs="Times New Roman"/>
          <w:sz w:val="20"/>
          <w:szCs w:val="20"/>
        </w:rPr>
        <w:t xml:space="preserve"> Qui existait depuis les années 1960 mais que Rosenblatt semblait ignorer. </w:t>
      </w:r>
      <w:r w:rsidRPr="003E66DC">
        <w:rPr>
          <w:rFonts w:ascii="Times New Roman" w:hAnsi="Times New Roman" w:cs="Times New Roman"/>
          <w:sz w:val="20"/>
          <w:szCs w:val="20"/>
          <w:lang w:val="en-US"/>
        </w:rPr>
        <w:t xml:space="preserve">Cf. H. J. Kelley, « Gradient Theory of Optimal Flight Paths », </w:t>
      </w:r>
      <w:r w:rsidRPr="003E66DC">
        <w:rPr>
          <w:rFonts w:ascii="Times New Roman" w:hAnsi="Times New Roman" w:cs="Times New Roman"/>
          <w:i/>
          <w:sz w:val="20"/>
          <w:szCs w:val="20"/>
          <w:lang w:val="en-US"/>
        </w:rPr>
        <w:t>ARS Journal</w:t>
      </w:r>
      <w:r w:rsidRPr="003E66DC">
        <w:rPr>
          <w:rFonts w:ascii="Times New Roman" w:hAnsi="Times New Roman" w:cs="Times New Roman"/>
          <w:sz w:val="20"/>
          <w:szCs w:val="20"/>
          <w:lang w:val="en-US"/>
        </w:rPr>
        <w:t>, vol. 30, n</w:t>
      </w:r>
      <w:r w:rsidRPr="003175A3">
        <w:rPr>
          <w:rFonts w:ascii="Times New Roman" w:hAnsi="Times New Roman" w:cs="Times New Roman"/>
          <w:sz w:val="20"/>
          <w:szCs w:val="20"/>
        </w:rPr>
        <w:t>ᵒ</w:t>
      </w:r>
      <w:r w:rsidRPr="003E66DC">
        <w:rPr>
          <w:rFonts w:ascii="Times New Roman" w:hAnsi="Times New Roman" w:cs="Times New Roman"/>
          <w:sz w:val="20"/>
          <w:szCs w:val="20"/>
          <w:lang w:val="en-US"/>
        </w:rPr>
        <w:t xml:space="preserve"> 10, p. 947</w:t>
      </w:r>
      <w:r w:rsidRPr="003E66DC">
        <w:rPr>
          <w:rFonts w:ascii="Times New Roman" w:hAnsi="Times New Roman" w:cs="Times New Roman"/>
          <w:sz w:val="20"/>
          <w:szCs w:val="20"/>
          <w:lang w:val="en-US"/>
        </w:rPr>
        <w:noBreakHyphen/>
        <w:t>954.</w:t>
      </w:r>
    </w:p>
  </w:endnote>
  <w:endnote w:id="5">
    <w:p w14:paraId="5AF8BB7D" w14:textId="27E39424" w:rsidR="00FA7ACB" w:rsidRPr="003175A3" w:rsidRDefault="00FA7ACB" w:rsidP="00650F7C">
      <w:pPr>
        <w:pStyle w:val="EndnoteText"/>
        <w:spacing w:line="276" w:lineRule="auto"/>
        <w:jc w:val="both"/>
        <w:rPr>
          <w:rFonts w:ascii="Times New Roman" w:hAnsi="Times New Roman" w:cs="Times New Roman"/>
        </w:rPr>
      </w:pPr>
      <w:r w:rsidRPr="003175A3">
        <w:rPr>
          <w:rStyle w:val="EndnoteReference"/>
          <w:rFonts w:ascii="Times New Roman" w:hAnsi="Times New Roman" w:cs="Times New Roman"/>
        </w:rPr>
        <w:endnoteRef/>
      </w:r>
      <w:r w:rsidRPr="003175A3">
        <w:rPr>
          <w:rFonts w:ascii="Times New Roman" w:hAnsi="Times New Roman" w:cs="Times New Roman"/>
        </w:rPr>
        <w:t xml:space="preserve"> Pour ceux qui veulent se former techniquement, je vous recommande d’aller lire l’article écrit par Yann Le Cun sur le sujet (https://yann.lecun.com/exdb/publis/pdf/lecun-88.pdf). Il redémontre de manière limpide toutes les équations qui conduisent à la rétropropagation (</w:t>
      </w:r>
      <w:r w:rsidRPr="003175A3">
        <w:rPr>
          <w:rFonts w:ascii="Times New Roman" w:hAnsi="Times New Roman" w:cs="Times New Roman"/>
          <w:i/>
        </w:rPr>
        <w:t>backpropagation</w:t>
      </w:r>
      <w:r w:rsidRPr="003175A3">
        <w:rPr>
          <w:rFonts w:ascii="Times New Roman" w:hAnsi="Times New Roman" w:cs="Times New Roman"/>
        </w:rPr>
        <w:t>).</w:t>
      </w:r>
    </w:p>
  </w:endnote>
  <w:endnote w:id="6">
    <w:p w14:paraId="0662193F" w14:textId="7A92BDAF" w:rsidR="00FA7ACB" w:rsidRPr="003175A3" w:rsidRDefault="00FA7ACB" w:rsidP="00650F7C">
      <w:pPr>
        <w:spacing w:before="44"/>
        <w:ind w:firstLine="0"/>
        <w:rPr>
          <w:rFonts w:ascii="Times New Roman" w:hAnsi="Times New Roman" w:cs="Times New Roman"/>
          <w:sz w:val="20"/>
          <w:szCs w:val="20"/>
        </w:rPr>
      </w:pPr>
      <w:r w:rsidRPr="003175A3">
        <w:rPr>
          <w:rStyle w:val="EndnoteReference"/>
          <w:rFonts w:ascii="Times New Roman" w:hAnsi="Times New Roman" w:cs="Times New Roman"/>
          <w:sz w:val="20"/>
          <w:szCs w:val="20"/>
        </w:rPr>
        <w:endnoteRef/>
      </w:r>
      <w:r w:rsidRPr="003175A3">
        <w:rPr>
          <w:rFonts w:ascii="Times New Roman" w:hAnsi="Times New Roman" w:cs="Times New Roman"/>
          <w:sz w:val="20"/>
          <w:szCs w:val="20"/>
        </w:rPr>
        <w:t xml:space="preserve"> Il</w:t>
      </w:r>
      <w:r w:rsidRPr="003175A3">
        <w:rPr>
          <w:rFonts w:ascii="Times New Roman" w:hAnsi="Times New Roman" w:cs="Times New Roman"/>
          <w:spacing w:val="3"/>
          <w:sz w:val="20"/>
          <w:szCs w:val="20"/>
        </w:rPr>
        <w:t xml:space="preserve"> </w:t>
      </w:r>
      <w:r w:rsidRPr="003175A3">
        <w:rPr>
          <w:rFonts w:ascii="Times New Roman" w:hAnsi="Times New Roman" w:cs="Times New Roman"/>
          <w:sz w:val="20"/>
          <w:szCs w:val="20"/>
        </w:rPr>
        <w:t>s’agit</w:t>
      </w:r>
      <w:r w:rsidRPr="003175A3">
        <w:rPr>
          <w:rFonts w:ascii="Times New Roman" w:hAnsi="Times New Roman" w:cs="Times New Roman"/>
          <w:spacing w:val="3"/>
          <w:sz w:val="20"/>
          <w:szCs w:val="20"/>
        </w:rPr>
        <w:t xml:space="preserve"> </w:t>
      </w:r>
      <w:r w:rsidRPr="003175A3">
        <w:rPr>
          <w:rFonts w:ascii="Times New Roman" w:hAnsi="Times New Roman" w:cs="Times New Roman"/>
          <w:sz w:val="20"/>
          <w:szCs w:val="20"/>
        </w:rPr>
        <w:t>de</w:t>
      </w:r>
      <w:r w:rsidRPr="003175A3">
        <w:rPr>
          <w:rFonts w:ascii="Times New Roman" w:hAnsi="Times New Roman" w:cs="Times New Roman"/>
          <w:spacing w:val="3"/>
          <w:sz w:val="20"/>
          <w:szCs w:val="20"/>
        </w:rPr>
        <w:t xml:space="preserve"> </w:t>
      </w:r>
      <w:r w:rsidRPr="003175A3">
        <w:rPr>
          <w:rFonts w:ascii="Times New Roman" w:hAnsi="Times New Roman" w:cs="Times New Roman"/>
          <w:sz w:val="20"/>
          <w:szCs w:val="20"/>
        </w:rPr>
        <w:t>la</w:t>
      </w:r>
      <w:r w:rsidRPr="003175A3">
        <w:rPr>
          <w:rFonts w:ascii="Times New Roman" w:hAnsi="Times New Roman" w:cs="Times New Roman"/>
          <w:spacing w:val="3"/>
          <w:sz w:val="20"/>
          <w:szCs w:val="20"/>
        </w:rPr>
        <w:t xml:space="preserve"> </w:t>
      </w:r>
      <w:r w:rsidRPr="003175A3">
        <w:rPr>
          <w:rFonts w:ascii="Times New Roman" w:hAnsi="Times New Roman" w:cs="Times New Roman"/>
          <w:sz w:val="20"/>
          <w:szCs w:val="20"/>
        </w:rPr>
        <w:t>base</w:t>
      </w:r>
      <w:r w:rsidRPr="003175A3">
        <w:rPr>
          <w:rFonts w:ascii="Times New Roman" w:hAnsi="Times New Roman" w:cs="Times New Roman"/>
          <w:spacing w:val="3"/>
          <w:sz w:val="20"/>
          <w:szCs w:val="20"/>
        </w:rPr>
        <w:t xml:space="preserve"> </w:t>
      </w:r>
      <w:r w:rsidRPr="003175A3">
        <w:rPr>
          <w:rFonts w:ascii="Times New Roman" w:hAnsi="Times New Roman" w:cs="Times New Roman"/>
          <w:spacing w:val="-2"/>
          <w:sz w:val="20"/>
          <w:szCs w:val="20"/>
        </w:rPr>
        <w:t>MNIST</w:t>
      </w:r>
      <w:ins w:id="301" w:author="Héloïse Mahé" w:date="2025-07-25T17:14:00Z">
        <w:r>
          <w:rPr>
            <w:rFonts w:ascii="Times New Roman" w:hAnsi="Times New Roman" w:cs="Times New Roman"/>
            <w:spacing w:val="-2"/>
            <w:sz w:val="20"/>
            <w:szCs w:val="20"/>
          </w:rPr>
          <w:t> </w:t>
        </w:r>
      </w:ins>
      <w:r w:rsidRPr="003175A3">
        <w:rPr>
          <w:rFonts w:ascii="Times New Roman" w:hAnsi="Times New Roman" w:cs="Times New Roman"/>
          <w:spacing w:val="-2"/>
          <w:sz w:val="20"/>
          <w:szCs w:val="20"/>
        </w:rPr>
        <w:t>:</w:t>
      </w:r>
      <w:r w:rsidRPr="003175A3">
        <w:rPr>
          <w:rFonts w:ascii="Times New Roman" w:hAnsi="Times New Roman" w:cs="Times New Roman"/>
          <w:sz w:val="20"/>
          <w:szCs w:val="20"/>
        </w:rPr>
        <w:t xml:space="preserve"> «</w:t>
      </w:r>
      <w:r w:rsidRPr="003175A3">
        <w:rPr>
          <w:rFonts w:ascii="Times New Roman" w:hAnsi="Times New Roman" w:cs="Times New Roman"/>
          <w:spacing w:val="-2"/>
          <w:sz w:val="20"/>
          <w:szCs w:val="20"/>
        </w:rPr>
        <w:t> </w:t>
      </w:r>
      <w:r w:rsidRPr="003175A3">
        <w:rPr>
          <w:rFonts w:ascii="Times New Roman" w:hAnsi="Times New Roman" w:cs="Times New Roman"/>
          <w:sz w:val="20"/>
          <w:szCs w:val="20"/>
        </w:rPr>
        <w:t>MNIST</w:t>
      </w:r>
      <w:r w:rsidRPr="003175A3">
        <w:rPr>
          <w:rFonts w:ascii="Times New Roman" w:hAnsi="Times New Roman" w:cs="Times New Roman"/>
          <w:spacing w:val="4"/>
          <w:sz w:val="20"/>
          <w:szCs w:val="20"/>
        </w:rPr>
        <w:t xml:space="preserve"> </w:t>
      </w:r>
      <w:r w:rsidRPr="003175A3">
        <w:rPr>
          <w:rFonts w:ascii="Times New Roman" w:hAnsi="Times New Roman" w:cs="Times New Roman"/>
          <w:sz w:val="20"/>
          <w:szCs w:val="20"/>
        </w:rPr>
        <w:t>handwritten digit database,</w:t>
      </w:r>
      <w:r w:rsidRPr="003175A3">
        <w:rPr>
          <w:rFonts w:ascii="Times New Roman" w:hAnsi="Times New Roman" w:cs="Times New Roman"/>
          <w:spacing w:val="1"/>
          <w:sz w:val="20"/>
          <w:szCs w:val="20"/>
        </w:rPr>
        <w:t xml:space="preserve"> </w:t>
      </w:r>
      <w:r w:rsidRPr="003175A3">
        <w:rPr>
          <w:rFonts w:ascii="Times New Roman" w:hAnsi="Times New Roman" w:cs="Times New Roman"/>
          <w:sz w:val="20"/>
          <w:szCs w:val="20"/>
        </w:rPr>
        <w:t>Yann</w:t>
      </w:r>
      <w:r w:rsidRPr="003175A3">
        <w:rPr>
          <w:rFonts w:ascii="Times New Roman" w:hAnsi="Times New Roman" w:cs="Times New Roman"/>
          <w:spacing w:val="4"/>
          <w:sz w:val="20"/>
          <w:szCs w:val="20"/>
        </w:rPr>
        <w:t xml:space="preserve"> </w:t>
      </w:r>
      <w:r w:rsidRPr="003175A3">
        <w:rPr>
          <w:rFonts w:ascii="Times New Roman" w:hAnsi="Times New Roman" w:cs="Times New Roman"/>
          <w:sz w:val="20"/>
          <w:szCs w:val="20"/>
        </w:rPr>
        <w:t>LeCun, Corinna Cortes and</w:t>
      </w:r>
      <w:r w:rsidRPr="003175A3">
        <w:rPr>
          <w:rFonts w:ascii="Times New Roman" w:hAnsi="Times New Roman" w:cs="Times New Roman"/>
          <w:spacing w:val="4"/>
          <w:sz w:val="20"/>
          <w:szCs w:val="20"/>
        </w:rPr>
        <w:t xml:space="preserve"> </w:t>
      </w:r>
      <w:r w:rsidRPr="003175A3">
        <w:rPr>
          <w:rFonts w:ascii="Times New Roman" w:hAnsi="Times New Roman" w:cs="Times New Roman"/>
          <w:sz w:val="20"/>
          <w:szCs w:val="20"/>
        </w:rPr>
        <w:t>Chris Burges</w:t>
      </w:r>
      <w:r w:rsidRPr="003175A3">
        <w:rPr>
          <w:rFonts w:ascii="Times New Roman" w:hAnsi="Times New Roman" w:cs="Times New Roman"/>
          <w:spacing w:val="-3"/>
          <w:sz w:val="20"/>
          <w:szCs w:val="20"/>
        </w:rPr>
        <w:t> </w:t>
      </w:r>
      <w:r w:rsidRPr="003175A3">
        <w:rPr>
          <w:rFonts w:ascii="Times New Roman" w:hAnsi="Times New Roman" w:cs="Times New Roman"/>
          <w:sz w:val="20"/>
          <w:szCs w:val="20"/>
        </w:rPr>
        <w:t>»</w:t>
      </w:r>
      <w:del w:id="302" w:author="Microsoft Office User" w:date="2025-07-25T05:09:00Z">
        <w:r w:rsidRPr="003175A3" w:rsidDel="00803F0C">
          <w:rPr>
            <w:rFonts w:ascii="Times New Roman" w:hAnsi="Times New Roman" w:cs="Times New Roman"/>
            <w:sz w:val="20"/>
            <w:szCs w:val="20"/>
          </w:rPr>
          <w:delText xml:space="preserve"> [En </w:delText>
        </w:r>
        <w:r w:rsidRPr="003175A3" w:rsidDel="00803F0C">
          <w:rPr>
            <w:rFonts w:ascii="Times New Roman" w:hAnsi="Times New Roman" w:cs="Times New Roman"/>
            <w:spacing w:val="-2"/>
            <w:sz w:val="20"/>
            <w:szCs w:val="20"/>
          </w:rPr>
          <w:delText>ligne].</w:delText>
        </w:r>
        <w:r w:rsidRPr="003175A3" w:rsidDel="00803F0C">
          <w:rPr>
            <w:rFonts w:ascii="Times New Roman" w:hAnsi="Times New Roman" w:cs="Times New Roman"/>
            <w:sz w:val="20"/>
            <w:szCs w:val="20"/>
          </w:rPr>
          <w:delText xml:space="preserve"> Disponible sur: </w:delText>
        </w:r>
        <w:r w:rsidRPr="003175A3" w:rsidDel="00803F0C">
          <w:rPr>
            <w:rFonts w:ascii="Times New Roman" w:hAnsi="Times New Roman" w:cs="Times New Roman"/>
            <w:spacing w:val="-2"/>
            <w:sz w:val="20"/>
            <w:szCs w:val="20"/>
          </w:rPr>
          <w:delText>https://yann.lecun.com/exdb/mnist/</w:delText>
        </w:r>
      </w:del>
    </w:p>
  </w:endnote>
  <w:endnote w:id="7">
    <w:p w14:paraId="21ECC455" w14:textId="1CEF2135" w:rsidR="003175A3" w:rsidRPr="003175A3" w:rsidRDefault="003175A3" w:rsidP="00650F7C">
      <w:pPr>
        <w:pStyle w:val="EndnoteText"/>
        <w:spacing w:line="276" w:lineRule="auto"/>
        <w:jc w:val="both"/>
        <w:rPr>
          <w:rFonts w:ascii="Times New Roman" w:hAnsi="Times New Roman" w:cs="Times New Roman"/>
        </w:rPr>
      </w:pPr>
      <w:r w:rsidRPr="003175A3">
        <w:rPr>
          <w:rStyle w:val="EndnoteReference"/>
          <w:rFonts w:ascii="Times New Roman" w:hAnsi="Times New Roman" w:cs="Times New Roman"/>
        </w:rPr>
        <w:endnoteRef/>
      </w:r>
      <w:r w:rsidRPr="003175A3">
        <w:rPr>
          <w:rFonts w:ascii="Times New Roman" w:hAnsi="Times New Roman" w:cs="Times New Roman"/>
        </w:rPr>
        <w:t xml:space="preserve"> Y.</w:t>
      </w:r>
      <w:r w:rsidRPr="003175A3">
        <w:rPr>
          <w:rFonts w:ascii="Times New Roman" w:hAnsi="Times New Roman" w:cs="Times New Roman"/>
          <w:spacing w:val="-2"/>
        </w:rPr>
        <w:t xml:space="preserve"> </w:t>
      </w:r>
      <w:r w:rsidRPr="003175A3">
        <w:rPr>
          <w:rFonts w:ascii="Times New Roman" w:hAnsi="Times New Roman" w:cs="Times New Roman"/>
        </w:rPr>
        <w:t xml:space="preserve">Le Cun, </w:t>
      </w:r>
      <w:r w:rsidRPr="003175A3">
        <w:rPr>
          <w:rFonts w:ascii="Times New Roman" w:hAnsi="Times New Roman" w:cs="Times New Roman"/>
          <w:i/>
        </w:rPr>
        <w:t>op. cit.</w:t>
      </w:r>
    </w:p>
  </w:endnote>
  <w:endnote w:id="8">
    <w:p w14:paraId="72489F9D" w14:textId="37416A59" w:rsidR="00D42BBB" w:rsidRPr="008338CD" w:rsidRDefault="00D42BBB" w:rsidP="00D42BBB">
      <w:pPr>
        <w:pStyle w:val="EndnoteText"/>
        <w:spacing w:line="276" w:lineRule="auto"/>
        <w:jc w:val="both"/>
        <w:rPr>
          <w:lang w:val="en-FR"/>
          <w:rPrChange w:id="468" w:author="Microsoft Office User" w:date="2025-07-27T21:17:00Z">
            <w:rPr>
              <w:rFonts w:ascii="Times New Roman" w:hAnsi="Times New Roman"/>
              <w:lang w:val="en-US"/>
            </w:rPr>
          </w:rPrChange>
        </w:rPr>
      </w:pPr>
      <w:r w:rsidRPr="003175A3">
        <w:rPr>
          <w:rStyle w:val="EndnoteReference"/>
          <w:rFonts w:ascii="Times New Roman" w:hAnsi="Times New Roman"/>
        </w:rPr>
        <w:endnoteRef/>
      </w:r>
      <w:r w:rsidRPr="00A65CCE">
        <w:rPr>
          <w:lang w:val="en-US"/>
        </w:rPr>
        <w:t xml:space="preserve"> </w:t>
      </w:r>
      <w:ins w:id="469" w:author="Microsoft Office User" w:date="2025-07-27T21:17:00Z">
        <w:r w:rsidR="008338CD" w:rsidRPr="008338CD">
          <w:rPr>
            <w:lang w:val="en-FR"/>
          </w:rPr>
          <w:t xml:space="preserve">B. Russell, « On the Nature of Acquaintance. Preliminary Description of Experience », </w:t>
        </w:r>
        <w:r w:rsidR="008338CD" w:rsidRPr="008338CD">
          <w:rPr>
            <w:i/>
            <w:iCs/>
            <w:lang w:val="en-FR"/>
          </w:rPr>
          <w:t>The Monist</w:t>
        </w:r>
        <w:r w:rsidR="008338CD" w:rsidRPr="008338CD">
          <w:rPr>
            <w:lang w:val="en-FR"/>
          </w:rPr>
          <w:t>, vol. 24, n</w:t>
        </w:r>
        <w:r w:rsidR="008338CD" w:rsidRPr="008338CD">
          <w:rPr>
            <w:vertAlign w:val="superscript"/>
            <w:lang w:val="en-FR"/>
          </w:rPr>
          <w:t>o</w:t>
        </w:r>
        <w:r w:rsidR="008338CD" w:rsidRPr="008338CD">
          <w:rPr>
            <w:lang w:val="en-FR"/>
          </w:rPr>
          <w:t xml:space="preserve"> 1, p. 1</w:t>
        </w:r>
        <w:r w:rsidR="008338CD" w:rsidRPr="008338CD">
          <w:rPr>
            <w:lang w:val="en-FR"/>
          </w:rPr>
          <w:noBreakHyphen/>
          <w:t>16, 1914.</w:t>
        </w:r>
      </w:ins>
      <w:del w:id="470" w:author="Microsoft Office User" w:date="2025-07-27T21:17:00Z">
        <w:r w:rsidRPr="00A65CCE" w:rsidDel="008338CD">
          <w:rPr>
            <w:lang w:val="en-US"/>
          </w:rPr>
          <w:delText>Bertrand.</w:delText>
        </w:r>
        <w:r w:rsidRPr="00A65CCE" w:rsidDel="008338CD">
          <w:rPr>
            <w:rFonts w:ascii="Times New Roman" w:hAnsi="Times New Roman"/>
            <w:spacing w:val="2"/>
            <w:lang w:val="en-US"/>
          </w:rPr>
          <w:delText xml:space="preserve"> </w:delText>
        </w:r>
        <w:r w:rsidRPr="00A65CCE" w:rsidDel="008338CD">
          <w:rPr>
            <w:lang w:val="en-US"/>
          </w:rPr>
          <w:delText>Russel,</w:delText>
        </w:r>
        <w:r w:rsidRPr="00A65CCE" w:rsidDel="008338CD">
          <w:rPr>
            <w:rFonts w:ascii="Times New Roman" w:hAnsi="Times New Roman"/>
            <w:spacing w:val="3"/>
            <w:lang w:val="en-US"/>
          </w:rPr>
          <w:delText xml:space="preserve"> « </w:delText>
        </w:r>
        <w:r w:rsidRPr="00A65CCE" w:rsidDel="008338CD">
          <w:rPr>
            <w:i/>
            <w:iCs/>
            <w:lang w:val="en-US"/>
          </w:rPr>
          <w:delText>On</w:delText>
        </w:r>
        <w:r w:rsidRPr="00A65CCE" w:rsidDel="008338CD">
          <w:rPr>
            <w:rFonts w:ascii="Times New Roman" w:hAnsi="Times New Roman"/>
            <w:i/>
            <w:iCs/>
            <w:spacing w:val="2"/>
            <w:lang w:val="en-US"/>
          </w:rPr>
          <w:delText xml:space="preserve"> </w:delText>
        </w:r>
        <w:r w:rsidRPr="00A65CCE" w:rsidDel="008338CD">
          <w:rPr>
            <w:i/>
            <w:iCs/>
            <w:lang w:val="en-US"/>
          </w:rPr>
          <w:delText>the</w:delText>
        </w:r>
        <w:r w:rsidRPr="00A65CCE" w:rsidDel="008338CD">
          <w:rPr>
            <w:rFonts w:ascii="Times New Roman" w:hAnsi="Times New Roman"/>
            <w:i/>
            <w:iCs/>
            <w:spacing w:val="2"/>
            <w:lang w:val="en-US"/>
          </w:rPr>
          <w:delText xml:space="preserve"> </w:delText>
        </w:r>
        <w:r w:rsidRPr="00A65CCE" w:rsidDel="008338CD">
          <w:rPr>
            <w:i/>
            <w:iCs/>
            <w:lang w:val="en-US"/>
          </w:rPr>
          <w:delText>nature</w:delText>
        </w:r>
        <w:r w:rsidRPr="00A65CCE" w:rsidDel="008338CD">
          <w:rPr>
            <w:rFonts w:ascii="Times New Roman" w:hAnsi="Times New Roman"/>
            <w:i/>
            <w:iCs/>
            <w:spacing w:val="3"/>
            <w:lang w:val="en-US"/>
          </w:rPr>
          <w:delText xml:space="preserve"> </w:delText>
        </w:r>
        <w:r w:rsidRPr="00A65CCE" w:rsidDel="008338CD">
          <w:rPr>
            <w:i/>
            <w:iCs/>
            <w:lang w:val="en-US"/>
          </w:rPr>
          <w:delText>of</w:delText>
        </w:r>
        <w:r w:rsidRPr="00A65CCE" w:rsidDel="008338CD">
          <w:rPr>
            <w:i/>
            <w:iCs/>
            <w:spacing w:val="-6"/>
            <w:lang w:val="en-US"/>
          </w:rPr>
          <w:delText xml:space="preserve"> </w:delText>
        </w:r>
        <w:r w:rsidRPr="00A65CCE" w:rsidDel="008338CD">
          <w:rPr>
            <w:i/>
            <w:iCs/>
            <w:lang w:val="en-US"/>
          </w:rPr>
          <w:delText>acquaintance</w:delText>
        </w:r>
        <w:r w:rsidRPr="00A65CCE" w:rsidDel="008338CD">
          <w:rPr>
            <w:lang w:val="en-US"/>
          </w:rPr>
          <w:delText>,</w:delText>
        </w:r>
        <w:r w:rsidRPr="00A65CCE" w:rsidDel="008338CD">
          <w:rPr>
            <w:rFonts w:ascii="Times New Roman" w:hAnsi="Times New Roman"/>
            <w:spacing w:val="2"/>
            <w:lang w:val="en-US"/>
          </w:rPr>
          <w:delText xml:space="preserve"> [</w:delText>
        </w:r>
        <w:r w:rsidRPr="00A65CCE" w:rsidDel="008338CD">
          <w:rPr>
            <w:rFonts w:ascii="Times New Roman" w:hAnsi="Times New Roman"/>
            <w:spacing w:val="2"/>
            <w:highlight w:val="yellow"/>
            <w:lang w:val="en-US"/>
          </w:rPr>
          <w:delText>édition ? Date ?]</w:delText>
        </w:r>
        <w:r w:rsidRPr="00A65CCE" w:rsidDel="008338CD">
          <w:rPr>
            <w:rFonts w:ascii="Times New Roman" w:hAnsi="Times New Roman"/>
            <w:spacing w:val="2"/>
            <w:lang w:val="en-US"/>
          </w:rPr>
          <w:delText xml:space="preserve"> </w:delText>
        </w:r>
        <w:r w:rsidRPr="00A65CCE" w:rsidDel="008338CD">
          <w:rPr>
            <w:lang w:val="en-US"/>
          </w:rPr>
          <w:delText>p.</w:delText>
        </w:r>
        <w:r w:rsidRPr="00A65CCE" w:rsidDel="008338CD">
          <w:rPr>
            <w:rFonts w:ascii="Times New Roman" w:hAnsi="Times New Roman"/>
            <w:spacing w:val="2"/>
            <w:lang w:val="en-US"/>
          </w:rPr>
          <w:delText xml:space="preserve"> </w:delText>
        </w:r>
        <w:r w:rsidRPr="00A65CCE" w:rsidDel="008338CD">
          <w:rPr>
            <w:spacing w:val="-4"/>
            <w:lang w:val="en-US"/>
          </w:rPr>
          <w:delText>1456</w:delText>
        </w:r>
        <w:r w:rsidRPr="00A65CCE" w:rsidDel="008338CD">
          <w:rPr>
            <w:rFonts w:ascii="Times New Roman" w:hAnsi="Times New Roman"/>
            <w:spacing w:val="2"/>
            <w:lang w:val="en-US"/>
          </w:rPr>
          <w:delText xml:space="preserve">Preliminary description of experience. », </w:delText>
        </w:r>
        <w:r w:rsidRPr="00A65CCE" w:rsidDel="008338CD">
          <w:rPr>
            <w:rFonts w:ascii="Times New Roman" w:hAnsi="Times New Roman"/>
            <w:i/>
            <w:spacing w:val="2"/>
            <w:lang w:val="en-US"/>
          </w:rPr>
          <w:delText>The Monist</w:delText>
        </w:r>
        <w:r w:rsidRPr="00A65CCE" w:rsidDel="008338CD">
          <w:rPr>
            <w:rFonts w:ascii="Times New Roman" w:hAnsi="Times New Roman"/>
            <w:spacing w:val="2"/>
            <w:lang w:val="en-US"/>
          </w:rPr>
          <w:delText>, vol. 24, no. 1, pp. 1–16, 1914.</w:delText>
        </w:r>
      </w:del>
    </w:p>
  </w:endnote>
  <w:endnote w:id="9">
    <w:p w14:paraId="025E21FF" w14:textId="4C851078" w:rsidR="003175A3" w:rsidRPr="003E66DC" w:rsidRDefault="003175A3" w:rsidP="00650F7C">
      <w:pPr>
        <w:widowControl/>
        <w:autoSpaceDE/>
        <w:autoSpaceDN/>
        <w:spacing w:before="0" w:after="0" w:line="240" w:lineRule="auto"/>
        <w:ind w:firstLine="0"/>
        <w:jc w:val="left"/>
        <w:rPr>
          <w:rFonts w:ascii="Times New Roman" w:eastAsia="Times New Roman" w:hAnsi="Times New Roman" w:cs="Times New Roman"/>
          <w:szCs w:val="24"/>
          <w:lang w:val="en-US" w:eastAsia="fr-FR"/>
        </w:rPr>
      </w:pPr>
      <w:r w:rsidRPr="00BC3ABE">
        <w:rPr>
          <w:rFonts w:ascii="Times New Roman" w:hAnsi="Times New Roman" w:cs="Times New Roman"/>
          <w:sz w:val="20"/>
          <w:szCs w:val="20"/>
          <w:vertAlign w:val="superscript"/>
        </w:rPr>
        <w:endnoteRef/>
      </w:r>
      <w:r w:rsidRPr="003E66DC">
        <w:rPr>
          <w:rFonts w:ascii="Times New Roman" w:hAnsi="Times New Roman" w:cs="Times New Roman"/>
          <w:sz w:val="20"/>
          <w:szCs w:val="20"/>
          <w:lang w:val="en-US"/>
        </w:rPr>
        <w:t xml:space="preserve"> T. Mikolov, K. Chen, G. Corrado, et J. Dean, « Efficient estimation of word representations in vector space »,1st International Conference on Learning Representations, ICLR 2013, Scottsdale, Arizona, 2-4 mai 2013, Workshop Track Proceedings, 2013.</w:t>
      </w:r>
    </w:p>
  </w:endnote>
  <w:endnote w:id="10">
    <w:p w14:paraId="06CD1B7A" w14:textId="6850423C" w:rsidR="003175A3" w:rsidRPr="00AD6520" w:rsidRDefault="003175A3" w:rsidP="00650F7C">
      <w:pPr>
        <w:pStyle w:val="EndnoteText"/>
        <w:spacing w:line="276" w:lineRule="auto"/>
        <w:jc w:val="both"/>
        <w:rPr>
          <w:rFonts w:ascii="Times New Roman" w:hAnsi="Times New Roman" w:cs="Times New Roman"/>
          <w:lang w:val="en-US"/>
        </w:rPr>
      </w:pPr>
      <w:r w:rsidRPr="00BC3ABE">
        <w:rPr>
          <w:rStyle w:val="EndnoteReference"/>
          <w:rFonts w:ascii="Times New Roman" w:hAnsi="Times New Roman" w:cs="Times New Roman"/>
        </w:rPr>
        <w:endnoteRef/>
      </w:r>
      <w:r w:rsidRPr="00AD6520">
        <w:rPr>
          <w:rFonts w:ascii="Times New Roman" w:hAnsi="Times New Roman" w:cs="Times New Roman"/>
          <w:lang w:val="en-US"/>
        </w:rPr>
        <w:t xml:space="preserve"> D. Bahdanau, K. Cho, et Y. Bengio, «</w:t>
      </w:r>
      <w:r w:rsidRPr="00AD6520">
        <w:rPr>
          <w:rFonts w:ascii="Times New Roman" w:hAnsi="Times New Roman" w:cs="Times New Roman"/>
          <w:spacing w:val="-4"/>
          <w:lang w:val="en-US"/>
        </w:rPr>
        <w:t> </w:t>
      </w:r>
      <w:r w:rsidRPr="00AD6520">
        <w:rPr>
          <w:rFonts w:ascii="Times New Roman" w:hAnsi="Times New Roman" w:cs="Times New Roman"/>
          <w:lang w:val="en-US"/>
        </w:rPr>
        <w:t xml:space="preserve">Neural machine translation by jointly learning to align and translate », </w:t>
      </w:r>
      <w:r w:rsidRPr="00114470">
        <w:rPr>
          <w:rFonts w:ascii="Times New Roman" w:hAnsi="Times New Roman" w:cs="Times New Roman"/>
          <w:lang w:val="en-US"/>
        </w:rPr>
        <w:t>International Conferen</w:t>
      </w:r>
      <w:r>
        <w:rPr>
          <w:rFonts w:ascii="Times New Roman" w:hAnsi="Times New Roman" w:cs="Times New Roman"/>
          <w:lang w:val="en-US"/>
        </w:rPr>
        <w:t xml:space="preserve">ce on Learning Representations, </w:t>
      </w:r>
      <w:r>
        <w:fldChar w:fldCharType="begin"/>
      </w:r>
      <w:r w:rsidRPr="00C22ED4">
        <w:rPr>
          <w:lang w:val="en-US"/>
          <w:rPrChange w:id="504" w:author="Microsoft Office User" w:date="2025-07-25T20:45:00Z">
            <w:rPr/>
          </w:rPrChange>
        </w:rPr>
        <w:instrText>HYPERLINK "https://arxiv.org/abs/1409.047"</w:instrText>
      </w:r>
      <w:r>
        <w:fldChar w:fldCharType="separate"/>
      </w:r>
      <w:r w:rsidRPr="007F0E92">
        <w:rPr>
          <w:rStyle w:val="Hyperlink"/>
          <w:rFonts w:ascii="Times New Roman" w:hAnsi="Times New Roman" w:cs="Times New Roman"/>
          <w:lang w:val="en-US"/>
        </w:rPr>
        <w:t>https://arxiv.org/abs/1409.047</w:t>
      </w:r>
      <w:r>
        <w:rPr>
          <w:rStyle w:val="Hyperlink"/>
          <w:rFonts w:ascii="Times New Roman" w:hAnsi="Times New Roman" w:cs="Times New Roman"/>
          <w:lang w:val="en-US"/>
        </w:rPr>
        <w:fldChar w:fldCharType="end"/>
      </w:r>
      <w:r>
        <w:rPr>
          <w:rFonts w:ascii="Times New Roman" w:hAnsi="Times New Roman" w:cs="Times New Roman"/>
          <w:lang w:val="en-US"/>
        </w:rPr>
        <w:t>, 2016.</w:t>
      </w:r>
    </w:p>
  </w:endnote>
  <w:endnote w:id="11">
    <w:p w14:paraId="05A3D2E4" w14:textId="18684D1C" w:rsidR="003175A3" w:rsidRPr="00AD6520" w:rsidRDefault="003175A3" w:rsidP="00650F7C">
      <w:pPr>
        <w:spacing w:before="44"/>
        <w:ind w:firstLine="0"/>
        <w:rPr>
          <w:rFonts w:ascii="Times New Roman" w:hAnsi="Times New Roman" w:cs="Times New Roman"/>
          <w:sz w:val="20"/>
          <w:szCs w:val="20"/>
          <w:lang w:val="en-US"/>
        </w:rPr>
      </w:pPr>
      <w:r w:rsidRPr="00BC3ABE">
        <w:rPr>
          <w:rStyle w:val="EndnoteReference"/>
          <w:rFonts w:ascii="Times New Roman" w:hAnsi="Times New Roman" w:cs="Times New Roman"/>
          <w:sz w:val="20"/>
          <w:szCs w:val="20"/>
        </w:rPr>
        <w:endnoteRef/>
      </w:r>
      <w:r w:rsidRPr="00AD6520">
        <w:rPr>
          <w:rFonts w:ascii="Times New Roman" w:hAnsi="Times New Roman" w:cs="Times New Roman"/>
          <w:sz w:val="20"/>
          <w:szCs w:val="20"/>
          <w:lang w:val="en-US"/>
        </w:rPr>
        <w:t xml:space="preserve"> A. Vaswani et al., «</w:t>
      </w:r>
      <w:r w:rsidRPr="00AD6520">
        <w:rPr>
          <w:rFonts w:ascii="Times New Roman" w:hAnsi="Times New Roman" w:cs="Times New Roman"/>
          <w:spacing w:val="-2"/>
          <w:sz w:val="20"/>
          <w:szCs w:val="20"/>
          <w:lang w:val="en-US"/>
        </w:rPr>
        <w:t> </w:t>
      </w:r>
      <w:r w:rsidRPr="00AD6520">
        <w:rPr>
          <w:rFonts w:ascii="Times New Roman" w:hAnsi="Times New Roman" w:cs="Times New Roman"/>
          <w:sz w:val="20"/>
          <w:szCs w:val="20"/>
          <w:lang w:val="en-US"/>
        </w:rPr>
        <w:t>Attention is all you need</w:t>
      </w:r>
      <w:r w:rsidRPr="00AD6520">
        <w:rPr>
          <w:rFonts w:ascii="Times New Roman" w:hAnsi="Times New Roman" w:cs="Times New Roman"/>
          <w:spacing w:val="-3"/>
          <w:sz w:val="20"/>
          <w:szCs w:val="20"/>
          <w:lang w:val="en-US"/>
        </w:rPr>
        <w:t> </w:t>
      </w:r>
      <w:r w:rsidRPr="00AD6520">
        <w:rPr>
          <w:rFonts w:ascii="Times New Roman" w:hAnsi="Times New Roman" w:cs="Times New Roman"/>
          <w:sz w:val="20"/>
          <w:szCs w:val="20"/>
          <w:lang w:val="en-US"/>
        </w:rPr>
        <w:t>», 2 août 2023, arXiv: arXiv:1706.03762.</w:t>
      </w:r>
    </w:p>
  </w:endnote>
  <w:endnote w:id="12">
    <w:p w14:paraId="6BE6ACA1" w14:textId="0660B163" w:rsidR="003175A3" w:rsidRPr="003E66DC" w:rsidRDefault="003175A3" w:rsidP="00650F7C">
      <w:pPr>
        <w:spacing w:before="16"/>
        <w:ind w:right="162" w:firstLine="0"/>
        <w:rPr>
          <w:rStyle w:val="Aucun"/>
          <w:rFonts w:ascii="Times New Roman" w:hAnsi="Times New Roman" w:cs="Times New Roman"/>
          <w:sz w:val="20"/>
          <w:szCs w:val="20"/>
          <w:lang w:val="en-US"/>
        </w:rPr>
      </w:pPr>
      <w:r w:rsidRPr="00633A11">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w:t>
      </w:r>
      <w:r w:rsidRPr="003E66DC">
        <w:rPr>
          <w:rStyle w:val="Aucun"/>
          <w:rFonts w:ascii="Times New Roman" w:hAnsi="Times New Roman" w:cs="Times New Roman"/>
          <w:sz w:val="20"/>
          <w:szCs w:val="20"/>
          <w:lang w:val="en-US"/>
        </w:rPr>
        <w:t xml:space="preserve">Cameron Jones and Ben Bergen, « Does GPT-4 pass the Turing test ? », </w:t>
      </w:r>
      <w:r w:rsidRPr="003E66DC">
        <w:rPr>
          <w:rStyle w:val="Aucun"/>
          <w:rFonts w:ascii="Times New Roman" w:hAnsi="Times New Roman" w:cs="Times New Roman"/>
          <w:i/>
          <w:sz w:val="20"/>
          <w:szCs w:val="20"/>
          <w:lang w:val="en-US"/>
        </w:rPr>
        <w:t>In Proceedings of the 2024 Conference of the North American Chapter of the Association for Computational Linguistics: Human Language Technologies</w:t>
      </w:r>
      <w:r w:rsidRPr="003E66DC">
        <w:rPr>
          <w:rStyle w:val="Aucun"/>
          <w:rFonts w:ascii="Times New Roman" w:hAnsi="Times New Roman" w:cs="Times New Roman"/>
          <w:sz w:val="20"/>
          <w:szCs w:val="20"/>
          <w:lang w:val="en-US"/>
        </w:rPr>
        <w:t xml:space="preserve"> (Volume 1: Long Papers), pages 5183–5210, Mexico City, Mexico. Association for Computational Linguistics, 2024.</w:t>
      </w:r>
    </w:p>
    <w:p w14:paraId="278BD1DA" w14:textId="1180E09A" w:rsidR="003175A3" w:rsidRPr="00633A11" w:rsidRDefault="003175A3" w:rsidP="00650F7C">
      <w:pPr>
        <w:spacing w:before="16"/>
        <w:ind w:right="162" w:firstLine="0"/>
        <w:rPr>
          <w:rFonts w:ascii="Times New Roman" w:hAnsi="Times New Roman" w:cs="Times New Roman"/>
          <w:sz w:val="20"/>
          <w:szCs w:val="20"/>
        </w:rPr>
      </w:pPr>
      <w:r w:rsidRPr="003E66DC">
        <w:rPr>
          <w:rFonts w:ascii="Times New Roman" w:hAnsi="Times New Roman" w:cs="Times New Roman"/>
          <w:sz w:val="20"/>
          <w:szCs w:val="20"/>
          <w:lang w:val="en-US"/>
        </w:rPr>
        <w:t>Turing avait</w:t>
      </w:r>
      <w:r w:rsidRPr="003E66DC">
        <w:rPr>
          <w:rFonts w:ascii="Times New Roman" w:hAnsi="Times New Roman" w:cs="Times New Roman"/>
          <w:spacing w:val="-3"/>
          <w:sz w:val="20"/>
          <w:szCs w:val="20"/>
          <w:lang w:val="en-US"/>
        </w:rPr>
        <w:t xml:space="preserve"> </w:t>
      </w:r>
      <w:r w:rsidRPr="003E66DC">
        <w:rPr>
          <w:rFonts w:ascii="Times New Roman" w:hAnsi="Times New Roman" w:cs="Times New Roman"/>
          <w:sz w:val="20"/>
          <w:szCs w:val="20"/>
          <w:lang w:val="en-US"/>
        </w:rPr>
        <w:t>annoncé</w:t>
      </w:r>
      <w:r w:rsidRPr="003E66DC">
        <w:rPr>
          <w:rFonts w:ascii="Times New Roman" w:hAnsi="Times New Roman" w:cs="Times New Roman"/>
          <w:spacing w:val="-3"/>
          <w:sz w:val="20"/>
          <w:szCs w:val="20"/>
          <w:lang w:val="en-US"/>
        </w:rPr>
        <w:t xml:space="preserve"> </w:t>
      </w:r>
      <w:r w:rsidRPr="003E66DC">
        <w:rPr>
          <w:rFonts w:ascii="Times New Roman" w:hAnsi="Times New Roman" w:cs="Times New Roman"/>
          <w:sz w:val="20"/>
          <w:szCs w:val="20"/>
          <w:lang w:val="en-US"/>
        </w:rPr>
        <w:t>en</w:t>
      </w:r>
      <w:r w:rsidRPr="003E66DC">
        <w:rPr>
          <w:rFonts w:ascii="Times New Roman" w:hAnsi="Times New Roman" w:cs="Times New Roman"/>
          <w:spacing w:val="-3"/>
          <w:sz w:val="20"/>
          <w:szCs w:val="20"/>
          <w:lang w:val="en-US"/>
        </w:rPr>
        <w:t xml:space="preserve"> </w:t>
      </w:r>
      <w:r w:rsidRPr="003E66DC">
        <w:rPr>
          <w:rFonts w:ascii="Times New Roman" w:hAnsi="Times New Roman" w:cs="Times New Roman"/>
          <w:sz w:val="20"/>
          <w:szCs w:val="20"/>
          <w:lang w:val="en-US"/>
        </w:rPr>
        <w:t>1950</w:t>
      </w:r>
      <w:r w:rsidRPr="003E66DC">
        <w:rPr>
          <w:rFonts w:ascii="Times New Roman" w:hAnsi="Times New Roman" w:cs="Times New Roman"/>
          <w:spacing w:val="-3"/>
          <w:sz w:val="20"/>
          <w:szCs w:val="20"/>
          <w:lang w:val="en-US"/>
        </w:rPr>
        <w:t xml:space="preserve"> </w:t>
      </w:r>
      <w:r w:rsidRPr="003E66DC">
        <w:rPr>
          <w:rFonts w:ascii="Times New Roman" w:hAnsi="Times New Roman" w:cs="Times New Roman"/>
          <w:sz w:val="20"/>
          <w:szCs w:val="20"/>
          <w:lang w:val="en-US"/>
        </w:rPr>
        <w:t>dans</w:t>
      </w:r>
      <w:r w:rsidRPr="003E66DC">
        <w:rPr>
          <w:rFonts w:ascii="Times New Roman" w:hAnsi="Times New Roman" w:cs="Times New Roman"/>
          <w:spacing w:val="-3"/>
          <w:sz w:val="20"/>
          <w:szCs w:val="20"/>
          <w:lang w:val="en-US"/>
        </w:rPr>
        <w:t xml:space="preserve"> </w:t>
      </w:r>
      <w:r w:rsidRPr="003E66DC">
        <w:rPr>
          <w:rFonts w:ascii="Times New Roman" w:hAnsi="Times New Roman" w:cs="Times New Roman"/>
          <w:sz w:val="20"/>
          <w:szCs w:val="20"/>
          <w:lang w:val="en-US"/>
        </w:rPr>
        <w:t>son</w:t>
      </w:r>
      <w:r w:rsidRPr="003E66DC">
        <w:rPr>
          <w:rFonts w:ascii="Times New Roman" w:hAnsi="Times New Roman" w:cs="Times New Roman"/>
          <w:spacing w:val="-3"/>
          <w:sz w:val="20"/>
          <w:szCs w:val="20"/>
          <w:lang w:val="en-US"/>
        </w:rPr>
        <w:t xml:space="preserve"> </w:t>
      </w:r>
      <w:r w:rsidRPr="003E66DC">
        <w:rPr>
          <w:rFonts w:ascii="Times New Roman" w:hAnsi="Times New Roman" w:cs="Times New Roman"/>
          <w:sz w:val="20"/>
          <w:szCs w:val="20"/>
          <w:lang w:val="en-US"/>
        </w:rPr>
        <w:t>article</w:t>
      </w:r>
      <w:r w:rsidRPr="003E66DC">
        <w:rPr>
          <w:rFonts w:ascii="Times New Roman" w:hAnsi="Times New Roman" w:cs="Times New Roman"/>
          <w:spacing w:val="-3"/>
          <w:sz w:val="20"/>
          <w:szCs w:val="20"/>
          <w:lang w:val="en-US"/>
        </w:rPr>
        <w:t xml:space="preserve"> </w:t>
      </w:r>
      <w:r w:rsidRPr="003E66DC">
        <w:rPr>
          <w:rFonts w:ascii="Times New Roman" w:hAnsi="Times New Roman" w:cs="Times New Roman"/>
          <w:sz w:val="20"/>
          <w:szCs w:val="20"/>
          <w:lang w:val="en-US"/>
        </w:rPr>
        <w:t>«</w:t>
      </w:r>
      <w:r w:rsidRPr="003E66DC">
        <w:rPr>
          <w:rFonts w:ascii="Times New Roman" w:hAnsi="Times New Roman" w:cs="Times New Roman"/>
          <w:spacing w:val="-3"/>
          <w:sz w:val="20"/>
          <w:szCs w:val="20"/>
          <w:lang w:val="en-US"/>
        </w:rPr>
        <w:t> </w:t>
      </w:r>
      <w:r w:rsidRPr="003E66DC">
        <w:rPr>
          <w:rFonts w:ascii="Times New Roman" w:hAnsi="Times New Roman" w:cs="Times New Roman"/>
          <w:sz w:val="20"/>
          <w:szCs w:val="20"/>
          <w:lang w:val="en-US"/>
        </w:rPr>
        <w:t>Computing</w:t>
      </w:r>
      <w:r w:rsidRPr="003E66DC">
        <w:rPr>
          <w:rFonts w:ascii="Times New Roman" w:hAnsi="Times New Roman" w:cs="Times New Roman"/>
          <w:spacing w:val="-3"/>
          <w:sz w:val="20"/>
          <w:szCs w:val="20"/>
          <w:lang w:val="en-US"/>
        </w:rPr>
        <w:t xml:space="preserve"> </w:t>
      </w:r>
      <w:r w:rsidRPr="003E66DC">
        <w:rPr>
          <w:rFonts w:ascii="Times New Roman" w:hAnsi="Times New Roman" w:cs="Times New Roman"/>
          <w:sz w:val="20"/>
          <w:szCs w:val="20"/>
          <w:lang w:val="en-US"/>
        </w:rPr>
        <w:t>Machinery</w:t>
      </w:r>
      <w:r w:rsidRPr="003E66DC">
        <w:rPr>
          <w:rFonts w:ascii="Times New Roman" w:hAnsi="Times New Roman" w:cs="Times New Roman"/>
          <w:spacing w:val="-3"/>
          <w:sz w:val="20"/>
          <w:szCs w:val="20"/>
          <w:lang w:val="en-US"/>
        </w:rPr>
        <w:t xml:space="preserve"> </w:t>
      </w:r>
      <w:r w:rsidRPr="003E66DC">
        <w:rPr>
          <w:rFonts w:ascii="Times New Roman" w:hAnsi="Times New Roman" w:cs="Times New Roman"/>
          <w:sz w:val="20"/>
          <w:szCs w:val="20"/>
          <w:lang w:val="en-US"/>
        </w:rPr>
        <w:t>and</w:t>
      </w:r>
      <w:r w:rsidRPr="003E66DC">
        <w:rPr>
          <w:rFonts w:ascii="Times New Roman" w:hAnsi="Times New Roman" w:cs="Times New Roman"/>
          <w:spacing w:val="-3"/>
          <w:sz w:val="20"/>
          <w:szCs w:val="20"/>
          <w:lang w:val="en-US"/>
        </w:rPr>
        <w:t xml:space="preserve"> </w:t>
      </w:r>
      <w:r w:rsidRPr="003E66DC">
        <w:rPr>
          <w:rFonts w:ascii="Times New Roman" w:hAnsi="Times New Roman" w:cs="Times New Roman"/>
          <w:sz w:val="20"/>
          <w:szCs w:val="20"/>
          <w:lang w:val="en-US"/>
        </w:rPr>
        <w:t>Intelligence</w:t>
      </w:r>
      <w:r w:rsidRPr="003E66DC">
        <w:rPr>
          <w:rFonts w:ascii="Times New Roman" w:hAnsi="Times New Roman" w:cs="Times New Roman"/>
          <w:spacing w:val="-3"/>
          <w:sz w:val="20"/>
          <w:szCs w:val="20"/>
          <w:lang w:val="en-US"/>
        </w:rPr>
        <w:t> </w:t>
      </w:r>
      <w:r w:rsidRPr="003E66DC">
        <w:rPr>
          <w:rFonts w:ascii="Times New Roman" w:hAnsi="Times New Roman" w:cs="Times New Roman"/>
          <w:sz w:val="20"/>
          <w:szCs w:val="20"/>
          <w:lang w:val="en-US"/>
        </w:rPr>
        <w:t>» (Mind,</w:t>
      </w:r>
      <w:r w:rsidRPr="003E66DC">
        <w:rPr>
          <w:rFonts w:ascii="Times New Roman" w:hAnsi="Times New Roman" w:cs="Times New Roman"/>
          <w:spacing w:val="-4"/>
          <w:sz w:val="20"/>
          <w:szCs w:val="20"/>
          <w:lang w:val="en-US"/>
        </w:rPr>
        <w:t xml:space="preserve"> </w:t>
      </w:r>
      <w:r w:rsidRPr="003E66DC">
        <w:rPr>
          <w:rFonts w:ascii="Times New Roman" w:hAnsi="Times New Roman" w:cs="Times New Roman"/>
          <w:sz w:val="20"/>
          <w:szCs w:val="20"/>
          <w:lang w:val="en-US"/>
        </w:rPr>
        <w:t>Volume</w:t>
      </w:r>
      <w:r w:rsidRPr="003E66DC">
        <w:rPr>
          <w:rFonts w:ascii="Times New Roman" w:hAnsi="Times New Roman" w:cs="Times New Roman"/>
          <w:spacing w:val="-3"/>
          <w:sz w:val="20"/>
          <w:szCs w:val="20"/>
          <w:lang w:val="en-US"/>
        </w:rPr>
        <w:t xml:space="preserve"> </w:t>
      </w:r>
      <w:r w:rsidRPr="003E66DC">
        <w:rPr>
          <w:rFonts w:ascii="Times New Roman" w:hAnsi="Times New Roman" w:cs="Times New Roman"/>
          <w:sz w:val="20"/>
          <w:szCs w:val="20"/>
          <w:lang w:val="en-US"/>
        </w:rPr>
        <w:t>LIX,</w:t>
      </w:r>
      <w:r w:rsidRPr="003E66DC">
        <w:rPr>
          <w:rFonts w:ascii="Times New Roman" w:hAnsi="Times New Roman" w:cs="Times New Roman"/>
          <w:spacing w:val="-3"/>
          <w:sz w:val="20"/>
          <w:szCs w:val="20"/>
          <w:lang w:val="en-US"/>
        </w:rPr>
        <w:t xml:space="preserve"> </w:t>
      </w:r>
      <w:r w:rsidRPr="003E66DC">
        <w:rPr>
          <w:rFonts w:ascii="Times New Roman" w:hAnsi="Times New Roman" w:cs="Times New Roman"/>
          <w:sz w:val="20"/>
          <w:szCs w:val="20"/>
          <w:lang w:val="en-US"/>
        </w:rPr>
        <w:t>Issue</w:t>
      </w:r>
      <w:r w:rsidRPr="003E66DC">
        <w:rPr>
          <w:rFonts w:ascii="Times New Roman" w:hAnsi="Times New Roman" w:cs="Times New Roman"/>
          <w:spacing w:val="-3"/>
          <w:sz w:val="20"/>
          <w:szCs w:val="20"/>
          <w:lang w:val="en-US"/>
        </w:rPr>
        <w:t xml:space="preserve"> </w:t>
      </w:r>
      <w:r w:rsidRPr="003E66DC">
        <w:rPr>
          <w:rFonts w:ascii="Times New Roman" w:hAnsi="Times New Roman" w:cs="Times New Roman"/>
          <w:sz w:val="20"/>
          <w:szCs w:val="20"/>
          <w:lang w:val="en-US"/>
        </w:rPr>
        <w:t>236,</w:t>
      </w:r>
      <w:r w:rsidRPr="003E66DC">
        <w:rPr>
          <w:rFonts w:ascii="Times New Roman" w:hAnsi="Times New Roman" w:cs="Times New Roman"/>
          <w:spacing w:val="-3"/>
          <w:sz w:val="20"/>
          <w:szCs w:val="20"/>
          <w:lang w:val="en-US"/>
        </w:rPr>
        <w:t xml:space="preserve"> </w:t>
      </w:r>
      <w:r w:rsidRPr="003E66DC">
        <w:rPr>
          <w:rFonts w:ascii="Times New Roman" w:hAnsi="Times New Roman" w:cs="Times New Roman"/>
          <w:sz w:val="20"/>
          <w:szCs w:val="20"/>
          <w:lang w:val="en-US"/>
        </w:rPr>
        <w:t>October</w:t>
      </w:r>
      <w:r w:rsidRPr="003E66DC">
        <w:rPr>
          <w:rFonts w:ascii="Times New Roman" w:hAnsi="Times New Roman" w:cs="Times New Roman"/>
          <w:spacing w:val="-3"/>
          <w:sz w:val="20"/>
          <w:szCs w:val="20"/>
          <w:lang w:val="en-US"/>
        </w:rPr>
        <w:t xml:space="preserve"> </w:t>
      </w:r>
      <w:r w:rsidRPr="003E66DC">
        <w:rPr>
          <w:rFonts w:ascii="Times New Roman" w:hAnsi="Times New Roman" w:cs="Times New Roman"/>
          <w:sz w:val="20"/>
          <w:szCs w:val="20"/>
          <w:lang w:val="en-US"/>
        </w:rPr>
        <w:t>1950,</w:t>
      </w:r>
      <w:r w:rsidRPr="003E66DC">
        <w:rPr>
          <w:rFonts w:ascii="Times New Roman" w:hAnsi="Times New Roman" w:cs="Times New Roman"/>
          <w:spacing w:val="-3"/>
          <w:sz w:val="20"/>
          <w:szCs w:val="20"/>
          <w:lang w:val="en-US"/>
        </w:rPr>
        <w:t xml:space="preserve"> </w:t>
      </w:r>
      <w:r w:rsidRPr="003E66DC">
        <w:rPr>
          <w:rFonts w:ascii="Times New Roman" w:hAnsi="Times New Roman" w:cs="Times New Roman"/>
          <w:sz w:val="20"/>
          <w:szCs w:val="20"/>
          <w:lang w:val="en-US"/>
        </w:rPr>
        <w:t>Pages</w:t>
      </w:r>
      <w:r w:rsidRPr="003E66DC">
        <w:rPr>
          <w:rFonts w:ascii="Times New Roman" w:hAnsi="Times New Roman" w:cs="Times New Roman"/>
          <w:spacing w:val="-3"/>
          <w:sz w:val="20"/>
          <w:szCs w:val="20"/>
          <w:lang w:val="en-US"/>
        </w:rPr>
        <w:t xml:space="preserve"> </w:t>
      </w:r>
      <w:r w:rsidRPr="003E66DC">
        <w:rPr>
          <w:rFonts w:ascii="Times New Roman" w:hAnsi="Times New Roman" w:cs="Times New Roman"/>
          <w:sz w:val="20"/>
          <w:szCs w:val="20"/>
          <w:lang w:val="en-US"/>
        </w:rPr>
        <w:t>433–460):</w:t>
      </w:r>
      <w:r w:rsidRPr="003E66DC">
        <w:rPr>
          <w:rStyle w:val="Aucun"/>
          <w:rFonts w:ascii="Times New Roman" w:hAnsi="Times New Roman" w:cs="Times New Roman"/>
          <w:sz w:val="20"/>
          <w:szCs w:val="20"/>
          <w:lang w:val="en-US"/>
        </w:rPr>
        <w:t xml:space="preserve"> </w:t>
      </w:r>
      <w:r w:rsidRPr="003E66DC">
        <w:rPr>
          <w:rFonts w:ascii="Times New Roman" w:hAnsi="Times New Roman" w:cs="Times New Roman"/>
          <w:sz w:val="20"/>
          <w:szCs w:val="20"/>
          <w:lang w:val="en-US"/>
        </w:rPr>
        <w:t>«</w:t>
      </w:r>
      <w:r w:rsidRPr="003E66DC">
        <w:rPr>
          <w:rFonts w:ascii="Times New Roman" w:hAnsi="Times New Roman" w:cs="Times New Roman"/>
          <w:spacing w:val="-2"/>
          <w:sz w:val="20"/>
          <w:szCs w:val="20"/>
          <w:lang w:val="en-US"/>
        </w:rPr>
        <w:t> </w:t>
      </w:r>
      <w:r w:rsidRPr="003E66DC">
        <w:rPr>
          <w:rFonts w:ascii="Times New Roman" w:hAnsi="Times New Roman" w:cs="Times New Roman"/>
          <w:sz w:val="20"/>
          <w:szCs w:val="20"/>
          <w:lang w:val="en-US"/>
        </w:rPr>
        <w:t>I believe that in about fifty years’ time it will be possible to program computers, with a storage capacity of about 10⁹, to make them play the imitation game so well that an average interrogator will not have more than 70% chance of making the right identification after five minutes of questioning. </w:t>
      </w:r>
      <w:r w:rsidRPr="003E66DC">
        <w:rPr>
          <w:rStyle w:val="Aucun"/>
          <w:rFonts w:ascii="Times New Roman" w:hAnsi="Times New Roman" w:cs="Times New Roman"/>
          <w:sz w:val="20"/>
          <w:szCs w:val="20"/>
          <w:lang w:val="en-US"/>
        </w:rPr>
        <w:t>»</w:t>
      </w:r>
      <w:r w:rsidRPr="003E66DC">
        <w:rPr>
          <w:rStyle w:val="Aucun"/>
          <w:rFonts w:ascii="Times New Roman" w:hAnsi="Times New Roman" w:cs="Times New Roman"/>
          <w:sz w:val="20"/>
          <w:szCs w:val="20"/>
          <w:shd w:val="clear" w:color="auto" w:fill="FFFF00"/>
          <w:lang w:val="en-US"/>
        </w:rPr>
        <w:t xml:space="preserve"> </w:t>
      </w:r>
      <w:r w:rsidRPr="00650F7C">
        <w:rPr>
          <w:rStyle w:val="Aucun"/>
          <w:rFonts w:ascii="Times New Roman" w:hAnsi="Times New Roman" w:cs="Times New Roman"/>
          <w:sz w:val="20"/>
          <w:szCs w:val="20"/>
          <w:shd w:val="clear" w:color="auto" w:fill="FFFF00"/>
        </w:rPr>
        <w:t xml:space="preserve">Sa prédiction s’est </w:t>
      </w:r>
      <w:del w:id="813" w:author="Microsoft Office User" w:date="2025-07-27T21:18:00Z">
        <w:r w:rsidRPr="00650F7C" w:rsidDel="008338CD">
          <w:rPr>
            <w:rStyle w:val="Aucun"/>
            <w:rFonts w:ascii="Times New Roman" w:hAnsi="Times New Roman" w:cs="Times New Roman"/>
            <w:sz w:val="20"/>
            <w:szCs w:val="20"/>
            <w:shd w:val="clear" w:color="auto" w:fill="FFFF00"/>
          </w:rPr>
          <w:delText xml:space="preserve">réalisée </w:delText>
        </w:r>
      </w:del>
      <w:ins w:id="814" w:author="Microsoft Office User" w:date="2025-07-27T21:18:00Z">
        <w:r w:rsidR="008338CD">
          <w:rPr>
            <w:rStyle w:val="Aucun"/>
            <w:rFonts w:ascii="Times New Roman" w:hAnsi="Times New Roman" w:cs="Times New Roman"/>
            <w:sz w:val="20"/>
            <w:szCs w:val="20"/>
            <w:shd w:val="clear" w:color="auto" w:fill="FFFF00"/>
          </w:rPr>
          <w:t>révélée juste,</w:t>
        </w:r>
        <w:r w:rsidR="008338CD" w:rsidRPr="00650F7C">
          <w:rPr>
            <w:rStyle w:val="Aucun"/>
            <w:rFonts w:ascii="Times New Roman" w:hAnsi="Times New Roman" w:cs="Times New Roman"/>
            <w:sz w:val="20"/>
            <w:szCs w:val="20"/>
            <w:shd w:val="clear" w:color="auto" w:fill="FFFF00"/>
          </w:rPr>
          <w:t xml:space="preserve"> </w:t>
        </w:r>
      </w:ins>
      <w:r w:rsidRPr="00650F7C">
        <w:rPr>
          <w:rStyle w:val="Aucun"/>
          <w:rFonts w:ascii="Times New Roman" w:hAnsi="Times New Roman" w:cs="Times New Roman"/>
          <w:sz w:val="20"/>
          <w:szCs w:val="20"/>
          <w:shd w:val="clear" w:color="auto" w:fill="FFFF00"/>
        </w:rPr>
        <w:t xml:space="preserve">74 ans </w:t>
      </w:r>
      <w:del w:id="815" w:author="Microsoft Office User" w:date="2025-07-27T21:18:00Z">
        <w:r w:rsidRPr="00650F7C" w:rsidDel="008338CD">
          <w:rPr>
            <w:rStyle w:val="Aucun"/>
            <w:rFonts w:ascii="Times New Roman" w:hAnsi="Times New Roman" w:cs="Times New Roman"/>
            <w:sz w:val="20"/>
            <w:szCs w:val="20"/>
            <w:shd w:val="clear" w:color="auto" w:fill="FFFF00"/>
          </w:rPr>
          <w:delText>près</w:delText>
        </w:r>
        <w:r w:rsidRPr="00633A11" w:rsidDel="008338CD">
          <w:rPr>
            <w:rFonts w:ascii="Times New Roman" w:hAnsi="Times New Roman" w:cs="Times New Roman"/>
            <w:sz w:val="20"/>
            <w:szCs w:val="20"/>
          </w:rPr>
          <w:delText xml:space="preserve"> </w:delText>
        </w:r>
      </w:del>
      <w:ins w:id="816" w:author="Microsoft Office User" w:date="2025-07-27T21:18:00Z">
        <w:r w:rsidR="008338CD">
          <w:rPr>
            <w:rStyle w:val="Aucun"/>
            <w:rFonts w:ascii="Times New Roman" w:hAnsi="Times New Roman" w:cs="Times New Roman"/>
            <w:sz w:val="20"/>
            <w:szCs w:val="20"/>
            <w:shd w:val="clear" w:color="auto" w:fill="FFFF00"/>
          </w:rPr>
          <w:t>plus tard</w:t>
        </w:r>
        <w:r w:rsidR="008338CD" w:rsidRPr="00633A11">
          <w:rPr>
            <w:rFonts w:ascii="Times New Roman" w:hAnsi="Times New Roman" w:cs="Times New Roman"/>
            <w:sz w:val="20"/>
            <w:szCs w:val="20"/>
          </w:rPr>
          <w:t xml:space="preserve"> </w:t>
        </w:r>
      </w:ins>
      <w:r w:rsidRPr="00633A11">
        <w:rPr>
          <w:rFonts w:ascii="Times New Roman" w:hAnsi="Times New Roman" w:cs="Times New Roman"/>
          <w:sz w:val="20"/>
          <w:szCs w:val="20"/>
        </w:rPr>
        <w:t>!</w:t>
      </w:r>
    </w:p>
  </w:endnote>
  <w:endnote w:id="13">
    <w:p w14:paraId="6DFFBC41" w14:textId="5CE1FE6D" w:rsidR="003175A3" w:rsidRPr="00C22ED4" w:rsidRDefault="003175A3" w:rsidP="00650F7C">
      <w:pPr>
        <w:pStyle w:val="EndnoteText"/>
        <w:spacing w:line="276" w:lineRule="auto"/>
        <w:jc w:val="both"/>
        <w:rPr>
          <w:rFonts w:ascii="Times New Roman" w:eastAsia="Times New Roman" w:hAnsi="Times New Roman" w:cs="Times New Roman"/>
          <w:szCs w:val="24"/>
          <w:lang w:eastAsia="fr-FR"/>
        </w:rPr>
      </w:pPr>
      <w:r w:rsidRPr="00650F7C">
        <w:endnoteRef/>
      </w:r>
      <w:r w:rsidRPr="00C22ED4">
        <w:rPr>
          <w:rFonts w:ascii="Times New Roman" w:hAnsi="Times New Roman" w:cs="Times New Roman"/>
          <w:vertAlign w:val="superscript"/>
        </w:rPr>
        <w:t xml:space="preserve"> </w:t>
      </w:r>
      <w:r w:rsidRPr="00C22ED4">
        <w:rPr>
          <w:rFonts w:ascii="Times New Roman" w:hAnsi="Times New Roman" w:cs="Times New Roman"/>
        </w:rPr>
        <w:t>Eric Martinez,</w:t>
      </w:r>
      <w:r w:rsidRPr="00C22ED4">
        <w:rPr>
          <w:rFonts w:ascii="Times New Roman" w:hAnsi="Times New Roman" w:cs="Times New Roman"/>
          <w:vertAlign w:val="superscript"/>
        </w:rPr>
        <w:t xml:space="preserve"> </w:t>
      </w:r>
      <w:r w:rsidRPr="00C22ED4">
        <w:rPr>
          <w:rFonts w:ascii="Times New Roman" w:hAnsi="Times New Roman" w:cs="Times New Roman"/>
        </w:rPr>
        <w:t>« Re-evaluating GPT-4’s bar exam performance », Artif Intell Law (2024).</w:t>
      </w:r>
    </w:p>
  </w:endnote>
  <w:endnote w:id="14">
    <w:p w14:paraId="40084036" w14:textId="64EA7702" w:rsidR="003175A3" w:rsidRPr="00633A11" w:rsidRDefault="003175A3" w:rsidP="00650F7C">
      <w:pPr>
        <w:ind w:firstLine="0"/>
        <w:rPr>
          <w:rFonts w:ascii="Times New Roman" w:hAnsi="Times New Roman" w:cs="Times New Roman"/>
          <w:sz w:val="20"/>
          <w:szCs w:val="20"/>
        </w:rPr>
      </w:pPr>
      <w:r w:rsidRPr="00633A11">
        <w:rPr>
          <w:rStyle w:val="EndnoteReference"/>
          <w:rFonts w:ascii="Times New Roman" w:hAnsi="Times New Roman" w:cs="Times New Roman"/>
          <w:sz w:val="20"/>
          <w:szCs w:val="20"/>
        </w:rPr>
        <w:endnoteRef/>
      </w:r>
      <w:r w:rsidRPr="00633A11">
        <w:rPr>
          <w:rFonts w:ascii="Times New Roman" w:hAnsi="Times New Roman" w:cs="Times New Roman"/>
          <w:sz w:val="20"/>
          <w:szCs w:val="20"/>
        </w:rPr>
        <w:t xml:space="preserve"> Ce classement a d’abord été atteint par le modèle Cicero, développé par Meta. Un système basé sur</w:t>
      </w:r>
      <w:r w:rsidRPr="00633A11">
        <w:rPr>
          <w:rFonts w:ascii="Times New Roman" w:hAnsi="Times New Roman" w:cs="Times New Roman"/>
          <w:spacing w:val="8"/>
          <w:sz w:val="20"/>
          <w:szCs w:val="20"/>
        </w:rPr>
        <w:t xml:space="preserve"> </w:t>
      </w:r>
      <w:r w:rsidRPr="00633A11">
        <w:rPr>
          <w:rFonts w:ascii="Times New Roman" w:hAnsi="Times New Roman" w:cs="Times New Roman"/>
          <w:sz w:val="20"/>
          <w:szCs w:val="20"/>
        </w:rPr>
        <w:t>GPT-4 de</w:t>
      </w:r>
      <w:r w:rsidRPr="00633A11">
        <w:rPr>
          <w:rFonts w:ascii="Times New Roman" w:hAnsi="Times New Roman" w:cs="Times New Roman"/>
          <w:spacing w:val="8"/>
          <w:sz w:val="20"/>
          <w:szCs w:val="20"/>
        </w:rPr>
        <w:t xml:space="preserve"> </w:t>
      </w:r>
      <w:r w:rsidRPr="00633A11">
        <w:rPr>
          <w:rFonts w:ascii="Times New Roman" w:hAnsi="Times New Roman" w:cs="Times New Roman"/>
          <w:sz w:val="20"/>
          <w:szCs w:val="20"/>
        </w:rPr>
        <w:t>performance équivalente</w:t>
      </w:r>
      <w:r w:rsidRPr="00633A11">
        <w:rPr>
          <w:rFonts w:ascii="Times New Roman" w:hAnsi="Times New Roman" w:cs="Times New Roman"/>
          <w:spacing w:val="8"/>
          <w:sz w:val="20"/>
          <w:szCs w:val="20"/>
        </w:rPr>
        <w:t xml:space="preserve"> </w:t>
      </w:r>
      <w:r w:rsidRPr="00633A11">
        <w:rPr>
          <w:rFonts w:ascii="Times New Roman" w:hAnsi="Times New Roman" w:cs="Times New Roman"/>
          <w:sz w:val="20"/>
          <w:szCs w:val="20"/>
        </w:rPr>
        <w:t>à Cicero</w:t>
      </w:r>
      <w:r w:rsidRPr="00633A11">
        <w:rPr>
          <w:rFonts w:ascii="Times New Roman" w:hAnsi="Times New Roman" w:cs="Times New Roman"/>
          <w:spacing w:val="8"/>
          <w:sz w:val="20"/>
          <w:szCs w:val="20"/>
        </w:rPr>
        <w:t xml:space="preserve"> </w:t>
      </w:r>
      <w:r w:rsidRPr="00633A11">
        <w:rPr>
          <w:rFonts w:ascii="Times New Roman" w:hAnsi="Times New Roman" w:cs="Times New Roman"/>
          <w:sz w:val="20"/>
          <w:szCs w:val="20"/>
        </w:rPr>
        <w:t>a été</w:t>
      </w:r>
      <w:r w:rsidRPr="00633A11">
        <w:rPr>
          <w:rFonts w:ascii="Times New Roman" w:hAnsi="Times New Roman" w:cs="Times New Roman"/>
          <w:spacing w:val="8"/>
          <w:sz w:val="20"/>
          <w:szCs w:val="20"/>
        </w:rPr>
        <w:t xml:space="preserve"> </w:t>
      </w:r>
      <w:r w:rsidRPr="00633A11">
        <w:rPr>
          <w:rFonts w:ascii="Times New Roman" w:hAnsi="Times New Roman" w:cs="Times New Roman"/>
          <w:sz w:val="20"/>
          <w:szCs w:val="20"/>
        </w:rPr>
        <w:t>développé dans</w:t>
      </w:r>
      <w:r w:rsidRPr="00633A11">
        <w:rPr>
          <w:rFonts w:ascii="Times New Roman" w:hAnsi="Times New Roman" w:cs="Times New Roman"/>
          <w:spacing w:val="8"/>
          <w:sz w:val="20"/>
          <w:szCs w:val="20"/>
        </w:rPr>
        <w:t xml:space="preserve"> </w:t>
      </w:r>
      <w:r w:rsidRPr="00633A11">
        <w:rPr>
          <w:rFonts w:ascii="Times New Roman" w:hAnsi="Times New Roman" w:cs="Times New Roman"/>
          <w:sz w:val="20"/>
          <w:szCs w:val="20"/>
        </w:rPr>
        <w:t>Z. Guan,</w:t>
      </w:r>
      <w:r w:rsidRPr="00633A11">
        <w:rPr>
          <w:rFonts w:ascii="Times New Roman" w:hAnsi="Times New Roman" w:cs="Times New Roman"/>
          <w:spacing w:val="8"/>
          <w:sz w:val="20"/>
          <w:szCs w:val="20"/>
        </w:rPr>
        <w:t xml:space="preserve"> </w:t>
      </w:r>
      <w:r w:rsidRPr="00633A11">
        <w:rPr>
          <w:rFonts w:ascii="Times New Roman" w:hAnsi="Times New Roman" w:cs="Times New Roman"/>
          <w:sz w:val="20"/>
          <w:szCs w:val="20"/>
        </w:rPr>
        <w:t>X. Kong,</w:t>
      </w:r>
      <w:r w:rsidRPr="00633A11">
        <w:rPr>
          <w:rFonts w:ascii="Times New Roman" w:hAnsi="Times New Roman" w:cs="Times New Roman"/>
          <w:spacing w:val="8"/>
          <w:sz w:val="20"/>
          <w:szCs w:val="20"/>
        </w:rPr>
        <w:t xml:space="preserve"> </w:t>
      </w:r>
      <w:r w:rsidRPr="00633A11">
        <w:rPr>
          <w:rFonts w:ascii="Times New Roman" w:hAnsi="Times New Roman" w:cs="Times New Roman"/>
          <w:sz w:val="20"/>
          <w:szCs w:val="20"/>
        </w:rPr>
        <w:t>F. Zhong, et Y.</w:t>
      </w:r>
      <w:r w:rsidRPr="00633A11">
        <w:rPr>
          <w:rFonts w:ascii="Times New Roman" w:hAnsi="Times New Roman" w:cs="Times New Roman"/>
          <w:spacing w:val="-6"/>
          <w:sz w:val="20"/>
          <w:szCs w:val="20"/>
        </w:rPr>
        <w:t xml:space="preserve"> </w:t>
      </w:r>
      <w:r w:rsidRPr="00633A11">
        <w:rPr>
          <w:rFonts w:ascii="Times New Roman" w:hAnsi="Times New Roman" w:cs="Times New Roman"/>
          <w:sz w:val="20"/>
          <w:szCs w:val="20"/>
        </w:rPr>
        <w:t>Wang, « Richelieu: Self-Evolving LLM-Based</w:t>
      </w:r>
      <w:r w:rsidRPr="00633A11">
        <w:rPr>
          <w:rFonts w:ascii="Times New Roman" w:hAnsi="Times New Roman" w:cs="Times New Roman"/>
          <w:spacing w:val="-12"/>
          <w:sz w:val="20"/>
          <w:szCs w:val="20"/>
        </w:rPr>
        <w:t xml:space="preserve"> </w:t>
      </w:r>
      <w:r w:rsidRPr="00633A11">
        <w:rPr>
          <w:rFonts w:ascii="Times New Roman" w:hAnsi="Times New Roman" w:cs="Times New Roman"/>
          <w:sz w:val="20"/>
          <w:szCs w:val="20"/>
        </w:rPr>
        <w:t>Agents for</w:t>
      </w:r>
      <w:r w:rsidRPr="00633A11">
        <w:rPr>
          <w:rFonts w:ascii="Times New Roman" w:hAnsi="Times New Roman" w:cs="Times New Roman"/>
          <w:spacing w:val="-12"/>
          <w:sz w:val="20"/>
          <w:szCs w:val="20"/>
        </w:rPr>
        <w:t xml:space="preserve"> </w:t>
      </w:r>
      <w:r w:rsidRPr="00633A11">
        <w:rPr>
          <w:rFonts w:ascii="Times New Roman" w:hAnsi="Times New Roman" w:cs="Times New Roman"/>
          <w:sz w:val="20"/>
          <w:szCs w:val="20"/>
        </w:rPr>
        <w:t>AI</w:t>
      </w:r>
      <w:r w:rsidRPr="00633A11">
        <w:rPr>
          <w:rFonts w:ascii="Times New Roman" w:hAnsi="Times New Roman" w:cs="Times New Roman"/>
          <w:spacing w:val="-6"/>
          <w:sz w:val="20"/>
          <w:szCs w:val="20"/>
        </w:rPr>
        <w:t xml:space="preserve"> </w:t>
      </w:r>
      <w:r w:rsidRPr="00633A11">
        <w:rPr>
          <w:rFonts w:ascii="Times New Roman" w:hAnsi="Times New Roman" w:cs="Times New Roman"/>
          <w:sz w:val="20"/>
          <w:szCs w:val="20"/>
        </w:rPr>
        <w:t>Diplomacy »</w:t>
      </w:r>
      <w:r>
        <w:rPr>
          <w:rFonts w:ascii="Times New Roman" w:hAnsi="Times New Roman" w:cs="Times New Roman"/>
          <w:sz w:val="20"/>
          <w:szCs w:val="20"/>
        </w:rPr>
        <w:t>, 2024.</w:t>
      </w:r>
    </w:p>
  </w:endnote>
  <w:endnote w:id="15">
    <w:p w14:paraId="57A89C5F" w14:textId="11E478A6"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Trenton Bricken, Adly Templeton, Joshua Batson </w:t>
      </w:r>
      <w:r w:rsidRPr="003E66DC">
        <w:rPr>
          <w:rFonts w:ascii="Times New Roman" w:hAnsi="Times New Roman" w:cs="Times New Roman"/>
          <w:i/>
          <w:lang w:val="en-US"/>
        </w:rPr>
        <w:t xml:space="preserve">et al., </w:t>
      </w:r>
      <w:r w:rsidRPr="003E66DC">
        <w:rPr>
          <w:rFonts w:ascii="Times New Roman" w:hAnsi="Times New Roman" w:cs="Times New Roman"/>
          <w:lang w:val="en-US"/>
        </w:rPr>
        <w:t>« Towards</w:t>
      </w:r>
      <w:r w:rsidRPr="003E66DC">
        <w:rPr>
          <w:rFonts w:ascii="Times New Roman" w:hAnsi="Times New Roman" w:cs="Times New Roman"/>
          <w:spacing w:val="-7"/>
          <w:lang w:val="en-US"/>
        </w:rPr>
        <w:t xml:space="preserve"> </w:t>
      </w:r>
      <w:r w:rsidRPr="003E66DC">
        <w:rPr>
          <w:rFonts w:ascii="Times New Roman" w:hAnsi="Times New Roman" w:cs="Times New Roman"/>
          <w:lang w:val="en-US"/>
        </w:rPr>
        <w:t>monosemanticity:</w:t>
      </w:r>
      <w:r w:rsidRPr="003E66DC">
        <w:rPr>
          <w:rFonts w:ascii="Times New Roman" w:hAnsi="Times New Roman" w:cs="Times New Roman"/>
          <w:spacing w:val="-3"/>
          <w:lang w:val="en-US"/>
        </w:rPr>
        <w:t xml:space="preserve"> </w:t>
      </w:r>
      <w:r w:rsidRPr="003E66DC">
        <w:rPr>
          <w:rFonts w:ascii="Times New Roman" w:hAnsi="Times New Roman" w:cs="Times New Roman"/>
          <w:lang w:val="en-US"/>
        </w:rPr>
        <w:t>Decomposing</w:t>
      </w:r>
      <w:r w:rsidRPr="003E66DC">
        <w:rPr>
          <w:rFonts w:ascii="Times New Roman" w:hAnsi="Times New Roman" w:cs="Times New Roman"/>
          <w:spacing w:val="-4"/>
          <w:lang w:val="en-US"/>
        </w:rPr>
        <w:t xml:space="preserve"> </w:t>
      </w:r>
      <w:r w:rsidRPr="003E66DC">
        <w:rPr>
          <w:rFonts w:ascii="Times New Roman" w:hAnsi="Times New Roman" w:cs="Times New Roman"/>
          <w:lang w:val="en-US"/>
        </w:rPr>
        <w:t>language</w:t>
      </w:r>
      <w:r w:rsidRPr="003E66DC">
        <w:rPr>
          <w:rFonts w:ascii="Times New Roman" w:hAnsi="Times New Roman" w:cs="Times New Roman"/>
          <w:spacing w:val="-3"/>
          <w:lang w:val="en-US"/>
        </w:rPr>
        <w:t xml:space="preserve"> </w:t>
      </w:r>
      <w:r w:rsidRPr="003E66DC">
        <w:rPr>
          <w:rFonts w:ascii="Times New Roman" w:hAnsi="Times New Roman" w:cs="Times New Roman"/>
          <w:lang w:val="en-US"/>
        </w:rPr>
        <w:t>models</w:t>
      </w:r>
      <w:r w:rsidRPr="003E66DC">
        <w:rPr>
          <w:rFonts w:ascii="Times New Roman" w:hAnsi="Times New Roman" w:cs="Times New Roman"/>
          <w:spacing w:val="-4"/>
          <w:lang w:val="en-US"/>
        </w:rPr>
        <w:t xml:space="preserve"> </w:t>
      </w:r>
      <w:r w:rsidRPr="003E66DC">
        <w:rPr>
          <w:rFonts w:ascii="Times New Roman" w:hAnsi="Times New Roman" w:cs="Times New Roman"/>
          <w:lang w:val="en-US"/>
        </w:rPr>
        <w:t>with</w:t>
      </w:r>
      <w:r w:rsidRPr="003E66DC">
        <w:rPr>
          <w:rFonts w:ascii="Times New Roman" w:hAnsi="Times New Roman" w:cs="Times New Roman"/>
          <w:spacing w:val="-4"/>
          <w:lang w:val="en-US"/>
        </w:rPr>
        <w:t xml:space="preserve"> </w:t>
      </w:r>
      <w:r w:rsidRPr="003E66DC">
        <w:rPr>
          <w:rFonts w:ascii="Times New Roman" w:hAnsi="Times New Roman" w:cs="Times New Roman"/>
          <w:lang w:val="en-US"/>
        </w:rPr>
        <w:t>dictionary</w:t>
      </w:r>
      <w:r w:rsidRPr="003E66DC">
        <w:rPr>
          <w:rFonts w:ascii="Times New Roman" w:hAnsi="Times New Roman" w:cs="Times New Roman"/>
          <w:spacing w:val="-3"/>
          <w:lang w:val="en-US"/>
        </w:rPr>
        <w:t xml:space="preserve"> </w:t>
      </w:r>
      <w:r w:rsidRPr="003E66DC">
        <w:rPr>
          <w:rFonts w:ascii="Times New Roman" w:hAnsi="Times New Roman" w:cs="Times New Roman"/>
          <w:spacing w:val="-2"/>
          <w:lang w:val="en-US"/>
        </w:rPr>
        <w:t>learning », Transformers-circuits.pub, 2023.</w:t>
      </w:r>
    </w:p>
  </w:endnote>
  <w:endnote w:id="16">
    <w:p w14:paraId="0BEB6A9E" w14:textId="04F52185" w:rsidR="003175A3" w:rsidRPr="00C22ED4" w:rsidRDefault="003175A3" w:rsidP="00650F7C">
      <w:pPr>
        <w:pStyle w:val="EndnoteText"/>
        <w:spacing w:line="276" w:lineRule="auto"/>
        <w:rPr>
          <w:lang w:val="en-US"/>
          <w:rPrChange w:id="861" w:author="Microsoft Office User" w:date="2025-07-25T20:45:00Z">
            <w:rPr/>
          </w:rPrChange>
        </w:rPr>
      </w:pPr>
      <w:r w:rsidRPr="00633A11">
        <w:rPr>
          <w:rStyle w:val="EndnoteReference"/>
        </w:rPr>
        <w:endnoteRef/>
      </w:r>
      <w:r w:rsidRPr="00633A11">
        <w:t xml:space="preserve"> Exemple tiré de Nicholas Carlini, cité par Ethan Mollick</w:t>
      </w:r>
      <w:r>
        <w:t>,</w:t>
      </w:r>
      <w:r w:rsidRPr="00633A11">
        <w:t xml:space="preserve"> </w:t>
      </w:r>
      <w:r w:rsidRPr="00650F7C">
        <w:rPr>
          <w:i/>
        </w:rPr>
        <w:t xml:space="preserve">Co-Intelligence. </w:t>
      </w:r>
      <w:r w:rsidRPr="00C22ED4">
        <w:rPr>
          <w:i/>
          <w:lang w:val="en-US"/>
          <w:rPrChange w:id="862" w:author="Microsoft Office User" w:date="2025-07-25T20:45:00Z">
            <w:rPr>
              <w:i/>
            </w:rPr>
          </w:rPrChange>
        </w:rPr>
        <w:t>Living and Working with AI</w:t>
      </w:r>
      <w:r w:rsidRPr="00C22ED4">
        <w:rPr>
          <w:lang w:val="en-US"/>
          <w:rPrChange w:id="863" w:author="Microsoft Office User" w:date="2025-07-25T20:45:00Z">
            <w:rPr/>
          </w:rPrChange>
        </w:rPr>
        <w:t>, Penguin, 2024.</w:t>
      </w:r>
    </w:p>
  </w:endnote>
  <w:endnote w:id="17">
    <w:p w14:paraId="4E733B12" w14:textId="1C23F99E" w:rsidR="003175A3" w:rsidRPr="00C22ED4" w:rsidRDefault="003175A3" w:rsidP="00650F7C">
      <w:pPr>
        <w:pStyle w:val="EndnoteText"/>
        <w:spacing w:line="276" w:lineRule="auto"/>
        <w:jc w:val="both"/>
        <w:rPr>
          <w:rFonts w:ascii="Times New Roman" w:hAnsi="Times New Roman" w:cs="Times New Roman"/>
          <w:lang w:val="en-US"/>
          <w:rPrChange w:id="865" w:author="Microsoft Office User" w:date="2025-07-25T20:45:00Z">
            <w:rPr>
              <w:rFonts w:ascii="Times New Roman" w:hAnsi="Times New Roman" w:cs="Times New Roman"/>
            </w:rPr>
          </w:rPrChange>
        </w:rPr>
      </w:pPr>
      <w:r w:rsidRPr="00633A11">
        <w:rPr>
          <w:rStyle w:val="EndnoteReference"/>
          <w:rFonts w:ascii="Times New Roman" w:hAnsi="Times New Roman" w:cs="Times New Roman"/>
        </w:rPr>
        <w:endnoteRef/>
      </w:r>
      <w:r w:rsidRPr="00C22ED4">
        <w:rPr>
          <w:rFonts w:ascii="Times New Roman" w:hAnsi="Times New Roman" w:cs="Times New Roman"/>
          <w:lang w:val="en-US"/>
          <w:rPrChange w:id="866" w:author="Microsoft Office User" w:date="2025-07-25T20:45:00Z">
            <w:rPr>
              <w:rFonts w:ascii="Times New Roman" w:hAnsi="Times New Roman" w:cs="Times New Roman"/>
            </w:rPr>
          </w:rPrChange>
        </w:rPr>
        <w:t xml:space="preserve"> Hans Moravec, </w:t>
      </w:r>
      <w:r w:rsidRPr="00C22ED4">
        <w:rPr>
          <w:rFonts w:ascii="Times New Roman" w:hAnsi="Times New Roman" w:cs="Times New Roman"/>
          <w:i/>
          <w:lang w:val="en-US"/>
          <w:rPrChange w:id="867" w:author="Microsoft Office User" w:date="2025-07-25T20:45:00Z">
            <w:rPr>
              <w:rFonts w:ascii="Times New Roman" w:hAnsi="Times New Roman" w:cs="Times New Roman"/>
              <w:i/>
            </w:rPr>
          </w:rPrChange>
        </w:rPr>
        <w:t>L’Avenir des robots et l’intelligence humaine</w:t>
      </w:r>
      <w:r w:rsidRPr="00C22ED4">
        <w:rPr>
          <w:rFonts w:ascii="Times New Roman" w:hAnsi="Times New Roman" w:cs="Times New Roman"/>
          <w:lang w:val="en-US"/>
          <w:rPrChange w:id="868" w:author="Microsoft Office User" w:date="2025-07-25T20:45:00Z">
            <w:rPr>
              <w:rFonts w:ascii="Times New Roman" w:hAnsi="Times New Roman" w:cs="Times New Roman"/>
            </w:rPr>
          </w:rPrChange>
        </w:rPr>
        <w:t>, Odile Jacob, 2019.</w:t>
      </w:r>
    </w:p>
  </w:endnote>
  <w:endnote w:id="18">
    <w:p w14:paraId="46102C0B" w14:textId="2B2BF259" w:rsidR="003175A3" w:rsidRPr="003E66DC" w:rsidRDefault="003175A3" w:rsidP="00650F7C">
      <w:pPr>
        <w:pStyle w:val="EndnoteText"/>
        <w:spacing w:line="276" w:lineRule="auto"/>
        <w:jc w:val="both"/>
        <w:rPr>
          <w:rFonts w:ascii="Times New Roman" w:hAnsi="Times New Roman" w:cs="Times New Roman"/>
          <w:lang w:val="en-US"/>
          <w:rPrChange w:id="889" w:author="Microsoft Office User" w:date="2025-07-25T03:09:00Z">
            <w:rPr>
              <w:rFonts w:ascii="Times New Roman" w:hAnsi="Times New Roman" w:cs="Times New Roman"/>
            </w:rPr>
          </w:rPrChange>
        </w:rPr>
      </w:pPr>
      <w:r w:rsidRPr="00633A11">
        <w:rPr>
          <w:rStyle w:val="Aucun"/>
          <w:rFonts w:ascii="Times New Roman" w:hAnsi="Times New Roman" w:cs="Times New Roman"/>
        </w:rPr>
        <w:endnoteRef/>
      </w:r>
      <w:r w:rsidRPr="003E66DC">
        <w:rPr>
          <w:rStyle w:val="Hyperlink2"/>
          <w:rFonts w:cs="Times New Roman"/>
          <w:lang w:val="en-US"/>
          <w:rPrChange w:id="890" w:author="Microsoft Office User" w:date="2025-07-25T03:09:00Z">
            <w:rPr>
              <w:rStyle w:val="Hyperlink2"/>
              <w:rFonts w:cs="Times New Roman"/>
            </w:rPr>
          </w:rPrChange>
        </w:rPr>
        <w:t xml:space="preserve"> M.</w:t>
      </w:r>
      <w:r w:rsidRPr="003E66DC">
        <w:rPr>
          <w:rStyle w:val="Hyperlink5"/>
          <w:rFonts w:cs="Times New Roman"/>
          <w:lang w:val="en-US"/>
          <w:rPrChange w:id="891" w:author="Microsoft Office User" w:date="2025-07-25T03:09:00Z">
            <w:rPr>
              <w:rStyle w:val="Hyperlink5"/>
              <w:rFonts w:cs="Times New Roman"/>
            </w:rPr>
          </w:rPrChange>
        </w:rPr>
        <w:t xml:space="preserve"> </w:t>
      </w:r>
      <w:r w:rsidRPr="003E66DC">
        <w:rPr>
          <w:rStyle w:val="Hyperlink2"/>
          <w:rFonts w:cs="Times New Roman"/>
          <w:lang w:val="en-US"/>
          <w:rPrChange w:id="892" w:author="Microsoft Office User" w:date="2025-07-25T03:09:00Z">
            <w:rPr>
              <w:rStyle w:val="Hyperlink2"/>
              <w:rFonts w:cs="Times New Roman"/>
            </w:rPr>
          </w:rPrChange>
        </w:rPr>
        <w:t>Sharma</w:t>
      </w:r>
      <w:r w:rsidRPr="003E66DC">
        <w:rPr>
          <w:rStyle w:val="Hyperlink5"/>
          <w:rFonts w:cs="Times New Roman"/>
          <w:lang w:val="en-US"/>
          <w:rPrChange w:id="893" w:author="Microsoft Office User" w:date="2025-07-25T03:09:00Z">
            <w:rPr>
              <w:rStyle w:val="Hyperlink5"/>
              <w:rFonts w:cs="Times New Roman"/>
            </w:rPr>
          </w:rPrChange>
        </w:rPr>
        <w:t xml:space="preserve"> </w:t>
      </w:r>
      <w:r w:rsidRPr="003E66DC">
        <w:rPr>
          <w:rStyle w:val="Hyperlink2"/>
          <w:rFonts w:cs="Times New Roman"/>
          <w:i/>
          <w:lang w:val="en-US"/>
          <w:rPrChange w:id="894" w:author="Microsoft Office User" w:date="2025-07-25T03:09:00Z">
            <w:rPr>
              <w:rStyle w:val="Hyperlink2"/>
              <w:rFonts w:cs="Times New Roman"/>
              <w:i/>
            </w:rPr>
          </w:rPrChange>
        </w:rPr>
        <w:t>et</w:t>
      </w:r>
      <w:r w:rsidRPr="003E66DC">
        <w:rPr>
          <w:rStyle w:val="Hyperlink5"/>
          <w:rFonts w:cs="Times New Roman"/>
          <w:i/>
          <w:lang w:val="en-US"/>
          <w:rPrChange w:id="895" w:author="Microsoft Office User" w:date="2025-07-25T03:09:00Z">
            <w:rPr>
              <w:rStyle w:val="Hyperlink5"/>
              <w:rFonts w:cs="Times New Roman"/>
              <w:i/>
            </w:rPr>
          </w:rPrChange>
        </w:rPr>
        <w:t xml:space="preserve"> </w:t>
      </w:r>
      <w:r w:rsidRPr="003E66DC">
        <w:rPr>
          <w:rStyle w:val="Hyperlink2"/>
          <w:rFonts w:cs="Times New Roman"/>
          <w:i/>
          <w:lang w:val="en-US"/>
          <w:rPrChange w:id="896" w:author="Microsoft Office User" w:date="2025-07-25T03:09:00Z">
            <w:rPr>
              <w:rStyle w:val="Hyperlink2"/>
              <w:rFonts w:cs="Times New Roman"/>
              <w:i/>
            </w:rPr>
          </w:rPrChange>
        </w:rPr>
        <w:t>al</w:t>
      </w:r>
      <w:r w:rsidRPr="003E66DC">
        <w:rPr>
          <w:rStyle w:val="Hyperlink2"/>
          <w:rFonts w:cs="Times New Roman"/>
          <w:lang w:val="en-US"/>
          <w:rPrChange w:id="897" w:author="Microsoft Office User" w:date="2025-07-25T03:09:00Z">
            <w:rPr>
              <w:rStyle w:val="Hyperlink2"/>
              <w:rFonts w:cs="Times New Roman"/>
            </w:rPr>
          </w:rPrChange>
        </w:rPr>
        <w:t>.,</w:t>
      </w:r>
      <w:r w:rsidRPr="003E66DC">
        <w:rPr>
          <w:rStyle w:val="Hyperlink2"/>
          <w:lang w:val="en-US"/>
          <w:rPrChange w:id="898" w:author="Microsoft Office User" w:date="2025-07-25T03:09:00Z">
            <w:rPr>
              <w:rStyle w:val="Hyperlink2"/>
            </w:rPr>
          </w:rPrChange>
        </w:rPr>
        <w:t xml:space="preserve"> </w:t>
      </w:r>
      <w:r w:rsidRPr="003E66DC">
        <w:rPr>
          <w:rStyle w:val="Hyperlink2"/>
          <w:rFonts w:cs="Times New Roman"/>
          <w:lang w:val="en-US"/>
          <w:rPrChange w:id="899" w:author="Microsoft Office User" w:date="2025-07-25T03:09:00Z">
            <w:rPr>
              <w:rStyle w:val="Hyperlink2"/>
              <w:rFonts w:cs="Times New Roman"/>
            </w:rPr>
          </w:rPrChange>
        </w:rPr>
        <w:t>«</w:t>
      </w:r>
      <w:r w:rsidRPr="003E66DC">
        <w:rPr>
          <w:rStyle w:val="Hyperlink5"/>
          <w:rFonts w:cs="Times New Roman"/>
          <w:lang w:val="en-US"/>
          <w:rPrChange w:id="900" w:author="Microsoft Office User" w:date="2025-07-25T03:09:00Z">
            <w:rPr>
              <w:rStyle w:val="Hyperlink5"/>
              <w:rFonts w:cs="Times New Roman"/>
            </w:rPr>
          </w:rPrChange>
        </w:rPr>
        <w:t> </w:t>
      </w:r>
      <w:r w:rsidRPr="003E66DC">
        <w:rPr>
          <w:rStyle w:val="Hyperlink2"/>
          <w:rFonts w:cs="Times New Roman"/>
          <w:lang w:val="en-US"/>
          <w:rPrChange w:id="901" w:author="Microsoft Office User" w:date="2025-07-25T03:09:00Z">
            <w:rPr>
              <w:rStyle w:val="Hyperlink2"/>
              <w:rFonts w:cs="Times New Roman"/>
            </w:rPr>
          </w:rPrChange>
        </w:rPr>
        <w:t>Towards</w:t>
      </w:r>
      <w:r w:rsidRPr="003E66DC">
        <w:rPr>
          <w:rStyle w:val="Hyperlink5"/>
          <w:rFonts w:cs="Times New Roman"/>
          <w:lang w:val="en-US"/>
          <w:rPrChange w:id="902" w:author="Microsoft Office User" w:date="2025-07-25T03:09:00Z">
            <w:rPr>
              <w:rStyle w:val="Hyperlink5"/>
              <w:rFonts w:cs="Times New Roman"/>
            </w:rPr>
          </w:rPrChange>
        </w:rPr>
        <w:t xml:space="preserve"> </w:t>
      </w:r>
      <w:r w:rsidRPr="003E66DC">
        <w:rPr>
          <w:rStyle w:val="Hyperlink2"/>
          <w:rFonts w:cs="Times New Roman"/>
          <w:lang w:val="en-US"/>
          <w:rPrChange w:id="903" w:author="Microsoft Office User" w:date="2025-07-25T03:09:00Z">
            <w:rPr>
              <w:rStyle w:val="Hyperlink2"/>
              <w:rFonts w:cs="Times New Roman"/>
            </w:rPr>
          </w:rPrChange>
        </w:rPr>
        <w:t>understanding</w:t>
      </w:r>
      <w:r w:rsidRPr="003E66DC">
        <w:rPr>
          <w:rStyle w:val="Hyperlink5"/>
          <w:rFonts w:cs="Times New Roman"/>
          <w:lang w:val="en-US"/>
          <w:rPrChange w:id="904" w:author="Microsoft Office User" w:date="2025-07-25T03:09:00Z">
            <w:rPr>
              <w:rStyle w:val="Hyperlink5"/>
              <w:rFonts w:cs="Times New Roman"/>
            </w:rPr>
          </w:rPrChange>
        </w:rPr>
        <w:t xml:space="preserve"> </w:t>
      </w:r>
      <w:r w:rsidRPr="003E66DC">
        <w:rPr>
          <w:rStyle w:val="Hyperlink2"/>
          <w:rFonts w:cs="Times New Roman"/>
          <w:lang w:val="en-US"/>
          <w:rPrChange w:id="905" w:author="Microsoft Office User" w:date="2025-07-25T03:09:00Z">
            <w:rPr>
              <w:rStyle w:val="Hyperlink2"/>
              <w:rFonts w:cs="Times New Roman"/>
            </w:rPr>
          </w:rPrChange>
        </w:rPr>
        <w:t>sycophancy</w:t>
      </w:r>
      <w:r w:rsidRPr="003E66DC">
        <w:rPr>
          <w:rStyle w:val="Hyperlink5"/>
          <w:rFonts w:cs="Times New Roman"/>
          <w:lang w:val="en-US"/>
          <w:rPrChange w:id="906" w:author="Microsoft Office User" w:date="2025-07-25T03:09:00Z">
            <w:rPr>
              <w:rStyle w:val="Hyperlink5"/>
              <w:rFonts w:cs="Times New Roman"/>
            </w:rPr>
          </w:rPrChange>
        </w:rPr>
        <w:t xml:space="preserve"> </w:t>
      </w:r>
      <w:r w:rsidRPr="003E66DC">
        <w:rPr>
          <w:rStyle w:val="Hyperlink2"/>
          <w:rFonts w:cs="Times New Roman"/>
          <w:lang w:val="en-US"/>
          <w:rPrChange w:id="907" w:author="Microsoft Office User" w:date="2025-07-25T03:09:00Z">
            <w:rPr>
              <w:rStyle w:val="Hyperlink2"/>
              <w:rFonts w:cs="Times New Roman"/>
            </w:rPr>
          </w:rPrChange>
        </w:rPr>
        <w:t>in</w:t>
      </w:r>
      <w:r w:rsidRPr="003E66DC">
        <w:rPr>
          <w:rStyle w:val="Hyperlink5"/>
          <w:rFonts w:cs="Times New Roman"/>
          <w:lang w:val="en-US"/>
          <w:rPrChange w:id="908" w:author="Microsoft Office User" w:date="2025-07-25T03:09:00Z">
            <w:rPr>
              <w:rStyle w:val="Hyperlink5"/>
              <w:rFonts w:cs="Times New Roman"/>
            </w:rPr>
          </w:rPrChange>
        </w:rPr>
        <w:t xml:space="preserve"> </w:t>
      </w:r>
      <w:r w:rsidRPr="003E66DC">
        <w:rPr>
          <w:rStyle w:val="Hyperlink2"/>
          <w:rFonts w:cs="Times New Roman"/>
          <w:lang w:val="en-US"/>
          <w:rPrChange w:id="909" w:author="Microsoft Office User" w:date="2025-07-25T03:09:00Z">
            <w:rPr>
              <w:rStyle w:val="Hyperlink2"/>
              <w:rFonts w:cs="Times New Roman"/>
            </w:rPr>
          </w:rPrChange>
        </w:rPr>
        <w:t>language</w:t>
      </w:r>
      <w:r w:rsidRPr="003E66DC">
        <w:rPr>
          <w:rStyle w:val="Hyperlink5"/>
          <w:rFonts w:cs="Times New Roman"/>
          <w:lang w:val="en-US"/>
          <w:rPrChange w:id="910" w:author="Microsoft Office User" w:date="2025-07-25T03:09:00Z">
            <w:rPr>
              <w:rStyle w:val="Hyperlink5"/>
              <w:rFonts w:cs="Times New Roman"/>
            </w:rPr>
          </w:rPrChange>
        </w:rPr>
        <w:t xml:space="preserve"> </w:t>
      </w:r>
      <w:r w:rsidRPr="003E66DC">
        <w:rPr>
          <w:rStyle w:val="Hyperlink2"/>
          <w:rFonts w:cs="Times New Roman"/>
          <w:lang w:val="en-US"/>
          <w:rPrChange w:id="911" w:author="Microsoft Office User" w:date="2025-07-25T03:09:00Z">
            <w:rPr>
              <w:rStyle w:val="Hyperlink2"/>
              <w:rFonts w:cs="Times New Roman"/>
            </w:rPr>
          </w:rPrChange>
        </w:rPr>
        <w:t>models</w:t>
      </w:r>
      <w:r w:rsidRPr="003E66DC">
        <w:rPr>
          <w:rStyle w:val="Hyperlink5"/>
          <w:rFonts w:cs="Times New Roman"/>
          <w:lang w:val="en-US"/>
          <w:rPrChange w:id="912" w:author="Microsoft Office User" w:date="2025-07-25T03:09:00Z">
            <w:rPr>
              <w:rStyle w:val="Hyperlink5"/>
              <w:rFonts w:cs="Times New Roman"/>
            </w:rPr>
          </w:rPrChange>
        </w:rPr>
        <w:t> </w:t>
      </w:r>
      <w:r w:rsidRPr="003E66DC">
        <w:rPr>
          <w:rStyle w:val="Hyperlink2"/>
          <w:rFonts w:cs="Times New Roman"/>
          <w:lang w:val="en-US"/>
          <w:rPrChange w:id="913" w:author="Microsoft Office User" w:date="2025-07-25T03:09:00Z">
            <w:rPr>
              <w:rStyle w:val="Hyperlink2"/>
              <w:rFonts w:cs="Times New Roman"/>
            </w:rPr>
          </w:rPrChange>
        </w:rPr>
        <w:t>»,</w:t>
      </w:r>
      <w:r w:rsidRPr="003E66DC">
        <w:rPr>
          <w:rStyle w:val="Hyperlink5"/>
          <w:rFonts w:cs="Times New Roman"/>
          <w:lang w:val="en-US"/>
          <w:rPrChange w:id="914" w:author="Microsoft Office User" w:date="2025-07-25T03:09:00Z">
            <w:rPr>
              <w:rStyle w:val="Hyperlink5"/>
              <w:rFonts w:cs="Times New Roman"/>
            </w:rPr>
          </w:rPrChange>
        </w:rPr>
        <w:t xml:space="preserve"> </w:t>
      </w:r>
      <w:r w:rsidRPr="003E66DC">
        <w:rPr>
          <w:rStyle w:val="Hyperlink2"/>
          <w:rFonts w:cs="Times New Roman"/>
          <w:lang w:val="en-US"/>
          <w:rPrChange w:id="915" w:author="Microsoft Office User" w:date="2025-07-25T03:09:00Z">
            <w:rPr>
              <w:rStyle w:val="Hyperlink2"/>
              <w:rFonts w:cs="Times New Roman"/>
            </w:rPr>
          </w:rPrChange>
        </w:rPr>
        <w:t>27</w:t>
      </w:r>
      <w:r w:rsidRPr="003E66DC">
        <w:rPr>
          <w:rStyle w:val="Hyperlink5"/>
          <w:rFonts w:cs="Times New Roman"/>
          <w:lang w:val="en-US"/>
          <w:rPrChange w:id="916" w:author="Microsoft Office User" w:date="2025-07-25T03:09:00Z">
            <w:rPr>
              <w:rStyle w:val="Hyperlink5"/>
              <w:rFonts w:cs="Times New Roman"/>
            </w:rPr>
          </w:rPrChange>
        </w:rPr>
        <w:t xml:space="preserve"> </w:t>
      </w:r>
      <w:r w:rsidRPr="003E66DC">
        <w:rPr>
          <w:rStyle w:val="Hyperlink2"/>
          <w:rFonts w:cs="Times New Roman"/>
          <w:lang w:val="en-US"/>
          <w:rPrChange w:id="917" w:author="Microsoft Office User" w:date="2025-07-25T03:09:00Z">
            <w:rPr>
              <w:rStyle w:val="Hyperlink2"/>
              <w:rFonts w:cs="Times New Roman"/>
            </w:rPr>
          </w:rPrChange>
        </w:rPr>
        <w:t>octobre</w:t>
      </w:r>
      <w:r w:rsidRPr="003E66DC">
        <w:rPr>
          <w:rStyle w:val="Hyperlink5"/>
          <w:rFonts w:cs="Times New Roman"/>
          <w:lang w:val="en-US"/>
          <w:rPrChange w:id="918" w:author="Microsoft Office User" w:date="2025-07-25T03:09:00Z">
            <w:rPr>
              <w:rStyle w:val="Hyperlink5"/>
              <w:rFonts w:cs="Times New Roman"/>
            </w:rPr>
          </w:rPrChange>
        </w:rPr>
        <w:t xml:space="preserve"> </w:t>
      </w:r>
      <w:r w:rsidRPr="003E66DC">
        <w:rPr>
          <w:rStyle w:val="Hyperlink2"/>
          <w:rFonts w:cs="Times New Roman"/>
          <w:lang w:val="en-US"/>
          <w:rPrChange w:id="919" w:author="Microsoft Office User" w:date="2025-07-25T03:09:00Z">
            <w:rPr>
              <w:rStyle w:val="Hyperlink2"/>
              <w:rFonts w:cs="Times New Roman"/>
            </w:rPr>
          </w:rPrChange>
        </w:rPr>
        <w:t>2023, arXiv.</w:t>
      </w:r>
    </w:p>
  </w:endnote>
  <w:endnote w:id="19">
    <w:p w14:paraId="7FF1BAA6" w14:textId="4FFD12E7"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A. Radford, R. Jozefowicz, et I. Sutskever, «</w:t>
      </w:r>
      <w:r w:rsidRPr="003E66DC">
        <w:rPr>
          <w:rFonts w:ascii="Times New Roman" w:hAnsi="Times New Roman" w:cs="Times New Roman"/>
          <w:spacing w:val="-3"/>
          <w:lang w:val="en-US"/>
        </w:rPr>
        <w:t> </w:t>
      </w:r>
      <w:r w:rsidRPr="003E66DC">
        <w:rPr>
          <w:rFonts w:ascii="Times New Roman" w:hAnsi="Times New Roman" w:cs="Times New Roman"/>
          <w:lang w:val="en-US"/>
        </w:rPr>
        <w:t>Learning to generate reviews and discovering sentiment », 6 avril 2017, arXiv.</w:t>
      </w:r>
    </w:p>
  </w:endnote>
  <w:endnote w:id="20">
    <w:p w14:paraId="77925D39" w14:textId="24FE2501" w:rsidR="003175A3" w:rsidRPr="00633A11" w:rsidRDefault="003175A3" w:rsidP="00650F7C">
      <w:pPr>
        <w:pStyle w:val="EndnoteText"/>
        <w:spacing w:line="276" w:lineRule="auto"/>
        <w:jc w:val="both"/>
        <w:rPr>
          <w:rFonts w:ascii="Times New Roman" w:hAnsi="Times New Roman" w:cs="Times New Roman"/>
        </w:rPr>
      </w:pPr>
      <w:r w:rsidRPr="00633A11">
        <w:rPr>
          <w:rStyle w:val="EndnoteReference"/>
          <w:rFonts w:ascii="Times New Roman" w:hAnsi="Times New Roman" w:cs="Times New Roman"/>
        </w:rPr>
        <w:endnoteRef/>
      </w:r>
      <w:r w:rsidRPr="00633A11">
        <w:rPr>
          <w:rFonts w:ascii="Times New Roman" w:hAnsi="Times New Roman" w:cs="Times New Roman"/>
        </w:rPr>
        <w:t xml:space="preserve"> Voir</w:t>
      </w:r>
      <w:r w:rsidRPr="00633A11">
        <w:rPr>
          <w:rFonts w:ascii="Times New Roman" w:hAnsi="Times New Roman" w:cs="Times New Roman"/>
          <w:spacing w:val="-2"/>
        </w:rPr>
        <w:t xml:space="preserve"> </w:t>
      </w:r>
      <w:r w:rsidRPr="00633A11">
        <w:rPr>
          <w:rFonts w:ascii="Times New Roman" w:hAnsi="Times New Roman" w:cs="Times New Roman"/>
        </w:rPr>
        <w:t>cette vidéo passionnante, mettant en scène deux des acteurs principaux du développement moderne de l’IA : Fireside Chat: With Ilya Sutskever and Jensen Huang: AI Today and Vision of the Future (March 2023)</w:t>
      </w:r>
      <w:r>
        <w:rPr>
          <w:rFonts w:ascii="Times New Roman" w:hAnsi="Times New Roman" w:cs="Times New Roman"/>
        </w:rPr>
        <w:t>.</w:t>
      </w:r>
    </w:p>
  </w:endnote>
  <w:endnote w:id="21">
    <w:p w14:paraId="793DD5F0" w14:textId="3ACB0834" w:rsidR="003175A3" w:rsidRPr="003E66DC" w:rsidRDefault="003175A3" w:rsidP="00650F7C">
      <w:pPr>
        <w:pStyle w:val="EndnoteText"/>
        <w:spacing w:line="276" w:lineRule="auto"/>
        <w:jc w:val="both"/>
        <w:rPr>
          <w:rFonts w:ascii="Times New Roman" w:hAnsi="Times New Roman" w:cs="Times New Roman"/>
          <w:lang w:val="en-US"/>
        </w:rPr>
      </w:pPr>
      <w:r w:rsidRPr="00650F7C">
        <w:rPr>
          <w:rStyle w:val="Aucun"/>
          <w:rFonts w:ascii="Times New Roman" w:hAnsi="Times New Roman" w:cs="Times New Roman"/>
          <w:vertAlign w:val="superscript"/>
        </w:rPr>
        <w:endnoteRef/>
      </w:r>
      <w:r w:rsidRPr="003E66DC">
        <w:rPr>
          <w:rStyle w:val="Hyperlink2"/>
          <w:rFonts w:cs="Times New Roman"/>
          <w:vertAlign w:val="superscript"/>
          <w:lang w:val="en-US"/>
        </w:rPr>
        <w:t xml:space="preserve"> </w:t>
      </w:r>
      <w:r w:rsidRPr="003E66DC">
        <w:rPr>
          <w:rStyle w:val="Hyperlink2"/>
          <w:rFonts w:cs="Times New Roman"/>
          <w:lang w:val="en-US"/>
        </w:rPr>
        <w:t>M. Mitchell et D. C. Krakauer, «</w:t>
      </w:r>
      <w:r w:rsidRPr="003E66DC">
        <w:rPr>
          <w:rStyle w:val="Hyperlink5"/>
          <w:rFonts w:cs="Times New Roman"/>
          <w:lang w:val="en-US"/>
        </w:rPr>
        <w:t> </w:t>
      </w:r>
      <w:r w:rsidRPr="003E66DC">
        <w:rPr>
          <w:rStyle w:val="Hyperlink2"/>
          <w:rFonts w:cs="Times New Roman"/>
          <w:lang w:val="en-US"/>
        </w:rPr>
        <w:t>The debate over understanding in AI’s large language models », 10 février 2023.</w:t>
      </w:r>
    </w:p>
  </w:endnote>
  <w:endnote w:id="22">
    <w:p w14:paraId="0359E648" w14:textId="1A067607"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Pour une discussion plus approfondie, voir L. Ruis et al., «</w:t>
      </w:r>
      <w:r w:rsidRPr="003E66DC">
        <w:rPr>
          <w:rFonts w:ascii="Times New Roman" w:hAnsi="Times New Roman" w:cs="Times New Roman"/>
          <w:spacing w:val="-2"/>
          <w:lang w:val="en-US"/>
        </w:rPr>
        <w:t> </w:t>
      </w:r>
      <w:r w:rsidRPr="003E66DC">
        <w:rPr>
          <w:rFonts w:ascii="Times New Roman" w:hAnsi="Times New Roman" w:cs="Times New Roman"/>
          <w:lang w:val="en-US"/>
        </w:rPr>
        <w:t>Procedural knowledge in pretraining drives reasoning in large language models », 19 novembre 2024, arXiv.</w:t>
      </w:r>
    </w:p>
  </w:endnote>
  <w:endnote w:id="23">
    <w:p w14:paraId="0C429923" w14:textId="04EABACC" w:rsidR="003175A3" w:rsidRPr="003E66DC" w:rsidRDefault="003175A3" w:rsidP="00650F7C">
      <w:pPr>
        <w:spacing w:before="16"/>
        <w:ind w:firstLine="0"/>
        <w:rPr>
          <w:rFonts w:ascii="Times New Roman" w:hAnsi="Times New Roman" w:cs="Times New Roman"/>
          <w:sz w:val="20"/>
          <w:szCs w:val="20"/>
          <w:lang w:val="en-US"/>
        </w:rPr>
      </w:pPr>
      <w:r w:rsidRPr="00633A11">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Pour aller plus loin, lire K. Vafa, J. Y. Chen, A. Rambachan, J. Kleinberg, et S. </w:t>
      </w:r>
      <w:r w:rsidRPr="003E66DC">
        <w:rPr>
          <w:rFonts w:ascii="Times New Roman" w:hAnsi="Times New Roman" w:cs="Times New Roman"/>
          <w:spacing w:val="-2"/>
          <w:sz w:val="20"/>
          <w:szCs w:val="20"/>
          <w:lang w:val="en-US"/>
        </w:rPr>
        <w:t>Mullainathan,</w:t>
      </w:r>
      <w:r w:rsidRPr="003E66DC">
        <w:rPr>
          <w:rFonts w:ascii="Times New Roman" w:hAnsi="Times New Roman" w:cs="Times New Roman"/>
          <w:sz w:val="20"/>
          <w:szCs w:val="20"/>
          <w:lang w:val="en-US"/>
        </w:rPr>
        <w:t xml:space="preserve"> «</w:t>
      </w:r>
      <w:r w:rsidRPr="003E66DC">
        <w:rPr>
          <w:rFonts w:ascii="Times New Roman" w:hAnsi="Times New Roman" w:cs="Times New Roman"/>
          <w:spacing w:val="-2"/>
          <w:sz w:val="20"/>
          <w:szCs w:val="20"/>
          <w:lang w:val="en-US"/>
        </w:rPr>
        <w:t> </w:t>
      </w:r>
      <w:r w:rsidRPr="003E66DC">
        <w:rPr>
          <w:rFonts w:ascii="Times New Roman" w:hAnsi="Times New Roman" w:cs="Times New Roman"/>
          <w:sz w:val="20"/>
          <w:szCs w:val="20"/>
          <w:lang w:val="en-US"/>
        </w:rPr>
        <w:t>Evaluating the world model implicit in a generative model</w:t>
      </w:r>
      <w:r w:rsidRPr="003E66DC">
        <w:rPr>
          <w:rFonts w:ascii="Times New Roman" w:hAnsi="Times New Roman" w:cs="Times New Roman"/>
          <w:spacing w:val="-2"/>
          <w:sz w:val="20"/>
          <w:szCs w:val="20"/>
          <w:lang w:val="en-US"/>
        </w:rPr>
        <w:t> </w:t>
      </w:r>
      <w:r w:rsidRPr="003E66DC">
        <w:rPr>
          <w:rFonts w:ascii="Times New Roman" w:hAnsi="Times New Roman" w:cs="Times New Roman"/>
          <w:sz w:val="20"/>
          <w:szCs w:val="20"/>
          <w:lang w:val="en-US"/>
        </w:rPr>
        <w:t>», 10 novembre 2024, arXiv.</w:t>
      </w:r>
    </w:p>
  </w:endnote>
  <w:endnote w:id="24">
    <w:p w14:paraId="71F97D5F" w14:textId="42254563" w:rsidR="003175A3" w:rsidRPr="00633A11" w:rsidRDefault="003175A3" w:rsidP="00650F7C">
      <w:pPr>
        <w:pStyle w:val="EndnoteText"/>
        <w:spacing w:line="276" w:lineRule="auto"/>
        <w:rPr>
          <w:rFonts w:ascii="Times New Roman" w:hAnsi="Times New Roman" w:cs="Times New Roman"/>
        </w:rPr>
      </w:pPr>
      <w:r w:rsidRPr="00633A11">
        <w:rPr>
          <w:rStyle w:val="EndnoteReference"/>
          <w:rFonts w:ascii="Times New Roman" w:hAnsi="Times New Roman" w:cs="Times New Roman"/>
        </w:rPr>
        <w:endnoteRef/>
      </w:r>
      <w:r w:rsidRPr="00633A11">
        <w:rPr>
          <w:rFonts w:ascii="Times New Roman" w:hAnsi="Times New Roman" w:cs="Times New Roman"/>
        </w:rPr>
        <w:t xml:space="preserve"> </w:t>
      </w:r>
      <w:r w:rsidRPr="0005209A">
        <w:rPr>
          <w:rFonts w:ascii="Times New Roman" w:hAnsi="Times New Roman" w:cs="Times New Roman"/>
        </w:rPr>
        <w:t xml:space="preserve">Antoine de Saint Exupéry, </w:t>
      </w:r>
      <w:r w:rsidRPr="00650F7C">
        <w:rPr>
          <w:rFonts w:ascii="Times New Roman" w:hAnsi="Times New Roman" w:cs="Times New Roman"/>
          <w:i/>
          <w:iCs/>
        </w:rPr>
        <w:t>Terre des Hommes</w:t>
      </w:r>
      <w:r w:rsidRPr="00650F7C">
        <w:rPr>
          <w:rFonts w:ascii="Times New Roman" w:hAnsi="Times New Roman" w:cs="Times New Roman"/>
          <w:iCs/>
        </w:rPr>
        <w:t>, 1939.</w:t>
      </w:r>
    </w:p>
  </w:endnote>
  <w:endnote w:id="25">
    <w:p w14:paraId="0B03FCDE" w14:textId="77777777" w:rsidR="003175A3" w:rsidRPr="00650F7C" w:rsidRDefault="003175A3" w:rsidP="00650F7C">
      <w:pPr>
        <w:pStyle w:val="EndnoteText"/>
        <w:spacing w:line="276" w:lineRule="auto"/>
        <w:jc w:val="both"/>
        <w:rPr>
          <w:rFonts w:ascii="Times New Roman" w:hAnsi="Times New Roman" w:cs="Times New Roman"/>
        </w:rPr>
      </w:pPr>
      <w:r w:rsidRPr="00633A11">
        <w:rPr>
          <w:rStyle w:val="EndnoteReference"/>
          <w:rFonts w:ascii="Times New Roman" w:hAnsi="Times New Roman" w:cs="Times New Roman"/>
        </w:rPr>
        <w:endnoteRef/>
      </w:r>
      <w:r w:rsidRPr="00650F7C">
        <w:rPr>
          <w:rFonts w:ascii="Times New Roman" w:hAnsi="Times New Roman" w:cs="Times New Roman"/>
        </w:rPr>
        <w:t xml:space="preserve"> </w:t>
      </w:r>
      <w:r w:rsidRPr="00650F7C">
        <w:rPr>
          <w:rFonts w:ascii="Times New Roman" w:hAnsi="Times New Roman" w:cs="Times New Roman"/>
          <w:spacing w:val="-2"/>
          <w:w w:val="105"/>
        </w:rPr>
        <w:t>https://x.com/CamsAIshitposts/status/1659516423540965378</w:t>
      </w:r>
    </w:p>
  </w:endnote>
  <w:endnote w:id="26">
    <w:p w14:paraId="50056F79" w14:textId="4F565B8A"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Strachan, J.W.A., Albergo, D., Borghini, G. et al., « Testing theory of mind in large language models and humans », </w:t>
      </w:r>
      <w:r w:rsidRPr="003E66DC">
        <w:rPr>
          <w:rFonts w:ascii="Times New Roman" w:hAnsi="Times New Roman" w:cs="Times New Roman"/>
          <w:i/>
          <w:lang w:val="en-US"/>
        </w:rPr>
        <w:t>Nat Hum Behav,</w:t>
      </w:r>
      <w:r w:rsidRPr="003E66DC">
        <w:rPr>
          <w:rFonts w:ascii="Times New Roman" w:hAnsi="Times New Roman" w:cs="Times New Roman"/>
          <w:lang w:val="en-US"/>
        </w:rPr>
        <w:t xml:space="preserve"> 8, 1285–1295, 2024.</w:t>
      </w:r>
    </w:p>
  </w:endnote>
  <w:endnote w:id="27">
    <w:p w14:paraId="36395107" w14:textId="68D71FF5" w:rsidR="00090DD8" w:rsidRDefault="00090DD8">
      <w:pPr>
        <w:pStyle w:val="EndnoteText"/>
      </w:pPr>
      <w:ins w:id="1153" w:author="Héloïse Mahé" w:date="2025-07-25T17:39:00Z">
        <w:r>
          <w:rPr>
            <w:rStyle w:val="EndnoteReference"/>
          </w:rPr>
          <w:endnoteRef/>
        </w:r>
        <w:r>
          <w:t xml:space="preserve"> </w:t>
        </w:r>
      </w:ins>
      <w:ins w:id="1154" w:author="Héloïse Mahé" w:date="2025-07-25T17:40:00Z">
        <w:r>
          <w:rPr>
            <w:rFonts w:ascii="Helvetica" w:eastAsia="Arial Unicode MS" w:hAnsi="Helvetica" w:cs="Helvetica"/>
            <w:szCs w:val="24"/>
            <w:bdr w:val="nil"/>
            <w:lang w:eastAsia="fr-FR"/>
          </w:rPr>
          <w:t>À gauche. Monet, La route rouge près de Menton, 1884.</w:t>
        </w:r>
      </w:ins>
    </w:p>
  </w:endnote>
  <w:endnote w:id="28">
    <w:p w14:paraId="2840DF5B" w14:textId="268B19AF" w:rsidR="003175A3" w:rsidRPr="003E66DC" w:rsidRDefault="003175A3" w:rsidP="00650F7C">
      <w:pPr>
        <w:pStyle w:val="EndnoteText"/>
        <w:rPr>
          <w:rFonts w:ascii="Times New Roman" w:hAnsi="Times New Roman" w:cs="Times New Roman"/>
          <w:spacing w:val="-2"/>
          <w:w w:val="110"/>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w:t>
      </w:r>
      <w:r w:rsidRPr="003E66DC">
        <w:rPr>
          <w:rFonts w:ascii="Times New Roman" w:hAnsi="Times New Roman" w:cs="Times New Roman"/>
          <w:spacing w:val="-2"/>
          <w:w w:val="110"/>
          <w:lang w:val="en-US"/>
        </w:rPr>
        <w:t>Chenglei Si, Diyi Yang, Tatsunori Hashimoto, « Can LLMs Generate Novel Research Ideas? A large-scale human study with 100+ NLP researchers », arXiv, 2024.</w:t>
      </w:r>
    </w:p>
  </w:endnote>
  <w:endnote w:id="29">
    <w:p w14:paraId="5BC56DEA" w14:textId="510E25D0"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Kevin Roose, « An A.I.-generated picture won an art prize. Artists aren’t happy », </w:t>
      </w:r>
      <w:r w:rsidRPr="003E66DC">
        <w:rPr>
          <w:rFonts w:ascii="Times New Roman" w:hAnsi="Times New Roman" w:cs="Times New Roman"/>
          <w:i/>
          <w:lang w:val="en-US"/>
        </w:rPr>
        <w:t>The New York Times</w:t>
      </w:r>
      <w:r w:rsidRPr="003E66DC">
        <w:rPr>
          <w:rFonts w:ascii="Times New Roman" w:hAnsi="Times New Roman" w:cs="Times New Roman"/>
          <w:lang w:val="en-US"/>
        </w:rPr>
        <w:t>, 2 septembre 2022.</w:t>
      </w:r>
    </w:p>
  </w:endnote>
  <w:endnote w:id="30">
    <w:p w14:paraId="07FB3A6F" w14:textId="7C6647B4" w:rsidR="003175A3" w:rsidRPr="003E66DC" w:rsidRDefault="003175A3" w:rsidP="00650F7C">
      <w:pPr>
        <w:spacing w:before="44"/>
        <w:ind w:right="162" w:firstLine="0"/>
        <w:rPr>
          <w:rFonts w:ascii="Times New Roman" w:hAnsi="Times New Roman" w:cs="Times New Roman"/>
          <w:sz w:val="20"/>
          <w:szCs w:val="20"/>
          <w:lang w:val="en-US"/>
        </w:rPr>
      </w:pPr>
      <w:r w:rsidRPr="00633A11">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Steven Johnson, </w:t>
      </w:r>
      <w:r w:rsidRPr="003E66DC">
        <w:rPr>
          <w:rFonts w:ascii="Times New Roman" w:hAnsi="Times New Roman" w:cs="Times New Roman"/>
          <w:i/>
          <w:sz w:val="20"/>
          <w:szCs w:val="20"/>
          <w:lang w:val="en-US"/>
        </w:rPr>
        <w:t>Where Good Ideas Come From: The Natural History of Innovation</w:t>
      </w:r>
      <w:r w:rsidRPr="003E66DC">
        <w:rPr>
          <w:rFonts w:ascii="Times New Roman" w:hAnsi="Times New Roman" w:cs="Times New Roman"/>
          <w:sz w:val="20"/>
          <w:szCs w:val="20"/>
          <w:lang w:val="en-US"/>
        </w:rPr>
        <w:t>, Riverhead Books, 2010.</w:t>
      </w:r>
    </w:p>
  </w:endnote>
  <w:endnote w:id="31">
    <w:p w14:paraId="12D89F20" w14:textId="396D1657" w:rsidR="003175A3" w:rsidRPr="00C22ED4" w:rsidDel="002D4D9E" w:rsidRDefault="003175A3" w:rsidP="00650F7C">
      <w:pPr>
        <w:pStyle w:val="EndnoteText"/>
        <w:rPr>
          <w:del w:id="1532" w:author="Microsoft Office User" w:date="2025-07-27T16:10:00Z"/>
          <w:spacing w:val="-2"/>
          <w:w w:val="105"/>
          <w:lang w:val="en-US"/>
          <w:rPrChange w:id="1533" w:author="Microsoft Office User" w:date="2025-07-25T20:45:00Z">
            <w:rPr>
              <w:del w:id="1534" w:author="Microsoft Office User" w:date="2025-07-27T16:10:00Z"/>
              <w:spacing w:val="-2"/>
              <w:w w:val="105"/>
            </w:rPr>
          </w:rPrChange>
        </w:rPr>
      </w:pPr>
      <w:del w:id="1535" w:author="Microsoft Office User" w:date="2025-07-27T16:10:00Z">
        <w:r w:rsidRPr="00633A11" w:rsidDel="002D4D9E">
          <w:rPr>
            <w:rStyle w:val="EndnoteReference"/>
            <w:rFonts w:ascii="Times New Roman" w:hAnsi="Times New Roman" w:cs="Times New Roman"/>
          </w:rPr>
          <w:endnoteRef/>
        </w:r>
        <w:r w:rsidRPr="003E66DC" w:rsidDel="002D4D9E">
          <w:rPr>
            <w:rFonts w:ascii="Times New Roman" w:hAnsi="Times New Roman" w:cs="Times New Roman"/>
            <w:lang w:val="en-US"/>
          </w:rPr>
          <w:delText xml:space="preserve"> </w:delText>
        </w:r>
        <w:r w:rsidR="003E6DEB" w:rsidRPr="00C22ED4" w:rsidDel="002D4D9E">
          <w:rPr>
            <w:spacing w:val="-2"/>
            <w:w w:val="105"/>
            <w:lang w:val="en-US"/>
            <w:rPrChange w:id="1536" w:author="Microsoft Office User" w:date="2025-07-25T20:45:00Z">
              <w:rPr>
                <w:spacing w:val="-2"/>
                <w:w w:val="105"/>
              </w:rPr>
            </w:rPrChange>
          </w:rPr>
          <w:delText xml:space="preserve">S. R. Buckman, J. M. Barrero, N. Bloom, et S. J. Davis, « Measuring Work from Home », février 2025, </w:delText>
        </w:r>
        <w:r w:rsidR="003E6DEB" w:rsidRPr="00C22ED4" w:rsidDel="002D4D9E">
          <w:rPr>
            <w:i/>
            <w:iCs/>
            <w:spacing w:val="-2"/>
            <w:w w:val="105"/>
            <w:lang w:val="en-US"/>
            <w:rPrChange w:id="1537" w:author="Microsoft Office User" w:date="2025-07-25T20:45:00Z">
              <w:rPr>
                <w:i/>
                <w:iCs/>
                <w:spacing w:val="-2"/>
                <w:w w:val="105"/>
              </w:rPr>
            </w:rPrChange>
          </w:rPr>
          <w:delText>National Bureau of Economic Research</w:delText>
        </w:r>
        <w:r w:rsidR="003E6DEB" w:rsidRPr="00C22ED4" w:rsidDel="002D4D9E">
          <w:rPr>
            <w:spacing w:val="-2"/>
            <w:w w:val="105"/>
            <w:lang w:val="en-US"/>
            <w:rPrChange w:id="1538" w:author="Microsoft Office User" w:date="2025-07-25T20:45:00Z">
              <w:rPr>
                <w:spacing w:val="-2"/>
                <w:w w:val="105"/>
              </w:rPr>
            </w:rPrChange>
          </w:rPr>
          <w:delText xml:space="preserve">: 33508. doi: </w:delText>
        </w:r>
        <w:r w:rsidDel="002D4D9E">
          <w:fldChar w:fldCharType="begin"/>
        </w:r>
        <w:r w:rsidRPr="00C22ED4" w:rsidDel="002D4D9E">
          <w:rPr>
            <w:lang w:val="en-US"/>
            <w:rPrChange w:id="1539" w:author="Microsoft Office User" w:date="2025-07-25T20:45:00Z">
              <w:rPr/>
            </w:rPrChange>
          </w:rPr>
          <w:delInstrText>HYPERLINK "https://doi.org/10.3386/w33508"</w:delInstrText>
        </w:r>
        <w:r w:rsidDel="002D4D9E">
          <w:fldChar w:fldCharType="separate"/>
        </w:r>
        <w:r w:rsidR="003E6DEB" w:rsidRPr="00C22ED4" w:rsidDel="002D4D9E">
          <w:rPr>
            <w:rStyle w:val="Hyperlink"/>
            <w:spacing w:val="-2"/>
            <w:w w:val="105"/>
            <w:lang w:val="en-US"/>
            <w:rPrChange w:id="1540" w:author="Microsoft Office User" w:date="2025-07-25T20:45:00Z">
              <w:rPr>
                <w:rStyle w:val="Hyperlink"/>
                <w:spacing w:val="-2"/>
                <w:w w:val="105"/>
              </w:rPr>
            </w:rPrChange>
          </w:rPr>
          <w:delText>10.3386/w33508</w:delText>
        </w:r>
        <w:r w:rsidDel="002D4D9E">
          <w:rPr>
            <w:rStyle w:val="Hyperlink"/>
            <w:spacing w:val="-2"/>
            <w:w w:val="105"/>
          </w:rPr>
          <w:fldChar w:fldCharType="end"/>
        </w:r>
        <w:r w:rsidR="003E6DEB" w:rsidRPr="00C22ED4" w:rsidDel="002D4D9E">
          <w:rPr>
            <w:spacing w:val="-2"/>
            <w:w w:val="105"/>
            <w:lang w:val="en-US"/>
            <w:rPrChange w:id="1541" w:author="Microsoft Office User" w:date="2025-07-25T20:45:00Z">
              <w:rPr>
                <w:spacing w:val="-2"/>
                <w:w w:val="105"/>
              </w:rPr>
            </w:rPrChange>
          </w:rPr>
          <w:delText>.</w:delText>
        </w:r>
        <w:r w:rsidRPr="003E66DC" w:rsidDel="002D4D9E">
          <w:rPr>
            <w:rFonts w:ascii="Times New Roman" w:hAnsi="Times New Roman" w:cs="Times New Roman"/>
            <w:spacing w:val="-2"/>
            <w:w w:val="105"/>
            <w:lang w:val="en-US"/>
          </w:rPr>
          <w:delText xml:space="preserve"> </w:delText>
        </w:r>
      </w:del>
    </w:p>
  </w:endnote>
  <w:endnote w:id="32">
    <w:p w14:paraId="63775F9B" w14:textId="6A144550" w:rsidR="003E7C87" w:rsidRPr="003E7C87" w:rsidRDefault="003E7C87">
      <w:pPr>
        <w:pStyle w:val="EndnoteText"/>
        <w:rPr>
          <w:lang w:val="en-FR"/>
          <w:rPrChange w:id="1637" w:author="Microsoft Office User" w:date="2025-07-27T15:02:00Z">
            <w:rPr/>
          </w:rPrChange>
        </w:rPr>
      </w:pPr>
      <w:ins w:id="1638" w:author="Microsoft Office User" w:date="2025-07-27T15:02:00Z">
        <w:r>
          <w:rPr>
            <w:rStyle w:val="EndnoteReference"/>
          </w:rPr>
          <w:endnoteRef/>
        </w:r>
        <w:r w:rsidRPr="003E7C87">
          <w:rPr>
            <w:lang w:val="en-US"/>
            <w:rPrChange w:id="1639" w:author="Microsoft Office User" w:date="2025-07-27T15:02:00Z">
              <w:rPr/>
            </w:rPrChange>
          </w:rPr>
          <w:t xml:space="preserve"> </w:t>
        </w:r>
        <w:r w:rsidRPr="003E7C87">
          <w:rPr>
            <w:lang w:val="en-FR"/>
          </w:rPr>
          <w:t xml:space="preserve">G. Mialon, C. Fourrier, C. Swift, T. Wolf, Y. LeCun, et T. Scialom, « GAIA: a benchmark for General AI Assistants », 21 novembre 2023, </w:t>
        </w:r>
        <w:r w:rsidRPr="003E7C87">
          <w:rPr>
            <w:i/>
            <w:iCs/>
            <w:lang w:val="en-FR"/>
          </w:rPr>
          <w:t>arXiv</w:t>
        </w:r>
        <w:r w:rsidRPr="003E7C87">
          <w:rPr>
            <w:lang w:val="en-FR"/>
          </w:rPr>
          <w:t xml:space="preserve">: arXiv:2311.12983. doi: </w:t>
        </w:r>
        <w:r w:rsidRPr="003E7C87">
          <w:rPr>
            <w:lang w:val="en-FR"/>
          </w:rPr>
          <w:fldChar w:fldCharType="begin"/>
        </w:r>
        <w:r w:rsidRPr="003E7C87">
          <w:rPr>
            <w:lang w:val="en-FR"/>
          </w:rPr>
          <w:instrText>HYPERLINK "https://doi.org/10.48550/arXiv.2311.12983"</w:instrText>
        </w:r>
        <w:r w:rsidRPr="003E7C87">
          <w:rPr>
            <w:lang w:val="en-FR"/>
          </w:rPr>
        </w:r>
        <w:r w:rsidRPr="003E7C87">
          <w:rPr>
            <w:lang w:val="en-FR"/>
          </w:rPr>
          <w:fldChar w:fldCharType="separate"/>
        </w:r>
        <w:r w:rsidRPr="003E7C87">
          <w:rPr>
            <w:rStyle w:val="Hyperlink"/>
            <w:lang w:val="en-FR"/>
          </w:rPr>
          <w:t>10.48550/arXiv.2311.12983</w:t>
        </w:r>
        <w:r w:rsidRPr="003E7C87">
          <w:fldChar w:fldCharType="end"/>
        </w:r>
        <w:r w:rsidRPr="003E7C87">
          <w:rPr>
            <w:lang w:val="en-FR"/>
          </w:rPr>
          <w:t>.</w:t>
        </w:r>
      </w:ins>
    </w:p>
  </w:endnote>
  <w:endnote w:id="33">
    <w:p w14:paraId="68FE9868" w14:textId="28FEDA7A" w:rsidR="003175A3" w:rsidRPr="00633A11" w:rsidRDefault="003175A3" w:rsidP="00650F7C">
      <w:pPr>
        <w:pStyle w:val="EndnoteText"/>
        <w:spacing w:line="276" w:lineRule="auto"/>
        <w:jc w:val="both"/>
        <w:rPr>
          <w:rFonts w:ascii="Times New Roman" w:hAnsi="Times New Roman" w:cs="Times New Roman"/>
        </w:rPr>
      </w:pPr>
      <w:r w:rsidRPr="00633A11">
        <w:rPr>
          <w:rStyle w:val="EndnoteReference"/>
          <w:rFonts w:ascii="Times New Roman" w:hAnsi="Times New Roman" w:cs="Times New Roman"/>
        </w:rPr>
        <w:endnoteRef/>
      </w:r>
      <w:r w:rsidRPr="00633A11">
        <w:rPr>
          <w:rFonts w:ascii="Times New Roman" w:hAnsi="Times New Roman" w:cs="Times New Roman"/>
        </w:rPr>
        <w:t xml:space="preserve"> Pour développer ce thème de la concurrence déloyale des machines face aux humains, lire par exemple </w:t>
      </w:r>
      <w:r w:rsidRPr="00650F7C">
        <w:rPr>
          <w:rFonts w:ascii="Times New Roman" w:hAnsi="Times New Roman" w:cs="Times New Roman"/>
          <w:i/>
        </w:rPr>
        <w:t>La</w:t>
      </w:r>
      <w:r>
        <w:rPr>
          <w:rFonts w:ascii="Times New Roman" w:hAnsi="Times New Roman" w:cs="Times New Roman"/>
          <w:i/>
        </w:rPr>
        <w:t> </w:t>
      </w:r>
      <w:r w:rsidRPr="00650F7C">
        <w:rPr>
          <w:rFonts w:ascii="Times New Roman" w:hAnsi="Times New Roman" w:cs="Times New Roman"/>
          <w:i/>
        </w:rPr>
        <w:t>Billebaude</w:t>
      </w:r>
      <w:r w:rsidRPr="00633A11">
        <w:rPr>
          <w:rFonts w:ascii="Times New Roman" w:hAnsi="Times New Roman" w:cs="Times New Roman"/>
        </w:rPr>
        <w:t xml:space="preserve"> d’Henri Vincenot.</w:t>
      </w:r>
    </w:p>
  </w:endnote>
  <w:endnote w:id="34">
    <w:p w14:paraId="3E8CEA0C" w14:textId="10DE418E"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Brandon Paddock, «  A brief history of Tesla’s “Full self driving” », </w:t>
      </w:r>
      <w:r w:rsidRPr="003E66DC">
        <w:rPr>
          <w:rFonts w:ascii="Times New Roman" w:hAnsi="Times New Roman" w:cs="Times New Roman"/>
          <w:i/>
          <w:lang w:val="en-US"/>
        </w:rPr>
        <w:t>Substack</w:t>
      </w:r>
      <w:r w:rsidRPr="003E66DC">
        <w:rPr>
          <w:rFonts w:ascii="Times New Roman" w:hAnsi="Times New Roman" w:cs="Times New Roman"/>
          <w:lang w:val="en-US"/>
        </w:rPr>
        <w:t>, 14 mars 2023.</w:t>
      </w:r>
    </w:p>
  </w:endnote>
  <w:endnote w:id="35">
    <w:p w14:paraId="3AB7DE25" w14:textId="342430E6"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Jared Kaplan, Sam McCandlish, </w:t>
      </w:r>
      <w:r w:rsidRPr="003E66DC">
        <w:rPr>
          <w:rFonts w:ascii="Times New Roman" w:hAnsi="Times New Roman" w:cs="Times New Roman"/>
          <w:i/>
          <w:lang w:val="en-US"/>
        </w:rPr>
        <w:t>et al</w:t>
      </w:r>
      <w:r w:rsidRPr="003E66DC">
        <w:rPr>
          <w:rFonts w:ascii="Times New Roman" w:hAnsi="Times New Roman" w:cs="Times New Roman"/>
          <w:lang w:val="en-US"/>
        </w:rPr>
        <w:t>. « Scaling</w:t>
      </w:r>
      <w:r w:rsidRPr="003E66DC">
        <w:rPr>
          <w:rFonts w:ascii="Times New Roman" w:hAnsi="Times New Roman" w:cs="Times New Roman"/>
          <w:spacing w:val="2"/>
          <w:lang w:val="en-US"/>
        </w:rPr>
        <w:t xml:space="preserve"> </w:t>
      </w:r>
      <w:r w:rsidRPr="003E66DC">
        <w:rPr>
          <w:rFonts w:ascii="Times New Roman" w:hAnsi="Times New Roman" w:cs="Times New Roman"/>
          <w:lang w:val="en-US"/>
        </w:rPr>
        <w:t>laws</w:t>
      </w:r>
      <w:r w:rsidRPr="003E66DC">
        <w:rPr>
          <w:rFonts w:ascii="Times New Roman" w:hAnsi="Times New Roman" w:cs="Times New Roman"/>
          <w:spacing w:val="2"/>
          <w:lang w:val="en-US"/>
        </w:rPr>
        <w:t xml:space="preserve"> </w:t>
      </w:r>
      <w:r w:rsidRPr="003E66DC">
        <w:rPr>
          <w:rFonts w:ascii="Times New Roman" w:hAnsi="Times New Roman" w:cs="Times New Roman"/>
          <w:lang w:val="en-US"/>
        </w:rPr>
        <w:t>for</w:t>
      </w:r>
      <w:r w:rsidRPr="003E66DC">
        <w:rPr>
          <w:rFonts w:ascii="Times New Roman" w:hAnsi="Times New Roman" w:cs="Times New Roman"/>
          <w:spacing w:val="2"/>
          <w:lang w:val="en-US"/>
        </w:rPr>
        <w:t xml:space="preserve"> </w:t>
      </w:r>
      <w:r w:rsidRPr="003E66DC">
        <w:rPr>
          <w:rFonts w:ascii="Times New Roman" w:hAnsi="Times New Roman" w:cs="Times New Roman"/>
          <w:lang w:val="en-US"/>
        </w:rPr>
        <w:t>neural</w:t>
      </w:r>
      <w:r w:rsidRPr="003E66DC">
        <w:rPr>
          <w:rFonts w:ascii="Times New Roman" w:hAnsi="Times New Roman" w:cs="Times New Roman"/>
          <w:spacing w:val="2"/>
          <w:lang w:val="en-US"/>
        </w:rPr>
        <w:t xml:space="preserve"> </w:t>
      </w:r>
      <w:r w:rsidRPr="003E66DC">
        <w:rPr>
          <w:rFonts w:ascii="Times New Roman" w:hAnsi="Times New Roman" w:cs="Times New Roman"/>
          <w:lang w:val="en-US"/>
        </w:rPr>
        <w:t>language</w:t>
      </w:r>
      <w:r w:rsidRPr="003E66DC">
        <w:rPr>
          <w:rFonts w:ascii="Times New Roman" w:hAnsi="Times New Roman" w:cs="Times New Roman"/>
          <w:spacing w:val="2"/>
          <w:lang w:val="en-US"/>
        </w:rPr>
        <w:t xml:space="preserve"> </w:t>
      </w:r>
      <w:r w:rsidRPr="003E66DC">
        <w:rPr>
          <w:rFonts w:ascii="Times New Roman" w:hAnsi="Times New Roman" w:cs="Times New Roman"/>
          <w:spacing w:val="-2"/>
          <w:lang w:val="en-US"/>
        </w:rPr>
        <w:t>models », arXiv, 23 janvier 2020.</w:t>
      </w:r>
    </w:p>
  </w:endnote>
  <w:endnote w:id="36">
    <w:p w14:paraId="3AD207AF" w14:textId="77777777" w:rsidR="003175A3" w:rsidRPr="003E66DC" w:rsidRDefault="003175A3"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lang w:val="en-US"/>
        </w:rPr>
      </w:pPr>
      <w:r w:rsidRPr="00633A11">
        <w:rPr>
          <w:rFonts w:ascii="Times New Roman" w:hAnsi="Times New Roman" w:cs="Times New Roman"/>
          <w:sz w:val="20"/>
          <w:szCs w:val="20"/>
          <w:vertAlign w:val="superscript"/>
        </w:rPr>
        <w:endnoteRef/>
      </w:r>
      <w:r w:rsidRPr="003E66DC">
        <w:rPr>
          <w:rFonts w:ascii="Times New Roman" w:hAnsi="Times New Roman" w:cs="Times New Roman"/>
          <w:sz w:val="20"/>
          <w:szCs w:val="20"/>
          <w:lang w:val="en-US"/>
        </w:rPr>
        <w:t xml:space="preserve"> Voir par exemple Meta, Llama-3.1: The Llama 3 Herd of Models, Buy 23, 2024, Llama Team, AI @ Meta</w:t>
      </w:r>
    </w:p>
  </w:endnote>
  <w:endnote w:id="37">
    <w:p w14:paraId="267DA10A" w14:textId="53F0FD73"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J. Yu et al., «</w:t>
      </w:r>
      <w:r w:rsidRPr="003E66DC">
        <w:rPr>
          <w:rFonts w:ascii="Times New Roman" w:hAnsi="Times New Roman" w:cs="Times New Roman"/>
          <w:spacing w:val="-3"/>
          <w:lang w:val="en-US"/>
        </w:rPr>
        <w:t> </w:t>
      </w:r>
      <w:r w:rsidRPr="003E66DC">
        <w:rPr>
          <w:rFonts w:ascii="Times New Roman" w:hAnsi="Times New Roman" w:cs="Times New Roman"/>
          <w:lang w:val="en-US"/>
        </w:rPr>
        <w:t>Scaling autoregressive models for content-rich text-to-image generation</w:t>
      </w:r>
      <w:r w:rsidRPr="003E66DC">
        <w:rPr>
          <w:rFonts w:ascii="Times New Roman" w:hAnsi="Times New Roman" w:cs="Times New Roman"/>
          <w:spacing w:val="-3"/>
          <w:lang w:val="en-US"/>
        </w:rPr>
        <w:t> </w:t>
      </w:r>
      <w:r w:rsidRPr="003E66DC">
        <w:rPr>
          <w:rFonts w:ascii="Times New Roman" w:hAnsi="Times New Roman" w:cs="Times New Roman"/>
          <w:lang w:val="en-US"/>
        </w:rPr>
        <w:t>», arXiv, 22 juin 2022.</w:t>
      </w:r>
    </w:p>
  </w:endnote>
  <w:endnote w:id="38">
    <w:p w14:paraId="0BACBA2C" w14:textId="77777777" w:rsidR="00877345" w:rsidRPr="003E66DC" w:rsidRDefault="00877345" w:rsidP="008773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ins w:id="1850" w:author="Microsoft Office User" w:date="2025-07-27T20:40:00Z"/>
          <w:rFonts w:ascii="Times New Roman" w:hAnsi="Times New Roman" w:cs="Times New Roman"/>
          <w:sz w:val="20"/>
          <w:szCs w:val="20"/>
          <w:lang w:val="en-US"/>
        </w:rPr>
      </w:pPr>
      <w:ins w:id="1851" w:author="Microsoft Office User" w:date="2025-07-27T20:40:00Z">
        <w:r w:rsidRPr="00633A11">
          <w:rPr>
            <w:rFonts w:ascii="Times New Roman" w:hAnsi="Times New Roman" w:cs="Times New Roman"/>
            <w:sz w:val="20"/>
            <w:szCs w:val="20"/>
            <w:vertAlign w:val="superscript"/>
          </w:rPr>
          <w:endnoteRef/>
        </w:r>
        <w:r w:rsidRPr="003E66DC">
          <w:rPr>
            <w:rFonts w:ascii="Times New Roman" w:hAnsi="Times New Roman" w:cs="Times New Roman"/>
            <w:sz w:val="20"/>
            <w:szCs w:val="20"/>
            <w:lang w:val="en-US"/>
          </w:rPr>
          <w:t xml:space="preserve"> R. Schaeffer, B. Miranda, et S. Koyejo, « Are emergent abilities of large language models a mirage ? », arXiv, 22 mai 2023.</w:t>
        </w:r>
      </w:ins>
    </w:p>
  </w:endnote>
  <w:endnote w:id="39">
    <w:p w14:paraId="2320AA47" w14:textId="5F38153E" w:rsidR="003175A3" w:rsidRPr="003E66DC" w:rsidDel="00877345" w:rsidRDefault="003175A3"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del w:id="1929" w:author="Microsoft Office User" w:date="2025-07-27T20:38:00Z"/>
          <w:rFonts w:ascii="Times New Roman" w:hAnsi="Times New Roman" w:cs="Times New Roman"/>
          <w:sz w:val="20"/>
          <w:szCs w:val="20"/>
          <w:lang w:val="en-US"/>
        </w:rPr>
      </w:pPr>
      <w:del w:id="1930" w:author="Microsoft Office User" w:date="2025-07-27T20:38:00Z">
        <w:r w:rsidRPr="00633A11" w:rsidDel="00877345">
          <w:rPr>
            <w:rFonts w:ascii="Times New Roman" w:hAnsi="Times New Roman" w:cs="Times New Roman"/>
            <w:sz w:val="20"/>
            <w:szCs w:val="20"/>
            <w:vertAlign w:val="superscript"/>
          </w:rPr>
          <w:endnoteRef/>
        </w:r>
        <w:r w:rsidRPr="003E66DC" w:rsidDel="00877345">
          <w:rPr>
            <w:rFonts w:ascii="Times New Roman" w:hAnsi="Times New Roman" w:cs="Times New Roman"/>
            <w:sz w:val="20"/>
            <w:szCs w:val="20"/>
            <w:lang w:val="en-US"/>
          </w:rPr>
          <w:delText xml:space="preserve"> R. Schaeffer, B. Miranda, et S. Koyejo, « Are emergent abilities of large language models a mirage ? », arXiv, 22 mai 2023.</w:delText>
        </w:r>
      </w:del>
    </w:p>
  </w:endnote>
  <w:endnote w:id="40">
    <w:p w14:paraId="49CDC82F" w14:textId="59BBF452" w:rsidR="003175A3" w:rsidRPr="00633A11" w:rsidRDefault="003175A3" w:rsidP="00650F7C">
      <w:pPr>
        <w:spacing w:before="60"/>
        <w:ind w:firstLine="0"/>
        <w:rPr>
          <w:rFonts w:ascii="Times New Roman" w:hAnsi="Times New Roman" w:cs="Times New Roman"/>
          <w:sz w:val="20"/>
          <w:szCs w:val="20"/>
        </w:rPr>
      </w:pPr>
      <w:r w:rsidRPr="00633A11">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A. Ho et al., «</w:t>
      </w:r>
      <w:r w:rsidRPr="003E66DC">
        <w:rPr>
          <w:rFonts w:ascii="Times New Roman" w:hAnsi="Times New Roman" w:cs="Times New Roman"/>
          <w:spacing w:val="-2"/>
          <w:sz w:val="20"/>
          <w:szCs w:val="20"/>
          <w:lang w:val="en-US"/>
        </w:rPr>
        <w:t> </w:t>
      </w:r>
      <w:r w:rsidRPr="003E66DC">
        <w:rPr>
          <w:rFonts w:ascii="Times New Roman" w:hAnsi="Times New Roman" w:cs="Times New Roman"/>
          <w:sz w:val="20"/>
          <w:szCs w:val="20"/>
          <w:lang w:val="en-US"/>
        </w:rPr>
        <w:t>Algorithmic progress in language models</w:t>
      </w:r>
      <w:r w:rsidRPr="003E66DC">
        <w:rPr>
          <w:rFonts w:ascii="Times New Roman" w:hAnsi="Times New Roman" w:cs="Times New Roman"/>
          <w:spacing w:val="-2"/>
          <w:sz w:val="20"/>
          <w:szCs w:val="20"/>
          <w:lang w:val="en-US"/>
        </w:rPr>
        <w:t> </w:t>
      </w:r>
      <w:r w:rsidRPr="003E66DC">
        <w:rPr>
          <w:rFonts w:ascii="Times New Roman" w:hAnsi="Times New Roman" w:cs="Times New Roman"/>
          <w:sz w:val="20"/>
          <w:szCs w:val="20"/>
          <w:lang w:val="en-US"/>
        </w:rPr>
        <w:t xml:space="preserve">», arXiv, 9 mars 2024. </w:t>
      </w:r>
      <w:r w:rsidRPr="00633A11">
        <w:rPr>
          <w:rFonts w:ascii="Times New Roman" w:hAnsi="Times New Roman" w:cs="Times New Roman"/>
          <w:sz w:val="20"/>
          <w:szCs w:val="20"/>
        </w:rPr>
        <w:t>L</w:t>
      </w:r>
      <w:r>
        <w:rPr>
          <w:rFonts w:ascii="Times New Roman" w:hAnsi="Times New Roman" w:cs="Times New Roman"/>
          <w:sz w:val="20"/>
          <w:szCs w:val="20"/>
        </w:rPr>
        <w:t xml:space="preserve">’article </w:t>
      </w:r>
      <w:r w:rsidRPr="00633A11">
        <w:rPr>
          <w:rFonts w:ascii="Times New Roman" w:hAnsi="Times New Roman" w:cs="Times New Roman"/>
          <w:sz w:val="20"/>
          <w:szCs w:val="20"/>
        </w:rPr>
        <w:t xml:space="preserve">prend une référence d’un doublement tous les </w:t>
      </w:r>
      <w:r>
        <w:rPr>
          <w:rFonts w:ascii="Times New Roman" w:hAnsi="Times New Roman" w:cs="Times New Roman"/>
          <w:sz w:val="20"/>
          <w:szCs w:val="20"/>
        </w:rPr>
        <w:t>huit</w:t>
      </w:r>
      <w:r w:rsidRPr="00633A11">
        <w:rPr>
          <w:rFonts w:ascii="Times New Roman" w:hAnsi="Times New Roman" w:cs="Times New Roman"/>
          <w:sz w:val="20"/>
          <w:szCs w:val="20"/>
        </w:rPr>
        <w:t xml:space="preserve"> mois, ce qui donne 0</w:t>
      </w:r>
      <w:r>
        <w:rPr>
          <w:rFonts w:ascii="Times New Roman" w:hAnsi="Times New Roman" w:cs="Times New Roman"/>
          <w:sz w:val="20"/>
          <w:szCs w:val="20"/>
        </w:rPr>
        <w:t>,</w:t>
      </w:r>
      <w:r w:rsidRPr="00633A11">
        <w:rPr>
          <w:rFonts w:ascii="Times New Roman" w:hAnsi="Times New Roman" w:cs="Times New Roman"/>
          <w:sz w:val="20"/>
          <w:szCs w:val="20"/>
        </w:rPr>
        <w:t>45 ordres de grandeur par an en base 10.</w:t>
      </w:r>
    </w:p>
  </w:endnote>
  <w:endnote w:id="41">
    <w:p w14:paraId="7685899D" w14:textId="78E1AAA8" w:rsidR="003175A3" w:rsidRPr="003E66DC" w:rsidRDefault="003175A3" w:rsidP="00650F7C">
      <w:pPr>
        <w:spacing w:before="44"/>
        <w:ind w:firstLine="0"/>
        <w:rPr>
          <w:rFonts w:ascii="Times New Roman" w:hAnsi="Times New Roman" w:cs="Times New Roman"/>
          <w:sz w:val="20"/>
          <w:szCs w:val="20"/>
          <w:lang w:val="en-US"/>
        </w:rPr>
      </w:pPr>
      <w:r w:rsidRPr="00633A11">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Knight, Will. « OpenAI’s CEO says the age of giant AI models is already over », Wired. Consulté le 18 avril 2023.</w:t>
      </w:r>
    </w:p>
  </w:endnote>
  <w:endnote w:id="42">
    <w:p w14:paraId="5A392F27" w14:textId="045CE5B9" w:rsidR="003175A3" w:rsidRPr="003E66DC" w:rsidRDefault="003175A3"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lang w:val="en-US"/>
        </w:rPr>
      </w:pPr>
      <w:r w:rsidRPr="00633A11">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Evan Halper, « Microsoft deal would reopen Three Mile Island nuclear plant to power AI », </w:t>
      </w:r>
      <w:r w:rsidRPr="003E66DC">
        <w:rPr>
          <w:rFonts w:ascii="Times New Roman" w:hAnsi="Times New Roman" w:cs="Times New Roman"/>
          <w:i/>
          <w:sz w:val="20"/>
          <w:szCs w:val="20"/>
          <w:lang w:val="en-US"/>
        </w:rPr>
        <w:t>The Washington Post</w:t>
      </w:r>
      <w:r w:rsidRPr="003E66DC">
        <w:rPr>
          <w:rFonts w:ascii="Times New Roman" w:hAnsi="Times New Roman" w:cs="Times New Roman"/>
          <w:sz w:val="20"/>
          <w:szCs w:val="20"/>
          <w:lang w:val="en-US"/>
        </w:rPr>
        <w:t>, 20 septembre 2024.</w:t>
      </w:r>
    </w:p>
    <w:p w14:paraId="5ED2CC0C" w14:textId="77777777" w:rsidR="003175A3" w:rsidRPr="00633A11" w:rsidRDefault="003175A3" w:rsidP="00650F7C">
      <w:pPr>
        <w:ind w:firstLine="0"/>
        <w:rPr>
          <w:rFonts w:ascii="Times New Roman" w:hAnsi="Times New Roman" w:cs="Times New Roman"/>
          <w:sz w:val="20"/>
          <w:szCs w:val="20"/>
        </w:rPr>
      </w:pPr>
      <w:r w:rsidRPr="00633A11">
        <w:rPr>
          <w:rFonts w:ascii="Times New Roman" w:hAnsi="Times New Roman" w:cs="Times New Roman"/>
          <w:sz w:val="20"/>
          <w:szCs w:val="20"/>
        </w:rPr>
        <w:t>Cette</w:t>
      </w:r>
      <w:r w:rsidRPr="00633A11">
        <w:rPr>
          <w:rFonts w:ascii="Times New Roman" w:hAnsi="Times New Roman" w:cs="Times New Roman"/>
          <w:spacing w:val="-1"/>
          <w:sz w:val="20"/>
          <w:szCs w:val="20"/>
        </w:rPr>
        <w:t xml:space="preserve"> </w:t>
      </w:r>
      <w:r w:rsidRPr="00633A11">
        <w:rPr>
          <w:rFonts w:ascii="Times New Roman" w:hAnsi="Times New Roman" w:cs="Times New Roman"/>
          <w:sz w:val="20"/>
          <w:szCs w:val="20"/>
        </w:rPr>
        <w:t>centrale</w:t>
      </w:r>
      <w:r w:rsidRPr="00633A11">
        <w:rPr>
          <w:rFonts w:ascii="Times New Roman" w:hAnsi="Times New Roman" w:cs="Times New Roman"/>
          <w:spacing w:val="-1"/>
          <w:sz w:val="20"/>
          <w:szCs w:val="20"/>
        </w:rPr>
        <w:t xml:space="preserve"> </w:t>
      </w:r>
      <w:r w:rsidRPr="00633A11">
        <w:rPr>
          <w:rFonts w:ascii="Times New Roman" w:hAnsi="Times New Roman" w:cs="Times New Roman"/>
          <w:sz w:val="20"/>
          <w:szCs w:val="20"/>
        </w:rPr>
        <w:t>va fournir</w:t>
      </w:r>
      <w:r w:rsidRPr="00633A11">
        <w:rPr>
          <w:rFonts w:ascii="Times New Roman" w:hAnsi="Times New Roman" w:cs="Times New Roman"/>
          <w:spacing w:val="-1"/>
          <w:sz w:val="20"/>
          <w:szCs w:val="20"/>
        </w:rPr>
        <w:t xml:space="preserve"> </w:t>
      </w:r>
      <w:r w:rsidRPr="00633A11">
        <w:rPr>
          <w:rFonts w:ascii="Times New Roman" w:hAnsi="Times New Roman" w:cs="Times New Roman"/>
          <w:sz w:val="20"/>
          <w:szCs w:val="20"/>
        </w:rPr>
        <w:t>835MW</w:t>
      </w:r>
      <w:r w:rsidRPr="00633A11">
        <w:rPr>
          <w:rFonts w:ascii="Times New Roman" w:hAnsi="Times New Roman" w:cs="Times New Roman"/>
          <w:spacing w:val="-1"/>
          <w:sz w:val="20"/>
          <w:szCs w:val="20"/>
        </w:rPr>
        <w:t xml:space="preserve"> </w:t>
      </w:r>
      <w:r w:rsidRPr="00633A11">
        <w:rPr>
          <w:rFonts w:ascii="Times New Roman" w:hAnsi="Times New Roman" w:cs="Times New Roman"/>
          <w:sz w:val="20"/>
          <w:szCs w:val="20"/>
        </w:rPr>
        <w:t xml:space="preserve">au </w:t>
      </w:r>
      <w:r w:rsidRPr="00633A11">
        <w:rPr>
          <w:rFonts w:ascii="Times New Roman" w:hAnsi="Times New Roman" w:cs="Times New Roman"/>
          <w:spacing w:val="-2"/>
          <w:sz w:val="20"/>
          <w:szCs w:val="20"/>
        </w:rPr>
        <w:t>total.</w:t>
      </w:r>
    </w:p>
  </w:endnote>
  <w:endnote w:id="43">
    <w:p w14:paraId="57EAE33E" w14:textId="7AE592E4"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Dylan Patel, Daniel Nishball, Jeremie Eliahou Ontiveros, « Multi-datacenter training : OpenAI’s ambitious plan to beat Google’s infrastructure », </w:t>
      </w:r>
      <w:r w:rsidRPr="003E66DC">
        <w:rPr>
          <w:rFonts w:ascii="Times New Roman" w:hAnsi="Times New Roman" w:cs="Times New Roman"/>
          <w:i/>
          <w:lang w:val="en-US"/>
        </w:rPr>
        <w:t>SemiAnalysis</w:t>
      </w:r>
      <w:r w:rsidRPr="003E66DC">
        <w:rPr>
          <w:rFonts w:ascii="Times New Roman" w:hAnsi="Times New Roman" w:cs="Times New Roman"/>
          <w:lang w:val="en-US"/>
        </w:rPr>
        <w:t>, 4 septembre 2024.</w:t>
      </w:r>
    </w:p>
  </w:endnote>
  <w:endnote w:id="44">
    <w:p w14:paraId="17FA0805" w14:textId="544126DE" w:rsidR="003175A3" w:rsidRPr="003E66DC" w:rsidRDefault="003175A3" w:rsidP="00650F7C">
      <w:pPr>
        <w:spacing w:before="60"/>
        <w:ind w:firstLine="0"/>
        <w:rPr>
          <w:rFonts w:ascii="Times New Roman" w:hAnsi="Times New Roman" w:cs="Times New Roman"/>
          <w:sz w:val="20"/>
          <w:szCs w:val="20"/>
          <w:lang w:val="en-US"/>
        </w:rPr>
      </w:pPr>
      <w:r w:rsidRPr="00633A11">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Patrick Seitz, « Why AMD doestn’t have to beat Nvidia to be a winner in Aichips », </w:t>
      </w:r>
      <w:r w:rsidRPr="003E66DC">
        <w:rPr>
          <w:rFonts w:ascii="Times New Roman" w:hAnsi="Times New Roman" w:cs="Times New Roman"/>
          <w:i/>
          <w:sz w:val="20"/>
          <w:szCs w:val="20"/>
          <w:lang w:val="en-US"/>
        </w:rPr>
        <w:t>Investors</w:t>
      </w:r>
      <w:r w:rsidRPr="003E66DC">
        <w:rPr>
          <w:rFonts w:ascii="Times New Roman" w:hAnsi="Times New Roman" w:cs="Times New Roman"/>
          <w:sz w:val="20"/>
          <w:szCs w:val="20"/>
          <w:lang w:val="en-US"/>
        </w:rPr>
        <w:t xml:space="preserve">, 14 mars 2024. </w:t>
      </w:r>
    </w:p>
  </w:endnote>
  <w:endnote w:id="45">
    <w:p w14:paraId="6E12610F" w14:textId="7029EAD1"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w:t>
      </w:r>
      <w:r w:rsidRPr="003E66DC">
        <w:rPr>
          <w:rFonts w:ascii="Times New Roman" w:hAnsi="Times New Roman" w:cs="Times New Roman"/>
          <w:spacing w:val="-2"/>
          <w:w w:val="105"/>
          <w:lang w:val="en-US"/>
        </w:rPr>
        <w:t xml:space="preserve">Anton Shilov, « Nvidia to reportedly triple output of compute GPUs in 2024 : Up to 2 million H100s », </w:t>
      </w:r>
      <w:r w:rsidRPr="003E66DC">
        <w:rPr>
          <w:rFonts w:ascii="Times New Roman" w:hAnsi="Times New Roman" w:cs="Times New Roman"/>
          <w:i/>
          <w:spacing w:val="-2"/>
          <w:w w:val="105"/>
          <w:lang w:val="en-US"/>
        </w:rPr>
        <w:t>Tom’s Hardware</w:t>
      </w:r>
      <w:r w:rsidRPr="003E66DC">
        <w:rPr>
          <w:rFonts w:ascii="Times New Roman" w:hAnsi="Times New Roman" w:cs="Times New Roman"/>
          <w:spacing w:val="-2"/>
          <w:w w:val="105"/>
          <w:lang w:val="en-US"/>
        </w:rPr>
        <w:t>, 24 août 2023.</w:t>
      </w:r>
    </w:p>
  </w:endnote>
  <w:endnote w:id="46">
    <w:p w14:paraId="103B158C" w14:textId="609F67F6"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Niklas Muennighoff, Alexander M. Rush, </w:t>
      </w:r>
      <w:r w:rsidRPr="003E66DC">
        <w:rPr>
          <w:rFonts w:ascii="Times New Roman" w:hAnsi="Times New Roman" w:cs="Times New Roman"/>
          <w:i/>
          <w:lang w:val="en-US"/>
        </w:rPr>
        <w:t xml:space="preserve">et al. </w:t>
      </w:r>
      <w:r w:rsidRPr="003E66DC">
        <w:rPr>
          <w:rFonts w:ascii="Times New Roman" w:hAnsi="Times New Roman" w:cs="Times New Roman"/>
          <w:lang w:val="en-US"/>
        </w:rPr>
        <w:t>« Scaling</w:t>
      </w:r>
      <w:r w:rsidRPr="003E66DC">
        <w:rPr>
          <w:rFonts w:ascii="Times New Roman" w:hAnsi="Times New Roman" w:cs="Times New Roman"/>
          <w:spacing w:val="17"/>
          <w:lang w:val="en-US"/>
        </w:rPr>
        <w:t xml:space="preserve"> </w:t>
      </w:r>
      <w:r w:rsidRPr="003E66DC">
        <w:rPr>
          <w:rFonts w:ascii="Times New Roman" w:hAnsi="Times New Roman" w:cs="Times New Roman"/>
          <w:lang w:val="en-US"/>
        </w:rPr>
        <w:t>data-constrained</w:t>
      </w:r>
      <w:r w:rsidRPr="003E66DC">
        <w:rPr>
          <w:rFonts w:ascii="Times New Roman" w:hAnsi="Times New Roman" w:cs="Times New Roman"/>
          <w:spacing w:val="17"/>
          <w:lang w:val="en-US"/>
        </w:rPr>
        <w:t xml:space="preserve"> </w:t>
      </w:r>
      <w:r w:rsidRPr="003E66DC">
        <w:rPr>
          <w:rFonts w:ascii="Times New Roman" w:hAnsi="Times New Roman" w:cs="Times New Roman"/>
          <w:lang w:val="en-US"/>
        </w:rPr>
        <w:t>language</w:t>
      </w:r>
      <w:r w:rsidRPr="003E66DC">
        <w:rPr>
          <w:rFonts w:ascii="Times New Roman" w:hAnsi="Times New Roman" w:cs="Times New Roman"/>
          <w:spacing w:val="17"/>
          <w:lang w:val="en-US"/>
        </w:rPr>
        <w:t xml:space="preserve"> </w:t>
      </w:r>
      <w:r w:rsidRPr="003E66DC">
        <w:rPr>
          <w:rFonts w:ascii="Times New Roman" w:hAnsi="Times New Roman" w:cs="Times New Roman"/>
          <w:lang w:val="en-US"/>
        </w:rPr>
        <w:t>models »</w:t>
      </w:r>
      <w:r w:rsidRPr="003E66DC">
        <w:rPr>
          <w:rFonts w:ascii="Times New Roman" w:hAnsi="Times New Roman" w:cs="Times New Roman"/>
          <w:spacing w:val="17"/>
          <w:lang w:val="en-US"/>
        </w:rPr>
        <w:t>, arXiv, 26 octobre 2023.</w:t>
      </w:r>
    </w:p>
  </w:endnote>
  <w:endnote w:id="47">
    <w:p w14:paraId="28D65C4C" w14:textId="2DEA46A3" w:rsidR="003175A3" w:rsidRPr="003E66DC" w:rsidRDefault="003175A3" w:rsidP="00650F7C">
      <w:pPr>
        <w:ind w:firstLine="0"/>
        <w:rPr>
          <w:lang w:val="en-US"/>
        </w:rPr>
      </w:pPr>
      <w:r w:rsidRPr="00633A11">
        <w:rPr>
          <w:rStyle w:val="EndnoteReference"/>
        </w:rPr>
        <w:endnoteRef/>
      </w:r>
      <w:r w:rsidRPr="003E66DC">
        <w:rPr>
          <w:lang w:val="en-US"/>
        </w:rPr>
        <w:t xml:space="preserve"> </w:t>
      </w:r>
      <w:r w:rsidRPr="003E66DC">
        <w:rPr>
          <w:rFonts w:ascii="Times New Roman" w:hAnsi="Times New Roman" w:cs="Times New Roman"/>
          <w:sz w:val="20"/>
          <w:szCs w:val="20"/>
          <w:lang w:val="en-US"/>
        </w:rPr>
        <w:t>Z. Chen, Y. Deng, H. Yuan, K. Ji, et Q. Gu, « Self-play fine-tuning converts weak language models to strong language models », arXiv, 14 juin 2024.</w:t>
      </w:r>
    </w:p>
    <w:p w14:paraId="04B59F38" w14:textId="7F8F8130" w:rsidR="003175A3" w:rsidRPr="003E66DC" w:rsidRDefault="003175A3" w:rsidP="00650F7C">
      <w:pPr>
        <w:pStyle w:val="EndnoteText"/>
        <w:spacing w:line="276" w:lineRule="auto"/>
        <w:rPr>
          <w:lang w:val="en-US"/>
        </w:rPr>
      </w:pPr>
    </w:p>
  </w:endnote>
  <w:endnote w:id="48">
    <w:p w14:paraId="6E7D2EE7" w14:textId="3B91F978"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C. Snell, J. Lee, K. Xu, et</w:t>
      </w:r>
      <w:r w:rsidRPr="003E66DC">
        <w:rPr>
          <w:rFonts w:ascii="Times New Roman" w:hAnsi="Times New Roman" w:cs="Times New Roman"/>
          <w:spacing w:val="-2"/>
          <w:lang w:val="en-US"/>
        </w:rPr>
        <w:t xml:space="preserve"> </w:t>
      </w:r>
      <w:r w:rsidRPr="003E66DC">
        <w:rPr>
          <w:rFonts w:ascii="Times New Roman" w:hAnsi="Times New Roman" w:cs="Times New Roman"/>
          <w:lang w:val="en-US"/>
        </w:rPr>
        <w:t>A. Kumar, «</w:t>
      </w:r>
      <w:r w:rsidRPr="003E66DC">
        <w:rPr>
          <w:rFonts w:ascii="Times New Roman" w:hAnsi="Times New Roman" w:cs="Times New Roman"/>
          <w:spacing w:val="-3"/>
          <w:lang w:val="en-US"/>
        </w:rPr>
        <w:t> </w:t>
      </w:r>
      <w:r w:rsidRPr="003E66DC">
        <w:rPr>
          <w:rFonts w:ascii="Times New Roman" w:hAnsi="Times New Roman" w:cs="Times New Roman"/>
          <w:lang w:val="en-US"/>
        </w:rPr>
        <w:t>Scaling LLM test-time compute optimally can be more effective than scaling model parameters</w:t>
      </w:r>
      <w:r w:rsidRPr="003E66DC">
        <w:rPr>
          <w:rFonts w:ascii="Times New Roman" w:hAnsi="Times New Roman" w:cs="Times New Roman"/>
          <w:spacing w:val="-1"/>
          <w:lang w:val="en-US"/>
        </w:rPr>
        <w:t> </w:t>
      </w:r>
      <w:r w:rsidRPr="003E66DC">
        <w:rPr>
          <w:rFonts w:ascii="Times New Roman" w:hAnsi="Times New Roman" w:cs="Times New Roman"/>
          <w:lang w:val="en-US"/>
        </w:rPr>
        <w:t>», arXiv, 6 août 2024</w:t>
      </w:r>
      <w:r w:rsidRPr="003E66DC">
        <w:rPr>
          <w:rFonts w:ascii="Times New Roman" w:hAnsi="Times New Roman" w:cs="Times New Roman"/>
          <w:spacing w:val="-2"/>
          <w:lang w:val="en-US"/>
        </w:rPr>
        <w:t>.</w:t>
      </w:r>
    </w:p>
  </w:endnote>
  <w:endnote w:id="49">
    <w:p w14:paraId="1C38C14C" w14:textId="6A1C3274" w:rsidR="003175A3" w:rsidRPr="003E66DC" w:rsidRDefault="003175A3" w:rsidP="00650F7C">
      <w:pPr>
        <w:spacing w:before="16"/>
        <w:ind w:firstLine="0"/>
        <w:rPr>
          <w:rFonts w:ascii="Times New Roman" w:hAnsi="Times New Roman" w:cs="Times New Roman"/>
          <w:sz w:val="20"/>
          <w:szCs w:val="20"/>
          <w:lang w:val="en-US"/>
        </w:rPr>
      </w:pPr>
      <w:r w:rsidRPr="00633A11">
        <w:rPr>
          <w:rStyle w:val="EndnoteReference"/>
          <w:rFonts w:ascii="Times New Roman" w:hAnsi="Times New Roman" w:cs="Times New Roman"/>
          <w:sz w:val="20"/>
          <w:szCs w:val="20"/>
        </w:rPr>
        <w:endnoteRef/>
      </w:r>
      <w:r w:rsidRPr="003E66DC">
        <w:rPr>
          <w:rStyle w:val="Hyperlink0"/>
          <w:rFonts w:eastAsia="Palatino Linotype"/>
          <w:lang w:val="en-US"/>
        </w:rPr>
        <w:t xml:space="preserve"> Kyle Wiggers, « The latest viral ChatGPT trend is doing “reverse location search” from photos », </w:t>
      </w:r>
      <w:r w:rsidRPr="003E66DC">
        <w:rPr>
          <w:rStyle w:val="Hyperlink0"/>
          <w:rFonts w:eastAsia="Palatino Linotype"/>
          <w:i/>
          <w:lang w:val="en-US"/>
        </w:rPr>
        <w:t>TechCrunch</w:t>
      </w:r>
      <w:r w:rsidRPr="003E66DC">
        <w:rPr>
          <w:rStyle w:val="Hyperlink0"/>
          <w:rFonts w:eastAsia="Palatino Linotype"/>
          <w:lang w:val="en-US"/>
        </w:rPr>
        <w:t>, 17 avril 2025.</w:t>
      </w:r>
    </w:p>
  </w:endnote>
  <w:endnote w:id="50">
    <w:p w14:paraId="5156E16E" w14:textId="70FA26E1"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I. O. Gallegos et al., «</w:t>
      </w:r>
      <w:r w:rsidRPr="003E66DC">
        <w:rPr>
          <w:rFonts w:ascii="Times New Roman" w:hAnsi="Times New Roman" w:cs="Times New Roman"/>
          <w:spacing w:val="-1"/>
          <w:lang w:val="en-US"/>
        </w:rPr>
        <w:t> </w:t>
      </w:r>
      <w:r w:rsidRPr="003E66DC">
        <w:rPr>
          <w:rFonts w:ascii="Times New Roman" w:hAnsi="Times New Roman" w:cs="Times New Roman"/>
          <w:lang w:val="en-US"/>
        </w:rPr>
        <w:t>Bias and fairness in large language models : A</w:t>
      </w:r>
      <w:r w:rsidRPr="003E66DC">
        <w:rPr>
          <w:rFonts w:ascii="Times New Roman" w:hAnsi="Times New Roman" w:cs="Times New Roman"/>
          <w:spacing w:val="-4"/>
          <w:lang w:val="en-US"/>
        </w:rPr>
        <w:t xml:space="preserve"> </w:t>
      </w:r>
      <w:r w:rsidRPr="003E66DC">
        <w:rPr>
          <w:rFonts w:ascii="Times New Roman" w:hAnsi="Times New Roman" w:cs="Times New Roman"/>
          <w:lang w:val="en-US"/>
        </w:rPr>
        <w:t>survey</w:t>
      </w:r>
      <w:r w:rsidRPr="003E66DC">
        <w:rPr>
          <w:rFonts w:ascii="Times New Roman" w:hAnsi="Times New Roman" w:cs="Times New Roman"/>
          <w:spacing w:val="-2"/>
          <w:lang w:val="en-US"/>
        </w:rPr>
        <w:t> </w:t>
      </w:r>
      <w:r w:rsidRPr="003E66DC">
        <w:rPr>
          <w:rFonts w:ascii="Times New Roman" w:hAnsi="Times New Roman" w:cs="Times New Roman"/>
          <w:lang w:val="en-US"/>
        </w:rPr>
        <w:t>», arXiv, 12 juillet 2024.</w:t>
      </w:r>
    </w:p>
  </w:endnote>
  <w:endnote w:id="51">
    <w:p w14:paraId="0D131C18" w14:textId="0BBDFD07"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D.</w:t>
      </w:r>
      <w:r w:rsidRPr="003E66DC">
        <w:rPr>
          <w:rFonts w:ascii="Times New Roman" w:hAnsi="Times New Roman" w:cs="Times New Roman"/>
          <w:spacing w:val="36"/>
          <w:lang w:val="en-US"/>
        </w:rPr>
        <w:t xml:space="preserve"> </w:t>
      </w:r>
      <w:r w:rsidRPr="003E66DC">
        <w:rPr>
          <w:rFonts w:ascii="Times New Roman" w:hAnsi="Times New Roman" w:cs="Times New Roman"/>
          <w:lang w:val="en-US"/>
        </w:rPr>
        <w:t>Rozado,</w:t>
      </w:r>
      <w:r w:rsidRPr="003E66DC">
        <w:rPr>
          <w:rFonts w:ascii="Times New Roman" w:hAnsi="Times New Roman" w:cs="Times New Roman"/>
          <w:spacing w:val="36"/>
          <w:lang w:val="en-US"/>
        </w:rPr>
        <w:t xml:space="preserve"> </w:t>
      </w:r>
      <w:r w:rsidRPr="003E66DC">
        <w:rPr>
          <w:rFonts w:ascii="Times New Roman" w:hAnsi="Times New Roman" w:cs="Times New Roman"/>
          <w:lang w:val="en-US"/>
        </w:rPr>
        <w:t>«</w:t>
      </w:r>
      <w:r w:rsidRPr="003E66DC">
        <w:rPr>
          <w:rFonts w:ascii="Times New Roman" w:hAnsi="Times New Roman" w:cs="Times New Roman"/>
          <w:spacing w:val="-2"/>
          <w:lang w:val="en-US"/>
        </w:rPr>
        <w:t> </w:t>
      </w:r>
      <w:r w:rsidRPr="003E66DC">
        <w:rPr>
          <w:rFonts w:ascii="Times New Roman" w:hAnsi="Times New Roman" w:cs="Times New Roman"/>
          <w:lang w:val="en-US"/>
        </w:rPr>
        <w:t>The</w:t>
      </w:r>
      <w:r w:rsidRPr="003E66DC">
        <w:rPr>
          <w:rFonts w:ascii="Times New Roman" w:hAnsi="Times New Roman" w:cs="Times New Roman"/>
          <w:spacing w:val="36"/>
          <w:lang w:val="en-US"/>
        </w:rPr>
        <w:t xml:space="preserve"> </w:t>
      </w:r>
      <w:r w:rsidRPr="003E66DC">
        <w:rPr>
          <w:rFonts w:ascii="Times New Roman" w:hAnsi="Times New Roman" w:cs="Times New Roman"/>
          <w:lang w:val="en-US"/>
        </w:rPr>
        <w:t>Political</w:t>
      </w:r>
      <w:r w:rsidRPr="003E66DC">
        <w:rPr>
          <w:rFonts w:ascii="Times New Roman" w:hAnsi="Times New Roman" w:cs="Times New Roman"/>
          <w:spacing w:val="36"/>
          <w:lang w:val="en-US"/>
        </w:rPr>
        <w:t xml:space="preserve"> </w:t>
      </w:r>
      <w:r w:rsidRPr="003E66DC">
        <w:rPr>
          <w:rFonts w:ascii="Times New Roman" w:hAnsi="Times New Roman" w:cs="Times New Roman"/>
          <w:lang w:val="en-US"/>
        </w:rPr>
        <w:t>Preferences</w:t>
      </w:r>
      <w:r w:rsidRPr="003E66DC">
        <w:rPr>
          <w:rFonts w:ascii="Times New Roman" w:hAnsi="Times New Roman" w:cs="Times New Roman"/>
          <w:spacing w:val="36"/>
          <w:lang w:val="en-US"/>
        </w:rPr>
        <w:t xml:space="preserve"> </w:t>
      </w:r>
      <w:r w:rsidRPr="003E66DC">
        <w:rPr>
          <w:rFonts w:ascii="Times New Roman" w:hAnsi="Times New Roman" w:cs="Times New Roman"/>
          <w:lang w:val="en-US"/>
        </w:rPr>
        <w:t>of</w:t>
      </w:r>
      <w:r w:rsidRPr="003E66DC">
        <w:rPr>
          <w:rFonts w:ascii="Times New Roman" w:hAnsi="Times New Roman" w:cs="Times New Roman"/>
          <w:spacing w:val="36"/>
          <w:lang w:val="en-US"/>
        </w:rPr>
        <w:t xml:space="preserve"> </w:t>
      </w:r>
      <w:r w:rsidRPr="003E66DC">
        <w:rPr>
          <w:rFonts w:ascii="Times New Roman" w:hAnsi="Times New Roman" w:cs="Times New Roman"/>
          <w:lang w:val="en-US"/>
        </w:rPr>
        <w:t>LLMs</w:t>
      </w:r>
      <w:r w:rsidRPr="003E66DC">
        <w:rPr>
          <w:rFonts w:ascii="Times New Roman" w:hAnsi="Times New Roman" w:cs="Times New Roman"/>
          <w:spacing w:val="-2"/>
          <w:lang w:val="en-US"/>
        </w:rPr>
        <w:t> </w:t>
      </w:r>
      <w:r w:rsidRPr="003E66DC">
        <w:rPr>
          <w:rFonts w:ascii="Times New Roman" w:hAnsi="Times New Roman" w:cs="Times New Roman"/>
          <w:lang w:val="en-US"/>
        </w:rPr>
        <w:t>»,</w:t>
      </w:r>
      <w:r w:rsidRPr="003E66DC">
        <w:rPr>
          <w:rFonts w:ascii="Times New Roman" w:hAnsi="Times New Roman" w:cs="Times New Roman"/>
          <w:spacing w:val="36"/>
          <w:lang w:val="en-US"/>
        </w:rPr>
        <w:t xml:space="preserve"> arXiv, </w:t>
      </w:r>
      <w:r w:rsidRPr="003E66DC">
        <w:rPr>
          <w:rFonts w:ascii="Times New Roman" w:hAnsi="Times New Roman" w:cs="Times New Roman"/>
          <w:lang w:val="en-US"/>
        </w:rPr>
        <w:t>2</w:t>
      </w:r>
      <w:r w:rsidRPr="003E66DC">
        <w:rPr>
          <w:rFonts w:ascii="Times New Roman" w:hAnsi="Times New Roman" w:cs="Times New Roman"/>
          <w:spacing w:val="36"/>
          <w:lang w:val="en-US"/>
        </w:rPr>
        <w:t xml:space="preserve"> </w:t>
      </w:r>
      <w:r w:rsidRPr="003E66DC">
        <w:rPr>
          <w:rFonts w:ascii="Times New Roman" w:hAnsi="Times New Roman" w:cs="Times New Roman"/>
          <w:lang w:val="en-US"/>
        </w:rPr>
        <w:t>juin</w:t>
      </w:r>
      <w:r w:rsidRPr="003E66DC">
        <w:rPr>
          <w:rFonts w:ascii="Times New Roman" w:hAnsi="Times New Roman" w:cs="Times New Roman"/>
          <w:spacing w:val="36"/>
          <w:lang w:val="en-US"/>
        </w:rPr>
        <w:t xml:space="preserve"> </w:t>
      </w:r>
      <w:r w:rsidRPr="003E66DC">
        <w:rPr>
          <w:rFonts w:ascii="Times New Roman" w:hAnsi="Times New Roman" w:cs="Times New Roman"/>
          <w:lang w:val="en-US"/>
        </w:rPr>
        <w:t>2024</w:t>
      </w:r>
      <w:r w:rsidRPr="003E66DC">
        <w:rPr>
          <w:rFonts w:ascii="Times New Roman" w:hAnsi="Times New Roman" w:cs="Times New Roman"/>
          <w:spacing w:val="-2"/>
          <w:lang w:val="en-US"/>
        </w:rPr>
        <w:t>.</w:t>
      </w:r>
    </w:p>
  </w:endnote>
  <w:endnote w:id="52">
    <w:p w14:paraId="3129841C" w14:textId="12A09D1C"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 Is Google’s Gemini chatbot woke by accident, or by design ? », </w:t>
      </w:r>
      <w:r w:rsidRPr="003E66DC">
        <w:rPr>
          <w:rFonts w:ascii="Times New Roman" w:hAnsi="Times New Roman" w:cs="Times New Roman"/>
          <w:i/>
          <w:lang w:val="en-US"/>
        </w:rPr>
        <w:t>The Economist</w:t>
      </w:r>
      <w:r w:rsidRPr="003E66DC">
        <w:rPr>
          <w:rFonts w:ascii="Times New Roman" w:hAnsi="Times New Roman" w:cs="Times New Roman"/>
          <w:lang w:val="en-US"/>
        </w:rPr>
        <w:t>, 28 février 2024.</w:t>
      </w:r>
    </w:p>
  </w:endnote>
  <w:endnote w:id="53">
    <w:p w14:paraId="20BDF346" w14:textId="48C12E2F"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w:t>
      </w:r>
      <w:r w:rsidRPr="003E66DC">
        <w:rPr>
          <w:rFonts w:ascii="Times New Roman" w:hAnsi="Times New Roman" w:cs="Times New Roman"/>
          <w:spacing w:val="-2"/>
          <w:lang w:val="en-US"/>
        </w:rPr>
        <w:t>Prabhakar Raghavan, « Gemini image generation got it wrong. We’ll do better », Google Blog, 23 février 2024.</w:t>
      </w:r>
    </w:p>
  </w:endnote>
  <w:endnote w:id="54">
    <w:p w14:paraId="322A9AC0" w14:textId="3615A075"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Anthropic, « Claude’s charachter », Anthropic, 8 juin 2024. </w:t>
      </w:r>
    </w:p>
  </w:endnote>
  <w:endnote w:id="55">
    <w:p w14:paraId="29201270" w14:textId="3C4796FE" w:rsidR="003175A3" w:rsidRPr="003E66DC" w:rsidRDefault="003175A3">
      <w:pPr>
        <w:pStyle w:val="EndnoteText"/>
        <w:rPr>
          <w:lang w:val="en-US"/>
        </w:rPr>
      </w:pPr>
      <w:r>
        <w:rPr>
          <w:rStyle w:val="EndnoteReference"/>
        </w:rPr>
        <w:endnoteRef/>
      </w:r>
      <w:r w:rsidRPr="003E66DC">
        <w:rPr>
          <w:lang w:val="en-US"/>
        </w:rPr>
        <w:t xml:space="preserve"> Robert Nozick, </w:t>
      </w:r>
      <w:r w:rsidRPr="003E66DC">
        <w:rPr>
          <w:i/>
          <w:lang w:val="en-US"/>
        </w:rPr>
        <w:t>Anarchy, State, Utopia</w:t>
      </w:r>
      <w:r w:rsidRPr="003E66DC">
        <w:rPr>
          <w:lang w:val="en-US"/>
        </w:rPr>
        <w:t>, Basic Books, 1974.</w:t>
      </w:r>
    </w:p>
  </w:endnote>
  <w:endnote w:id="56">
    <w:p w14:paraId="682ADE47" w14:textId="57AB0DCE"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w:t>
      </w:r>
      <w:del w:id="2183" w:author="Microsoft Office User" w:date="2025-07-27T21:18:00Z">
        <w:r w:rsidDel="008338CD">
          <w:fldChar w:fldCharType="begin"/>
        </w:r>
        <w:r w:rsidRPr="00C22ED4" w:rsidDel="008338CD">
          <w:rPr>
            <w:lang w:val="en-US"/>
            <w:rPrChange w:id="2184" w:author="Microsoft Office User" w:date="2025-07-25T20:45:00Z">
              <w:rPr/>
            </w:rPrChange>
          </w:rPr>
          <w:delInstrText>HYPERLINK "https://www.itu.int/itu-d/reports/statistics/2023/10/10/ff23-mobile-phone-ownership/"</w:delInstrText>
        </w:r>
        <w:r w:rsidDel="008338CD">
          <w:fldChar w:fldCharType="separate"/>
        </w:r>
        <w:r w:rsidRPr="008338CD" w:rsidDel="008338CD">
          <w:rPr>
            <w:rFonts w:ascii="Times New Roman" w:hAnsi="Times New Roman" w:cs="Times New Roman"/>
            <w:lang w:val="en-US"/>
            <w:rPrChange w:id="2185" w:author="Microsoft Office User" w:date="2025-07-27T21:18:00Z">
              <w:rPr>
                <w:rStyle w:val="Hyperlink"/>
                <w:rFonts w:ascii="Times New Roman" w:hAnsi="Times New Roman" w:cs="Times New Roman"/>
                <w:lang w:val="en-US"/>
              </w:rPr>
            </w:rPrChange>
          </w:rPr>
          <w:delText>« More than three-quarters of the world’s population o</w:delText>
        </w:r>
        <w:r w:rsidRPr="008338CD" w:rsidDel="008338CD">
          <w:rPr>
            <w:rFonts w:ascii="Times New Roman" w:hAnsi="Times New Roman" w:cs="Times New Roman"/>
            <w:lang w:val="en-US"/>
            <w:rPrChange w:id="2186" w:author="Microsoft Office User" w:date="2025-07-27T21:18:00Z">
              <w:rPr>
                <w:rStyle w:val="Hyperlink"/>
                <w:rFonts w:ascii="Times New Roman" w:hAnsi="Times New Roman" w:cs="Times New Roman"/>
                <w:lang w:val="en-US"/>
              </w:rPr>
            </w:rPrChange>
          </w:rPr>
          <w:delText>w</w:delText>
        </w:r>
        <w:r w:rsidRPr="008338CD" w:rsidDel="008338CD">
          <w:rPr>
            <w:rFonts w:ascii="Times New Roman" w:hAnsi="Times New Roman" w:cs="Times New Roman"/>
            <w:lang w:val="en-US"/>
            <w:rPrChange w:id="2187" w:author="Microsoft Office User" w:date="2025-07-27T21:18:00Z">
              <w:rPr>
                <w:rStyle w:val="Hyperlink"/>
                <w:rFonts w:ascii="Times New Roman" w:hAnsi="Times New Roman" w:cs="Times New Roman"/>
                <w:lang w:val="en-US"/>
              </w:rPr>
            </w:rPrChange>
          </w:rPr>
          <w:delText>n a mobile phone », Facts and Figures 2023, ITU</w:delText>
        </w:r>
        <w:r w:rsidDel="008338CD">
          <w:rPr>
            <w:rStyle w:val="Hyperlink"/>
            <w:rFonts w:ascii="Times New Roman" w:hAnsi="Times New Roman" w:cs="Times New Roman"/>
            <w:lang w:val="en-US"/>
          </w:rPr>
          <w:fldChar w:fldCharType="end"/>
        </w:r>
      </w:del>
      <w:ins w:id="2188" w:author="Microsoft Office User" w:date="2025-07-27T21:18:00Z">
        <w:r w:rsidR="008338CD" w:rsidRPr="008338CD">
          <w:rPr>
            <w:rFonts w:ascii="Times New Roman" w:hAnsi="Times New Roman" w:cs="Times New Roman"/>
            <w:lang w:val="en-US"/>
            <w:rPrChange w:id="2189" w:author="Microsoft Office User" w:date="2025-07-27T21:18:00Z">
              <w:rPr>
                <w:rStyle w:val="Hyperlink"/>
                <w:rFonts w:ascii="Times New Roman" w:hAnsi="Times New Roman" w:cs="Times New Roman"/>
                <w:lang w:val="en-US"/>
              </w:rPr>
            </w:rPrChange>
          </w:rPr>
          <w:t>« More than three-quarters of the world’s population own a mobile phone », Facts and Figures 2023, ITU</w:t>
        </w:r>
      </w:ins>
      <w:r w:rsidRPr="003E66DC">
        <w:rPr>
          <w:rFonts w:ascii="Times New Roman" w:hAnsi="Times New Roman" w:cs="Times New Roman"/>
          <w:lang w:val="en-US"/>
        </w:rPr>
        <w:t>.</w:t>
      </w:r>
    </w:p>
  </w:endnote>
  <w:endnote w:id="57">
    <w:p w14:paraId="4F9E45B9" w14:textId="471A8C82" w:rsidR="003175A3" w:rsidRPr="003E66DC" w:rsidDel="008626EF" w:rsidRDefault="003175A3" w:rsidP="003175A3">
      <w:pPr>
        <w:widowControl/>
        <w:autoSpaceDE/>
        <w:autoSpaceDN/>
        <w:spacing w:before="0" w:after="0" w:line="240" w:lineRule="auto"/>
        <w:ind w:firstLine="0"/>
        <w:jc w:val="left"/>
        <w:rPr>
          <w:del w:id="2230" w:author="Microsoft Office User" w:date="2025-07-28T05:59:00Z"/>
          <w:rFonts w:ascii="Times New Roman" w:eastAsia="Times New Roman" w:hAnsi="Times New Roman" w:cs="Times New Roman"/>
          <w:szCs w:val="24"/>
          <w:lang w:val="en-US" w:eastAsia="fr-FR"/>
        </w:rPr>
      </w:pPr>
      <w:del w:id="2231" w:author="Microsoft Office User" w:date="2025-07-28T05:59:00Z">
        <w:r w:rsidRPr="00633A11" w:rsidDel="008626EF">
          <w:rPr>
            <w:rStyle w:val="EndnoteReference"/>
            <w:rFonts w:ascii="Times New Roman" w:hAnsi="Times New Roman" w:cs="Times New Roman"/>
          </w:rPr>
          <w:endnoteRef/>
        </w:r>
        <w:r w:rsidRPr="003E66DC" w:rsidDel="008626EF">
          <w:rPr>
            <w:rFonts w:ascii="Times New Roman" w:hAnsi="Times New Roman" w:cs="Times New Roman"/>
            <w:lang w:val="en-US"/>
          </w:rPr>
          <w:delText xml:space="preserve"> </w:delText>
        </w:r>
        <w:r w:rsidRPr="003E66DC" w:rsidDel="008626EF">
          <w:rPr>
            <w:rFonts w:ascii="Times New Roman" w:hAnsi="Times New Roman" w:cs="Times New Roman"/>
            <w:sz w:val="20"/>
            <w:szCs w:val="20"/>
            <w:lang w:val="en-US"/>
          </w:rPr>
          <w:delText xml:space="preserve">Silvani, M. I., Werder, R., &amp; Perret, C., « The influence of blue light on sleep, performance and wellbeing in young adults : A systematic review », </w:delText>
        </w:r>
        <w:r w:rsidRPr="003E66DC" w:rsidDel="008626EF">
          <w:rPr>
            <w:rFonts w:ascii="Times New Roman" w:hAnsi="Times New Roman" w:cs="Times New Roman"/>
            <w:i/>
            <w:sz w:val="20"/>
            <w:szCs w:val="20"/>
            <w:lang w:val="en-US"/>
          </w:rPr>
          <w:delText>Frontiers in physiology</w:delText>
        </w:r>
        <w:r w:rsidRPr="003E66DC" w:rsidDel="008626EF">
          <w:rPr>
            <w:rFonts w:ascii="Times New Roman" w:hAnsi="Times New Roman" w:cs="Times New Roman"/>
            <w:sz w:val="20"/>
            <w:szCs w:val="20"/>
            <w:lang w:val="en-US"/>
          </w:rPr>
          <w:delText xml:space="preserve">, 13, 943108, 2022. </w:delText>
        </w:r>
      </w:del>
    </w:p>
  </w:endnote>
  <w:endnote w:id="58">
    <w:p w14:paraId="05E5B4AF" w14:textId="608D4140" w:rsidR="003175A3" w:rsidRPr="00633A11" w:rsidRDefault="003175A3" w:rsidP="00650F7C">
      <w:pPr>
        <w:pStyle w:val="EndnoteText"/>
        <w:spacing w:line="276" w:lineRule="auto"/>
        <w:jc w:val="both"/>
        <w:rPr>
          <w:rFonts w:ascii="Times New Roman" w:hAnsi="Times New Roman" w:cs="Times New Roman"/>
        </w:rPr>
      </w:pPr>
      <w:r w:rsidRPr="00633A11">
        <w:rPr>
          <w:rStyle w:val="EndnoteReference"/>
          <w:rFonts w:ascii="Times New Roman" w:hAnsi="Times New Roman" w:cs="Times New Roman"/>
        </w:rPr>
        <w:endnoteRef/>
      </w:r>
      <w:r w:rsidRPr="00633A11">
        <w:rPr>
          <w:rFonts w:ascii="Times New Roman" w:hAnsi="Times New Roman" w:cs="Times New Roman"/>
        </w:rPr>
        <w:t xml:space="preserve"> </w:t>
      </w:r>
      <w:r>
        <w:rPr>
          <w:rFonts w:ascii="Times New Roman" w:hAnsi="Times New Roman" w:cs="Times New Roman"/>
        </w:rPr>
        <w:t>Arnaud Bazin, « Nécessité de mesures concrètes pour réduire considérablement le temps d’attente aux urgences », q</w:t>
      </w:r>
      <w:r w:rsidRPr="009B63F0">
        <w:rPr>
          <w:rFonts w:ascii="Times New Roman" w:hAnsi="Times New Roman" w:cs="Times New Roman"/>
        </w:rPr>
        <w:t>uestion écrite n°10064</w:t>
      </w:r>
      <w:r>
        <w:rPr>
          <w:rFonts w:ascii="Times New Roman" w:hAnsi="Times New Roman" w:cs="Times New Roman"/>
        </w:rPr>
        <w:t xml:space="preserve">, </w:t>
      </w:r>
      <w:r w:rsidRPr="009B63F0">
        <w:rPr>
          <w:rFonts w:ascii="Times New Roman" w:hAnsi="Times New Roman" w:cs="Times New Roman"/>
        </w:rPr>
        <w:t>16</w:t>
      </w:r>
      <w:r w:rsidRPr="003175A3">
        <w:rPr>
          <w:rFonts w:ascii="Times New Roman" w:hAnsi="Times New Roman" w:cs="Times New Roman"/>
          <w:vertAlign w:val="superscript"/>
        </w:rPr>
        <w:t>e</w:t>
      </w:r>
      <w:r w:rsidRPr="009B63F0">
        <w:rPr>
          <w:rFonts w:ascii="Times New Roman" w:hAnsi="Times New Roman" w:cs="Times New Roman"/>
        </w:rPr>
        <w:t xml:space="preserve"> législature</w:t>
      </w:r>
      <w:r>
        <w:rPr>
          <w:rFonts w:ascii="Times New Roman" w:hAnsi="Times New Roman" w:cs="Times New Roman"/>
        </w:rPr>
        <w:t>, Sénat.</w:t>
      </w:r>
    </w:p>
  </w:endnote>
  <w:endnote w:id="59">
    <w:p w14:paraId="43430A06" w14:textId="0CAB24BC" w:rsidR="003175A3" w:rsidRPr="003E66DC" w:rsidRDefault="003175A3"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lang w:val="en-US"/>
        </w:rPr>
      </w:pPr>
      <w:r w:rsidRPr="00633A11">
        <w:rPr>
          <w:rFonts w:ascii="Times New Roman" w:hAnsi="Times New Roman" w:cs="Times New Roman"/>
          <w:sz w:val="20"/>
          <w:szCs w:val="20"/>
          <w:vertAlign w:val="superscript"/>
        </w:rPr>
        <w:endnoteRef/>
      </w:r>
      <w:r w:rsidRPr="003E66DC">
        <w:rPr>
          <w:rFonts w:ascii="Times New Roman" w:hAnsi="Times New Roman" w:cs="Times New Roman"/>
          <w:sz w:val="20"/>
          <w:szCs w:val="20"/>
          <w:lang w:val="en-US"/>
        </w:rPr>
        <w:t xml:space="preserve"> M. Y. Lu et al., « A multimodal generative AI copilot for human pathology », </w:t>
      </w:r>
      <w:r w:rsidRPr="003E66DC">
        <w:rPr>
          <w:rFonts w:ascii="Times New Roman" w:hAnsi="Times New Roman" w:cs="Times New Roman"/>
          <w:i/>
          <w:sz w:val="20"/>
          <w:szCs w:val="20"/>
          <w:lang w:val="en-US"/>
        </w:rPr>
        <w:t>Nature</w:t>
      </w:r>
      <w:r w:rsidRPr="003E66DC">
        <w:rPr>
          <w:rFonts w:ascii="Times New Roman" w:hAnsi="Times New Roman" w:cs="Times New Roman"/>
          <w:sz w:val="20"/>
          <w:szCs w:val="20"/>
          <w:lang w:val="en-US"/>
        </w:rPr>
        <w:t>, vol. 634, n</w:t>
      </w:r>
      <w:r w:rsidRPr="00650F7C">
        <w:rPr>
          <w:rFonts w:ascii="Times New Roman" w:hAnsi="Times New Roman" w:cs="Times New Roman"/>
          <w:sz w:val="20"/>
          <w:szCs w:val="20"/>
        </w:rPr>
        <w:t>ᵒ</w:t>
      </w:r>
      <w:r w:rsidRPr="003E66DC">
        <w:rPr>
          <w:rFonts w:ascii="Times New Roman" w:hAnsi="Times New Roman" w:cs="Times New Roman"/>
          <w:sz w:val="20"/>
          <w:szCs w:val="20"/>
          <w:lang w:val="en-US"/>
        </w:rPr>
        <w:t> 8033, p. 466</w:t>
      </w:r>
      <w:r w:rsidRPr="003E66DC">
        <w:rPr>
          <w:rFonts w:ascii="Times New Roman" w:hAnsi="Times New Roman" w:cs="Times New Roman"/>
          <w:sz w:val="20"/>
          <w:szCs w:val="20"/>
          <w:lang w:val="en-US"/>
        </w:rPr>
        <w:noBreakHyphen/>
        <w:t>473, oct. 2024.</w:t>
      </w:r>
    </w:p>
  </w:endnote>
  <w:endnote w:id="60">
    <w:p w14:paraId="448E8C42" w14:textId="77777777" w:rsidR="003175A3" w:rsidRPr="00633A11" w:rsidRDefault="003175A3" w:rsidP="00E242A2">
      <w:pPr>
        <w:tabs>
          <w:tab w:val="left" w:pos="360"/>
          <w:tab w:val="left" w:pos="720"/>
          <w:tab w:val="left" w:pos="1080"/>
          <w:tab w:val="left" w:pos="1440"/>
          <w:tab w:val="left" w:pos="1800"/>
          <w:tab w:val="left" w:pos="2160"/>
          <w:tab w:val="left" w:pos="2880"/>
          <w:tab w:val="left" w:pos="3600"/>
          <w:tab w:val="left" w:pos="4320"/>
        </w:tabs>
        <w:ind w:firstLine="0"/>
      </w:pPr>
      <w:r w:rsidRPr="006C6B8C">
        <w:rPr>
          <w:rStyle w:val="EndnoteReference"/>
          <w:rFonts w:ascii="Times New Roman" w:hAnsi="Times New Roman" w:cs="Times New Roman"/>
          <w:sz w:val="20"/>
          <w:szCs w:val="20"/>
        </w:rPr>
        <w:endnoteRef/>
      </w:r>
      <w:r w:rsidRPr="006C6B8C">
        <w:rPr>
          <w:rFonts w:ascii="Times New Roman" w:hAnsi="Times New Roman" w:cs="Times New Roman"/>
          <w:sz w:val="20"/>
          <w:szCs w:val="20"/>
        </w:rPr>
        <w:t xml:space="preserve"> </w:t>
      </w:r>
      <w:r>
        <w:rPr>
          <w:rStyle w:val="Hyperlink2"/>
          <w:rFonts w:cs="Times New Roman"/>
          <w:color w:val="000000" w:themeColor="text1"/>
          <w:sz w:val="20"/>
          <w:szCs w:val="20"/>
        </w:rPr>
        <w:t>Cf. Richard Talbot, « Gagner des médecins, ou du temps médecin », Fédération des médecins de France, 30 décembre 2022.</w:t>
      </w:r>
    </w:p>
  </w:endnote>
  <w:endnote w:id="61">
    <w:p w14:paraId="4C43A96B" w14:textId="30F15189" w:rsidR="003175A3" w:rsidRPr="00633A11" w:rsidRDefault="003175A3" w:rsidP="00650F7C">
      <w:pPr>
        <w:pStyle w:val="EndnoteText"/>
        <w:spacing w:line="276" w:lineRule="auto"/>
        <w:jc w:val="both"/>
        <w:rPr>
          <w:rFonts w:ascii="Times New Roman" w:hAnsi="Times New Roman" w:cs="Times New Roman"/>
        </w:rPr>
      </w:pPr>
      <w:r w:rsidRPr="00633A11">
        <w:rPr>
          <w:rStyle w:val="EndnoteReference"/>
          <w:rFonts w:ascii="Times New Roman" w:hAnsi="Times New Roman" w:cs="Times New Roman"/>
        </w:rPr>
        <w:endnoteRef/>
      </w:r>
      <w:r w:rsidRPr="00633A11">
        <w:rPr>
          <w:rFonts w:ascii="Times New Roman" w:hAnsi="Times New Roman" w:cs="Times New Roman"/>
        </w:rPr>
        <w:t xml:space="preserve"> </w:t>
      </w:r>
      <w:r>
        <w:rPr>
          <w:rFonts w:ascii="Times New Roman" w:hAnsi="Times New Roman" w:cs="Times New Roman"/>
          <w:spacing w:val="-2"/>
        </w:rPr>
        <w:t>Franceinfo, « Visualisez le délai pour obtenir un rendez-vous chez un médecin dans votre département », Radio France, 24 avril 2024.</w:t>
      </w:r>
    </w:p>
  </w:endnote>
  <w:endnote w:id="62">
    <w:p w14:paraId="2B44B536" w14:textId="588D8715"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H. Bastani, O. Bastani,</w:t>
      </w:r>
      <w:r w:rsidRPr="003E66DC">
        <w:rPr>
          <w:rFonts w:ascii="Times New Roman" w:hAnsi="Times New Roman" w:cs="Times New Roman"/>
          <w:spacing w:val="-4"/>
          <w:lang w:val="en-US"/>
        </w:rPr>
        <w:t xml:space="preserve"> </w:t>
      </w:r>
      <w:r w:rsidRPr="003E66DC">
        <w:rPr>
          <w:rFonts w:ascii="Times New Roman" w:hAnsi="Times New Roman" w:cs="Times New Roman"/>
          <w:i/>
          <w:spacing w:val="-4"/>
          <w:lang w:val="en-US"/>
        </w:rPr>
        <w:t xml:space="preserve">et al., </w:t>
      </w:r>
      <w:r w:rsidRPr="003E66DC">
        <w:rPr>
          <w:rFonts w:ascii="Times New Roman" w:hAnsi="Times New Roman" w:cs="Times New Roman"/>
          <w:lang w:val="en-US"/>
        </w:rPr>
        <w:t>«</w:t>
      </w:r>
      <w:r w:rsidRPr="003E66DC">
        <w:rPr>
          <w:rFonts w:ascii="Times New Roman" w:hAnsi="Times New Roman" w:cs="Times New Roman"/>
          <w:spacing w:val="-1"/>
          <w:lang w:val="en-US"/>
        </w:rPr>
        <w:t> </w:t>
      </w:r>
      <w:r w:rsidRPr="003E66DC">
        <w:rPr>
          <w:rFonts w:ascii="Times New Roman" w:hAnsi="Times New Roman" w:cs="Times New Roman"/>
          <w:lang w:val="en-US"/>
        </w:rPr>
        <w:t>Generative</w:t>
      </w:r>
      <w:r w:rsidRPr="003E66DC">
        <w:rPr>
          <w:rFonts w:ascii="Times New Roman" w:hAnsi="Times New Roman" w:cs="Times New Roman"/>
          <w:spacing w:val="-4"/>
          <w:lang w:val="en-US"/>
        </w:rPr>
        <w:t xml:space="preserve"> </w:t>
      </w:r>
      <w:r w:rsidRPr="003E66DC">
        <w:rPr>
          <w:rFonts w:ascii="Times New Roman" w:hAnsi="Times New Roman" w:cs="Times New Roman"/>
          <w:lang w:val="en-US"/>
        </w:rPr>
        <w:t>AI can harm learning</w:t>
      </w:r>
      <w:r w:rsidRPr="003E66DC">
        <w:rPr>
          <w:rFonts w:ascii="Times New Roman" w:hAnsi="Times New Roman" w:cs="Times New Roman"/>
          <w:spacing w:val="-1"/>
          <w:lang w:val="en-US"/>
        </w:rPr>
        <w:t> </w:t>
      </w:r>
      <w:r w:rsidRPr="003E66DC">
        <w:rPr>
          <w:rFonts w:ascii="Times New Roman" w:hAnsi="Times New Roman" w:cs="Times New Roman"/>
          <w:lang w:val="en-US"/>
        </w:rPr>
        <w:t xml:space="preserve">», </w:t>
      </w:r>
      <w:r w:rsidRPr="003E66DC">
        <w:rPr>
          <w:rFonts w:ascii="Times New Roman" w:hAnsi="Times New Roman" w:cs="Times New Roman"/>
          <w:i/>
          <w:lang w:val="en-US"/>
        </w:rPr>
        <w:t>Social Science Research Network</w:t>
      </w:r>
      <w:r w:rsidRPr="003E66DC">
        <w:rPr>
          <w:rFonts w:ascii="Times New Roman" w:hAnsi="Times New Roman" w:cs="Times New Roman"/>
          <w:lang w:val="en-US"/>
        </w:rPr>
        <w:t>, 4895486, 15 juillet 2024.</w:t>
      </w:r>
    </w:p>
  </w:endnote>
  <w:endnote w:id="63">
    <w:p w14:paraId="05E8A74C" w14:textId="11808EB6"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Lire</w:t>
      </w:r>
      <w:r w:rsidRPr="003E66DC">
        <w:rPr>
          <w:rFonts w:ascii="Times New Roman" w:hAnsi="Times New Roman" w:cs="Times New Roman"/>
          <w:spacing w:val="59"/>
          <w:lang w:val="en-US"/>
        </w:rPr>
        <w:t xml:space="preserve"> </w:t>
      </w:r>
      <w:r w:rsidRPr="003E66DC">
        <w:rPr>
          <w:rFonts w:ascii="Times New Roman" w:hAnsi="Times New Roman" w:cs="Times New Roman"/>
          <w:lang w:val="en-US"/>
        </w:rPr>
        <w:t>l’excellent</w:t>
      </w:r>
      <w:r w:rsidRPr="003E66DC">
        <w:rPr>
          <w:rFonts w:ascii="Times New Roman" w:hAnsi="Times New Roman" w:cs="Times New Roman"/>
          <w:spacing w:val="58"/>
          <w:lang w:val="en-US"/>
        </w:rPr>
        <w:t xml:space="preserve"> </w:t>
      </w:r>
      <w:r w:rsidRPr="003E66DC">
        <w:rPr>
          <w:rFonts w:ascii="Times New Roman" w:hAnsi="Times New Roman" w:cs="Times New Roman"/>
          <w:lang w:val="en-US"/>
        </w:rPr>
        <w:t>article : Dan Meyer, « Generative AI is best at something teachers need least », Substack, 22 mai 2024.</w:t>
      </w:r>
    </w:p>
  </w:endnote>
  <w:endnote w:id="64">
    <w:p w14:paraId="4966B772" w14:textId="02E58F0E"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Pew Research Center, « Many teachers are uncertain about the use of AI tools in K-12 education », Pew Research Center, 14 mai 2024. </w:t>
      </w:r>
    </w:p>
  </w:endnote>
  <w:endnote w:id="65">
    <w:p w14:paraId="04986A08" w14:textId="2A5FECF8"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H. Bastani, O. Bastani,</w:t>
      </w:r>
      <w:r w:rsidRPr="003E66DC">
        <w:rPr>
          <w:rFonts w:ascii="Times New Roman" w:hAnsi="Times New Roman" w:cs="Times New Roman"/>
          <w:spacing w:val="-4"/>
          <w:lang w:val="en-US"/>
        </w:rPr>
        <w:t xml:space="preserve"> </w:t>
      </w:r>
      <w:r w:rsidRPr="003E66DC">
        <w:rPr>
          <w:rFonts w:ascii="Times New Roman" w:hAnsi="Times New Roman" w:cs="Times New Roman"/>
          <w:i/>
          <w:spacing w:val="-4"/>
          <w:lang w:val="en-US"/>
        </w:rPr>
        <w:t xml:space="preserve">et al., </w:t>
      </w:r>
      <w:r w:rsidRPr="003E66DC">
        <w:rPr>
          <w:rFonts w:ascii="Times New Roman" w:hAnsi="Times New Roman" w:cs="Times New Roman"/>
          <w:lang w:val="en-US"/>
        </w:rPr>
        <w:t>«</w:t>
      </w:r>
      <w:r w:rsidRPr="003E66DC">
        <w:rPr>
          <w:rFonts w:ascii="Times New Roman" w:hAnsi="Times New Roman" w:cs="Times New Roman"/>
          <w:spacing w:val="-1"/>
          <w:lang w:val="en-US"/>
        </w:rPr>
        <w:t> </w:t>
      </w:r>
      <w:r w:rsidRPr="003E66DC">
        <w:rPr>
          <w:rFonts w:ascii="Times New Roman" w:hAnsi="Times New Roman" w:cs="Times New Roman"/>
          <w:lang w:val="en-US"/>
        </w:rPr>
        <w:t>Generative</w:t>
      </w:r>
      <w:r w:rsidRPr="003E66DC">
        <w:rPr>
          <w:rFonts w:ascii="Times New Roman" w:hAnsi="Times New Roman" w:cs="Times New Roman"/>
          <w:spacing w:val="-4"/>
          <w:lang w:val="en-US"/>
        </w:rPr>
        <w:t xml:space="preserve"> </w:t>
      </w:r>
      <w:r w:rsidRPr="003E66DC">
        <w:rPr>
          <w:rFonts w:ascii="Times New Roman" w:hAnsi="Times New Roman" w:cs="Times New Roman"/>
          <w:lang w:val="en-US"/>
        </w:rPr>
        <w:t>AI can harm learning</w:t>
      </w:r>
      <w:r w:rsidRPr="003E66DC">
        <w:rPr>
          <w:rFonts w:ascii="Times New Roman" w:hAnsi="Times New Roman" w:cs="Times New Roman"/>
          <w:spacing w:val="-1"/>
          <w:lang w:val="en-US"/>
        </w:rPr>
        <w:t> </w:t>
      </w:r>
      <w:r w:rsidRPr="003E66DC">
        <w:rPr>
          <w:rFonts w:ascii="Times New Roman" w:hAnsi="Times New Roman" w:cs="Times New Roman"/>
          <w:lang w:val="en-US"/>
        </w:rPr>
        <w:t xml:space="preserve">», </w:t>
      </w:r>
      <w:r w:rsidRPr="003E66DC">
        <w:rPr>
          <w:rFonts w:ascii="Times New Roman" w:hAnsi="Times New Roman" w:cs="Times New Roman"/>
          <w:i/>
          <w:lang w:val="en-US"/>
        </w:rPr>
        <w:t>Social Science Research Network</w:t>
      </w:r>
      <w:r w:rsidRPr="003E66DC">
        <w:rPr>
          <w:rFonts w:ascii="Times New Roman" w:hAnsi="Times New Roman" w:cs="Times New Roman"/>
          <w:lang w:val="en-US"/>
        </w:rPr>
        <w:t>, 4895486, 15 juillet 2024.</w:t>
      </w:r>
    </w:p>
  </w:endnote>
  <w:endnote w:id="66">
    <w:p w14:paraId="662871AC" w14:textId="1082C638"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w:t>
      </w:r>
      <w:r w:rsidRPr="003E66DC">
        <w:rPr>
          <w:rFonts w:ascii="Times New Roman" w:hAnsi="Times New Roman" w:cs="Times New Roman"/>
          <w:spacing w:val="-2"/>
          <w:w w:val="105"/>
          <w:lang w:val="en-US"/>
        </w:rPr>
        <w:t xml:space="preserve"> Martin E. De Simone, </w:t>
      </w:r>
      <w:r w:rsidRPr="003E66DC">
        <w:rPr>
          <w:rFonts w:ascii="Times New Roman" w:hAnsi="Times New Roman" w:cs="Times New Roman"/>
          <w:i/>
          <w:spacing w:val="-2"/>
          <w:w w:val="105"/>
          <w:lang w:val="en-US"/>
        </w:rPr>
        <w:t>et al.</w:t>
      </w:r>
      <w:r w:rsidRPr="003E66DC">
        <w:rPr>
          <w:rFonts w:ascii="Times New Roman" w:hAnsi="Times New Roman" w:cs="Times New Roman"/>
          <w:spacing w:val="-2"/>
          <w:w w:val="105"/>
          <w:lang w:val="en-US"/>
        </w:rPr>
        <w:t>, « From chalkboards to chatbots : Transforming learning in Nigeria, one prompt at a time », World Bank Blogs, 9 janvier 2025.</w:t>
      </w:r>
    </w:p>
  </w:endnote>
  <w:endnote w:id="67">
    <w:p w14:paraId="389DB93D" w14:textId="510F6FF8"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w:t>
      </w:r>
      <w:r w:rsidRPr="003E66DC">
        <w:rPr>
          <w:rFonts w:ascii="Times New Roman" w:hAnsi="Times New Roman" w:cs="Times New Roman"/>
          <w:spacing w:val="-2"/>
          <w:lang w:val="en-US"/>
        </w:rPr>
        <w:t>Georgia Gowing, Macquarie University, « Reading on screens instead of paper is a less effective way to absorb and retain information, suggests research », Phys Org, 6 février 2024.</w:t>
      </w:r>
    </w:p>
  </w:endnote>
  <w:endnote w:id="68">
    <w:p w14:paraId="15D82644" w14:textId="430D09F0"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O. Demirci, J. Hannane, et X. Zhu, «</w:t>
      </w:r>
      <w:r w:rsidRPr="003E66DC">
        <w:rPr>
          <w:rFonts w:ascii="Times New Roman" w:hAnsi="Times New Roman" w:cs="Times New Roman"/>
          <w:spacing w:val="-2"/>
          <w:lang w:val="en-US"/>
        </w:rPr>
        <w:t> </w:t>
      </w:r>
      <w:r w:rsidRPr="003E66DC">
        <w:rPr>
          <w:rFonts w:ascii="Times New Roman" w:hAnsi="Times New Roman" w:cs="Times New Roman"/>
          <w:lang w:val="en-US"/>
        </w:rPr>
        <w:t>Who Is AI Replacing? The Impact of Generative AI on Online Freelancing Platforms », SSRN, 15 octobre 2023.</w:t>
      </w:r>
    </w:p>
  </w:endnote>
  <w:endnote w:id="69">
    <w:p w14:paraId="6C794675" w14:textId="46ACEA4F"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T. Eloundou, S. Manning, </w:t>
      </w:r>
      <w:r w:rsidRPr="003E66DC">
        <w:rPr>
          <w:rFonts w:ascii="Times New Roman" w:hAnsi="Times New Roman" w:cs="Times New Roman"/>
          <w:i/>
          <w:lang w:val="en-US"/>
        </w:rPr>
        <w:t xml:space="preserve">et al., </w:t>
      </w:r>
      <w:r w:rsidRPr="003E66DC">
        <w:rPr>
          <w:rFonts w:ascii="Times New Roman" w:hAnsi="Times New Roman" w:cs="Times New Roman"/>
          <w:lang w:val="en-US"/>
        </w:rPr>
        <w:t>«</w:t>
      </w:r>
      <w:r w:rsidRPr="003E66DC">
        <w:rPr>
          <w:rFonts w:ascii="Times New Roman" w:hAnsi="Times New Roman" w:cs="Times New Roman"/>
          <w:spacing w:val="-4"/>
          <w:lang w:val="en-US"/>
        </w:rPr>
        <w:t> </w:t>
      </w:r>
      <w:r w:rsidRPr="003E66DC">
        <w:rPr>
          <w:rFonts w:ascii="Times New Roman" w:hAnsi="Times New Roman" w:cs="Times New Roman"/>
          <w:lang w:val="en-US"/>
        </w:rPr>
        <w:t>GPTs are GPTs:</w:t>
      </w:r>
      <w:r w:rsidRPr="003E66DC">
        <w:rPr>
          <w:rFonts w:ascii="Times New Roman" w:hAnsi="Times New Roman" w:cs="Times New Roman"/>
          <w:spacing w:val="-4"/>
          <w:lang w:val="en-US"/>
        </w:rPr>
        <w:t xml:space="preserve"> </w:t>
      </w:r>
      <w:r w:rsidRPr="003E66DC">
        <w:rPr>
          <w:rFonts w:ascii="Times New Roman" w:hAnsi="Times New Roman" w:cs="Times New Roman"/>
          <w:lang w:val="en-US"/>
        </w:rPr>
        <w:t>An early look at the labor market impact potential of large language models</w:t>
      </w:r>
      <w:r w:rsidRPr="003E66DC">
        <w:rPr>
          <w:rFonts w:ascii="Times New Roman" w:hAnsi="Times New Roman" w:cs="Times New Roman"/>
          <w:spacing w:val="-2"/>
          <w:lang w:val="en-US"/>
        </w:rPr>
        <w:t> </w:t>
      </w:r>
      <w:r w:rsidRPr="003E66DC">
        <w:rPr>
          <w:rFonts w:ascii="Times New Roman" w:hAnsi="Times New Roman" w:cs="Times New Roman"/>
          <w:lang w:val="en-US"/>
        </w:rPr>
        <w:t>», arXiv, 21 août 2023.</w:t>
      </w:r>
    </w:p>
  </w:endnote>
  <w:endnote w:id="70">
    <w:p w14:paraId="17253CEC" w14:textId="206E55F6"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rPr>
        <w:endnoteRef/>
      </w:r>
      <w:r w:rsidRPr="003E66DC">
        <w:rPr>
          <w:rFonts w:ascii="Times New Roman" w:hAnsi="Times New Roman" w:cs="Times New Roman"/>
          <w:lang w:val="en-US"/>
        </w:rPr>
        <w:t xml:space="preserve"> </w:t>
      </w:r>
      <w:r w:rsidRPr="003E66DC">
        <w:rPr>
          <w:rFonts w:ascii="Times New Roman" w:hAnsi="Times New Roman" w:cs="Times New Roman"/>
          <w:i/>
          <w:lang w:val="en-US"/>
        </w:rPr>
        <w:t>Cf.</w:t>
      </w:r>
      <w:r w:rsidRPr="003E66DC">
        <w:rPr>
          <w:rFonts w:ascii="Times New Roman" w:hAnsi="Times New Roman" w:cs="Times New Roman"/>
          <w:lang w:val="en-US"/>
        </w:rPr>
        <w:t xml:space="preserve"> F. Dell’Acqua </w:t>
      </w:r>
      <w:r w:rsidRPr="003E66DC">
        <w:rPr>
          <w:rFonts w:ascii="Times New Roman" w:hAnsi="Times New Roman" w:cs="Times New Roman"/>
          <w:i/>
          <w:lang w:val="en-US"/>
        </w:rPr>
        <w:t>et al.,</w:t>
      </w:r>
      <w:r w:rsidRPr="003E66DC">
        <w:rPr>
          <w:rFonts w:ascii="Times New Roman" w:hAnsi="Times New Roman" w:cs="Times New Roman"/>
          <w:lang w:val="en-US"/>
        </w:rPr>
        <w:t xml:space="preserve"> «</w:t>
      </w:r>
      <w:r w:rsidRPr="003E66DC">
        <w:rPr>
          <w:rFonts w:ascii="Times New Roman" w:hAnsi="Times New Roman" w:cs="Times New Roman"/>
          <w:spacing w:val="-3"/>
          <w:lang w:val="en-US"/>
        </w:rPr>
        <w:t> </w:t>
      </w:r>
      <w:r w:rsidRPr="003E66DC">
        <w:rPr>
          <w:rFonts w:ascii="Times New Roman" w:hAnsi="Times New Roman" w:cs="Times New Roman"/>
          <w:lang w:val="en-US"/>
        </w:rPr>
        <w:t>Navigating the jagged technological frontier : Field experimental evidence of the effects of AI on knowledge worker productivity and quality</w:t>
      </w:r>
      <w:r w:rsidRPr="003E66DC">
        <w:rPr>
          <w:rFonts w:ascii="Times New Roman" w:hAnsi="Times New Roman" w:cs="Times New Roman"/>
          <w:spacing w:val="-4"/>
          <w:lang w:val="en-US"/>
        </w:rPr>
        <w:t> </w:t>
      </w:r>
      <w:r w:rsidRPr="003E66DC">
        <w:rPr>
          <w:rFonts w:ascii="Times New Roman" w:hAnsi="Times New Roman" w:cs="Times New Roman"/>
          <w:lang w:val="en-US"/>
        </w:rPr>
        <w:t xml:space="preserve">», </w:t>
      </w:r>
      <w:r w:rsidRPr="003E66DC">
        <w:rPr>
          <w:rFonts w:ascii="Times New Roman" w:hAnsi="Times New Roman" w:cs="Times New Roman"/>
          <w:i/>
          <w:lang w:val="en-US"/>
        </w:rPr>
        <w:t>Social Science Research Network</w:t>
      </w:r>
      <w:r w:rsidRPr="003E66DC">
        <w:rPr>
          <w:rFonts w:ascii="Times New Roman" w:hAnsi="Times New Roman" w:cs="Times New Roman"/>
          <w:lang w:val="en-US"/>
        </w:rPr>
        <w:t>, 15 septembre 2023.</w:t>
      </w:r>
    </w:p>
  </w:endnote>
  <w:endnote w:id="71">
    <w:p w14:paraId="0A9EE7B4" w14:textId="5438E27D" w:rsidR="003175A3" w:rsidRPr="003E66DC" w:rsidRDefault="003175A3" w:rsidP="00650F7C">
      <w:pPr>
        <w:spacing w:before="44"/>
        <w:ind w:right="164" w:firstLine="0"/>
        <w:rPr>
          <w:rFonts w:ascii="Times New Roman" w:hAnsi="Times New Roman" w:cs="Times New Roman"/>
          <w:sz w:val="20"/>
          <w:szCs w:val="20"/>
          <w:lang w:val="en-US"/>
        </w:rPr>
      </w:pPr>
      <w:r w:rsidRPr="00633A11">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w:t>
      </w:r>
      <w:r w:rsidRPr="003E66DC">
        <w:rPr>
          <w:rFonts w:ascii="Times New Roman" w:hAnsi="Times New Roman" w:cs="Times New Roman"/>
          <w:w w:val="105"/>
          <w:sz w:val="20"/>
          <w:szCs w:val="20"/>
          <w:lang w:val="en-US"/>
        </w:rPr>
        <w:t xml:space="preserve">M. Martín-Retortillo et V. Pinilla, « On the causes of economic growth in Europe : Why did </w:t>
      </w:r>
      <w:r w:rsidRPr="003E66DC">
        <w:rPr>
          <w:rFonts w:ascii="Times New Roman" w:hAnsi="Times New Roman" w:cs="Times New Roman"/>
          <w:spacing w:val="-2"/>
          <w:w w:val="105"/>
          <w:sz w:val="20"/>
          <w:szCs w:val="20"/>
          <w:lang w:val="en-US"/>
        </w:rPr>
        <w:t>agricultural</w:t>
      </w:r>
      <w:r w:rsidRPr="003E66DC">
        <w:rPr>
          <w:rFonts w:ascii="Times New Roman" w:hAnsi="Times New Roman" w:cs="Times New Roman"/>
          <w:w w:val="105"/>
          <w:sz w:val="20"/>
          <w:szCs w:val="20"/>
          <w:lang w:val="en-US"/>
        </w:rPr>
        <w:t xml:space="preserve"> </w:t>
      </w:r>
      <w:r w:rsidRPr="003E66DC">
        <w:rPr>
          <w:rFonts w:ascii="Times New Roman" w:hAnsi="Times New Roman" w:cs="Times New Roman"/>
          <w:spacing w:val="-2"/>
          <w:w w:val="105"/>
          <w:sz w:val="20"/>
          <w:szCs w:val="20"/>
          <w:lang w:val="en-US"/>
        </w:rPr>
        <w:t>labour</w:t>
      </w:r>
      <w:r w:rsidRPr="003E66DC">
        <w:rPr>
          <w:rFonts w:ascii="Times New Roman" w:hAnsi="Times New Roman" w:cs="Times New Roman"/>
          <w:spacing w:val="-4"/>
          <w:w w:val="105"/>
          <w:sz w:val="20"/>
          <w:szCs w:val="20"/>
          <w:lang w:val="en-US"/>
        </w:rPr>
        <w:t xml:space="preserve"> </w:t>
      </w:r>
      <w:r w:rsidRPr="003E66DC">
        <w:rPr>
          <w:rFonts w:ascii="Times New Roman" w:hAnsi="Times New Roman" w:cs="Times New Roman"/>
          <w:spacing w:val="-2"/>
          <w:w w:val="105"/>
          <w:sz w:val="20"/>
          <w:szCs w:val="20"/>
          <w:lang w:val="en-US"/>
        </w:rPr>
        <w:t>productivity</w:t>
      </w:r>
      <w:r w:rsidRPr="003E66DC">
        <w:rPr>
          <w:rFonts w:ascii="Times New Roman" w:hAnsi="Times New Roman" w:cs="Times New Roman"/>
          <w:spacing w:val="-4"/>
          <w:w w:val="105"/>
          <w:sz w:val="20"/>
          <w:szCs w:val="20"/>
          <w:lang w:val="en-US"/>
        </w:rPr>
        <w:t xml:space="preserve"> </w:t>
      </w:r>
      <w:r w:rsidRPr="003E66DC">
        <w:rPr>
          <w:rFonts w:ascii="Times New Roman" w:hAnsi="Times New Roman" w:cs="Times New Roman"/>
          <w:spacing w:val="-2"/>
          <w:w w:val="105"/>
          <w:sz w:val="20"/>
          <w:szCs w:val="20"/>
          <w:lang w:val="en-US"/>
        </w:rPr>
        <w:t>not</w:t>
      </w:r>
      <w:r w:rsidRPr="003E66DC">
        <w:rPr>
          <w:rFonts w:ascii="Times New Roman" w:hAnsi="Times New Roman" w:cs="Times New Roman"/>
          <w:spacing w:val="-4"/>
          <w:w w:val="105"/>
          <w:sz w:val="20"/>
          <w:szCs w:val="20"/>
          <w:lang w:val="en-US"/>
        </w:rPr>
        <w:t xml:space="preserve"> </w:t>
      </w:r>
      <w:r w:rsidRPr="003E66DC">
        <w:rPr>
          <w:rFonts w:ascii="Times New Roman" w:hAnsi="Times New Roman" w:cs="Times New Roman"/>
          <w:spacing w:val="-2"/>
          <w:w w:val="105"/>
          <w:sz w:val="20"/>
          <w:szCs w:val="20"/>
          <w:lang w:val="en-US"/>
        </w:rPr>
        <w:t>converge</w:t>
      </w:r>
      <w:r w:rsidRPr="003E66DC">
        <w:rPr>
          <w:rFonts w:ascii="Times New Roman" w:hAnsi="Times New Roman" w:cs="Times New Roman"/>
          <w:spacing w:val="-4"/>
          <w:w w:val="105"/>
          <w:sz w:val="20"/>
          <w:szCs w:val="20"/>
          <w:lang w:val="en-US"/>
        </w:rPr>
        <w:t xml:space="preserve"> </w:t>
      </w:r>
      <w:r w:rsidRPr="003E66DC">
        <w:rPr>
          <w:rFonts w:ascii="Times New Roman" w:hAnsi="Times New Roman" w:cs="Times New Roman"/>
          <w:spacing w:val="-2"/>
          <w:w w:val="105"/>
          <w:sz w:val="20"/>
          <w:szCs w:val="20"/>
          <w:lang w:val="en-US"/>
        </w:rPr>
        <w:t>between</w:t>
      </w:r>
      <w:r w:rsidRPr="003E66DC">
        <w:rPr>
          <w:rFonts w:ascii="Times New Roman" w:hAnsi="Times New Roman" w:cs="Times New Roman"/>
          <w:spacing w:val="-4"/>
          <w:w w:val="105"/>
          <w:sz w:val="20"/>
          <w:szCs w:val="20"/>
          <w:lang w:val="en-US"/>
        </w:rPr>
        <w:t xml:space="preserve"> </w:t>
      </w:r>
      <w:r w:rsidRPr="003E66DC">
        <w:rPr>
          <w:rFonts w:ascii="Times New Roman" w:hAnsi="Times New Roman" w:cs="Times New Roman"/>
          <w:spacing w:val="-2"/>
          <w:w w:val="105"/>
          <w:sz w:val="20"/>
          <w:szCs w:val="20"/>
          <w:lang w:val="en-US"/>
        </w:rPr>
        <w:t>1950</w:t>
      </w:r>
      <w:r w:rsidRPr="003E66DC">
        <w:rPr>
          <w:rFonts w:ascii="Times New Roman" w:hAnsi="Times New Roman" w:cs="Times New Roman"/>
          <w:spacing w:val="-4"/>
          <w:w w:val="105"/>
          <w:sz w:val="20"/>
          <w:szCs w:val="20"/>
          <w:lang w:val="en-US"/>
        </w:rPr>
        <w:t xml:space="preserve"> </w:t>
      </w:r>
      <w:r w:rsidRPr="003E66DC">
        <w:rPr>
          <w:rFonts w:ascii="Times New Roman" w:hAnsi="Times New Roman" w:cs="Times New Roman"/>
          <w:spacing w:val="-2"/>
          <w:w w:val="105"/>
          <w:sz w:val="20"/>
          <w:szCs w:val="20"/>
          <w:lang w:val="en-US"/>
        </w:rPr>
        <w:t>and</w:t>
      </w:r>
      <w:r w:rsidRPr="003E66DC">
        <w:rPr>
          <w:rFonts w:ascii="Times New Roman" w:hAnsi="Times New Roman" w:cs="Times New Roman"/>
          <w:spacing w:val="-4"/>
          <w:w w:val="105"/>
          <w:sz w:val="20"/>
          <w:szCs w:val="20"/>
          <w:lang w:val="en-US"/>
        </w:rPr>
        <w:t xml:space="preserve"> </w:t>
      </w:r>
      <w:r w:rsidRPr="003E66DC">
        <w:rPr>
          <w:rFonts w:ascii="Times New Roman" w:hAnsi="Times New Roman" w:cs="Times New Roman"/>
          <w:spacing w:val="-2"/>
          <w:w w:val="105"/>
          <w:sz w:val="20"/>
          <w:szCs w:val="20"/>
          <w:lang w:val="en-US"/>
        </w:rPr>
        <w:t>2005 ?</w:t>
      </w:r>
      <w:r w:rsidRPr="003E66DC">
        <w:rPr>
          <w:rFonts w:ascii="Times New Roman" w:hAnsi="Times New Roman" w:cs="Times New Roman"/>
          <w:spacing w:val="-12"/>
          <w:w w:val="105"/>
          <w:sz w:val="20"/>
          <w:szCs w:val="20"/>
          <w:lang w:val="en-US"/>
        </w:rPr>
        <w:t> </w:t>
      </w:r>
      <w:r w:rsidRPr="003E66DC">
        <w:rPr>
          <w:rFonts w:ascii="Times New Roman" w:hAnsi="Times New Roman" w:cs="Times New Roman"/>
          <w:spacing w:val="-2"/>
          <w:w w:val="105"/>
          <w:sz w:val="20"/>
          <w:szCs w:val="20"/>
          <w:lang w:val="en-US"/>
        </w:rPr>
        <w:t>»,</w:t>
      </w:r>
      <w:r w:rsidRPr="003E66DC">
        <w:rPr>
          <w:rFonts w:ascii="Times New Roman" w:hAnsi="Times New Roman" w:cs="Times New Roman"/>
          <w:spacing w:val="-3"/>
          <w:w w:val="105"/>
          <w:sz w:val="20"/>
          <w:szCs w:val="20"/>
          <w:lang w:val="en-US"/>
        </w:rPr>
        <w:t xml:space="preserve"> </w:t>
      </w:r>
      <w:r w:rsidRPr="003E66DC">
        <w:rPr>
          <w:rFonts w:ascii="Times New Roman" w:hAnsi="Times New Roman" w:cs="Times New Roman"/>
          <w:i/>
          <w:spacing w:val="-2"/>
          <w:w w:val="105"/>
          <w:sz w:val="20"/>
          <w:szCs w:val="20"/>
          <w:lang w:val="en-US"/>
        </w:rPr>
        <w:t>Cliometrica</w:t>
      </w:r>
      <w:r w:rsidRPr="003E66DC">
        <w:rPr>
          <w:rFonts w:ascii="Times New Roman" w:hAnsi="Times New Roman" w:cs="Times New Roman"/>
          <w:spacing w:val="-2"/>
          <w:w w:val="105"/>
          <w:sz w:val="20"/>
          <w:szCs w:val="20"/>
          <w:lang w:val="en-US"/>
        </w:rPr>
        <w:t>,</w:t>
      </w:r>
      <w:r w:rsidRPr="003E66DC">
        <w:rPr>
          <w:rFonts w:ascii="Times New Roman" w:hAnsi="Times New Roman" w:cs="Times New Roman"/>
          <w:spacing w:val="-4"/>
          <w:w w:val="105"/>
          <w:sz w:val="20"/>
          <w:szCs w:val="20"/>
          <w:lang w:val="en-US"/>
        </w:rPr>
        <w:t xml:space="preserve"> </w:t>
      </w:r>
      <w:r w:rsidRPr="003E66DC">
        <w:rPr>
          <w:rFonts w:ascii="Times New Roman" w:hAnsi="Times New Roman" w:cs="Times New Roman"/>
          <w:spacing w:val="-2"/>
          <w:w w:val="105"/>
          <w:sz w:val="20"/>
          <w:szCs w:val="20"/>
          <w:lang w:val="en-US"/>
        </w:rPr>
        <w:t>vol.</w:t>
      </w:r>
      <w:r w:rsidRPr="003E66DC">
        <w:rPr>
          <w:rFonts w:ascii="Times New Roman" w:hAnsi="Times New Roman" w:cs="Times New Roman"/>
          <w:spacing w:val="-4"/>
          <w:w w:val="105"/>
          <w:sz w:val="20"/>
          <w:szCs w:val="20"/>
          <w:lang w:val="en-US"/>
        </w:rPr>
        <w:t xml:space="preserve"> </w:t>
      </w:r>
      <w:r w:rsidRPr="003E66DC">
        <w:rPr>
          <w:rFonts w:ascii="Times New Roman" w:hAnsi="Times New Roman" w:cs="Times New Roman"/>
          <w:spacing w:val="-2"/>
          <w:w w:val="105"/>
          <w:sz w:val="20"/>
          <w:szCs w:val="20"/>
          <w:lang w:val="en-US"/>
        </w:rPr>
        <w:t>9,</w:t>
      </w:r>
      <w:r w:rsidRPr="003E66DC">
        <w:rPr>
          <w:rFonts w:ascii="Times New Roman" w:hAnsi="Times New Roman" w:cs="Times New Roman"/>
          <w:spacing w:val="-4"/>
          <w:w w:val="105"/>
          <w:sz w:val="20"/>
          <w:szCs w:val="20"/>
          <w:lang w:val="en-US"/>
        </w:rPr>
        <w:t xml:space="preserve"> </w:t>
      </w:r>
      <w:r w:rsidRPr="003E66DC">
        <w:rPr>
          <w:rFonts w:ascii="Times New Roman" w:hAnsi="Times New Roman" w:cs="Times New Roman"/>
          <w:spacing w:val="-2"/>
          <w:w w:val="105"/>
          <w:sz w:val="20"/>
          <w:szCs w:val="20"/>
          <w:lang w:val="en-US"/>
        </w:rPr>
        <w:t>n</w:t>
      </w:r>
      <w:r w:rsidRPr="00650F7C">
        <w:rPr>
          <w:rFonts w:ascii="Times New Roman" w:hAnsi="Times New Roman" w:cs="Times New Roman"/>
          <w:spacing w:val="-2"/>
          <w:w w:val="105"/>
          <w:sz w:val="20"/>
          <w:szCs w:val="20"/>
        </w:rPr>
        <w:t>ᵒ</w:t>
      </w:r>
      <w:r w:rsidRPr="003E66DC">
        <w:rPr>
          <w:rFonts w:ascii="Times New Roman" w:hAnsi="Times New Roman" w:cs="Times New Roman"/>
          <w:w w:val="105"/>
          <w:sz w:val="20"/>
          <w:szCs w:val="20"/>
          <w:lang w:val="en-US"/>
        </w:rPr>
        <w:t xml:space="preserve"> </w:t>
      </w:r>
      <w:r w:rsidRPr="003E66DC">
        <w:rPr>
          <w:rFonts w:ascii="Times New Roman" w:hAnsi="Times New Roman" w:cs="Times New Roman"/>
          <w:spacing w:val="-2"/>
          <w:w w:val="105"/>
          <w:sz w:val="20"/>
          <w:szCs w:val="20"/>
          <w:lang w:val="en-US"/>
        </w:rPr>
        <w:t>3,</w:t>
      </w:r>
      <w:r w:rsidRPr="003E66DC">
        <w:rPr>
          <w:rFonts w:ascii="Times New Roman" w:hAnsi="Times New Roman" w:cs="Times New Roman"/>
          <w:spacing w:val="-4"/>
          <w:w w:val="105"/>
          <w:sz w:val="20"/>
          <w:szCs w:val="20"/>
          <w:lang w:val="en-US"/>
        </w:rPr>
        <w:t xml:space="preserve"> </w:t>
      </w:r>
      <w:r w:rsidRPr="003E66DC">
        <w:rPr>
          <w:rFonts w:ascii="Times New Roman" w:hAnsi="Times New Roman" w:cs="Times New Roman"/>
          <w:spacing w:val="-2"/>
          <w:w w:val="105"/>
          <w:sz w:val="20"/>
          <w:szCs w:val="20"/>
          <w:lang w:val="en-US"/>
        </w:rPr>
        <w:t xml:space="preserve">p. </w:t>
      </w:r>
      <w:r w:rsidRPr="003E66DC">
        <w:rPr>
          <w:rFonts w:ascii="Times New Roman" w:hAnsi="Times New Roman" w:cs="Times New Roman"/>
          <w:w w:val="105"/>
          <w:sz w:val="20"/>
          <w:szCs w:val="20"/>
          <w:lang w:val="en-US"/>
        </w:rPr>
        <w:t>359</w:t>
      </w:r>
      <w:r w:rsidRPr="003E66DC">
        <w:rPr>
          <w:rFonts w:ascii="Times New Roman" w:hAnsi="Times New Roman" w:cs="Times New Roman"/>
          <w:sz w:val="20"/>
          <w:szCs w:val="20"/>
          <w:lang w:val="en-US"/>
        </w:rPr>
        <w:noBreakHyphen/>
      </w:r>
      <w:r w:rsidRPr="003E66DC">
        <w:rPr>
          <w:rFonts w:ascii="Times New Roman" w:hAnsi="Times New Roman" w:cs="Times New Roman"/>
          <w:w w:val="105"/>
          <w:sz w:val="20"/>
          <w:szCs w:val="20"/>
          <w:lang w:val="en-US"/>
        </w:rPr>
        <w:t>396,</w:t>
      </w:r>
      <w:r w:rsidRPr="003E66DC">
        <w:rPr>
          <w:rFonts w:ascii="Times New Roman" w:hAnsi="Times New Roman" w:cs="Times New Roman"/>
          <w:spacing w:val="-8"/>
          <w:w w:val="105"/>
          <w:sz w:val="20"/>
          <w:szCs w:val="20"/>
          <w:lang w:val="en-US"/>
        </w:rPr>
        <w:t xml:space="preserve"> </w:t>
      </w:r>
      <w:r w:rsidRPr="003E66DC">
        <w:rPr>
          <w:rFonts w:ascii="Times New Roman" w:hAnsi="Times New Roman" w:cs="Times New Roman"/>
          <w:w w:val="105"/>
          <w:sz w:val="20"/>
          <w:szCs w:val="20"/>
          <w:lang w:val="en-US"/>
        </w:rPr>
        <w:t>sept.</w:t>
      </w:r>
      <w:r w:rsidRPr="003E66DC">
        <w:rPr>
          <w:rFonts w:ascii="Times New Roman" w:hAnsi="Times New Roman" w:cs="Times New Roman"/>
          <w:spacing w:val="-8"/>
          <w:w w:val="105"/>
          <w:sz w:val="20"/>
          <w:szCs w:val="20"/>
          <w:lang w:val="en-US"/>
        </w:rPr>
        <w:t xml:space="preserve"> </w:t>
      </w:r>
      <w:r w:rsidRPr="003E66DC">
        <w:rPr>
          <w:rFonts w:ascii="Times New Roman" w:hAnsi="Times New Roman" w:cs="Times New Roman"/>
          <w:w w:val="105"/>
          <w:sz w:val="20"/>
          <w:szCs w:val="20"/>
          <w:lang w:val="en-US"/>
        </w:rPr>
        <w:t>2015</w:t>
      </w:r>
      <w:r w:rsidRPr="003E66DC">
        <w:rPr>
          <w:rFonts w:ascii="Times New Roman" w:hAnsi="Times New Roman" w:cs="Times New Roman"/>
          <w:spacing w:val="-8"/>
          <w:w w:val="105"/>
          <w:sz w:val="20"/>
          <w:szCs w:val="20"/>
          <w:lang w:val="en-US"/>
        </w:rPr>
        <w:t>.</w:t>
      </w:r>
    </w:p>
  </w:endnote>
  <w:endnote w:id="72">
    <w:p w14:paraId="51579A0B" w14:textId="198FAC9A" w:rsidR="003175A3" w:rsidRPr="003E66DC" w:rsidRDefault="003175A3" w:rsidP="003175A3">
      <w:pPr>
        <w:spacing w:before="44"/>
        <w:ind w:right="164" w:firstLine="0"/>
        <w:rPr>
          <w:rFonts w:ascii="Times New Roman" w:hAnsi="Times New Roman" w:cs="Times New Roman"/>
          <w:sz w:val="20"/>
          <w:szCs w:val="20"/>
          <w:lang w:val="en-US"/>
        </w:rPr>
      </w:pPr>
      <w:r w:rsidRPr="003175A3">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w:t>
      </w:r>
      <w:r w:rsidRPr="003E66DC">
        <w:rPr>
          <w:rFonts w:ascii="Times New Roman" w:hAnsi="Times New Roman" w:cs="Times New Roman"/>
          <w:w w:val="105"/>
          <w:sz w:val="20"/>
          <w:szCs w:val="20"/>
          <w:lang w:val="en-US"/>
        </w:rPr>
        <w:t xml:space="preserve">M. Martín-Retortillo et V. Pinilla, « On the causes of economic growth in Europe : Why did </w:t>
      </w:r>
      <w:r w:rsidRPr="003E66DC">
        <w:rPr>
          <w:rFonts w:ascii="Times New Roman" w:hAnsi="Times New Roman" w:cs="Times New Roman"/>
          <w:spacing w:val="-2"/>
          <w:w w:val="105"/>
          <w:sz w:val="20"/>
          <w:szCs w:val="20"/>
          <w:lang w:val="en-US"/>
        </w:rPr>
        <w:t>agricultural</w:t>
      </w:r>
      <w:r w:rsidRPr="003E66DC">
        <w:rPr>
          <w:rFonts w:ascii="Times New Roman" w:hAnsi="Times New Roman" w:cs="Times New Roman"/>
          <w:w w:val="105"/>
          <w:sz w:val="20"/>
          <w:szCs w:val="20"/>
          <w:lang w:val="en-US"/>
        </w:rPr>
        <w:t xml:space="preserve"> </w:t>
      </w:r>
      <w:r w:rsidRPr="003E66DC">
        <w:rPr>
          <w:rFonts w:ascii="Times New Roman" w:hAnsi="Times New Roman" w:cs="Times New Roman"/>
          <w:spacing w:val="-2"/>
          <w:w w:val="105"/>
          <w:sz w:val="20"/>
          <w:szCs w:val="20"/>
          <w:lang w:val="en-US"/>
        </w:rPr>
        <w:t>labour</w:t>
      </w:r>
      <w:r w:rsidRPr="003E66DC">
        <w:rPr>
          <w:rFonts w:ascii="Times New Roman" w:hAnsi="Times New Roman" w:cs="Times New Roman"/>
          <w:spacing w:val="-4"/>
          <w:w w:val="105"/>
          <w:sz w:val="20"/>
          <w:szCs w:val="20"/>
          <w:lang w:val="en-US"/>
        </w:rPr>
        <w:t xml:space="preserve"> </w:t>
      </w:r>
      <w:r w:rsidRPr="003E66DC">
        <w:rPr>
          <w:rFonts w:ascii="Times New Roman" w:hAnsi="Times New Roman" w:cs="Times New Roman"/>
          <w:spacing w:val="-2"/>
          <w:w w:val="105"/>
          <w:sz w:val="20"/>
          <w:szCs w:val="20"/>
          <w:lang w:val="en-US"/>
        </w:rPr>
        <w:t>productivity</w:t>
      </w:r>
      <w:r w:rsidRPr="003E66DC">
        <w:rPr>
          <w:rFonts w:ascii="Times New Roman" w:hAnsi="Times New Roman" w:cs="Times New Roman"/>
          <w:spacing w:val="-4"/>
          <w:w w:val="105"/>
          <w:sz w:val="20"/>
          <w:szCs w:val="20"/>
          <w:lang w:val="en-US"/>
        </w:rPr>
        <w:t xml:space="preserve"> </w:t>
      </w:r>
      <w:r w:rsidRPr="003E66DC">
        <w:rPr>
          <w:rFonts w:ascii="Times New Roman" w:hAnsi="Times New Roman" w:cs="Times New Roman"/>
          <w:spacing w:val="-2"/>
          <w:w w:val="105"/>
          <w:sz w:val="20"/>
          <w:szCs w:val="20"/>
          <w:lang w:val="en-US"/>
        </w:rPr>
        <w:t>not</w:t>
      </w:r>
      <w:r w:rsidRPr="003E66DC">
        <w:rPr>
          <w:rFonts w:ascii="Times New Roman" w:hAnsi="Times New Roman" w:cs="Times New Roman"/>
          <w:spacing w:val="-4"/>
          <w:w w:val="105"/>
          <w:sz w:val="20"/>
          <w:szCs w:val="20"/>
          <w:lang w:val="en-US"/>
        </w:rPr>
        <w:t xml:space="preserve"> </w:t>
      </w:r>
      <w:r w:rsidRPr="003E66DC">
        <w:rPr>
          <w:rFonts w:ascii="Times New Roman" w:hAnsi="Times New Roman" w:cs="Times New Roman"/>
          <w:spacing w:val="-2"/>
          <w:w w:val="105"/>
          <w:sz w:val="20"/>
          <w:szCs w:val="20"/>
          <w:lang w:val="en-US"/>
        </w:rPr>
        <w:t>converge</w:t>
      </w:r>
      <w:r w:rsidRPr="003E66DC">
        <w:rPr>
          <w:rFonts w:ascii="Times New Roman" w:hAnsi="Times New Roman" w:cs="Times New Roman"/>
          <w:spacing w:val="-4"/>
          <w:w w:val="105"/>
          <w:sz w:val="20"/>
          <w:szCs w:val="20"/>
          <w:lang w:val="en-US"/>
        </w:rPr>
        <w:t xml:space="preserve"> </w:t>
      </w:r>
      <w:r w:rsidRPr="003E66DC">
        <w:rPr>
          <w:rFonts w:ascii="Times New Roman" w:hAnsi="Times New Roman" w:cs="Times New Roman"/>
          <w:spacing w:val="-2"/>
          <w:w w:val="105"/>
          <w:sz w:val="20"/>
          <w:szCs w:val="20"/>
          <w:lang w:val="en-US"/>
        </w:rPr>
        <w:t>between</w:t>
      </w:r>
      <w:r w:rsidRPr="003E66DC">
        <w:rPr>
          <w:rFonts w:ascii="Times New Roman" w:hAnsi="Times New Roman" w:cs="Times New Roman"/>
          <w:spacing w:val="-4"/>
          <w:w w:val="105"/>
          <w:sz w:val="20"/>
          <w:szCs w:val="20"/>
          <w:lang w:val="en-US"/>
        </w:rPr>
        <w:t xml:space="preserve"> </w:t>
      </w:r>
      <w:r w:rsidRPr="003E66DC">
        <w:rPr>
          <w:rFonts w:ascii="Times New Roman" w:hAnsi="Times New Roman" w:cs="Times New Roman"/>
          <w:spacing w:val="-2"/>
          <w:w w:val="105"/>
          <w:sz w:val="20"/>
          <w:szCs w:val="20"/>
          <w:lang w:val="en-US"/>
        </w:rPr>
        <w:t>1950</w:t>
      </w:r>
      <w:r w:rsidRPr="003E66DC">
        <w:rPr>
          <w:rFonts w:ascii="Times New Roman" w:hAnsi="Times New Roman" w:cs="Times New Roman"/>
          <w:spacing w:val="-4"/>
          <w:w w:val="105"/>
          <w:sz w:val="20"/>
          <w:szCs w:val="20"/>
          <w:lang w:val="en-US"/>
        </w:rPr>
        <w:t xml:space="preserve"> </w:t>
      </w:r>
      <w:r w:rsidRPr="003E66DC">
        <w:rPr>
          <w:rFonts w:ascii="Times New Roman" w:hAnsi="Times New Roman" w:cs="Times New Roman"/>
          <w:spacing w:val="-2"/>
          <w:w w:val="105"/>
          <w:sz w:val="20"/>
          <w:szCs w:val="20"/>
          <w:lang w:val="en-US"/>
        </w:rPr>
        <w:t>and</w:t>
      </w:r>
      <w:r w:rsidRPr="003E66DC">
        <w:rPr>
          <w:rFonts w:ascii="Times New Roman" w:hAnsi="Times New Roman" w:cs="Times New Roman"/>
          <w:spacing w:val="-4"/>
          <w:w w:val="105"/>
          <w:sz w:val="20"/>
          <w:szCs w:val="20"/>
          <w:lang w:val="en-US"/>
        </w:rPr>
        <w:t xml:space="preserve"> </w:t>
      </w:r>
      <w:r w:rsidRPr="003E66DC">
        <w:rPr>
          <w:rFonts w:ascii="Times New Roman" w:hAnsi="Times New Roman" w:cs="Times New Roman"/>
          <w:spacing w:val="-2"/>
          <w:w w:val="105"/>
          <w:sz w:val="20"/>
          <w:szCs w:val="20"/>
          <w:lang w:val="en-US"/>
        </w:rPr>
        <w:t>2005 ?</w:t>
      </w:r>
      <w:r w:rsidRPr="003E66DC">
        <w:rPr>
          <w:rFonts w:ascii="Times New Roman" w:hAnsi="Times New Roman" w:cs="Times New Roman"/>
          <w:spacing w:val="-12"/>
          <w:w w:val="105"/>
          <w:sz w:val="20"/>
          <w:szCs w:val="20"/>
          <w:lang w:val="en-US"/>
        </w:rPr>
        <w:t> </w:t>
      </w:r>
      <w:r w:rsidRPr="003E66DC">
        <w:rPr>
          <w:rFonts w:ascii="Times New Roman" w:hAnsi="Times New Roman" w:cs="Times New Roman"/>
          <w:spacing w:val="-2"/>
          <w:w w:val="105"/>
          <w:sz w:val="20"/>
          <w:szCs w:val="20"/>
          <w:lang w:val="en-US"/>
        </w:rPr>
        <w:t>»,</w:t>
      </w:r>
      <w:r w:rsidRPr="003E66DC">
        <w:rPr>
          <w:rFonts w:ascii="Times New Roman" w:hAnsi="Times New Roman" w:cs="Times New Roman"/>
          <w:spacing w:val="-3"/>
          <w:w w:val="105"/>
          <w:sz w:val="20"/>
          <w:szCs w:val="20"/>
          <w:lang w:val="en-US"/>
        </w:rPr>
        <w:t xml:space="preserve"> </w:t>
      </w:r>
      <w:r w:rsidRPr="003E66DC">
        <w:rPr>
          <w:rFonts w:ascii="Times New Roman" w:hAnsi="Times New Roman" w:cs="Times New Roman"/>
          <w:i/>
          <w:spacing w:val="-2"/>
          <w:w w:val="105"/>
          <w:sz w:val="20"/>
          <w:szCs w:val="20"/>
          <w:lang w:val="en-US"/>
        </w:rPr>
        <w:t>Cliometrica</w:t>
      </w:r>
      <w:r w:rsidRPr="003E66DC">
        <w:rPr>
          <w:rFonts w:ascii="Times New Roman" w:hAnsi="Times New Roman" w:cs="Times New Roman"/>
          <w:spacing w:val="-2"/>
          <w:w w:val="105"/>
          <w:sz w:val="20"/>
          <w:szCs w:val="20"/>
          <w:lang w:val="en-US"/>
        </w:rPr>
        <w:t>,</w:t>
      </w:r>
      <w:r w:rsidRPr="003E66DC">
        <w:rPr>
          <w:rFonts w:ascii="Times New Roman" w:hAnsi="Times New Roman" w:cs="Times New Roman"/>
          <w:spacing w:val="-4"/>
          <w:w w:val="105"/>
          <w:sz w:val="20"/>
          <w:szCs w:val="20"/>
          <w:lang w:val="en-US"/>
        </w:rPr>
        <w:t xml:space="preserve"> </w:t>
      </w:r>
      <w:r w:rsidRPr="003E66DC">
        <w:rPr>
          <w:rFonts w:ascii="Times New Roman" w:hAnsi="Times New Roman" w:cs="Times New Roman"/>
          <w:spacing w:val="-2"/>
          <w:w w:val="105"/>
          <w:sz w:val="20"/>
          <w:szCs w:val="20"/>
          <w:lang w:val="en-US"/>
        </w:rPr>
        <w:t>vol.</w:t>
      </w:r>
      <w:r w:rsidRPr="003E66DC">
        <w:rPr>
          <w:rFonts w:ascii="Times New Roman" w:hAnsi="Times New Roman" w:cs="Times New Roman"/>
          <w:spacing w:val="-4"/>
          <w:w w:val="105"/>
          <w:sz w:val="20"/>
          <w:szCs w:val="20"/>
          <w:lang w:val="en-US"/>
        </w:rPr>
        <w:t xml:space="preserve"> </w:t>
      </w:r>
      <w:r w:rsidRPr="003E66DC">
        <w:rPr>
          <w:rFonts w:ascii="Times New Roman" w:hAnsi="Times New Roman" w:cs="Times New Roman"/>
          <w:spacing w:val="-2"/>
          <w:w w:val="105"/>
          <w:sz w:val="20"/>
          <w:szCs w:val="20"/>
          <w:lang w:val="en-US"/>
        </w:rPr>
        <w:t>9,</w:t>
      </w:r>
      <w:r w:rsidRPr="003E66DC">
        <w:rPr>
          <w:rFonts w:ascii="Times New Roman" w:hAnsi="Times New Roman" w:cs="Times New Roman"/>
          <w:spacing w:val="-4"/>
          <w:w w:val="105"/>
          <w:sz w:val="20"/>
          <w:szCs w:val="20"/>
          <w:lang w:val="en-US"/>
        </w:rPr>
        <w:t xml:space="preserve"> </w:t>
      </w:r>
      <w:r w:rsidRPr="003E66DC">
        <w:rPr>
          <w:rFonts w:ascii="Times New Roman" w:hAnsi="Times New Roman" w:cs="Times New Roman"/>
          <w:spacing w:val="-2"/>
          <w:w w:val="105"/>
          <w:sz w:val="20"/>
          <w:szCs w:val="20"/>
          <w:lang w:val="en-US"/>
        </w:rPr>
        <w:t>n</w:t>
      </w:r>
      <w:r w:rsidRPr="003175A3">
        <w:rPr>
          <w:rFonts w:ascii="Times New Roman" w:hAnsi="Times New Roman" w:cs="Times New Roman"/>
          <w:spacing w:val="-2"/>
          <w:w w:val="105"/>
          <w:sz w:val="20"/>
          <w:szCs w:val="20"/>
        </w:rPr>
        <w:t>ᵒ</w:t>
      </w:r>
      <w:r w:rsidRPr="003E66DC">
        <w:rPr>
          <w:rFonts w:ascii="Times New Roman" w:hAnsi="Times New Roman" w:cs="Times New Roman"/>
          <w:w w:val="105"/>
          <w:sz w:val="20"/>
          <w:szCs w:val="20"/>
          <w:lang w:val="en-US"/>
        </w:rPr>
        <w:t xml:space="preserve"> </w:t>
      </w:r>
      <w:r w:rsidRPr="003E66DC">
        <w:rPr>
          <w:rFonts w:ascii="Times New Roman" w:hAnsi="Times New Roman" w:cs="Times New Roman"/>
          <w:spacing w:val="-2"/>
          <w:w w:val="105"/>
          <w:sz w:val="20"/>
          <w:szCs w:val="20"/>
          <w:lang w:val="en-US"/>
        </w:rPr>
        <w:t>3,</w:t>
      </w:r>
      <w:r w:rsidRPr="003E66DC">
        <w:rPr>
          <w:rFonts w:ascii="Times New Roman" w:hAnsi="Times New Roman" w:cs="Times New Roman"/>
          <w:spacing w:val="-4"/>
          <w:w w:val="105"/>
          <w:sz w:val="20"/>
          <w:szCs w:val="20"/>
          <w:lang w:val="en-US"/>
        </w:rPr>
        <w:t xml:space="preserve"> </w:t>
      </w:r>
      <w:r w:rsidRPr="003E66DC">
        <w:rPr>
          <w:rFonts w:ascii="Times New Roman" w:hAnsi="Times New Roman" w:cs="Times New Roman"/>
          <w:spacing w:val="-2"/>
          <w:w w:val="105"/>
          <w:sz w:val="20"/>
          <w:szCs w:val="20"/>
          <w:lang w:val="en-US"/>
        </w:rPr>
        <w:t xml:space="preserve">p. </w:t>
      </w:r>
      <w:r w:rsidRPr="003E66DC">
        <w:rPr>
          <w:rFonts w:ascii="Times New Roman" w:hAnsi="Times New Roman" w:cs="Times New Roman"/>
          <w:w w:val="105"/>
          <w:sz w:val="20"/>
          <w:szCs w:val="20"/>
          <w:lang w:val="en-US"/>
        </w:rPr>
        <w:t>359</w:t>
      </w:r>
      <w:r w:rsidRPr="003E66DC">
        <w:rPr>
          <w:rFonts w:ascii="Times New Roman" w:hAnsi="Times New Roman" w:cs="Times New Roman"/>
          <w:sz w:val="20"/>
          <w:szCs w:val="20"/>
          <w:lang w:val="en-US"/>
        </w:rPr>
        <w:noBreakHyphen/>
      </w:r>
      <w:r w:rsidRPr="003E66DC">
        <w:rPr>
          <w:rFonts w:ascii="Times New Roman" w:hAnsi="Times New Roman" w:cs="Times New Roman"/>
          <w:w w:val="105"/>
          <w:sz w:val="20"/>
          <w:szCs w:val="20"/>
          <w:lang w:val="en-US"/>
        </w:rPr>
        <w:t>396,</w:t>
      </w:r>
      <w:r w:rsidRPr="003E66DC">
        <w:rPr>
          <w:rFonts w:ascii="Times New Roman" w:hAnsi="Times New Roman" w:cs="Times New Roman"/>
          <w:spacing w:val="-8"/>
          <w:w w:val="105"/>
          <w:sz w:val="20"/>
          <w:szCs w:val="20"/>
          <w:lang w:val="en-US"/>
        </w:rPr>
        <w:t xml:space="preserve"> </w:t>
      </w:r>
      <w:r w:rsidRPr="003E66DC">
        <w:rPr>
          <w:rFonts w:ascii="Times New Roman" w:hAnsi="Times New Roman" w:cs="Times New Roman"/>
          <w:w w:val="105"/>
          <w:sz w:val="20"/>
          <w:szCs w:val="20"/>
          <w:lang w:val="en-US"/>
        </w:rPr>
        <w:t>sept.</w:t>
      </w:r>
      <w:r w:rsidRPr="003E66DC">
        <w:rPr>
          <w:rFonts w:ascii="Times New Roman" w:hAnsi="Times New Roman" w:cs="Times New Roman"/>
          <w:spacing w:val="-8"/>
          <w:w w:val="105"/>
          <w:sz w:val="20"/>
          <w:szCs w:val="20"/>
          <w:lang w:val="en-US"/>
        </w:rPr>
        <w:t xml:space="preserve"> </w:t>
      </w:r>
      <w:r w:rsidRPr="003E66DC">
        <w:rPr>
          <w:rFonts w:ascii="Times New Roman" w:hAnsi="Times New Roman" w:cs="Times New Roman"/>
          <w:w w:val="105"/>
          <w:sz w:val="20"/>
          <w:szCs w:val="20"/>
          <w:lang w:val="en-US"/>
        </w:rPr>
        <w:t>2015.</w:t>
      </w:r>
    </w:p>
    <w:p w14:paraId="28BD6972" w14:textId="37DD601F" w:rsidR="003175A3" w:rsidRPr="00633A11" w:rsidRDefault="003175A3" w:rsidP="00650F7C">
      <w:pPr>
        <w:ind w:right="162" w:firstLine="0"/>
        <w:rPr>
          <w:rFonts w:ascii="Times New Roman" w:hAnsi="Times New Roman" w:cs="Times New Roman"/>
          <w:sz w:val="20"/>
          <w:szCs w:val="20"/>
        </w:rPr>
      </w:pPr>
      <w:r w:rsidRPr="00633A11">
        <w:rPr>
          <w:rFonts w:ascii="Times New Roman" w:hAnsi="Times New Roman" w:cs="Times New Roman"/>
          <w:sz w:val="20"/>
          <w:szCs w:val="20"/>
        </w:rPr>
        <w:t>La concentration des exploitations agricoles en des exploitations plus grandes et moins nombreuses</w:t>
      </w:r>
      <w:r w:rsidRPr="00633A11">
        <w:rPr>
          <w:rFonts w:ascii="Times New Roman" w:hAnsi="Times New Roman" w:cs="Times New Roman"/>
          <w:spacing w:val="-2"/>
          <w:sz w:val="20"/>
          <w:szCs w:val="20"/>
        </w:rPr>
        <w:t xml:space="preserve"> </w:t>
      </w:r>
      <w:r w:rsidRPr="00633A11">
        <w:rPr>
          <w:rFonts w:ascii="Times New Roman" w:hAnsi="Times New Roman" w:cs="Times New Roman"/>
          <w:sz w:val="20"/>
          <w:szCs w:val="20"/>
        </w:rPr>
        <w:t>est</w:t>
      </w:r>
      <w:r w:rsidRPr="00633A11">
        <w:rPr>
          <w:rFonts w:ascii="Times New Roman" w:hAnsi="Times New Roman" w:cs="Times New Roman"/>
          <w:spacing w:val="-2"/>
          <w:sz w:val="20"/>
          <w:szCs w:val="20"/>
        </w:rPr>
        <w:t xml:space="preserve"> </w:t>
      </w:r>
      <w:r w:rsidRPr="00633A11">
        <w:rPr>
          <w:rFonts w:ascii="Times New Roman" w:hAnsi="Times New Roman" w:cs="Times New Roman"/>
          <w:sz w:val="20"/>
          <w:szCs w:val="20"/>
        </w:rPr>
        <w:t>souvent</w:t>
      </w:r>
      <w:r w:rsidRPr="00633A11">
        <w:rPr>
          <w:rFonts w:ascii="Times New Roman" w:hAnsi="Times New Roman" w:cs="Times New Roman"/>
          <w:spacing w:val="-2"/>
          <w:sz w:val="20"/>
          <w:szCs w:val="20"/>
        </w:rPr>
        <w:t xml:space="preserve"> </w:t>
      </w:r>
      <w:r w:rsidRPr="00633A11">
        <w:rPr>
          <w:rFonts w:ascii="Times New Roman" w:hAnsi="Times New Roman" w:cs="Times New Roman"/>
          <w:sz w:val="20"/>
          <w:szCs w:val="20"/>
        </w:rPr>
        <w:t>la</w:t>
      </w:r>
      <w:r w:rsidRPr="00633A11">
        <w:rPr>
          <w:rFonts w:ascii="Times New Roman" w:hAnsi="Times New Roman" w:cs="Times New Roman"/>
          <w:spacing w:val="-2"/>
          <w:sz w:val="20"/>
          <w:szCs w:val="20"/>
        </w:rPr>
        <w:t xml:space="preserve"> </w:t>
      </w:r>
      <w:r w:rsidRPr="00633A11">
        <w:rPr>
          <w:rFonts w:ascii="Times New Roman" w:hAnsi="Times New Roman" w:cs="Times New Roman"/>
          <w:sz w:val="20"/>
          <w:szCs w:val="20"/>
        </w:rPr>
        <w:t>cause</w:t>
      </w:r>
      <w:r w:rsidRPr="00633A11">
        <w:rPr>
          <w:rFonts w:ascii="Times New Roman" w:hAnsi="Times New Roman" w:cs="Times New Roman"/>
          <w:spacing w:val="-2"/>
          <w:sz w:val="20"/>
          <w:szCs w:val="20"/>
        </w:rPr>
        <w:t xml:space="preserve"> </w:t>
      </w:r>
      <w:r w:rsidRPr="00633A11">
        <w:rPr>
          <w:rFonts w:ascii="Times New Roman" w:hAnsi="Times New Roman" w:cs="Times New Roman"/>
          <w:sz w:val="20"/>
          <w:szCs w:val="20"/>
        </w:rPr>
        <w:t>mentionnée</w:t>
      </w:r>
      <w:r w:rsidRPr="00633A11">
        <w:rPr>
          <w:rFonts w:ascii="Times New Roman" w:hAnsi="Times New Roman" w:cs="Times New Roman"/>
          <w:spacing w:val="-2"/>
          <w:sz w:val="20"/>
          <w:szCs w:val="20"/>
        </w:rPr>
        <w:t xml:space="preserve"> </w:t>
      </w:r>
      <w:r w:rsidRPr="00633A11">
        <w:rPr>
          <w:rFonts w:ascii="Times New Roman" w:hAnsi="Times New Roman" w:cs="Times New Roman"/>
          <w:sz w:val="20"/>
          <w:szCs w:val="20"/>
        </w:rPr>
        <w:t>pour</w:t>
      </w:r>
      <w:r w:rsidRPr="00633A11">
        <w:rPr>
          <w:rFonts w:ascii="Times New Roman" w:hAnsi="Times New Roman" w:cs="Times New Roman"/>
          <w:spacing w:val="-2"/>
          <w:sz w:val="20"/>
          <w:szCs w:val="20"/>
        </w:rPr>
        <w:t xml:space="preserve"> </w:t>
      </w:r>
      <w:r w:rsidRPr="00633A11">
        <w:rPr>
          <w:rFonts w:ascii="Times New Roman" w:hAnsi="Times New Roman" w:cs="Times New Roman"/>
          <w:sz w:val="20"/>
          <w:szCs w:val="20"/>
        </w:rPr>
        <w:t>la</w:t>
      </w:r>
      <w:r w:rsidRPr="00633A11">
        <w:rPr>
          <w:rFonts w:ascii="Times New Roman" w:hAnsi="Times New Roman" w:cs="Times New Roman"/>
          <w:spacing w:val="-2"/>
          <w:sz w:val="20"/>
          <w:szCs w:val="20"/>
        </w:rPr>
        <w:t xml:space="preserve"> </w:t>
      </w:r>
      <w:r w:rsidRPr="00633A11">
        <w:rPr>
          <w:rFonts w:ascii="Times New Roman" w:hAnsi="Times New Roman" w:cs="Times New Roman"/>
          <w:sz w:val="20"/>
          <w:szCs w:val="20"/>
        </w:rPr>
        <w:t>perte</w:t>
      </w:r>
      <w:r w:rsidRPr="00633A11">
        <w:rPr>
          <w:rFonts w:ascii="Times New Roman" w:hAnsi="Times New Roman" w:cs="Times New Roman"/>
          <w:spacing w:val="-2"/>
          <w:sz w:val="20"/>
          <w:szCs w:val="20"/>
        </w:rPr>
        <w:t xml:space="preserve"> </w:t>
      </w:r>
      <w:r w:rsidRPr="00633A11">
        <w:rPr>
          <w:rFonts w:ascii="Times New Roman" w:hAnsi="Times New Roman" w:cs="Times New Roman"/>
          <w:sz w:val="20"/>
          <w:szCs w:val="20"/>
        </w:rPr>
        <w:t>d’emplois</w:t>
      </w:r>
      <w:r w:rsidRPr="00633A11">
        <w:rPr>
          <w:rFonts w:ascii="Times New Roman" w:hAnsi="Times New Roman" w:cs="Times New Roman"/>
          <w:spacing w:val="-2"/>
          <w:sz w:val="20"/>
          <w:szCs w:val="20"/>
        </w:rPr>
        <w:t xml:space="preserve"> </w:t>
      </w:r>
      <w:r w:rsidRPr="00633A11">
        <w:rPr>
          <w:rFonts w:ascii="Times New Roman" w:hAnsi="Times New Roman" w:cs="Times New Roman"/>
          <w:sz w:val="20"/>
          <w:szCs w:val="20"/>
        </w:rPr>
        <w:t>–</w:t>
      </w:r>
      <w:r>
        <w:rPr>
          <w:rFonts w:ascii="Times New Roman" w:hAnsi="Times New Roman" w:cs="Times New Roman"/>
          <w:spacing w:val="-2"/>
          <w:sz w:val="20"/>
          <w:szCs w:val="20"/>
        </w:rPr>
        <w:t> </w:t>
      </w:r>
      <w:r w:rsidRPr="00633A11">
        <w:rPr>
          <w:rFonts w:ascii="Times New Roman" w:hAnsi="Times New Roman" w:cs="Times New Roman"/>
          <w:sz w:val="20"/>
          <w:szCs w:val="20"/>
        </w:rPr>
        <w:t>mais</w:t>
      </w:r>
      <w:r w:rsidRPr="00633A11">
        <w:rPr>
          <w:rFonts w:ascii="Times New Roman" w:hAnsi="Times New Roman" w:cs="Times New Roman"/>
          <w:spacing w:val="-2"/>
          <w:sz w:val="20"/>
          <w:szCs w:val="20"/>
        </w:rPr>
        <w:t xml:space="preserve"> </w:t>
      </w:r>
      <w:r w:rsidRPr="00633A11">
        <w:rPr>
          <w:rFonts w:ascii="Times New Roman" w:hAnsi="Times New Roman" w:cs="Times New Roman"/>
          <w:sz w:val="20"/>
          <w:szCs w:val="20"/>
        </w:rPr>
        <w:t>cette</w:t>
      </w:r>
      <w:r w:rsidRPr="00633A11">
        <w:rPr>
          <w:rFonts w:ascii="Times New Roman" w:hAnsi="Times New Roman" w:cs="Times New Roman"/>
          <w:spacing w:val="-2"/>
          <w:sz w:val="20"/>
          <w:szCs w:val="20"/>
        </w:rPr>
        <w:t xml:space="preserve"> </w:t>
      </w:r>
      <w:r w:rsidRPr="00633A11">
        <w:rPr>
          <w:rFonts w:ascii="Times New Roman" w:hAnsi="Times New Roman" w:cs="Times New Roman"/>
          <w:sz w:val="20"/>
          <w:szCs w:val="20"/>
        </w:rPr>
        <w:t>concentration</w:t>
      </w:r>
      <w:r w:rsidRPr="00633A11">
        <w:rPr>
          <w:rFonts w:ascii="Times New Roman" w:hAnsi="Times New Roman" w:cs="Times New Roman"/>
          <w:spacing w:val="-2"/>
          <w:sz w:val="20"/>
          <w:szCs w:val="20"/>
        </w:rPr>
        <w:t xml:space="preserve"> </w:t>
      </w:r>
      <w:r w:rsidRPr="00633A11">
        <w:rPr>
          <w:rFonts w:ascii="Times New Roman" w:hAnsi="Times New Roman" w:cs="Times New Roman"/>
          <w:sz w:val="20"/>
          <w:szCs w:val="20"/>
        </w:rPr>
        <w:t>n’est qu’une autre conséquence de la mécanisation, qui a permis à un agriculteur de traiter des surfaces plus grandes.</w:t>
      </w:r>
    </w:p>
  </w:endnote>
  <w:endnote w:id="73">
    <w:p w14:paraId="0582FEE7" w14:textId="7241A4CB"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D. Acemoglu, C. Lelarge, et P. Restrepo, «</w:t>
      </w:r>
      <w:r w:rsidRPr="003E66DC">
        <w:rPr>
          <w:rFonts w:ascii="Times New Roman" w:hAnsi="Times New Roman" w:cs="Times New Roman"/>
          <w:spacing w:val="-4"/>
          <w:lang w:val="en-US"/>
        </w:rPr>
        <w:t> </w:t>
      </w:r>
      <w:r w:rsidRPr="003E66DC">
        <w:rPr>
          <w:rFonts w:ascii="Times New Roman" w:hAnsi="Times New Roman" w:cs="Times New Roman"/>
          <w:lang w:val="en-US"/>
        </w:rPr>
        <w:t xml:space="preserve">Competing with robots: Firm-level evidence from France », </w:t>
      </w:r>
      <w:r w:rsidRPr="003E66DC">
        <w:rPr>
          <w:rFonts w:ascii="Times New Roman" w:hAnsi="Times New Roman" w:cs="Times New Roman"/>
          <w:i/>
          <w:lang w:val="en-US"/>
        </w:rPr>
        <w:t>AEA Papers and Proceedings</w:t>
      </w:r>
      <w:r w:rsidRPr="003E66DC">
        <w:rPr>
          <w:rFonts w:ascii="Times New Roman" w:hAnsi="Times New Roman" w:cs="Times New Roman"/>
          <w:lang w:val="en-US"/>
        </w:rPr>
        <w:t>, vol. 110, p. 383</w:t>
      </w:r>
      <w:r w:rsidRPr="003E66DC">
        <w:rPr>
          <w:rFonts w:ascii="Times New Roman" w:hAnsi="Times New Roman" w:cs="Times New Roman"/>
          <w:lang w:val="en-US"/>
        </w:rPr>
        <w:noBreakHyphen/>
        <w:t>388, mai 2020.</w:t>
      </w:r>
    </w:p>
  </w:endnote>
  <w:endnote w:id="74">
    <w:p w14:paraId="0CCE8E13" w14:textId="10A442D8"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3E66DC">
        <w:rPr>
          <w:rFonts w:ascii="Times New Roman" w:hAnsi="Times New Roman" w:cs="Times New Roman"/>
          <w:lang w:val="en-US"/>
        </w:rPr>
        <w:t xml:space="preserve"> D.</w:t>
      </w:r>
      <w:r w:rsidRPr="003E66DC">
        <w:rPr>
          <w:rFonts w:ascii="Times New Roman" w:hAnsi="Times New Roman" w:cs="Times New Roman"/>
          <w:spacing w:val="-3"/>
          <w:lang w:val="en-US"/>
        </w:rPr>
        <w:t xml:space="preserve"> </w:t>
      </w:r>
      <w:r w:rsidRPr="003E66DC">
        <w:rPr>
          <w:rFonts w:ascii="Times New Roman" w:hAnsi="Times New Roman" w:cs="Times New Roman"/>
          <w:lang w:val="en-US"/>
        </w:rPr>
        <w:t>Autor, C. Chin,</w:t>
      </w:r>
      <w:r w:rsidRPr="003E66DC">
        <w:rPr>
          <w:rFonts w:ascii="Times New Roman" w:hAnsi="Times New Roman" w:cs="Times New Roman"/>
          <w:spacing w:val="-3"/>
          <w:lang w:val="en-US"/>
        </w:rPr>
        <w:t xml:space="preserve"> </w:t>
      </w:r>
      <w:r w:rsidRPr="003E66DC">
        <w:rPr>
          <w:rFonts w:ascii="Times New Roman" w:hAnsi="Times New Roman" w:cs="Times New Roman"/>
          <w:lang w:val="en-US"/>
        </w:rPr>
        <w:t>A. M. Salomons, et B. Seegmiller, «</w:t>
      </w:r>
      <w:r w:rsidRPr="003E66DC">
        <w:rPr>
          <w:rFonts w:ascii="Times New Roman" w:hAnsi="Times New Roman" w:cs="Times New Roman"/>
          <w:spacing w:val="-2"/>
          <w:lang w:val="en-US"/>
        </w:rPr>
        <w:t> </w:t>
      </w:r>
      <w:r w:rsidRPr="003E66DC">
        <w:rPr>
          <w:rFonts w:ascii="Times New Roman" w:hAnsi="Times New Roman" w:cs="Times New Roman"/>
          <w:lang w:val="en-US"/>
        </w:rPr>
        <w:t>New frontiers: The origins and content of New Work, 1940–2018 », National Bureau of Economic Research, août 2022</w:t>
      </w:r>
      <w:r w:rsidRPr="003E66DC">
        <w:rPr>
          <w:rFonts w:ascii="Times New Roman" w:hAnsi="Times New Roman" w:cs="Times New Roman"/>
          <w:spacing w:val="-2"/>
          <w:lang w:val="en-US"/>
        </w:rPr>
        <w:t>.</w:t>
      </w:r>
    </w:p>
  </w:endnote>
  <w:endnote w:id="75">
    <w:p w14:paraId="5EE0235D" w14:textId="758C753E" w:rsidR="003175A3" w:rsidRPr="003E66DC" w:rsidRDefault="003175A3" w:rsidP="00BA2DDE">
      <w:pPr>
        <w:pStyle w:val="EndnoteText"/>
        <w:spacing w:line="276" w:lineRule="auto"/>
        <w:jc w:val="both"/>
        <w:rPr>
          <w:lang w:val="en-US"/>
        </w:rPr>
      </w:pPr>
      <w:r w:rsidRPr="003175A3">
        <w:rPr>
          <w:rStyle w:val="Aucun"/>
          <w:rFonts w:ascii="Times New Roman" w:eastAsia="Times New Roman" w:hAnsi="Times New Roman" w:cs="Times New Roman"/>
          <w:vertAlign w:val="superscript"/>
        </w:rPr>
        <w:endnoteRef/>
      </w:r>
      <w:r w:rsidRPr="003E66DC">
        <w:rPr>
          <w:rStyle w:val="Hyperlink2"/>
          <w:lang w:val="en-US"/>
        </w:rPr>
        <w:t xml:space="preserve"> Feenstra, Robert C., Robert Inklaar et Marcel P. Timmer, « The Next Generation of the Penn World Table », </w:t>
      </w:r>
      <w:r w:rsidRPr="003E66DC">
        <w:rPr>
          <w:rStyle w:val="Hyperlink2"/>
          <w:i/>
          <w:lang w:val="en-US"/>
        </w:rPr>
        <w:t>American Economic Review</w:t>
      </w:r>
      <w:r w:rsidRPr="003E66DC">
        <w:rPr>
          <w:rStyle w:val="Hyperlink2"/>
          <w:lang w:val="en-US"/>
        </w:rPr>
        <w:t>, 105(10), 3150-3182, 2015.</w:t>
      </w:r>
    </w:p>
  </w:endnote>
  <w:endnote w:id="76">
    <w:p w14:paraId="01C5A652" w14:textId="14125709" w:rsidR="003175A3" w:rsidRPr="003E66DC" w:rsidRDefault="003175A3" w:rsidP="003175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lang w:val="en-US"/>
        </w:rPr>
      </w:pPr>
      <w:r w:rsidRPr="003175A3">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w:t>
      </w:r>
      <w:r w:rsidRPr="003E66DC">
        <w:rPr>
          <w:rFonts w:ascii="Times New Roman" w:hAnsi="Times New Roman" w:cs="Times New Roman"/>
          <w:w w:val="105"/>
          <w:sz w:val="20"/>
          <w:szCs w:val="20"/>
          <w:lang w:val="en-US"/>
        </w:rPr>
        <w:t xml:space="preserve">Source des données : </w:t>
      </w:r>
    </w:p>
    <w:p w14:paraId="30C6018B" w14:textId="1EA1BDC7" w:rsidR="003175A3" w:rsidRPr="003E66DC" w:rsidRDefault="003175A3" w:rsidP="00650F7C">
      <w:pPr>
        <w:ind w:right="686" w:firstLine="0"/>
        <w:rPr>
          <w:rFonts w:ascii="Times New Roman" w:hAnsi="Times New Roman" w:cs="Times New Roman"/>
          <w:sz w:val="20"/>
          <w:szCs w:val="20"/>
          <w:lang w:val="en-US"/>
        </w:rPr>
      </w:pPr>
      <w:r w:rsidRPr="003E66DC">
        <w:rPr>
          <w:rFonts w:ascii="Times New Roman" w:hAnsi="Times New Roman" w:cs="Times New Roman"/>
          <w:spacing w:val="-2"/>
          <w:w w:val="105"/>
          <w:sz w:val="20"/>
          <w:szCs w:val="20"/>
          <w:lang w:val="en-US"/>
        </w:rPr>
        <w:t>– World Bank</w:t>
      </w:r>
      <w:r w:rsidRPr="003E66DC">
        <w:rPr>
          <w:rFonts w:ascii="Times New Roman" w:hAnsi="Times New Roman" w:cs="Times New Roman"/>
          <w:sz w:val="20"/>
          <w:szCs w:val="20"/>
          <w:lang w:val="en-US"/>
        </w:rPr>
        <w:t xml:space="preserve"> ; </w:t>
      </w:r>
    </w:p>
    <w:p w14:paraId="0BB819E4" w14:textId="3DFA360A" w:rsidR="003175A3" w:rsidRPr="003E66DC" w:rsidRDefault="003175A3" w:rsidP="00650F7C">
      <w:pPr>
        <w:ind w:right="686" w:firstLine="0"/>
        <w:rPr>
          <w:rFonts w:ascii="Times New Roman" w:hAnsi="Times New Roman" w:cs="Times New Roman"/>
          <w:sz w:val="20"/>
          <w:szCs w:val="20"/>
          <w:lang w:val="en-US"/>
        </w:rPr>
      </w:pPr>
      <w:r w:rsidRPr="003E66DC">
        <w:rPr>
          <w:rFonts w:ascii="Times New Roman" w:hAnsi="Times New Roman" w:cs="Times New Roman"/>
          <w:sz w:val="20"/>
          <w:szCs w:val="20"/>
          <w:lang w:val="en-US"/>
        </w:rPr>
        <w:t>– Hannah Ritchie, Pablo Rosado, and Max Roser, « Energy Production and Consumption », 2020 ; en ligne : OurWorldinData.org.</w:t>
      </w:r>
    </w:p>
    <w:p w14:paraId="21CB3912" w14:textId="35F7474F" w:rsidR="003175A3" w:rsidRPr="00C22ED4" w:rsidRDefault="003175A3" w:rsidP="003175A3">
      <w:pPr>
        <w:ind w:right="686" w:firstLine="0"/>
        <w:rPr>
          <w:rFonts w:ascii="Times New Roman" w:hAnsi="Times New Roman" w:cs="Times New Roman"/>
          <w:sz w:val="20"/>
          <w:szCs w:val="20"/>
          <w:lang w:val="en-US"/>
          <w:rPrChange w:id="2326" w:author="Microsoft Office User" w:date="2025-07-25T20:45:00Z">
            <w:rPr>
              <w:rFonts w:ascii="Times New Roman" w:hAnsi="Times New Roman" w:cs="Times New Roman"/>
              <w:sz w:val="20"/>
              <w:szCs w:val="20"/>
            </w:rPr>
          </w:rPrChange>
        </w:rPr>
      </w:pPr>
      <w:r w:rsidRPr="00C22ED4">
        <w:rPr>
          <w:rFonts w:ascii="Times New Roman" w:hAnsi="Times New Roman" w:cs="Times New Roman"/>
          <w:sz w:val="20"/>
          <w:szCs w:val="20"/>
          <w:lang w:val="en-US"/>
          <w:rPrChange w:id="2327" w:author="Microsoft Office User" w:date="2025-07-25T20:45:00Z">
            <w:rPr>
              <w:rFonts w:ascii="Times New Roman" w:hAnsi="Times New Roman" w:cs="Times New Roman"/>
              <w:sz w:val="20"/>
              <w:szCs w:val="20"/>
            </w:rPr>
          </w:rPrChange>
        </w:rPr>
        <w:t>– Our World in Data.</w:t>
      </w:r>
    </w:p>
  </w:endnote>
  <w:endnote w:id="77">
    <w:p w14:paraId="562A5DD0" w14:textId="0455541C" w:rsidR="003175A3" w:rsidRPr="003E66DC" w:rsidRDefault="003175A3" w:rsidP="00650F7C">
      <w:pPr>
        <w:pStyle w:val="EndnoteText"/>
        <w:spacing w:line="276" w:lineRule="auto"/>
        <w:jc w:val="both"/>
        <w:rPr>
          <w:rFonts w:ascii="Times New Roman" w:hAnsi="Times New Roman" w:cs="Times New Roman"/>
          <w:lang w:val="en-US"/>
        </w:rPr>
      </w:pPr>
      <w:r w:rsidRPr="00633A11">
        <w:rPr>
          <w:rStyle w:val="EndnoteReference"/>
          <w:rFonts w:ascii="Times New Roman" w:hAnsi="Times New Roman" w:cs="Times New Roman"/>
        </w:rPr>
        <w:endnoteRef/>
      </w:r>
      <w:r w:rsidRPr="00C22ED4">
        <w:rPr>
          <w:rFonts w:ascii="Times New Roman" w:hAnsi="Times New Roman" w:cs="Times New Roman"/>
          <w:lang w:val="en-US"/>
          <w:rPrChange w:id="2331" w:author="Microsoft Office User" w:date="2025-07-25T20:45:00Z">
            <w:rPr>
              <w:rFonts w:ascii="Times New Roman" w:hAnsi="Times New Roman" w:cs="Times New Roman"/>
            </w:rPr>
          </w:rPrChange>
        </w:rPr>
        <w:t xml:space="preserve"> J. L. Pellegrino, N. Margolis, </w:t>
      </w:r>
      <w:r w:rsidRPr="00C22ED4">
        <w:rPr>
          <w:rFonts w:ascii="Times New Roman" w:hAnsi="Times New Roman" w:cs="Times New Roman"/>
          <w:i/>
          <w:lang w:val="en-US"/>
          <w:rPrChange w:id="2332" w:author="Microsoft Office User" w:date="2025-07-25T20:45:00Z">
            <w:rPr>
              <w:rFonts w:ascii="Times New Roman" w:hAnsi="Times New Roman" w:cs="Times New Roman"/>
              <w:i/>
            </w:rPr>
          </w:rPrChange>
        </w:rPr>
        <w:t>et al</w:t>
      </w:r>
      <w:r w:rsidRPr="00C22ED4">
        <w:rPr>
          <w:rFonts w:ascii="Times New Roman" w:hAnsi="Times New Roman" w:cs="Times New Roman"/>
          <w:lang w:val="en-US"/>
          <w:rPrChange w:id="2333" w:author="Microsoft Office User" w:date="2025-07-25T20:45:00Z">
            <w:rPr>
              <w:rFonts w:ascii="Times New Roman" w:hAnsi="Times New Roman" w:cs="Times New Roman"/>
            </w:rPr>
          </w:rPrChange>
        </w:rPr>
        <w:t xml:space="preserve">. </w:t>
      </w:r>
      <w:r w:rsidRPr="003E66DC">
        <w:rPr>
          <w:rFonts w:ascii="Times New Roman" w:hAnsi="Times New Roman" w:cs="Times New Roman"/>
          <w:lang w:val="en-US"/>
        </w:rPr>
        <w:t>«</w:t>
      </w:r>
      <w:r w:rsidRPr="003E66DC">
        <w:rPr>
          <w:rFonts w:ascii="Times New Roman" w:hAnsi="Times New Roman" w:cs="Times New Roman"/>
          <w:spacing w:val="-2"/>
          <w:lang w:val="en-US"/>
        </w:rPr>
        <w:t> </w:t>
      </w:r>
      <w:r w:rsidRPr="003E66DC">
        <w:rPr>
          <w:rFonts w:ascii="Times New Roman" w:hAnsi="Times New Roman" w:cs="Times New Roman"/>
          <w:lang w:val="en-US"/>
        </w:rPr>
        <w:t>Energy use, loss, and opportunities</w:t>
      </w:r>
      <w:r w:rsidRPr="003E66DC">
        <w:rPr>
          <w:rFonts w:ascii="Times New Roman" w:hAnsi="Times New Roman" w:cs="Times New Roman"/>
          <w:spacing w:val="-3"/>
          <w:lang w:val="en-US"/>
        </w:rPr>
        <w:t xml:space="preserve"> </w:t>
      </w:r>
      <w:r w:rsidRPr="003E66DC">
        <w:rPr>
          <w:rFonts w:ascii="Times New Roman" w:hAnsi="Times New Roman" w:cs="Times New Roman"/>
          <w:lang w:val="en-US"/>
        </w:rPr>
        <w:t>analysis for U.S. manufacturing and mining</w:t>
      </w:r>
      <w:r w:rsidRPr="003E66DC">
        <w:rPr>
          <w:rFonts w:ascii="Times New Roman" w:hAnsi="Times New Roman" w:cs="Times New Roman"/>
          <w:spacing w:val="-3"/>
          <w:lang w:val="en-US"/>
        </w:rPr>
        <w:t> </w:t>
      </w:r>
      <w:r w:rsidRPr="003E66DC">
        <w:rPr>
          <w:rFonts w:ascii="Times New Roman" w:hAnsi="Times New Roman" w:cs="Times New Roman"/>
          <w:lang w:val="en-US"/>
        </w:rPr>
        <w:t>», Energetics Inc., Columbia, MD (United States), déc. 2004.</w:t>
      </w:r>
    </w:p>
  </w:endnote>
  <w:endnote w:id="78">
    <w:p w14:paraId="3B66B347" w14:textId="068B9CFC" w:rsidR="003175A3" w:rsidRPr="003E66DC" w:rsidRDefault="003175A3" w:rsidP="00650F7C">
      <w:pPr>
        <w:spacing w:before="16"/>
        <w:ind w:firstLine="0"/>
        <w:rPr>
          <w:rFonts w:ascii="Times New Roman" w:hAnsi="Times New Roman" w:cs="Times New Roman"/>
          <w:sz w:val="20"/>
          <w:szCs w:val="20"/>
          <w:lang w:val="en-US"/>
        </w:rPr>
      </w:pPr>
      <w:r w:rsidRPr="003175A3">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A.</w:t>
      </w:r>
      <w:r w:rsidRPr="003E66DC">
        <w:rPr>
          <w:rFonts w:ascii="Times New Roman" w:hAnsi="Times New Roman" w:cs="Times New Roman"/>
          <w:spacing w:val="46"/>
          <w:sz w:val="20"/>
          <w:szCs w:val="20"/>
          <w:lang w:val="en-US"/>
        </w:rPr>
        <w:t xml:space="preserve"> </w:t>
      </w:r>
      <w:r w:rsidRPr="003E66DC">
        <w:rPr>
          <w:rFonts w:ascii="Times New Roman" w:hAnsi="Times New Roman" w:cs="Times New Roman"/>
          <w:sz w:val="20"/>
          <w:szCs w:val="20"/>
          <w:lang w:val="en-US"/>
        </w:rPr>
        <w:t>H.</w:t>
      </w:r>
      <w:r w:rsidRPr="003E66DC">
        <w:rPr>
          <w:rFonts w:ascii="Times New Roman" w:hAnsi="Times New Roman" w:cs="Times New Roman"/>
          <w:spacing w:val="46"/>
          <w:sz w:val="20"/>
          <w:szCs w:val="20"/>
          <w:lang w:val="en-US"/>
        </w:rPr>
        <w:t xml:space="preserve"> </w:t>
      </w:r>
      <w:r w:rsidRPr="003E66DC">
        <w:rPr>
          <w:rFonts w:ascii="Times New Roman" w:hAnsi="Times New Roman" w:cs="Times New Roman"/>
          <w:sz w:val="20"/>
          <w:szCs w:val="20"/>
          <w:lang w:val="en-US"/>
        </w:rPr>
        <w:t>Maslow,</w:t>
      </w:r>
      <w:r w:rsidRPr="003E66DC">
        <w:rPr>
          <w:rFonts w:ascii="Times New Roman" w:hAnsi="Times New Roman" w:cs="Times New Roman"/>
          <w:spacing w:val="46"/>
          <w:sz w:val="20"/>
          <w:szCs w:val="20"/>
          <w:lang w:val="en-US"/>
        </w:rPr>
        <w:t xml:space="preserve"> </w:t>
      </w:r>
      <w:r w:rsidRPr="003E66DC">
        <w:rPr>
          <w:rFonts w:ascii="Times New Roman" w:hAnsi="Times New Roman" w:cs="Times New Roman"/>
          <w:sz w:val="20"/>
          <w:szCs w:val="20"/>
          <w:lang w:val="en-US"/>
        </w:rPr>
        <w:t>«</w:t>
      </w:r>
      <w:r w:rsidRPr="003E66DC">
        <w:rPr>
          <w:rFonts w:ascii="Times New Roman" w:hAnsi="Times New Roman" w:cs="Times New Roman"/>
          <w:spacing w:val="-2"/>
          <w:sz w:val="20"/>
          <w:szCs w:val="20"/>
          <w:lang w:val="en-US"/>
        </w:rPr>
        <w:t> </w:t>
      </w:r>
      <w:r w:rsidRPr="003E66DC">
        <w:rPr>
          <w:rFonts w:ascii="Times New Roman" w:hAnsi="Times New Roman" w:cs="Times New Roman"/>
          <w:sz w:val="20"/>
          <w:szCs w:val="20"/>
          <w:lang w:val="en-US"/>
        </w:rPr>
        <w:t>A</w:t>
      </w:r>
      <w:r w:rsidRPr="003E66DC">
        <w:rPr>
          <w:rFonts w:ascii="Times New Roman" w:hAnsi="Times New Roman" w:cs="Times New Roman"/>
          <w:spacing w:val="37"/>
          <w:sz w:val="20"/>
          <w:szCs w:val="20"/>
          <w:lang w:val="en-US"/>
        </w:rPr>
        <w:t xml:space="preserve"> </w:t>
      </w:r>
      <w:r w:rsidRPr="003E66DC">
        <w:rPr>
          <w:rFonts w:ascii="Times New Roman" w:hAnsi="Times New Roman" w:cs="Times New Roman"/>
          <w:sz w:val="20"/>
          <w:szCs w:val="20"/>
          <w:lang w:val="en-US"/>
        </w:rPr>
        <w:t>theory</w:t>
      </w:r>
      <w:r w:rsidRPr="003E66DC">
        <w:rPr>
          <w:rFonts w:ascii="Times New Roman" w:hAnsi="Times New Roman" w:cs="Times New Roman"/>
          <w:spacing w:val="46"/>
          <w:sz w:val="20"/>
          <w:szCs w:val="20"/>
          <w:lang w:val="en-US"/>
        </w:rPr>
        <w:t xml:space="preserve"> </w:t>
      </w:r>
      <w:r w:rsidRPr="003E66DC">
        <w:rPr>
          <w:rFonts w:ascii="Times New Roman" w:hAnsi="Times New Roman" w:cs="Times New Roman"/>
          <w:sz w:val="20"/>
          <w:szCs w:val="20"/>
          <w:lang w:val="en-US"/>
        </w:rPr>
        <w:t>of</w:t>
      </w:r>
      <w:r w:rsidRPr="003E66DC">
        <w:rPr>
          <w:rFonts w:ascii="Times New Roman" w:hAnsi="Times New Roman" w:cs="Times New Roman"/>
          <w:spacing w:val="46"/>
          <w:sz w:val="20"/>
          <w:szCs w:val="20"/>
          <w:lang w:val="en-US"/>
        </w:rPr>
        <w:t xml:space="preserve"> </w:t>
      </w:r>
      <w:r w:rsidRPr="003E66DC">
        <w:rPr>
          <w:rFonts w:ascii="Times New Roman" w:hAnsi="Times New Roman" w:cs="Times New Roman"/>
          <w:sz w:val="20"/>
          <w:szCs w:val="20"/>
          <w:lang w:val="en-US"/>
        </w:rPr>
        <w:t>human</w:t>
      </w:r>
      <w:r w:rsidRPr="003E66DC">
        <w:rPr>
          <w:rFonts w:ascii="Times New Roman" w:hAnsi="Times New Roman" w:cs="Times New Roman"/>
          <w:spacing w:val="46"/>
          <w:sz w:val="20"/>
          <w:szCs w:val="20"/>
          <w:lang w:val="en-US"/>
        </w:rPr>
        <w:t xml:space="preserve"> </w:t>
      </w:r>
      <w:r w:rsidRPr="003E66DC">
        <w:rPr>
          <w:rFonts w:ascii="Times New Roman" w:hAnsi="Times New Roman" w:cs="Times New Roman"/>
          <w:sz w:val="20"/>
          <w:szCs w:val="20"/>
          <w:lang w:val="en-US"/>
        </w:rPr>
        <w:t>motivation</w:t>
      </w:r>
      <w:r w:rsidRPr="003E66DC">
        <w:rPr>
          <w:rFonts w:ascii="Times New Roman" w:hAnsi="Times New Roman" w:cs="Times New Roman"/>
          <w:spacing w:val="-2"/>
          <w:sz w:val="20"/>
          <w:szCs w:val="20"/>
          <w:lang w:val="en-US"/>
        </w:rPr>
        <w:t> </w:t>
      </w:r>
      <w:r w:rsidRPr="003E66DC">
        <w:rPr>
          <w:rFonts w:ascii="Times New Roman" w:hAnsi="Times New Roman" w:cs="Times New Roman"/>
          <w:sz w:val="20"/>
          <w:szCs w:val="20"/>
          <w:lang w:val="en-US"/>
        </w:rPr>
        <w:t>»,</w:t>
      </w:r>
      <w:r w:rsidRPr="003E66DC">
        <w:rPr>
          <w:rFonts w:ascii="Times New Roman" w:hAnsi="Times New Roman" w:cs="Times New Roman"/>
          <w:spacing w:val="46"/>
          <w:sz w:val="20"/>
          <w:szCs w:val="20"/>
          <w:lang w:val="en-US"/>
        </w:rPr>
        <w:t xml:space="preserve"> </w:t>
      </w:r>
      <w:r w:rsidRPr="003E66DC">
        <w:rPr>
          <w:rFonts w:ascii="Times New Roman" w:hAnsi="Times New Roman" w:cs="Times New Roman"/>
          <w:i/>
          <w:sz w:val="20"/>
          <w:szCs w:val="20"/>
          <w:lang w:val="en-US"/>
        </w:rPr>
        <w:t>Psychological</w:t>
      </w:r>
      <w:r w:rsidRPr="003E66DC">
        <w:rPr>
          <w:rFonts w:ascii="Times New Roman" w:hAnsi="Times New Roman" w:cs="Times New Roman"/>
          <w:i/>
          <w:spacing w:val="46"/>
          <w:sz w:val="20"/>
          <w:szCs w:val="20"/>
          <w:lang w:val="en-US"/>
        </w:rPr>
        <w:t xml:space="preserve"> </w:t>
      </w:r>
      <w:r w:rsidRPr="003E66DC">
        <w:rPr>
          <w:rFonts w:ascii="Times New Roman" w:hAnsi="Times New Roman" w:cs="Times New Roman"/>
          <w:i/>
          <w:sz w:val="20"/>
          <w:szCs w:val="20"/>
          <w:lang w:val="en-US"/>
        </w:rPr>
        <w:t>Review</w:t>
      </w:r>
      <w:r w:rsidRPr="003E66DC">
        <w:rPr>
          <w:rFonts w:ascii="Times New Roman" w:hAnsi="Times New Roman" w:cs="Times New Roman"/>
          <w:sz w:val="20"/>
          <w:szCs w:val="20"/>
          <w:lang w:val="en-US"/>
        </w:rPr>
        <w:t>,</w:t>
      </w:r>
      <w:r w:rsidRPr="003E66DC">
        <w:rPr>
          <w:rFonts w:ascii="Times New Roman" w:hAnsi="Times New Roman" w:cs="Times New Roman"/>
          <w:spacing w:val="46"/>
          <w:sz w:val="20"/>
          <w:szCs w:val="20"/>
          <w:lang w:val="en-US"/>
        </w:rPr>
        <w:t xml:space="preserve"> </w:t>
      </w:r>
      <w:r w:rsidRPr="003E66DC">
        <w:rPr>
          <w:rFonts w:ascii="Times New Roman" w:hAnsi="Times New Roman" w:cs="Times New Roman"/>
          <w:sz w:val="20"/>
          <w:szCs w:val="20"/>
          <w:lang w:val="en-US"/>
        </w:rPr>
        <w:t>vol.</w:t>
      </w:r>
      <w:r w:rsidRPr="003E66DC">
        <w:rPr>
          <w:rFonts w:ascii="Times New Roman" w:hAnsi="Times New Roman" w:cs="Times New Roman"/>
          <w:spacing w:val="46"/>
          <w:sz w:val="20"/>
          <w:szCs w:val="20"/>
          <w:lang w:val="en-US"/>
        </w:rPr>
        <w:t xml:space="preserve"> </w:t>
      </w:r>
      <w:r w:rsidRPr="003E66DC">
        <w:rPr>
          <w:rFonts w:ascii="Times New Roman" w:hAnsi="Times New Roman" w:cs="Times New Roman"/>
          <w:sz w:val="20"/>
          <w:szCs w:val="20"/>
          <w:lang w:val="en-US"/>
        </w:rPr>
        <w:t>50,</w:t>
      </w:r>
      <w:r w:rsidRPr="003E66DC">
        <w:rPr>
          <w:rFonts w:ascii="Times New Roman" w:hAnsi="Times New Roman" w:cs="Times New Roman"/>
          <w:spacing w:val="46"/>
          <w:sz w:val="20"/>
          <w:szCs w:val="20"/>
          <w:lang w:val="en-US"/>
        </w:rPr>
        <w:t xml:space="preserve"> </w:t>
      </w:r>
      <w:r w:rsidRPr="003E66DC">
        <w:rPr>
          <w:rFonts w:ascii="Times New Roman" w:hAnsi="Times New Roman" w:cs="Times New Roman"/>
          <w:sz w:val="20"/>
          <w:szCs w:val="20"/>
          <w:lang w:val="en-US"/>
        </w:rPr>
        <w:t>n</w:t>
      </w:r>
      <w:r w:rsidRPr="003175A3">
        <w:rPr>
          <w:rFonts w:ascii="Times New Roman" w:hAnsi="Times New Roman" w:cs="Times New Roman"/>
          <w:sz w:val="20"/>
          <w:szCs w:val="20"/>
        </w:rPr>
        <w:t>ᵒ</w:t>
      </w:r>
      <w:r w:rsidRPr="003E66DC">
        <w:rPr>
          <w:rFonts w:ascii="Times New Roman" w:hAnsi="Times New Roman" w:cs="Times New Roman"/>
          <w:spacing w:val="43"/>
          <w:sz w:val="20"/>
          <w:szCs w:val="20"/>
          <w:lang w:val="en-US"/>
        </w:rPr>
        <w:t xml:space="preserve"> </w:t>
      </w:r>
      <w:r w:rsidRPr="003E66DC">
        <w:rPr>
          <w:rFonts w:ascii="Times New Roman" w:hAnsi="Times New Roman" w:cs="Times New Roman"/>
          <w:sz w:val="20"/>
          <w:szCs w:val="20"/>
          <w:lang w:val="en-US"/>
        </w:rPr>
        <w:t>4,</w:t>
      </w:r>
      <w:r w:rsidRPr="003E66DC">
        <w:rPr>
          <w:rFonts w:ascii="Times New Roman" w:hAnsi="Times New Roman" w:cs="Times New Roman"/>
          <w:spacing w:val="46"/>
          <w:sz w:val="20"/>
          <w:szCs w:val="20"/>
          <w:lang w:val="en-US"/>
        </w:rPr>
        <w:t xml:space="preserve"> </w:t>
      </w:r>
      <w:r w:rsidRPr="003E66DC">
        <w:rPr>
          <w:rFonts w:ascii="Times New Roman" w:hAnsi="Times New Roman" w:cs="Times New Roman"/>
          <w:spacing w:val="-5"/>
          <w:sz w:val="20"/>
          <w:szCs w:val="20"/>
          <w:lang w:val="en-US"/>
        </w:rPr>
        <w:t>p.</w:t>
      </w:r>
      <w:r w:rsidRPr="003E66DC">
        <w:rPr>
          <w:rFonts w:ascii="Times New Roman" w:hAnsi="Times New Roman" w:cs="Times New Roman"/>
          <w:sz w:val="20"/>
          <w:szCs w:val="20"/>
          <w:lang w:val="en-US"/>
        </w:rPr>
        <w:t xml:space="preserve"> 370</w:t>
      </w:r>
      <w:r w:rsidRPr="003E66DC">
        <w:rPr>
          <w:rFonts w:ascii="Times New Roman" w:hAnsi="Times New Roman" w:cs="Times New Roman"/>
          <w:sz w:val="20"/>
          <w:szCs w:val="20"/>
          <w:lang w:val="en-US"/>
        </w:rPr>
        <w:noBreakHyphen/>
        <w:t>396, 1943</w:t>
      </w:r>
      <w:r w:rsidRPr="003E66DC">
        <w:rPr>
          <w:rFonts w:ascii="Times New Roman" w:hAnsi="Times New Roman" w:cs="Times New Roman"/>
          <w:spacing w:val="-2"/>
          <w:sz w:val="20"/>
          <w:szCs w:val="20"/>
          <w:lang w:val="en-US"/>
        </w:rPr>
        <w:t>.</w:t>
      </w:r>
    </w:p>
  </w:endnote>
  <w:endnote w:id="79">
    <w:p w14:paraId="333AE82B" w14:textId="409D8047" w:rsidR="003175A3" w:rsidRPr="003E66DC" w:rsidRDefault="003175A3"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In </w:t>
      </w:r>
      <w:r w:rsidRPr="003E66DC">
        <w:rPr>
          <w:rFonts w:ascii="Times New Roman" w:hAnsi="Times New Roman" w:cs="Times New Roman"/>
          <w:i/>
          <w:lang w:val="en-US"/>
        </w:rPr>
        <w:t>Praise of Idleness</w:t>
      </w:r>
      <w:r w:rsidRPr="003E66DC">
        <w:rPr>
          <w:rFonts w:ascii="Times New Roman" w:hAnsi="Times New Roman" w:cs="Times New Roman"/>
          <w:lang w:val="en-US"/>
        </w:rPr>
        <w:t>, Bertrand Russel</w:t>
      </w:r>
      <w:ins w:id="2365" w:author="Microsoft Office User" w:date="2025-07-28T04:42:00Z">
        <w:r w:rsidR="008A28CE">
          <w:rPr>
            <w:rFonts w:ascii="Times New Roman" w:hAnsi="Times New Roman" w:cs="Times New Roman"/>
            <w:lang w:val="en-US"/>
          </w:rPr>
          <w:t>l</w:t>
        </w:r>
      </w:ins>
      <w:r w:rsidRPr="003E66DC">
        <w:rPr>
          <w:rFonts w:ascii="Times New Roman" w:hAnsi="Times New Roman" w:cs="Times New Roman"/>
          <w:lang w:val="en-US"/>
        </w:rPr>
        <w:t> : «</w:t>
      </w:r>
      <w:r w:rsidRPr="003E66DC">
        <w:rPr>
          <w:rFonts w:ascii="Times New Roman" w:hAnsi="Times New Roman" w:cs="Times New Roman"/>
          <w:spacing w:val="-2"/>
          <w:lang w:val="en-US"/>
        </w:rPr>
        <w:t> </w:t>
      </w:r>
      <w:r w:rsidRPr="003E66DC">
        <w:rPr>
          <w:rFonts w:ascii="Times New Roman" w:hAnsi="Times New Roman" w:cs="Times New Roman"/>
          <w:i/>
          <w:lang w:val="en-US"/>
        </w:rPr>
        <w:t>At least one per cent will probably devote the time not spent in professional work to pursuits of some public importance, and, since they will not depend upon these pursuits for their livelihood, their originality will be unhampered, and there will be no need to conform to the standards set by elderly pundits. </w:t>
      </w:r>
      <w:r w:rsidRPr="003E66DC">
        <w:rPr>
          <w:rFonts w:ascii="Times New Roman" w:hAnsi="Times New Roman" w:cs="Times New Roman"/>
          <w:lang w:val="en-US"/>
        </w:rPr>
        <w:t>»</w:t>
      </w:r>
    </w:p>
  </w:endnote>
  <w:endnote w:id="80">
    <w:p w14:paraId="321DCEB5" w14:textId="77777777" w:rsidR="001D2912" w:rsidRPr="003E66DC" w:rsidDel="004A6673" w:rsidRDefault="001D2912" w:rsidP="00650F7C">
      <w:pPr>
        <w:pStyle w:val="EndnoteText"/>
        <w:spacing w:line="276" w:lineRule="auto"/>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w:t>
      </w:r>
      <w:r w:rsidRPr="003E66DC" w:rsidDel="00755431">
        <w:rPr>
          <w:rFonts w:ascii="Times New Roman" w:hAnsi="Times New Roman" w:cs="Times New Roman"/>
          <w:lang w:val="en-US"/>
        </w:rPr>
        <w:t>“</w:t>
      </w:r>
      <w:r w:rsidRPr="003E66DC">
        <w:rPr>
          <w:rFonts w:ascii="Times New Roman" w:hAnsi="Times New Roman" w:cs="Times New Roman"/>
          <w:lang w:val="en-US"/>
        </w:rPr>
        <w:t xml:space="preserve">« Well, I’d rather be unhappy than have the sort of false, lying happiness you </w:t>
      </w:r>
    </w:p>
    <w:p w14:paraId="3C8FCA80" w14:textId="77777777" w:rsidR="001D2912" w:rsidRPr="003E66DC" w:rsidRDefault="001D2912" w:rsidP="00650F7C">
      <w:pPr>
        <w:pStyle w:val="EndnoteText"/>
        <w:spacing w:line="276" w:lineRule="auto"/>
        <w:rPr>
          <w:rFonts w:ascii="Times New Roman" w:hAnsi="Times New Roman" w:cs="Times New Roman"/>
          <w:lang w:val="en-US"/>
        </w:rPr>
      </w:pPr>
      <w:r w:rsidRPr="003E66DC">
        <w:rPr>
          <w:rFonts w:ascii="Times New Roman" w:hAnsi="Times New Roman" w:cs="Times New Roman"/>
          <w:lang w:val="en-US"/>
        </w:rPr>
        <w:t>were having here. »</w:t>
      </w:r>
    </w:p>
  </w:endnote>
  <w:endnote w:id="81">
    <w:p w14:paraId="735854AF"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w:t>
      </w:r>
      <w:r w:rsidRPr="003E66DC" w:rsidDel="00755431">
        <w:rPr>
          <w:rFonts w:ascii="Times New Roman" w:hAnsi="Times New Roman" w:cs="Times New Roman"/>
          <w:lang w:val="en-US"/>
        </w:rPr>
        <w:t>https://blog.character.ai/optimizing-ai-inference-at-character-</w:t>
      </w:r>
      <w:r w:rsidRPr="003E66DC" w:rsidDel="00755431">
        <w:rPr>
          <w:rFonts w:ascii="Times New Roman" w:hAnsi="Times New Roman" w:cs="Times New Roman"/>
          <w:spacing w:val="-5"/>
          <w:lang w:val="en-US"/>
        </w:rPr>
        <w:t>ai/</w:t>
      </w:r>
      <w:r w:rsidRPr="003E66DC">
        <w:rPr>
          <w:rFonts w:ascii="Times New Roman" w:hAnsi="Times New Roman" w:cs="Times New Roman"/>
          <w:lang w:val="en-US"/>
        </w:rPr>
        <w:t>« Optimizing AI Inference at Character.AI », Character.AI, 2 juin 2024.</w:t>
      </w:r>
    </w:p>
  </w:endnote>
  <w:endnote w:id="82">
    <w:p w14:paraId="1EB5A2A8"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M. Martončik et J. Lokša, «</w:t>
      </w:r>
      <w:r w:rsidRPr="003E66DC">
        <w:rPr>
          <w:rFonts w:ascii="Times New Roman" w:hAnsi="Times New Roman" w:cs="Times New Roman"/>
          <w:spacing w:val="-2"/>
          <w:lang w:val="en-US"/>
        </w:rPr>
        <w:t> </w:t>
      </w:r>
      <w:r w:rsidRPr="003E66DC">
        <w:rPr>
          <w:rFonts w:ascii="Times New Roman" w:hAnsi="Times New Roman" w:cs="Times New Roman"/>
          <w:lang w:val="en-US"/>
        </w:rPr>
        <w:t>Do World of Warcraft (MMORPG) players experience less</w:t>
      </w:r>
      <w:r w:rsidRPr="003E66DC">
        <w:rPr>
          <w:rFonts w:ascii="Times New Roman" w:hAnsi="Times New Roman" w:cs="Times New Roman"/>
          <w:spacing w:val="40"/>
          <w:lang w:val="en-US"/>
        </w:rPr>
        <w:t xml:space="preserve"> </w:t>
      </w:r>
      <w:r w:rsidRPr="003E66DC">
        <w:rPr>
          <w:rFonts w:ascii="Times New Roman" w:hAnsi="Times New Roman" w:cs="Times New Roman"/>
          <w:lang w:val="en-US"/>
        </w:rPr>
        <w:t>loneliness and social anxiety in online world (virtual environment) than in real world (offline)?</w:t>
      </w:r>
      <w:r w:rsidRPr="003E66DC">
        <w:rPr>
          <w:rFonts w:ascii="Times New Roman" w:hAnsi="Times New Roman" w:cs="Times New Roman"/>
          <w:spacing w:val="-3"/>
          <w:lang w:val="en-US"/>
        </w:rPr>
        <w:t> </w:t>
      </w:r>
      <w:r w:rsidRPr="003E66DC">
        <w:rPr>
          <w:rFonts w:ascii="Times New Roman" w:hAnsi="Times New Roman" w:cs="Times New Roman"/>
          <w:lang w:val="en-US"/>
        </w:rPr>
        <w:t xml:space="preserve">», </w:t>
      </w:r>
      <w:r w:rsidRPr="003E66DC">
        <w:rPr>
          <w:rFonts w:ascii="Times New Roman" w:hAnsi="Times New Roman" w:cs="Times New Roman"/>
          <w:i/>
          <w:lang w:val="en-US"/>
        </w:rPr>
        <w:t>Computers in Human Behavior</w:t>
      </w:r>
      <w:r w:rsidRPr="003E66DC">
        <w:rPr>
          <w:rFonts w:ascii="Times New Roman" w:hAnsi="Times New Roman" w:cs="Times New Roman"/>
          <w:lang w:val="en-US"/>
        </w:rPr>
        <w:t>, vol. 56, p. 127</w:t>
      </w:r>
      <w:r w:rsidRPr="003E66DC">
        <w:rPr>
          <w:rFonts w:ascii="Times New Roman" w:hAnsi="Times New Roman" w:cs="Times New Roman"/>
          <w:lang w:val="en-US"/>
        </w:rPr>
        <w:noBreakHyphen/>
        <w:t>134, mars 2016</w:t>
      </w:r>
      <w:r w:rsidRPr="003E66DC" w:rsidDel="00755431">
        <w:rPr>
          <w:rFonts w:ascii="Times New Roman" w:hAnsi="Times New Roman" w:cs="Times New Roman"/>
          <w:lang w:val="en-US"/>
        </w:rPr>
        <w:t>, doi: 10.1016/j.chb.2015.11.035</w:t>
      </w:r>
      <w:r w:rsidRPr="003E66DC">
        <w:rPr>
          <w:rFonts w:ascii="Times New Roman" w:hAnsi="Times New Roman" w:cs="Times New Roman"/>
          <w:lang w:val="en-US"/>
        </w:rPr>
        <w:t>.</w:t>
      </w:r>
    </w:p>
  </w:endnote>
  <w:endnote w:id="83">
    <w:p w14:paraId="392DBBDB" w14:textId="10C6F13D"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w:t>
      </w:r>
      <w:r w:rsidRPr="003E66DC" w:rsidDel="00032E1F">
        <w:rPr>
          <w:rFonts w:ascii="Times New Roman" w:hAnsi="Times New Roman" w:cs="Times New Roman"/>
          <w:w w:val="105"/>
          <w:lang w:val="en-US"/>
        </w:rPr>
        <w:t>https://datareportal.com/global-digital-</w:t>
      </w:r>
      <w:r w:rsidRPr="003E66DC" w:rsidDel="00032E1F">
        <w:rPr>
          <w:rFonts w:ascii="Times New Roman" w:hAnsi="Times New Roman" w:cs="Times New Roman"/>
          <w:spacing w:val="-2"/>
          <w:w w:val="105"/>
          <w:lang w:val="en-US"/>
        </w:rPr>
        <w:t>overview</w:t>
      </w:r>
      <w:r w:rsidRPr="003E66DC">
        <w:rPr>
          <w:rFonts w:ascii="Times New Roman" w:hAnsi="Times New Roman" w:cs="Times New Roman"/>
          <w:w w:val="105"/>
          <w:lang w:val="en-US"/>
        </w:rPr>
        <w:t>« Digital around the world », Data Reportal, [</w:t>
      </w:r>
      <w:del w:id="2395" w:author="Microsoft Office User" w:date="2025-07-27T21:18:00Z">
        <w:r w:rsidDel="008338CD">
          <w:fldChar w:fldCharType="begin"/>
        </w:r>
        <w:r w:rsidRPr="00C22ED4" w:rsidDel="008338CD">
          <w:rPr>
            <w:lang w:val="en-US"/>
            <w:rPrChange w:id="2396" w:author="Microsoft Office User" w:date="2025-07-25T20:45:00Z">
              <w:rPr/>
            </w:rPrChange>
          </w:rPr>
          <w:delInstrText>HYPERLINK "https://datareportal.com/global-digital-overview"</w:delInstrText>
        </w:r>
        <w:r w:rsidDel="008338CD">
          <w:fldChar w:fldCharType="separate"/>
        </w:r>
        <w:r w:rsidRPr="008338CD" w:rsidDel="008338CD">
          <w:rPr>
            <w:rFonts w:ascii="Times New Roman" w:hAnsi="Times New Roman" w:cs="Times New Roman"/>
            <w:w w:val="105"/>
            <w:lang w:val="en-US"/>
            <w:rPrChange w:id="2397" w:author="Microsoft Office User" w:date="2025-07-27T21:18:00Z">
              <w:rPr>
                <w:rStyle w:val="Hyperlink"/>
                <w:rFonts w:ascii="Times New Roman" w:hAnsi="Times New Roman" w:cs="Times New Roman"/>
                <w:w w:val="105"/>
                <w:lang w:val="en-US"/>
              </w:rPr>
            </w:rPrChange>
          </w:rPr>
          <w:delText>en ligne].</w:delText>
        </w:r>
        <w:r w:rsidDel="008338CD">
          <w:rPr>
            <w:rStyle w:val="Hyperlink"/>
            <w:rFonts w:ascii="Times New Roman" w:hAnsi="Times New Roman" w:cs="Times New Roman"/>
            <w:w w:val="105"/>
            <w:lang w:val="en-US"/>
          </w:rPr>
          <w:fldChar w:fldCharType="end"/>
        </w:r>
      </w:del>
      <w:ins w:id="2398" w:author="Microsoft Office User" w:date="2025-07-27T21:18:00Z">
        <w:r w:rsidR="008338CD" w:rsidRPr="008338CD">
          <w:rPr>
            <w:rFonts w:ascii="Times New Roman" w:hAnsi="Times New Roman" w:cs="Times New Roman"/>
            <w:w w:val="105"/>
            <w:lang w:val="en-US"/>
            <w:rPrChange w:id="2399" w:author="Microsoft Office User" w:date="2025-07-27T21:18:00Z">
              <w:rPr>
                <w:rStyle w:val="Hyperlink"/>
                <w:rFonts w:ascii="Times New Roman" w:hAnsi="Times New Roman" w:cs="Times New Roman"/>
                <w:w w:val="105"/>
                <w:lang w:val="en-US"/>
              </w:rPr>
            </w:rPrChange>
          </w:rPr>
          <w:t>en ligne].</w:t>
        </w:r>
      </w:ins>
    </w:p>
  </w:endnote>
  <w:endnote w:id="84">
    <w:p w14:paraId="2A8C9C92"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Simon Kemp, « Digital 2022 : Global overview report », Data Reportal, 26 janvier 2022.</w:t>
      </w:r>
      <w:r w:rsidRPr="003E66DC" w:rsidDel="003220F1">
        <w:rPr>
          <w:rFonts w:ascii="Times New Roman" w:hAnsi="Times New Roman" w:cs="Times New Roman"/>
          <w:lang w:val="en-US"/>
        </w:rPr>
        <w:t>https://datareportal.com/reports/digital-2022-global-overview-</w:t>
      </w:r>
      <w:r w:rsidRPr="003E66DC" w:rsidDel="003220F1">
        <w:rPr>
          <w:rFonts w:ascii="Times New Roman" w:hAnsi="Times New Roman" w:cs="Times New Roman"/>
          <w:spacing w:val="-2"/>
          <w:lang w:val="en-US"/>
        </w:rPr>
        <w:t>report</w:t>
      </w:r>
    </w:p>
  </w:endnote>
  <w:endnote w:id="85">
    <w:p w14:paraId="6F5F68F9" w14:textId="77777777" w:rsidR="001D2912" w:rsidRPr="003175A3" w:rsidRDefault="001D2912" w:rsidP="00650F7C">
      <w:pPr>
        <w:pStyle w:val="EndnoteText"/>
        <w:spacing w:line="276" w:lineRule="auto"/>
        <w:jc w:val="both"/>
        <w:rPr>
          <w:rFonts w:ascii="Times New Roman" w:hAnsi="Times New Roman" w:cs="Times New Roman"/>
        </w:rPr>
      </w:pPr>
      <w:r w:rsidRPr="003175A3">
        <w:rPr>
          <w:rStyle w:val="EndnoteReference"/>
          <w:rFonts w:ascii="Times New Roman" w:hAnsi="Times New Roman" w:cs="Times New Roman"/>
        </w:rPr>
        <w:endnoteRef/>
      </w:r>
      <w:r w:rsidRPr="003175A3">
        <w:rPr>
          <w:rFonts w:ascii="Times New Roman" w:hAnsi="Times New Roman" w:cs="Times New Roman"/>
        </w:rPr>
        <w:t xml:space="preserve"> Patrin-Leclère Valérie. « Médias et publicité, l’impossible débat ? », </w:t>
      </w:r>
      <w:r w:rsidRPr="003175A3">
        <w:rPr>
          <w:rFonts w:ascii="Times New Roman" w:hAnsi="Times New Roman" w:cs="Times New Roman"/>
          <w:i/>
        </w:rPr>
        <w:t>Communication et langages</w:t>
      </w:r>
      <w:r w:rsidRPr="003175A3">
        <w:rPr>
          <w:rFonts w:ascii="Times New Roman" w:hAnsi="Times New Roman" w:cs="Times New Roman"/>
        </w:rPr>
        <w:t>, N</w:t>
      </w:r>
      <w:r w:rsidRPr="003175A3">
        <w:rPr>
          <w:rFonts w:ascii="Times New Roman" w:hAnsi="Times New Roman" w:cs="Times New Roman"/>
          <w:vertAlign w:val="superscript"/>
        </w:rPr>
        <w:t>o</w:t>
      </w:r>
      <w:r w:rsidRPr="003175A3">
        <w:rPr>
          <w:rFonts w:ascii="Times New Roman" w:hAnsi="Times New Roman" w:cs="Times New Roman"/>
        </w:rPr>
        <w:t xml:space="preserve"> 143, </w:t>
      </w:r>
      <w:r w:rsidRPr="006C6B8C">
        <w:rPr>
          <w:rFonts w:ascii="Times New Roman" w:hAnsi="Times New Roman" w:cs="Times New Roman"/>
        </w:rPr>
        <w:t>p. 7-18</w:t>
      </w:r>
      <w:r>
        <w:rPr>
          <w:rFonts w:ascii="Times New Roman" w:hAnsi="Times New Roman" w:cs="Times New Roman"/>
        </w:rPr>
        <w:t xml:space="preserve">, </w:t>
      </w:r>
      <w:r w:rsidRPr="003175A3">
        <w:rPr>
          <w:rFonts w:ascii="Times New Roman" w:hAnsi="Times New Roman" w:cs="Times New Roman"/>
        </w:rPr>
        <w:t>1</w:t>
      </w:r>
      <w:r w:rsidRPr="003175A3">
        <w:rPr>
          <w:rFonts w:ascii="Times New Roman" w:hAnsi="Times New Roman" w:cs="Times New Roman"/>
          <w:vertAlign w:val="superscript"/>
        </w:rPr>
        <w:t>er</w:t>
      </w:r>
      <w:r w:rsidRPr="003175A3">
        <w:rPr>
          <w:rFonts w:ascii="Times New Roman" w:hAnsi="Times New Roman" w:cs="Times New Roman"/>
        </w:rPr>
        <w:t xml:space="preserve"> trimestre 2005. </w:t>
      </w:r>
      <w:r w:rsidRPr="003175A3" w:rsidDel="003220F1">
        <w:rPr>
          <w:rFonts w:ascii="Times New Roman" w:hAnsi="Times New Roman" w:cs="Times New Roman"/>
        </w:rPr>
        <w:t>p. 7-18</w:t>
      </w:r>
    </w:p>
  </w:endnote>
  <w:endnote w:id="86">
    <w:p w14:paraId="3A4B13CA"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M. Wadsley et N. Ihssen, «</w:t>
      </w:r>
      <w:r w:rsidRPr="003E66DC">
        <w:rPr>
          <w:rFonts w:ascii="Times New Roman" w:hAnsi="Times New Roman" w:cs="Times New Roman"/>
          <w:spacing w:val="-1"/>
          <w:lang w:val="en-US"/>
        </w:rPr>
        <w:t> </w:t>
      </w:r>
      <w:r w:rsidRPr="003E66DC">
        <w:rPr>
          <w:rFonts w:ascii="Times New Roman" w:hAnsi="Times New Roman" w:cs="Times New Roman"/>
          <w:lang w:val="en-US"/>
        </w:rPr>
        <w:t xml:space="preserve">A Systematic Review of Structural and Functional MRI studies investigating social networking site use », </w:t>
      </w:r>
      <w:r w:rsidRPr="003E66DC">
        <w:rPr>
          <w:rFonts w:ascii="Times New Roman" w:hAnsi="Times New Roman" w:cs="Times New Roman"/>
          <w:i/>
          <w:lang w:val="en-US"/>
        </w:rPr>
        <w:t>Brain Sci</w:t>
      </w:r>
      <w:r w:rsidRPr="003E66DC">
        <w:rPr>
          <w:rFonts w:ascii="Times New Roman" w:hAnsi="Times New Roman" w:cs="Times New Roman"/>
          <w:lang w:val="en-US"/>
        </w:rPr>
        <w:t>, vol. 13, n</w:t>
      </w:r>
      <w:r w:rsidRPr="003175A3">
        <w:rPr>
          <w:rFonts w:ascii="Times New Roman" w:hAnsi="Times New Roman" w:cs="Times New Roman"/>
        </w:rPr>
        <w:t>ᵒ</w:t>
      </w:r>
      <w:r w:rsidRPr="003E66DC">
        <w:rPr>
          <w:rFonts w:ascii="Times New Roman" w:hAnsi="Times New Roman" w:cs="Times New Roman"/>
          <w:lang w:val="en-US"/>
        </w:rPr>
        <w:t xml:space="preserve"> 5, p. 787, mai 2023</w:t>
      </w:r>
      <w:r w:rsidRPr="003E66DC" w:rsidDel="00487627">
        <w:rPr>
          <w:rFonts w:ascii="Times New Roman" w:hAnsi="Times New Roman" w:cs="Times New Roman"/>
          <w:lang w:val="en-US"/>
        </w:rPr>
        <w:t>, doi: 10.3390/</w:t>
      </w:r>
      <w:r w:rsidRPr="003E66DC" w:rsidDel="00487627">
        <w:rPr>
          <w:rFonts w:ascii="Times New Roman" w:hAnsi="Times New Roman" w:cs="Times New Roman"/>
          <w:spacing w:val="-2"/>
          <w:lang w:val="en-US"/>
        </w:rPr>
        <w:t>brainsci13050787</w:t>
      </w:r>
      <w:r w:rsidRPr="003E66DC">
        <w:rPr>
          <w:rFonts w:ascii="Times New Roman" w:hAnsi="Times New Roman" w:cs="Times New Roman"/>
          <w:spacing w:val="-2"/>
          <w:lang w:val="en-US"/>
        </w:rPr>
        <w:t>.</w:t>
      </w:r>
    </w:p>
  </w:endnote>
  <w:endnote w:id="87">
    <w:p w14:paraId="6D430578"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w:t>
      </w:r>
      <w:r w:rsidRPr="003E66DC">
        <w:rPr>
          <w:rFonts w:ascii="Times New Roman" w:hAnsi="Times New Roman" w:cs="Times New Roman"/>
          <w:spacing w:val="-2"/>
          <w:lang w:val="en-US"/>
        </w:rPr>
        <w:t>Deloitte, « Consumers are eating up user generated content », Deloitte Insights2Action, 28 avril 2022.</w:t>
      </w:r>
    </w:p>
  </w:endnote>
  <w:endnote w:id="88">
    <w:p w14:paraId="3F35CBAC" w14:textId="77777777" w:rsidR="001D2912" w:rsidRPr="003E66DC" w:rsidRDefault="001D2912" w:rsidP="00650F7C">
      <w:pPr>
        <w:spacing w:before="60"/>
        <w:ind w:right="162" w:firstLine="0"/>
        <w:rPr>
          <w:rFonts w:ascii="Times New Roman" w:hAnsi="Times New Roman" w:cs="Times New Roman"/>
          <w:sz w:val="20"/>
          <w:szCs w:val="20"/>
          <w:lang w:val="en-US"/>
        </w:rPr>
      </w:pPr>
      <w:r w:rsidRPr="003175A3">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C. A. McComb, E. J. Vanman, et S. J. Tobin, «</w:t>
      </w:r>
      <w:r w:rsidRPr="003E66DC">
        <w:rPr>
          <w:rFonts w:ascii="Times New Roman" w:hAnsi="Times New Roman" w:cs="Times New Roman"/>
          <w:spacing w:val="-3"/>
          <w:sz w:val="20"/>
          <w:szCs w:val="20"/>
          <w:lang w:val="en-US"/>
        </w:rPr>
        <w:t> </w:t>
      </w:r>
      <w:r w:rsidRPr="003E66DC">
        <w:rPr>
          <w:rFonts w:ascii="Times New Roman" w:hAnsi="Times New Roman" w:cs="Times New Roman"/>
          <w:sz w:val="20"/>
          <w:szCs w:val="20"/>
          <w:lang w:val="en-US"/>
        </w:rPr>
        <w:t>A meta-analysis of the effects of social media exposure</w:t>
      </w:r>
      <w:r w:rsidRPr="003E66DC">
        <w:rPr>
          <w:rFonts w:ascii="Times New Roman" w:hAnsi="Times New Roman" w:cs="Times New Roman"/>
          <w:spacing w:val="-8"/>
          <w:sz w:val="20"/>
          <w:szCs w:val="20"/>
          <w:lang w:val="en-US"/>
        </w:rPr>
        <w:t xml:space="preserve"> </w:t>
      </w:r>
      <w:r w:rsidRPr="003E66DC">
        <w:rPr>
          <w:rFonts w:ascii="Times New Roman" w:hAnsi="Times New Roman" w:cs="Times New Roman"/>
          <w:sz w:val="20"/>
          <w:szCs w:val="20"/>
          <w:lang w:val="en-US"/>
        </w:rPr>
        <w:t>to</w:t>
      </w:r>
      <w:r w:rsidRPr="003E66DC">
        <w:rPr>
          <w:rFonts w:ascii="Times New Roman" w:hAnsi="Times New Roman" w:cs="Times New Roman"/>
          <w:spacing w:val="-8"/>
          <w:sz w:val="20"/>
          <w:szCs w:val="20"/>
          <w:lang w:val="en-US"/>
        </w:rPr>
        <w:t xml:space="preserve"> </w:t>
      </w:r>
      <w:r w:rsidRPr="003E66DC">
        <w:rPr>
          <w:rFonts w:ascii="Times New Roman" w:hAnsi="Times New Roman" w:cs="Times New Roman"/>
          <w:sz w:val="20"/>
          <w:szCs w:val="20"/>
          <w:lang w:val="en-US"/>
        </w:rPr>
        <w:t>upward</w:t>
      </w:r>
      <w:r w:rsidRPr="003E66DC">
        <w:rPr>
          <w:rFonts w:ascii="Times New Roman" w:hAnsi="Times New Roman" w:cs="Times New Roman"/>
          <w:spacing w:val="-8"/>
          <w:sz w:val="20"/>
          <w:szCs w:val="20"/>
          <w:lang w:val="en-US"/>
        </w:rPr>
        <w:t xml:space="preserve"> </w:t>
      </w:r>
      <w:r w:rsidRPr="003E66DC">
        <w:rPr>
          <w:rFonts w:ascii="Times New Roman" w:hAnsi="Times New Roman" w:cs="Times New Roman"/>
          <w:sz w:val="20"/>
          <w:szCs w:val="20"/>
          <w:lang w:val="en-US"/>
        </w:rPr>
        <w:t>comparison</w:t>
      </w:r>
      <w:r w:rsidRPr="003E66DC">
        <w:rPr>
          <w:rFonts w:ascii="Times New Roman" w:hAnsi="Times New Roman" w:cs="Times New Roman"/>
          <w:spacing w:val="-8"/>
          <w:sz w:val="20"/>
          <w:szCs w:val="20"/>
          <w:lang w:val="en-US"/>
        </w:rPr>
        <w:t xml:space="preserve"> </w:t>
      </w:r>
      <w:r w:rsidRPr="003E66DC">
        <w:rPr>
          <w:rFonts w:ascii="Times New Roman" w:hAnsi="Times New Roman" w:cs="Times New Roman"/>
          <w:sz w:val="20"/>
          <w:szCs w:val="20"/>
          <w:lang w:val="en-US"/>
        </w:rPr>
        <w:t>targets</w:t>
      </w:r>
      <w:r w:rsidRPr="003E66DC">
        <w:rPr>
          <w:rFonts w:ascii="Times New Roman" w:hAnsi="Times New Roman" w:cs="Times New Roman"/>
          <w:spacing w:val="-8"/>
          <w:sz w:val="20"/>
          <w:szCs w:val="20"/>
          <w:lang w:val="en-US"/>
        </w:rPr>
        <w:t xml:space="preserve"> </w:t>
      </w:r>
      <w:r w:rsidRPr="003E66DC">
        <w:rPr>
          <w:rFonts w:ascii="Times New Roman" w:hAnsi="Times New Roman" w:cs="Times New Roman"/>
          <w:sz w:val="20"/>
          <w:szCs w:val="20"/>
          <w:lang w:val="en-US"/>
        </w:rPr>
        <w:t>on</w:t>
      </w:r>
      <w:r w:rsidRPr="003E66DC">
        <w:rPr>
          <w:rFonts w:ascii="Times New Roman" w:hAnsi="Times New Roman" w:cs="Times New Roman"/>
          <w:spacing w:val="-8"/>
          <w:sz w:val="20"/>
          <w:szCs w:val="20"/>
          <w:lang w:val="en-US"/>
        </w:rPr>
        <w:t xml:space="preserve"> </w:t>
      </w:r>
      <w:r w:rsidRPr="003E66DC">
        <w:rPr>
          <w:rFonts w:ascii="Times New Roman" w:hAnsi="Times New Roman" w:cs="Times New Roman"/>
          <w:sz w:val="20"/>
          <w:szCs w:val="20"/>
          <w:lang w:val="en-US"/>
        </w:rPr>
        <w:t>self-evaluations</w:t>
      </w:r>
      <w:r w:rsidRPr="003E66DC">
        <w:rPr>
          <w:rFonts w:ascii="Times New Roman" w:hAnsi="Times New Roman" w:cs="Times New Roman"/>
          <w:spacing w:val="-8"/>
          <w:sz w:val="20"/>
          <w:szCs w:val="20"/>
          <w:lang w:val="en-US"/>
        </w:rPr>
        <w:t xml:space="preserve"> </w:t>
      </w:r>
      <w:r w:rsidRPr="003E66DC">
        <w:rPr>
          <w:rFonts w:ascii="Times New Roman" w:hAnsi="Times New Roman" w:cs="Times New Roman"/>
          <w:sz w:val="20"/>
          <w:szCs w:val="20"/>
          <w:lang w:val="en-US"/>
        </w:rPr>
        <w:t>and</w:t>
      </w:r>
      <w:r w:rsidRPr="003E66DC">
        <w:rPr>
          <w:rFonts w:ascii="Times New Roman" w:hAnsi="Times New Roman" w:cs="Times New Roman"/>
          <w:spacing w:val="-8"/>
          <w:sz w:val="20"/>
          <w:szCs w:val="20"/>
          <w:lang w:val="en-US"/>
        </w:rPr>
        <w:t xml:space="preserve"> </w:t>
      </w:r>
      <w:r w:rsidRPr="003E66DC">
        <w:rPr>
          <w:rFonts w:ascii="Times New Roman" w:hAnsi="Times New Roman" w:cs="Times New Roman"/>
          <w:sz w:val="20"/>
          <w:szCs w:val="20"/>
          <w:lang w:val="en-US"/>
        </w:rPr>
        <w:t>emotions »,</w:t>
      </w:r>
      <w:r w:rsidRPr="003E66DC">
        <w:rPr>
          <w:rFonts w:ascii="Times New Roman" w:hAnsi="Times New Roman" w:cs="Times New Roman"/>
          <w:spacing w:val="-8"/>
          <w:sz w:val="20"/>
          <w:szCs w:val="20"/>
          <w:lang w:val="en-US"/>
        </w:rPr>
        <w:t xml:space="preserve"> </w:t>
      </w:r>
      <w:r w:rsidRPr="003E66DC">
        <w:rPr>
          <w:rFonts w:ascii="Times New Roman" w:hAnsi="Times New Roman" w:cs="Times New Roman"/>
          <w:i/>
          <w:sz w:val="20"/>
          <w:szCs w:val="20"/>
          <w:lang w:val="en-US"/>
        </w:rPr>
        <w:t>Media</w:t>
      </w:r>
      <w:r w:rsidRPr="003E66DC">
        <w:rPr>
          <w:rFonts w:ascii="Times New Roman" w:hAnsi="Times New Roman" w:cs="Times New Roman"/>
          <w:i/>
          <w:spacing w:val="-8"/>
          <w:sz w:val="20"/>
          <w:szCs w:val="20"/>
          <w:lang w:val="en-US"/>
        </w:rPr>
        <w:t xml:space="preserve"> </w:t>
      </w:r>
      <w:r w:rsidRPr="003E66DC">
        <w:rPr>
          <w:rFonts w:ascii="Times New Roman" w:hAnsi="Times New Roman" w:cs="Times New Roman"/>
          <w:i/>
          <w:sz w:val="20"/>
          <w:szCs w:val="20"/>
          <w:lang w:val="en-US"/>
        </w:rPr>
        <w:t>Psychology</w:t>
      </w:r>
      <w:r w:rsidRPr="003E66DC">
        <w:rPr>
          <w:rFonts w:ascii="Times New Roman" w:hAnsi="Times New Roman" w:cs="Times New Roman"/>
          <w:sz w:val="20"/>
          <w:szCs w:val="20"/>
          <w:lang w:val="en-US"/>
        </w:rPr>
        <w:t>,</w:t>
      </w:r>
      <w:r w:rsidRPr="003E66DC">
        <w:rPr>
          <w:rFonts w:ascii="Times New Roman" w:hAnsi="Times New Roman" w:cs="Times New Roman"/>
          <w:spacing w:val="-8"/>
          <w:sz w:val="20"/>
          <w:szCs w:val="20"/>
          <w:lang w:val="en-US"/>
        </w:rPr>
        <w:t xml:space="preserve"> </w:t>
      </w:r>
      <w:r w:rsidRPr="003E66DC">
        <w:rPr>
          <w:rFonts w:ascii="Times New Roman" w:hAnsi="Times New Roman" w:cs="Times New Roman"/>
          <w:sz w:val="20"/>
          <w:szCs w:val="20"/>
          <w:lang w:val="en-US"/>
        </w:rPr>
        <w:t>vol. 26, n</w:t>
      </w:r>
      <w:r w:rsidRPr="003175A3">
        <w:rPr>
          <w:rFonts w:ascii="Times New Roman" w:hAnsi="Times New Roman" w:cs="Times New Roman"/>
          <w:sz w:val="20"/>
          <w:szCs w:val="20"/>
        </w:rPr>
        <w:t>ᵒ</w:t>
      </w:r>
      <w:r w:rsidRPr="003E66DC">
        <w:rPr>
          <w:rFonts w:ascii="Times New Roman" w:hAnsi="Times New Roman" w:cs="Times New Roman"/>
          <w:sz w:val="20"/>
          <w:szCs w:val="20"/>
          <w:lang w:val="en-US"/>
        </w:rPr>
        <w:t xml:space="preserve"> 5, p. 612</w:t>
      </w:r>
      <w:r w:rsidRPr="003E66DC">
        <w:rPr>
          <w:rFonts w:ascii="Times New Roman" w:hAnsi="Times New Roman" w:cs="Times New Roman"/>
          <w:sz w:val="20"/>
          <w:szCs w:val="20"/>
          <w:lang w:val="en-US"/>
        </w:rPr>
        <w:noBreakHyphen/>
        <w:t>635, septembre</w:t>
      </w:r>
      <w:r w:rsidRPr="003E66DC" w:rsidDel="00487627">
        <w:rPr>
          <w:rFonts w:ascii="Times New Roman" w:hAnsi="Times New Roman" w:cs="Times New Roman"/>
          <w:sz w:val="20"/>
          <w:szCs w:val="20"/>
          <w:lang w:val="en-US"/>
        </w:rPr>
        <w:t>.</w:t>
      </w:r>
      <w:r w:rsidRPr="003E66DC">
        <w:rPr>
          <w:rFonts w:ascii="Times New Roman" w:hAnsi="Times New Roman" w:cs="Times New Roman"/>
          <w:sz w:val="20"/>
          <w:szCs w:val="20"/>
          <w:lang w:val="en-US"/>
        </w:rPr>
        <w:t xml:space="preserve"> 2023</w:t>
      </w:r>
      <w:r w:rsidRPr="003E66DC" w:rsidDel="00487627">
        <w:rPr>
          <w:rFonts w:ascii="Times New Roman" w:hAnsi="Times New Roman" w:cs="Times New Roman"/>
          <w:sz w:val="20"/>
          <w:szCs w:val="20"/>
          <w:lang w:val="en-US"/>
        </w:rPr>
        <w:t>, doi: 10.1080/15213269.2023.2180647</w:t>
      </w:r>
      <w:r w:rsidRPr="003E66DC">
        <w:rPr>
          <w:rFonts w:ascii="Times New Roman" w:hAnsi="Times New Roman" w:cs="Times New Roman"/>
          <w:sz w:val="20"/>
          <w:szCs w:val="20"/>
          <w:lang w:val="en-US"/>
        </w:rPr>
        <w:t>.</w:t>
      </w:r>
    </w:p>
  </w:endnote>
  <w:endnote w:id="89">
    <w:p w14:paraId="0DD361B9"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w:t>
      </w:r>
      <w:r w:rsidRPr="003E66DC">
        <w:rPr>
          <w:rFonts w:ascii="Times New Roman" w:hAnsi="Times New Roman" w:cs="Times New Roman"/>
          <w:spacing w:val="-5"/>
          <w:w w:val="105"/>
          <w:lang w:val="en-US"/>
        </w:rPr>
        <w:t xml:space="preserve">Sasha Luccioni, « Objectifiying women in ai », Hugging Face Blog, 24 mai 2024. </w:t>
      </w:r>
    </w:p>
  </w:endnote>
  <w:endnote w:id="90">
    <w:p w14:paraId="0158C0B1" w14:textId="77777777" w:rsidR="001D2912" w:rsidRPr="003E66DC" w:rsidRDefault="001D2912" w:rsidP="00650F7C">
      <w:pPr>
        <w:spacing w:before="60"/>
        <w:ind w:firstLine="0"/>
        <w:rPr>
          <w:rFonts w:ascii="Times New Roman" w:hAnsi="Times New Roman" w:cs="Times New Roman"/>
          <w:sz w:val="20"/>
          <w:szCs w:val="20"/>
          <w:lang w:val="en-US"/>
        </w:rPr>
      </w:pPr>
      <w:r w:rsidRPr="003175A3">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M. Ponti, «</w:t>
      </w:r>
      <w:r w:rsidRPr="003E66DC">
        <w:rPr>
          <w:rFonts w:ascii="Times New Roman" w:hAnsi="Times New Roman" w:cs="Times New Roman"/>
          <w:spacing w:val="-2"/>
          <w:sz w:val="20"/>
          <w:szCs w:val="20"/>
          <w:lang w:val="en-US"/>
        </w:rPr>
        <w:t> </w:t>
      </w:r>
      <w:r w:rsidRPr="003E66DC">
        <w:rPr>
          <w:rFonts w:ascii="Times New Roman" w:hAnsi="Times New Roman" w:cs="Times New Roman"/>
          <w:sz w:val="20"/>
          <w:szCs w:val="20"/>
          <w:lang w:val="en-US"/>
        </w:rPr>
        <w:t xml:space="preserve">Screen time and preschool children : Promoting health and development in a digital </w:t>
      </w:r>
      <w:r w:rsidRPr="003E66DC">
        <w:rPr>
          <w:rFonts w:ascii="Times New Roman" w:hAnsi="Times New Roman" w:cs="Times New Roman"/>
          <w:w w:val="105"/>
          <w:sz w:val="20"/>
          <w:szCs w:val="20"/>
          <w:lang w:val="en-US"/>
        </w:rPr>
        <w:t xml:space="preserve">world », </w:t>
      </w:r>
      <w:r w:rsidRPr="003E66DC">
        <w:rPr>
          <w:rFonts w:ascii="Times New Roman" w:hAnsi="Times New Roman" w:cs="Times New Roman"/>
          <w:i/>
          <w:w w:val="105"/>
          <w:sz w:val="20"/>
          <w:szCs w:val="20"/>
          <w:lang w:val="en-US"/>
        </w:rPr>
        <w:t>Paediatr Child Health</w:t>
      </w:r>
      <w:r w:rsidRPr="003E66DC">
        <w:rPr>
          <w:rFonts w:ascii="Times New Roman" w:hAnsi="Times New Roman" w:cs="Times New Roman"/>
          <w:w w:val="105"/>
          <w:sz w:val="20"/>
          <w:szCs w:val="20"/>
          <w:lang w:val="en-US"/>
        </w:rPr>
        <w:t>, vol. 28, n</w:t>
      </w:r>
      <w:r w:rsidRPr="003175A3">
        <w:rPr>
          <w:rFonts w:ascii="Times New Roman" w:hAnsi="Times New Roman" w:cs="Times New Roman"/>
          <w:w w:val="105"/>
          <w:sz w:val="20"/>
          <w:szCs w:val="20"/>
        </w:rPr>
        <w:t>ᵒ</w:t>
      </w:r>
      <w:r w:rsidRPr="003E66DC">
        <w:rPr>
          <w:rFonts w:ascii="Times New Roman" w:hAnsi="Times New Roman" w:cs="Times New Roman"/>
          <w:w w:val="105"/>
          <w:sz w:val="20"/>
          <w:szCs w:val="20"/>
          <w:lang w:val="en-US"/>
        </w:rPr>
        <w:t xml:space="preserve"> 3, p. 184</w:t>
      </w:r>
      <w:r w:rsidRPr="003E66DC">
        <w:rPr>
          <w:rFonts w:ascii="Times New Roman" w:hAnsi="Times New Roman" w:cs="Times New Roman"/>
          <w:sz w:val="20"/>
          <w:szCs w:val="20"/>
          <w:lang w:val="en-US"/>
        </w:rPr>
        <w:noBreakHyphen/>
      </w:r>
      <w:r w:rsidRPr="003E66DC">
        <w:rPr>
          <w:rFonts w:ascii="Times New Roman" w:hAnsi="Times New Roman" w:cs="Times New Roman"/>
          <w:w w:val="105"/>
          <w:sz w:val="20"/>
          <w:szCs w:val="20"/>
          <w:lang w:val="en-US"/>
        </w:rPr>
        <w:t>202, juin 2023</w:t>
      </w:r>
      <w:r w:rsidRPr="003E66DC" w:rsidDel="00487627">
        <w:rPr>
          <w:rFonts w:ascii="Times New Roman" w:hAnsi="Times New Roman" w:cs="Times New Roman"/>
          <w:w w:val="105"/>
          <w:sz w:val="20"/>
          <w:szCs w:val="20"/>
          <w:lang w:val="en-US"/>
        </w:rPr>
        <w:t>, doi: 10.1093/pch/pxac125</w:t>
      </w:r>
      <w:r w:rsidRPr="003E66DC">
        <w:rPr>
          <w:rFonts w:ascii="Times New Roman" w:hAnsi="Times New Roman" w:cs="Times New Roman"/>
          <w:w w:val="105"/>
          <w:sz w:val="20"/>
          <w:szCs w:val="20"/>
          <w:lang w:val="en-US"/>
        </w:rPr>
        <w:t>.</w:t>
      </w:r>
    </w:p>
  </w:endnote>
  <w:endnote w:id="91">
    <w:p w14:paraId="44E4E88B" w14:textId="44573C9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w:t>
      </w:r>
      <w:r w:rsidRPr="003E66DC" w:rsidDel="009C3C7B">
        <w:rPr>
          <w:rFonts w:ascii="Times New Roman" w:hAnsi="Times New Roman" w:cs="Times New Roman"/>
          <w:lang w:val="en-US"/>
        </w:rPr>
        <w:t>https://www.latimes.com/business/story/2023-03-13/zuckerberg-was-warned-on-social-media-addiction-filing-says</w:t>
      </w:r>
      <w:r w:rsidRPr="003E66DC">
        <w:rPr>
          <w:rFonts w:ascii="Times New Roman" w:hAnsi="Times New Roman" w:cs="Times New Roman"/>
          <w:lang w:val="en-US"/>
        </w:rPr>
        <w:t>Joel Rosenblatt,</w:t>
      </w:r>
      <w:r w:rsidRPr="003E66DC">
        <w:rPr>
          <w:rStyle w:val="Hyperlink2"/>
          <w:rFonts w:cs="Times New Roman"/>
          <w:lang w:val="en-US"/>
        </w:rPr>
        <w:t xml:space="preserve"> « Zuckerberg was warned on social media addiction, filing says », </w:t>
      </w:r>
      <w:del w:id="2407" w:author="Microsoft Office User" w:date="2025-07-27T21:19:00Z">
        <w:r w:rsidRPr="008338CD" w:rsidDel="008338CD">
          <w:rPr>
            <w:i/>
            <w:iCs/>
            <w:rPrChange w:id="2408" w:author="Microsoft Office User" w:date="2025-07-27T21:19:00Z">
              <w:rPr/>
            </w:rPrChange>
          </w:rPr>
          <w:fldChar w:fldCharType="begin"/>
        </w:r>
        <w:r w:rsidRPr="008338CD" w:rsidDel="008338CD">
          <w:rPr>
            <w:i/>
            <w:iCs/>
            <w:lang w:val="en-US"/>
            <w:rPrChange w:id="2409" w:author="Microsoft Office User" w:date="2025-07-27T21:19:00Z">
              <w:rPr/>
            </w:rPrChange>
          </w:rPr>
          <w:delInstrText>HYPERLINK "http://www.latimes.com/business/story/2023-03-13/zuckerberg-was-warned-on-social-"</w:delInstrText>
        </w:r>
        <w:r w:rsidRPr="008338CD" w:rsidDel="008338CD">
          <w:rPr>
            <w:i/>
            <w:iCs/>
            <w:rPrChange w:id="2410" w:author="Microsoft Office User" w:date="2025-07-27T21:19:00Z">
              <w:rPr/>
            </w:rPrChange>
          </w:rPr>
        </w:r>
        <w:r w:rsidRPr="008338CD" w:rsidDel="008338CD">
          <w:rPr>
            <w:i/>
            <w:iCs/>
            <w:rPrChange w:id="2411" w:author="Microsoft Office User" w:date="2025-07-27T21:19:00Z">
              <w:rPr/>
            </w:rPrChange>
          </w:rPr>
          <w:fldChar w:fldCharType="separate"/>
        </w:r>
        <w:r w:rsidRPr="008338CD" w:rsidDel="008338CD">
          <w:rPr>
            <w:rStyle w:val="Hyperlink2"/>
            <w:rFonts w:cs="Times New Roman"/>
            <w:i/>
            <w:iCs/>
            <w:lang w:val="en-US"/>
          </w:rPr>
          <w:delText>https://www.latimes.com/business/story/2023-03-13/zuckerberg-was-warned-on-social-</w:delText>
        </w:r>
        <w:r w:rsidRPr="008338CD" w:rsidDel="008338CD">
          <w:rPr>
            <w:rStyle w:val="Hyperlink2"/>
            <w:rFonts w:cs="Times New Roman"/>
            <w:i/>
            <w:iCs/>
            <w:lang w:val="en-US"/>
          </w:rPr>
          <w:fldChar w:fldCharType="end"/>
        </w:r>
        <w:r w:rsidRPr="008338CD" w:rsidDel="008338CD">
          <w:rPr>
            <w:rStyle w:val="Aucun"/>
            <w:rFonts w:ascii="Times New Roman" w:hAnsi="Times New Roman" w:cs="Times New Roman"/>
            <w:i/>
            <w:iCs/>
            <w:lang w:val="en-US"/>
          </w:rPr>
          <w:delText xml:space="preserve"> </w:delText>
        </w:r>
        <w:r w:rsidRPr="008338CD" w:rsidDel="008338CD">
          <w:rPr>
            <w:rStyle w:val="Hyperlink5"/>
            <w:rFonts w:cs="Times New Roman"/>
            <w:i/>
            <w:iCs/>
            <w:lang w:val="en-US"/>
          </w:rPr>
          <w:delText>media-addiction-filing-says</w:delText>
        </w:r>
        <w:r w:rsidRPr="008338CD" w:rsidDel="008338CD">
          <w:rPr>
            <w:i/>
            <w:iCs/>
            <w:lang w:val="en-US"/>
          </w:rPr>
          <w:delText>Los</w:delText>
        </w:r>
      </w:del>
      <w:ins w:id="2412" w:author="Microsoft Office User" w:date="2025-07-27T21:19:00Z">
        <w:r w:rsidR="008338CD" w:rsidRPr="008338CD">
          <w:rPr>
            <w:i/>
            <w:iCs/>
            <w:lang w:val="en-US"/>
            <w:rPrChange w:id="2413" w:author="Microsoft Office User" w:date="2025-07-27T21:19:00Z">
              <w:rPr/>
            </w:rPrChange>
          </w:rPr>
          <w:t>Los</w:t>
        </w:r>
      </w:ins>
      <w:r w:rsidRPr="003E66DC">
        <w:rPr>
          <w:i/>
          <w:lang w:val="en-US"/>
        </w:rPr>
        <w:t xml:space="preserve"> Angeles Times</w:t>
      </w:r>
      <w:r w:rsidRPr="003E66DC">
        <w:rPr>
          <w:lang w:val="en-US"/>
        </w:rPr>
        <w:t>, 13 mars, 2023.</w:t>
      </w:r>
    </w:p>
  </w:endnote>
  <w:endnote w:id="92">
    <w:p w14:paraId="1CB9F6B7"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w:t>
      </w:r>
      <w:r w:rsidRPr="003E66DC" w:rsidDel="009C3C7B">
        <w:rPr>
          <w:rFonts w:ascii="Times New Roman" w:hAnsi="Times New Roman" w:cs="Times New Roman"/>
          <w:lang w:val="en-US"/>
        </w:rPr>
        <w:t>https://www.independent.co.uk/tech/netflix-downloads-sleep-biggest-competition-video-</w:t>
      </w:r>
      <w:r w:rsidRPr="003E66DC" w:rsidDel="009C3C7B">
        <w:rPr>
          <w:rFonts w:ascii="Times New Roman" w:hAnsi="Times New Roman" w:cs="Times New Roman"/>
          <w:spacing w:val="-2"/>
          <w:lang w:val="en-US"/>
        </w:rPr>
        <w:t>streaming-ceo-reed-hastings-amazon-prime-sky-go-now-tv-a7690561.html</w:t>
      </w:r>
      <w:r w:rsidRPr="003E66DC">
        <w:rPr>
          <w:rFonts w:ascii="Times New Roman" w:hAnsi="Times New Roman" w:cs="Times New Roman"/>
          <w:lang w:val="en-US"/>
        </w:rPr>
        <w:t xml:space="preserve">Aatif Sulleymann, « Netflix’s biggest competition is sleep, says CEO Reed Hastings », </w:t>
      </w:r>
      <w:r w:rsidRPr="003E66DC">
        <w:rPr>
          <w:rFonts w:ascii="Times New Roman" w:hAnsi="Times New Roman" w:cs="Times New Roman"/>
          <w:i/>
          <w:lang w:val="en-US"/>
        </w:rPr>
        <w:t>The Independent</w:t>
      </w:r>
      <w:r w:rsidRPr="003E66DC">
        <w:rPr>
          <w:rFonts w:ascii="Times New Roman" w:hAnsi="Times New Roman" w:cs="Times New Roman"/>
          <w:lang w:val="en-US"/>
        </w:rPr>
        <w:t>, 19 avril 2017.</w:t>
      </w:r>
    </w:p>
  </w:endnote>
  <w:endnote w:id="93">
    <w:p w14:paraId="253A7DBC"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w:t>
      </w:r>
      <w:r w:rsidRPr="003E66DC" w:rsidDel="009C3C7B">
        <w:rPr>
          <w:rFonts w:ascii="Times New Roman" w:hAnsi="Times New Roman" w:cs="Times New Roman"/>
          <w:lang w:val="en-US"/>
        </w:rPr>
        <w:t>https://www.axios.com/2024/09/27/meta-ai-posts-facebook-instagram</w:t>
      </w:r>
      <w:r w:rsidRPr="003E66DC">
        <w:rPr>
          <w:rFonts w:ascii="Times New Roman" w:hAnsi="Times New Roman" w:cs="Times New Roman"/>
          <w:lang w:val="en-US"/>
        </w:rPr>
        <w:t xml:space="preserve">Ina Fried, « Meta’s new AI-made posts open a Pandora’s box », Axios, 27 septembre 2024. </w:t>
      </w:r>
    </w:p>
  </w:endnote>
  <w:endnote w:id="94">
    <w:p w14:paraId="4FF65210" w14:textId="77777777" w:rsidR="001D2912" w:rsidRPr="003E66DC" w:rsidRDefault="001D2912" w:rsidP="00650F7C">
      <w:pPr>
        <w:pStyle w:val="CorpsA"/>
        <w:spacing w:before="44" w:line="276" w:lineRule="auto"/>
        <w:jc w:val="both"/>
        <w:rPr>
          <w:rFonts w:ascii="Times New Roman" w:hAnsi="Times New Roman" w:cs="Times New Roman"/>
          <w:sz w:val="20"/>
          <w:szCs w:val="20"/>
          <w:lang w:val="en-US"/>
        </w:rPr>
      </w:pPr>
      <w:r w:rsidRPr="003175A3">
        <w:rPr>
          <w:rStyle w:val="Aucun"/>
          <w:rFonts w:ascii="Times New Roman" w:hAnsi="Times New Roman" w:cs="Times New Roman"/>
          <w:sz w:val="20"/>
          <w:szCs w:val="20"/>
        </w:rPr>
        <w:endnoteRef/>
      </w:r>
      <w:r w:rsidRPr="003E66DC">
        <w:rPr>
          <w:rStyle w:val="Hyperlink0"/>
          <w:rFonts w:eastAsia="Palatino Linotype"/>
          <w:lang w:val="en-US"/>
        </w:rPr>
        <w:t xml:space="preserve"> Hannah Ritchie, « Australia plans social media ban for under-16s »,</w:t>
      </w:r>
      <w:r w:rsidRPr="003E66DC" w:rsidDel="009C3C7B">
        <w:rPr>
          <w:rStyle w:val="Hyperlink0"/>
          <w:rFonts w:eastAsia="Palatino Linotype"/>
          <w:lang w:val="en-US"/>
        </w:rPr>
        <w:t xml:space="preserve"> </w:t>
      </w:r>
      <w:r w:rsidRPr="003E66DC" w:rsidDel="009C3C7B">
        <w:rPr>
          <w:rStyle w:val="Hyperlink4"/>
          <w:rFonts w:eastAsia="Palatino Linotype"/>
        </w:rPr>
        <w:t>https://bbc.com/news/articles/c4gzd62g1r3o</w:t>
      </w:r>
      <w:r w:rsidRPr="003E66DC">
        <w:rPr>
          <w:rStyle w:val="Hyperlink4"/>
          <w:rFonts w:eastAsia="Palatino Linotype"/>
        </w:rPr>
        <w:t>BBC.com, 7 novembre 2024.</w:t>
      </w:r>
    </w:p>
  </w:endnote>
  <w:endnote w:id="95">
    <w:p w14:paraId="37B71591" w14:textId="77777777" w:rsidR="001D2912" w:rsidRDefault="001D2912">
      <w:pPr>
        <w:pStyle w:val="EndnoteText"/>
      </w:pPr>
      <w:r>
        <w:rPr>
          <w:rStyle w:val="EndnoteReference"/>
        </w:rPr>
        <w:endnoteRef/>
      </w:r>
      <w:r>
        <w:t xml:space="preserve"> </w:t>
      </w:r>
      <w:r w:rsidRPr="003175A3">
        <w:rPr>
          <w:rFonts w:ascii="Times New Roman" w:hAnsi="Times New Roman" w:cs="Times New Roman"/>
        </w:rPr>
        <w:t xml:space="preserve">R.-A.F. de Réaumur. </w:t>
      </w:r>
      <w:r w:rsidRPr="006C6B8C">
        <w:rPr>
          <w:rFonts w:ascii="Times New Roman" w:hAnsi="Times New Roman" w:cs="Times New Roman"/>
          <w:i/>
        </w:rPr>
        <w:t>Observations du thermomètre faites à Paris pendant l’année</w:t>
      </w:r>
      <w:r w:rsidRPr="006C6B8C">
        <w:rPr>
          <w:rFonts w:ascii="Times New Roman" w:hAnsi="Times New Roman" w:cs="Times New Roman"/>
          <w:i/>
          <w:spacing w:val="-3"/>
        </w:rPr>
        <w:t xml:space="preserve"> </w:t>
      </w:r>
      <w:r w:rsidRPr="006C6B8C">
        <w:rPr>
          <w:rFonts w:ascii="Times New Roman" w:hAnsi="Times New Roman" w:cs="Times New Roman"/>
          <w:i/>
        </w:rPr>
        <w:t>1735</w:t>
      </w:r>
      <w:r w:rsidRPr="006C6B8C">
        <w:rPr>
          <w:rFonts w:ascii="Times New Roman" w:hAnsi="Times New Roman" w:cs="Times New Roman"/>
          <w:i/>
          <w:spacing w:val="-3"/>
        </w:rPr>
        <w:t xml:space="preserve"> </w:t>
      </w:r>
      <w:r w:rsidRPr="006C6B8C">
        <w:rPr>
          <w:rFonts w:ascii="Times New Roman" w:hAnsi="Times New Roman" w:cs="Times New Roman"/>
          <w:i/>
        </w:rPr>
        <w:t>comparées</w:t>
      </w:r>
      <w:r w:rsidRPr="006C6B8C">
        <w:rPr>
          <w:rFonts w:ascii="Times New Roman" w:hAnsi="Times New Roman" w:cs="Times New Roman"/>
          <w:i/>
          <w:spacing w:val="-3"/>
        </w:rPr>
        <w:t xml:space="preserve"> </w:t>
      </w:r>
      <w:r w:rsidRPr="006C6B8C">
        <w:rPr>
          <w:rFonts w:ascii="Times New Roman" w:hAnsi="Times New Roman" w:cs="Times New Roman"/>
          <w:i/>
        </w:rPr>
        <w:t>avec</w:t>
      </w:r>
      <w:r w:rsidRPr="006C6B8C">
        <w:rPr>
          <w:rFonts w:ascii="Times New Roman" w:hAnsi="Times New Roman" w:cs="Times New Roman"/>
          <w:i/>
          <w:spacing w:val="-3"/>
        </w:rPr>
        <w:t xml:space="preserve"> </w:t>
      </w:r>
      <w:r w:rsidRPr="006C6B8C">
        <w:rPr>
          <w:rFonts w:ascii="Times New Roman" w:hAnsi="Times New Roman" w:cs="Times New Roman"/>
          <w:i/>
        </w:rPr>
        <w:t>celles</w:t>
      </w:r>
      <w:r w:rsidRPr="006C6B8C">
        <w:rPr>
          <w:rFonts w:ascii="Times New Roman" w:hAnsi="Times New Roman" w:cs="Times New Roman"/>
          <w:i/>
          <w:spacing w:val="-3"/>
        </w:rPr>
        <w:t xml:space="preserve"> </w:t>
      </w:r>
      <w:r w:rsidRPr="006C6B8C">
        <w:rPr>
          <w:rFonts w:ascii="Times New Roman" w:hAnsi="Times New Roman" w:cs="Times New Roman"/>
          <w:i/>
        </w:rPr>
        <w:t>qui</w:t>
      </w:r>
      <w:r w:rsidRPr="006C6B8C">
        <w:rPr>
          <w:rFonts w:ascii="Times New Roman" w:hAnsi="Times New Roman" w:cs="Times New Roman"/>
          <w:i/>
          <w:spacing w:val="-3"/>
        </w:rPr>
        <w:t xml:space="preserve"> </w:t>
      </w:r>
      <w:r w:rsidRPr="006C6B8C">
        <w:rPr>
          <w:rFonts w:ascii="Times New Roman" w:hAnsi="Times New Roman" w:cs="Times New Roman"/>
          <w:i/>
        </w:rPr>
        <w:t>ont</w:t>
      </w:r>
      <w:r w:rsidRPr="006C6B8C">
        <w:rPr>
          <w:rFonts w:ascii="Times New Roman" w:hAnsi="Times New Roman" w:cs="Times New Roman"/>
          <w:i/>
          <w:spacing w:val="-3"/>
        </w:rPr>
        <w:t xml:space="preserve"> </w:t>
      </w:r>
      <w:r w:rsidRPr="006C6B8C">
        <w:rPr>
          <w:rFonts w:ascii="Times New Roman" w:hAnsi="Times New Roman" w:cs="Times New Roman"/>
          <w:i/>
        </w:rPr>
        <w:t>été</w:t>
      </w:r>
      <w:r w:rsidRPr="006C6B8C">
        <w:rPr>
          <w:rFonts w:ascii="Times New Roman" w:hAnsi="Times New Roman" w:cs="Times New Roman"/>
          <w:i/>
          <w:spacing w:val="-3"/>
        </w:rPr>
        <w:t xml:space="preserve"> </w:t>
      </w:r>
      <w:r w:rsidRPr="006C6B8C">
        <w:rPr>
          <w:rFonts w:ascii="Times New Roman" w:hAnsi="Times New Roman" w:cs="Times New Roman"/>
          <w:i/>
        </w:rPr>
        <w:t>faites</w:t>
      </w:r>
      <w:r w:rsidRPr="006C6B8C">
        <w:rPr>
          <w:rFonts w:ascii="Times New Roman" w:hAnsi="Times New Roman" w:cs="Times New Roman"/>
          <w:i/>
          <w:spacing w:val="-3"/>
        </w:rPr>
        <w:t xml:space="preserve"> </w:t>
      </w:r>
      <w:r w:rsidRPr="006C6B8C">
        <w:rPr>
          <w:rFonts w:ascii="Times New Roman" w:hAnsi="Times New Roman" w:cs="Times New Roman"/>
          <w:i/>
        </w:rPr>
        <w:t>sous</w:t>
      </w:r>
      <w:r w:rsidRPr="006C6B8C">
        <w:rPr>
          <w:rFonts w:ascii="Times New Roman" w:hAnsi="Times New Roman" w:cs="Times New Roman"/>
          <w:i/>
          <w:spacing w:val="-3"/>
        </w:rPr>
        <w:t xml:space="preserve"> </w:t>
      </w:r>
      <w:r w:rsidRPr="006C6B8C">
        <w:rPr>
          <w:rFonts w:ascii="Times New Roman" w:hAnsi="Times New Roman" w:cs="Times New Roman"/>
          <w:i/>
        </w:rPr>
        <w:t>la</w:t>
      </w:r>
      <w:r w:rsidRPr="006C6B8C">
        <w:rPr>
          <w:rFonts w:ascii="Times New Roman" w:hAnsi="Times New Roman" w:cs="Times New Roman"/>
          <w:i/>
          <w:spacing w:val="-3"/>
        </w:rPr>
        <w:t xml:space="preserve"> </w:t>
      </w:r>
      <w:r w:rsidRPr="006C6B8C">
        <w:rPr>
          <w:rFonts w:ascii="Times New Roman" w:hAnsi="Times New Roman" w:cs="Times New Roman"/>
          <w:i/>
        </w:rPr>
        <w:t>ligne,</w:t>
      </w:r>
      <w:r w:rsidRPr="006C6B8C">
        <w:rPr>
          <w:rFonts w:ascii="Times New Roman" w:hAnsi="Times New Roman" w:cs="Times New Roman"/>
          <w:i/>
          <w:spacing w:val="-3"/>
        </w:rPr>
        <w:t xml:space="preserve"> </w:t>
      </w:r>
      <w:r w:rsidRPr="006C6B8C">
        <w:rPr>
          <w:rFonts w:ascii="Times New Roman" w:hAnsi="Times New Roman" w:cs="Times New Roman"/>
          <w:i/>
        </w:rPr>
        <w:t>à</w:t>
      </w:r>
      <w:r w:rsidRPr="006C6B8C">
        <w:rPr>
          <w:rFonts w:ascii="Times New Roman" w:hAnsi="Times New Roman" w:cs="Times New Roman"/>
          <w:i/>
          <w:spacing w:val="-3"/>
        </w:rPr>
        <w:t xml:space="preserve"> </w:t>
      </w:r>
      <w:r w:rsidRPr="006C6B8C">
        <w:rPr>
          <w:rFonts w:ascii="Times New Roman" w:hAnsi="Times New Roman" w:cs="Times New Roman"/>
          <w:i/>
        </w:rPr>
        <w:t>l’Île</w:t>
      </w:r>
      <w:r w:rsidRPr="006C6B8C">
        <w:rPr>
          <w:rFonts w:ascii="Times New Roman" w:hAnsi="Times New Roman" w:cs="Times New Roman"/>
          <w:i/>
          <w:spacing w:val="-3"/>
        </w:rPr>
        <w:t>-</w:t>
      </w:r>
      <w:r w:rsidRPr="006C6B8C">
        <w:rPr>
          <w:rFonts w:ascii="Times New Roman" w:hAnsi="Times New Roman" w:cs="Times New Roman"/>
          <w:i/>
        </w:rPr>
        <w:t>de-France, à</w:t>
      </w:r>
      <w:r w:rsidRPr="006C6B8C">
        <w:rPr>
          <w:rFonts w:ascii="Times New Roman" w:hAnsi="Times New Roman" w:cs="Times New Roman"/>
          <w:i/>
          <w:spacing w:val="-1"/>
        </w:rPr>
        <w:t xml:space="preserve"> </w:t>
      </w:r>
      <w:r w:rsidRPr="006C6B8C">
        <w:rPr>
          <w:rFonts w:ascii="Times New Roman" w:hAnsi="Times New Roman" w:cs="Times New Roman"/>
          <w:i/>
        </w:rPr>
        <w:t>Alger et en quelques-unes de nos îles de l’Amérique</w:t>
      </w:r>
      <w:r w:rsidRPr="003175A3">
        <w:rPr>
          <w:rFonts w:ascii="Times New Roman" w:hAnsi="Times New Roman" w:cs="Times New Roman"/>
        </w:rPr>
        <w:t>. Mémoires de l’</w:t>
      </w:r>
      <w:r>
        <w:rPr>
          <w:rFonts w:ascii="Times New Roman" w:hAnsi="Times New Roman" w:cs="Times New Roman"/>
        </w:rPr>
        <w:t>A</w:t>
      </w:r>
      <w:r w:rsidRPr="003175A3">
        <w:rPr>
          <w:rFonts w:ascii="Times New Roman" w:hAnsi="Times New Roman" w:cs="Times New Roman"/>
        </w:rPr>
        <w:t>cadémie royale des sciences de Paris, 1738:545–576, 1735. P.558</w:t>
      </w:r>
    </w:p>
  </w:endnote>
  <w:endnote w:id="96">
    <w:p w14:paraId="05C328C8" w14:textId="77777777" w:rsidR="001D2912" w:rsidRPr="003175A3" w:rsidRDefault="001D2912" w:rsidP="00650F7C">
      <w:pPr>
        <w:pStyle w:val="EndnoteText"/>
        <w:spacing w:line="276" w:lineRule="auto"/>
        <w:jc w:val="both"/>
        <w:rPr>
          <w:rFonts w:ascii="Times New Roman" w:hAnsi="Times New Roman" w:cs="Times New Roman"/>
        </w:rPr>
      </w:pPr>
      <w:r w:rsidRPr="003175A3">
        <w:rPr>
          <w:rStyle w:val="EndnoteReference"/>
          <w:rFonts w:ascii="Times New Roman" w:hAnsi="Times New Roman" w:cs="Times New Roman"/>
        </w:rPr>
        <w:endnoteRef/>
      </w:r>
      <w:r w:rsidRPr="003175A3">
        <w:rPr>
          <w:rFonts w:ascii="Times New Roman" w:hAnsi="Times New Roman" w:cs="Times New Roman"/>
        </w:rPr>
        <w:t xml:space="preserve"> C. Lu, C. Lu, R. T. Lange, </w:t>
      </w:r>
      <w:r w:rsidRPr="00872D79" w:rsidDel="00CA1412">
        <w:rPr>
          <w:rFonts w:ascii="Times New Roman" w:hAnsi="Times New Roman" w:cs="Times New Roman"/>
          <w:i/>
        </w:rPr>
        <w:t>J. Foerster, J. Clune, et D. Ha</w:t>
      </w:r>
      <w:r>
        <w:rPr>
          <w:rFonts w:ascii="Times New Roman" w:hAnsi="Times New Roman" w:cs="Times New Roman"/>
          <w:i/>
        </w:rPr>
        <w:t>et al.</w:t>
      </w:r>
      <w:r w:rsidRPr="003175A3">
        <w:rPr>
          <w:rFonts w:ascii="Times New Roman" w:hAnsi="Times New Roman" w:cs="Times New Roman"/>
        </w:rPr>
        <w:t>, «</w:t>
      </w:r>
      <w:r w:rsidRPr="003175A3">
        <w:rPr>
          <w:rFonts w:ascii="Times New Roman" w:hAnsi="Times New Roman" w:cs="Times New Roman"/>
          <w:spacing w:val="-2"/>
        </w:rPr>
        <w:t> </w:t>
      </w:r>
      <w:r w:rsidRPr="003175A3">
        <w:rPr>
          <w:rFonts w:ascii="Times New Roman" w:hAnsi="Times New Roman" w:cs="Times New Roman"/>
        </w:rPr>
        <w:t xml:space="preserve">The AI </w:t>
      </w:r>
      <w:r w:rsidRPr="003175A3" w:rsidDel="00CA1412">
        <w:rPr>
          <w:rFonts w:ascii="Times New Roman" w:hAnsi="Times New Roman" w:cs="Times New Roman"/>
        </w:rPr>
        <w:t>Scientist</w:t>
      </w:r>
      <w:r>
        <w:rPr>
          <w:rFonts w:ascii="Times New Roman" w:hAnsi="Times New Roman" w:cs="Times New Roman"/>
        </w:rPr>
        <w:t>s</w:t>
      </w:r>
      <w:r w:rsidRPr="003175A3">
        <w:rPr>
          <w:rFonts w:ascii="Times New Roman" w:hAnsi="Times New Roman" w:cs="Times New Roman"/>
        </w:rPr>
        <w:t>cientist</w:t>
      </w:r>
      <w:r>
        <w:rPr>
          <w:rFonts w:ascii="Times New Roman" w:hAnsi="Times New Roman" w:cs="Times New Roman"/>
        </w:rPr>
        <w:t> </w:t>
      </w:r>
      <w:r w:rsidRPr="003175A3">
        <w:rPr>
          <w:rFonts w:ascii="Times New Roman" w:hAnsi="Times New Roman" w:cs="Times New Roman"/>
        </w:rPr>
        <w:t>: towards fully automated open-ended scientific discovery</w:t>
      </w:r>
      <w:r w:rsidRPr="003175A3">
        <w:rPr>
          <w:rFonts w:ascii="Times New Roman" w:hAnsi="Times New Roman" w:cs="Times New Roman"/>
          <w:spacing w:val="-3"/>
        </w:rPr>
        <w:t> </w:t>
      </w:r>
      <w:r w:rsidRPr="003175A3">
        <w:rPr>
          <w:rFonts w:ascii="Times New Roman" w:hAnsi="Times New Roman" w:cs="Times New Roman"/>
        </w:rPr>
        <w:t xml:space="preserve">», </w:t>
      </w:r>
      <w:r>
        <w:rPr>
          <w:rFonts w:ascii="Times New Roman" w:hAnsi="Times New Roman" w:cs="Times New Roman"/>
        </w:rPr>
        <w:t xml:space="preserve">arXiv, </w:t>
      </w:r>
      <w:r w:rsidRPr="003175A3">
        <w:rPr>
          <w:rFonts w:ascii="Times New Roman" w:hAnsi="Times New Roman" w:cs="Times New Roman"/>
        </w:rPr>
        <w:t>1 septembre 2024</w:t>
      </w:r>
      <w:r w:rsidRPr="003175A3" w:rsidDel="00CA1412">
        <w:rPr>
          <w:rFonts w:ascii="Times New Roman" w:hAnsi="Times New Roman" w:cs="Times New Roman"/>
        </w:rPr>
        <w:t xml:space="preserve">, arXiv: arXiv:2408.06292. doi: </w:t>
      </w:r>
      <w:r w:rsidRPr="003175A3" w:rsidDel="00CA1412">
        <w:rPr>
          <w:rFonts w:ascii="Times New Roman" w:hAnsi="Times New Roman" w:cs="Times New Roman"/>
          <w:spacing w:val="-2"/>
        </w:rPr>
        <w:t>10.48550/arXiv.2408.06292</w:t>
      </w:r>
      <w:r w:rsidRPr="003175A3">
        <w:rPr>
          <w:rFonts w:ascii="Times New Roman" w:hAnsi="Times New Roman" w:cs="Times New Roman"/>
          <w:spacing w:val="-2"/>
        </w:rPr>
        <w:t>.</w:t>
      </w:r>
    </w:p>
  </w:endnote>
  <w:endnote w:id="97">
    <w:p w14:paraId="2B00309D" w14:textId="77777777" w:rsidR="001D2912" w:rsidRPr="003E66DC" w:rsidRDefault="001D2912"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lang w:val="en-US"/>
        </w:rPr>
      </w:pPr>
      <w:r w:rsidRPr="003175A3">
        <w:rPr>
          <w:rFonts w:ascii="Times New Roman" w:hAnsi="Times New Roman" w:cs="Times New Roman"/>
          <w:sz w:val="20"/>
          <w:szCs w:val="20"/>
          <w:vertAlign w:val="superscript"/>
        </w:rPr>
        <w:endnoteRef/>
      </w:r>
      <w:r w:rsidRPr="003E66DC">
        <w:rPr>
          <w:rFonts w:ascii="Times New Roman" w:hAnsi="Times New Roman" w:cs="Times New Roman"/>
          <w:sz w:val="20"/>
          <w:szCs w:val="20"/>
          <w:lang w:val="en-US"/>
        </w:rPr>
        <w:t xml:space="preserve"> Sakana.ai, « The AI Scientist Generates its First Peer-Reviewed Scientific Publication », Sakana.ai, </w:t>
      </w:r>
      <w:r w:rsidRPr="003E66DC" w:rsidDel="00CA1412">
        <w:rPr>
          <w:rFonts w:ascii="Times New Roman" w:hAnsi="Times New Roman" w:cs="Times New Roman"/>
          <w:sz w:val="20"/>
          <w:szCs w:val="20"/>
          <w:lang w:val="en-US"/>
        </w:rPr>
        <w:t>https://sakana.ai/ai-scientist-first-publication/</w:t>
      </w:r>
      <w:r w:rsidRPr="003E66DC">
        <w:rPr>
          <w:rFonts w:ascii="Times New Roman" w:hAnsi="Times New Roman" w:cs="Times New Roman"/>
          <w:sz w:val="20"/>
          <w:szCs w:val="20"/>
          <w:lang w:val="en-US"/>
        </w:rPr>
        <w:t>12 mars 2025.</w:t>
      </w:r>
    </w:p>
  </w:endnote>
  <w:endnote w:id="98">
    <w:p w14:paraId="4155B41A" w14:textId="77777777" w:rsidR="001D2912" w:rsidRPr="003E66DC" w:rsidRDefault="001D2912" w:rsidP="00CA14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lang w:val="en-US"/>
        </w:rPr>
      </w:pPr>
      <w:r w:rsidRPr="003175A3">
        <w:rPr>
          <w:rFonts w:ascii="Times New Roman" w:hAnsi="Times New Roman" w:cs="Times New Roman"/>
          <w:sz w:val="20"/>
          <w:szCs w:val="20"/>
          <w:vertAlign w:val="superscript"/>
        </w:rPr>
        <w:endnoteRef/>
      </w:r>
      <w:r w:rsidRPr="003E66DC">
        <w:rPr>
          <w:rFonts w:ascii="Times New Roman" w:hAnsi="Times New Roman" w:cs="Times New Roman"/>
          <w:sz w:val="20"/>
          <w:szCs w:val="20"/>
          <w:lang w:val="en-US"/>
        </w:rPr>
        <w:t xml:space="preserve"> J. S. G. Chu et J. A. Evans, « Slowed canonical progress in large fields of science », </w:t>
      </w:r>
      <w:r w:rsidRPr="003E66DC">
        <w:rPr>
          <w:rFonts w:ascii="Times New Roman" w:hAnsi="Times New Roman" w:cs="Times New Roman"/>
          <w:i/>
          <w:sz w:val="20"/>
          <w:szCs w:val="20"/>
          <w:lang w:val="en-US"/>
        </w:rPr>
        <w:t>Proceedings of the National Academy of Sciences</w:t>
      </w:r>
      <w:r w:rsidRPr="003E66DC">
        <w:rPr>
          <w:rFonts w:ascii="Times New Roman" w:hAnsi="Times New Roman" w:cs="Times New Roman"/>
          <w:sz w:val="20"/>
          <w:szCs w:val="20"/>
          <w:lang w:val="en-US"/>
        </w:rPr>
        <w:t>, vol. 118, n</w:t>
      </w:r>
      <w:r w:rsidRPr="003175A3">
        <w:rPr>
          <w:rFonts w:ascii="Times New Roman" w:hAnsi="Times New Roman" w:cs="Times New Roman"/>
          <w:sz w:val="20"/>
          <w:szCs w:val="20"/>
        </w:rPr>
        <w:t>ᵒ</w:t>
      </w:r>
      <w:r w:rsidRPr="003E66DC">
        <w:rPr>
          <w:rFonts w:ascii="Times New Roman" w:hAnsi="Times New Roman" w:cs="Times New Roman"/>
          <w:sz w:val="20"/>
          <w:szCs w:val="20"/>
          <w:lang w:val="en-US"/>
        </w:rPr>
        <w:t xml:space="preserve"> 41, p. e2021636118, octobre 2021.</w:t>
      </w:r>
    </w:p>
  </w:endnote>
  <w:endnote w:id="99">
    <w:p w14:paraId="0FEB24B6" w14:textId="77777777" w:rsidR="001D2912" w:rsidRPr="003175A3" w:rsidRDefault="001D2912" w:rsidP="00650F7C">
      <w:pPr>
        <w:pStyle w:val="EndnoteText"/>
        <w:spacing w:line="276" w:lineRule="auto"/>
        <w:jc w:val="both"/>
        <w:rPr>
          <w:rFonts w:ascii="Times New Roman" w:hAnsi="Times New Roman" w:cs="Times New Roman"/>
        </w:rPr>
      </w:pPr>
      <w:r w:rsidRPr="003175A3">
        <w:rPr>
          <w:rStyle w:val="EndnoteReference"/>
          <w:rFonts w:ascii="Times New Roman" w:hAnsi="Times New Roman" w:cs="Times New Roman"/>
        </w:rPr>
        <w:endnoteRef/>
      </w:r>
      <w:r w:rsidRPr="003175A3">
        <w:rPr>
          <w:rFonts w:ascii="Times New Roman" w:hAnsi="Times New Roman" w:cs="Times New Roman"/>
        </w:rPr>
        <w:t xml:space="preserve"> Lire</w:t>
      </w:r>
      <w:r w:rsidRPr="003175A3">
        <w:rPr>
          <w:rFonts w:ascii="Times New Roman" w:hAnsi="Times New Roman" w:cs="Times New Roman"/>
          <w:spacing w:val="-4"/>
        </w:rPr>
        <w:t xml:space="preserve"> </w:t>
      </w:r>
      <w:r w:rsidRPr="003175A3">
        <w:rPr>
          <w:rFonts w:ascii="Times New Roman" w:hAnsi="Times New Roman" w:cs="Times New Roman"/>
        </w:rPr>
        <w:t>à</w:t>
      </w:r>
      <w:r w:rsidRPr="003175A3">
        <w:rPr>
          <w:rFonts w:ascii="Times New Roman" w:hAnsi="Times New Roman" w:cs="Times New Roman"/>
          <w:spacing w:val="-2"/>
        </w:rPr>
        <w:t xml:space="preserve"> </w:t>
      </w:r>
      <w:r w:rsidRPr="003175A3">
        <w:rPr>
          <w:rFonts w:ascii="Times New Roman" w:hAnsi="Times New Roman" w:cs="Times New Roman"/>
        </w:rPr>
        <w:t>ce</w:t>
      </w:r>
      <w:r w:rsidRPr="003175A3">
        <w:rPr>
          <w:rFonts w:ascii="Times New Roman" w:hAnsi="Times New Roman" w:cs="Times New Roman"/>
          <w:spacing w:val="-2"/>
        </w:rPr>
        <w:t xml:space="preserve"> </w:t>
      </w:r>
      <w:r w:rsidRPr="003175A3">
        <w:rPr>
          <w:rFonts w:ascii="Times New Roman" w:hAnsi="Times New Roman" w:cs="Times New Roman"/>
        </w:rPr>
        <w:t>sujet</w:t>
      </w:r>
      <w:r w:rsidRPr="003175A3">
        <w:rPr>
          <w:rFonts w:ascii="Times New Roman" w:hAnsi="Times New Roman" w:cs="Times New Roman"/>
          <w:spacing w:val="-2"/>
        </w:rPr>
        <w:t xml:space="preserve"> </w:t>
      </w:r>
      <w:r w:rsidRPr="003175A3">
        <w:rPr>
          <w:rFonts w:ascii="Times New Roman" w:hAnsi="Times New Roman" w:cs="Times New Roman"/>
        </w:rPr>
        <w:t>P.</w:t>
      </w:r>
      <w:r w:rsidRPr="003175A3">
        <w:rPr>
          <w:rFonts w:ascii="Times New Roman" w:hAnsi="Times New Roman" w:cs="Times New Roman"/>
          <w:spacing w:val="-2"/>
        </w:rPr>
        <w:t xml:space="preserve"> </w:t>
      </w:r>
      <w:r w:rsidRPr="003175A3">
        <w:rPr>
          <w:rFonts w:ascii="Times New Roman" w:hAnsi="Times New Roman" w:cs="Times New Roman"/>
        </w:rPr>
        <w:t>W.</w:t>
      </w:r>
      <w:r w:rsidRPr="003175A3">
        <w:rPr>
          <w:rFonts w:ascii="Times New Roman" w:hAnsi="Times New Roman" w:cs="Times New Roman"/>
          <w:spacing w:val="-10"/>
        </w:rPr>
        <w:t xml:space="preserve"> </w:t>
      </w:r>
      <w:r w:rsidRPr="003175A3">
        <w:rPr>
          <w:rFonts w:ascii="Times New Roman" w:hAnsi="Times New Roman" w:cs="Times New Roman"/>
        </w:rPr>
        <w:t>Anderson,</w:t>
      </w:r>
      <w:r w:rsidRPr="003175A3">
        <w:rPr>
          <w:rFonts w:ascii="Times New Roman" w:hAnsi="Times New Roman" w:cs="Times New Roman"/>
          <w:spacing w:val="-2"/>
        </w:rPr>
        <w:t xml:space="preserve"> </w:t>
      </w:r>
      <w:r w:rsidRPr="003175A3">
        <w:rPr>
          <w:rFonts w:ascii="Times New Roman" w:hAnsi="Times New Roman" w:cs="Times New Roman"/>
        </w:rPr>
        <w:t>«</w:t>
      </w:r>
      <w:r w:rsidRPr="003175A3">
        <w:rPr>
          <w:rFonts w:ascii="Times New Roman" w:hAnsi="Times New Roman" w:cs="Times New Roman"/>
          <w:spacing w:val="-3"/>
        </w:rPr>
        <w:t> </w:t>
      </w:r>
      <w:r w:rsidRPr="003175A3">
        <w:rPr>
          <w:rFonts w:ascii="Times New Roman" w:hAnsi="Times New Roman" w:cs="Times New Roman"/>
        </w:rPr>
        <w:t>More</w:t>
      </w:r>
      <w:r w:rsidRPr="003175A3">
        <w:rPr>
          <w:rFonts w:ascii="Times New Roman" w:hAnsi="Times New Roman" w:cs="Times New Roman"/>
          <w:spacing w:val="-2"/>
        </w:rPr>
        <w:t xml:space="preserve"> </w:t>
      </w:r>
      <w:r w:rsidRPr="003175A3">
        <w:rPr>
          <w:rFonts w:ascii="Times New Roman" w:hAnsi="Times New Roman" w:cs="Times New Roman"/>
        </w:rPr>
        <w:t>is</w:t>
      </w:r>
      <w:r w:rsidRPr="003175A3">
        <w:rPr>
          <w:rFonts w:ascii="Times New Roman" w:hAnsi="Times New Roman" w:cs="Times New Roman"/>
          <w:spacing w:val="-2"/>
        </w:rPr>
        <w:t xml:space="preserve"> </w:t>
      </w:r>
      <w:r w:rsidRPr="003175A3">
        <w:rPr>
          <w:rFonts w:ascii="Times New Roman" w:hAnsi="Times New Roman" w:cs="Times New Roman"/>
        </w:rPr>
        <w:t>different</w:t>
      </w:r>
      <w:r w:rsidRPr="003175A3">
        <w:rPr>
          <w:rFonts w:ascii="Times New Roman" w:hAnsi="Times New Roman" w:cs="Times New Roman"/>
          <w:spacing w:val="-2"/>
        </w:rPr>
        <w:t> </w:t>
      </w:r>
      <w:r w:rsidRPr="003175A3">
        <w:rPr>
          <w:rFonts w:ascii="Times New Roman" w:hAnsi="Times New Roman" w:cs="Times New Roman"/>
        </w:rPr>
        <w:t>»,</w:t>
      </w:r>
      <w:r w:rsidRPr="003175A3">
        <w:rPr>
          <w:rFonts w:ascii="Times New Roman" w:hAnsi="Times New Roman" w:cs="Times New Roman"/>
          <w:spacing w:val="-2"/>
        </w:rPr>
        <w:t xml:space="preserve"> </w:t>
      </w:r>
      <w:r w:rsidRPr="003175A3">
        <w:rPr>
          <w:rFonts w:ascii="Times New Roman" w:hAnsi="Times New Roman" w:cs="Times New Roman"/>
        </w:rPr>
        <w:t>Science,</w:t>
      </w:r>
      <w:r w:rsidRPr="003175A3">
        <w:rPr>
          <w:rFonts w:ascii="Times New Roman" w:hAnsi="Times New Roman" w:cs="Times New Roman"/>
          <w:spacing w:val="-2"/>
        </w:rPr>
        <w:t xml:space="preserve"> </w:t>
      </w:r>
      <w:r w:rsidRPr="003175A3">
        <w:rPr>
          <w:rFonts w:ascii="Times New Roman" w:hAnsi="Times New Roman" w:cs="Times New Roman"/>
        </w:rPr>
        <w:t>vol.</w:t>
      </w:r>
      <w:r w:rsidRPr="003175A3">
        <w:rPr>
          <w:rFonts w:ascii="Times New Roman" w:hAnsi="Times New Roman" w:cs="Times New Roman"/>
          <w:spacing w:val="-2"/>
        </w:rPr>
        <w:t xml:space="preserve"> </w:t>
      </w:r>
      <w:r w:rsidRPr="003175A3">
        <w:rPr>
          <w:rFonts w:ascii="Times New Roman" w:hAnsi="Times New Roman" w:cs="Times New Roman"/>
        </w:rPr>
        <w:t>177,</w:t>
      </w:r>
      <w:r w:rsidRPr="003175A3">
        <w:rPr>
          <w:rFonts w:ascii="Times New Roman" w:hAnsi="Times New Roman" w:cs="Times New Roman"/>
          <w:spacing w:val="-2"/>
        </w:rPr>
        <w:t xml:space="preserve"> </w:t>
      </w:r>
      <w:r w:rsidRPr="003175A3">
        <w:rPr>
          <w:rFonts w:ascii="Times New Roman" w:hAnsi="Times New Roman" w:cs="Times New Roman"/>
        </w:rPr>
        <w:t>nᵒ</w:t>
      </w:r>
      <w:r w:rsidRPr="003175A3">
        <w:rPr>
          <w:rFonts w:ascii="Times New Roman" w:hAnsi="Times New Roman" w:cs="Times New Roman"/>
          <w:spacing w:val="-6"/>
        </w:rPr>
        <w:t xml:space="preserve"> </w:t>
      </w:r>
      <w:r w:rsidRPr="003175A3">
        <w:rPr>
          <w:rFonts w:ascii="Times New Roman" w:hAnsi="Times New Roman" w:cs="Times New Roman"/>
        </w:rPr>
        <w:t>4047,</w:t>
      </w:r>
      <w:r w:rsidRPr="003175A3">
        <w:rPr>
          <w:rFonts w:ascii="Times New Roman" w:hAnsi="Times New Roman" w:cs="Times New Roman"/>
          <w:spacing w:val="-2"/>
        </w:rPr>
        <w:t xml:space="preserve"> </w:t>
      </w:r>
      <w:r w:rsidRPr="003175A3">
        <w:rPr>
          <w:rFonts w:ascii="Times New Roman" w:hAnsi="Times New Roman" w:cs="Times New Roman"/>
        </w:rPr>
        <w:t>p.</w:t>
      </w:r>
      <w:r w:rsidRPr="003175A3">
        <w:rPr>
          <w:rFonts w:ascii="Times New Roman" w:hAnsi="Times New Roman" w:cs="Times New Roman"/>
          <w:spacing w:val="-2"/>
        </w:rPr>
        <w:t xml:space="preserve"> </w:t>
      </w:r>
      <w:r w:rsidRPr="003175A3">
        <w:rPr>
          <w:rFonts w:ascii="Times New Roman" w:hAnsi="Times New Roman" w:cs="Times New Roman"/>
        </w:rPr>
        <w:t>393</w:t>
      </w:r>
      <w:r w:rsidRPr="003175A3">
        <w:rPr>
          <w:rFonts w:ascii="Times New Roman" w:hAnsi="Times New Roman" w:cs="Times New Roman"/>
        </w:rPr>
        <w:noBreakHyphen/>
        <w:t>396,</w:t>
      </w:r>
      <w:r w:rsidRPr="003175A3">
        <w:rPr>
          <w:rFonts w:ascii="Times New Roman" w:hAnsi="Times New Roman" w:cs="Times New Roman"/>
          <w:spacing w:val="-2"/>
        </w:rPr>
        <w:t xml:space="preserve"> 1972.</w:t>
      </w:r>
    </w:p>
  </w:endnote>
  <w:endnote w:id="100">
    <w:p w14:paraId="4AEC16BC" w14:textId="77777777" w:rsidR="001D2912" w:rsidRPr="003175A3" w:rsidRDefault="001D2912" w:rsidP="00650F7C">
      <w:pPr>
        <w:spacing w:before="60"/>
        <w:ind w:right="163" w:firstLine="0"/>
        <w:rPr>
          <w:rFonts w:ascii="Times New Roman" w:hAnsi="Times New Roman" w:cs="Times New Roman"/>
          <w:sz w:val="20"/>
          <w:szCs w:val="20"/>
        </w:rPr>
      </w:pPr>
      <w:r w:rsidRPr="003175A3">
        <w:rPr>
          <w:rStyle w:val="EndnoteReference"/>
          <w:rFonts w:ascii="Times New Roman" w:hAnsi="Times New Roman" w:cs="Times New Roman"/>
          <w:sz w:val="20"/>
          <w:szCs w:val="20"/>
        </w:rPr>
        <w:endnoteRef/>
      </w:r>
      <w:r w:rsidRPr="003175A3">
        <w:rPr>
          <w:rFonts w:ascii="Times New Roman" w:hAnsi="Times New Roman" w:cs="Times New Roman"/>
          <w:sz w:val="20"/>
          <w:szCs w:val="20"/>
        </w:rPr>
        <w:t xml:space="preserve"> </w:t>
      </w:r>
      <w:r w:rsidRPr="003175A3">
        <w:rPr>
          <w:rFonts w:ascii="Times New Roman" w:hAnsi="Times New Roman" w:cs="Times New Roman"/>
          <w:w w:val="105"/>
          <w:sz w:val="20"/>
          <w:szCs w:val="20"/>
        </w:rPr>
        <w:t xml:space="preserve">I. Thiele et al., « A community-driven global reconstruction of human metabolism », </w:t>
      </w:r>
      <w:r w:rsidRPr="00872D79">
        <w:rPr>
          <w:rFonts w:ascii="Times New Roman" w:hAnsi="Times New Roman" w:cs="Times New Roman"/>
          <w:i/>
          <w:w w:val="105"/>
          <w:sz w:val="20"/>
          <w:szCs w:val="20"/>
        </w:rPr>
        <w:t>Nat Biotechnol</w:t>
      </w:r>
      <w:r w:rsidRPr="003175A3">
        <w:rPr>
          <w:rFonts w:ascii="Times New Roman" w:hAnsi="Times New Roman" w:cs="Times New Roman"/>
          <w:w w:val="105"/>
          <w:sz w:val="20"/>
          <w:szCs w:val="20"/>
        </w:rPr>
        <w:t>, vol. 31, nᵒ 5, p. 419</w:t>
      </w:r>
      <w:r w:rsidRPr="003175A3">
        <w:rPr>
          <w:rFonts w:ascii="Times New Roman" w:hAnsi="Times New Roman" w:cs="Times New Roman"/>
          <w:sz w:val="20"/>
          <w:szCs w:val="20"/>
        </w:rPr>
        <w:noBreakHyphen/>
      </w:r>
      <w:r w:rsidRPr="003175A3">
        <w:rPr>
          <w:rFonts w:ascii="Times New Roman" w:hAnsi="Times New Roman" w:cs="Times New Roman"/>
          <w:w w:val="105"/>
          <w:sz w:val="20"/>
          <w:szCs w:val="20"/>
        </w:rPr>
        <w:t>425, mai 2013</w:t>
      </w:r>
      <w:r w:rsidRPr="003175A3" w:rsidDel="00956CF2">
        <w:rPr>
          <w:rFonts w:ascii="Times New Roman" w:hAnsi="Times New Roman" w:cs="Times New Roman"/>
          <w:w w:val="105"/>
          <w:sz w:val="20"/>
          <w:szCs w:val="20"/>
        </w:rPr>
        <w:t>, doi: 10.1038/nbt.2488</w:t>
      </w:r>
      <w:r w:rsidRPr="003175A3">
        <w:rPr>
          <w:rFonts w:ascii="Times New Roman" w:hAnsi="Times New Roman" w:cs="Times New Roman"/>
          <w:w w:val="105"/>
          <w:sz w:val="20"/>
          <w:szCs w:val="20"/>
        </w:rPr>
        <w:t>.</w:t>
      </w:r>
    </w:p>
  </w:endnote>
  <w:endnote w:id="101">
    <w:p w14:paraId="5E31021C" w14:textId="22CD4E8B" w:rsidR="001D2912" w:rsidRPr="003E66DC" w:rsidDel="008338CD" w:rsidRDefault="001D2912"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del w:id="2468" w:author="Microsoft Office User" w:date="2025-07-27T21:19:00Z"/>
          <w:rFonts w:ascii="Times New Roman" w:hAnsi="Times New Roman" w:cs="Times New Roman"/>
          <w:sz w:val="20"/>
          <w:szCs w:val="20"/>
          <w:lang w:val="en-US"/>
        </w:rPr>
      </w:pPr>
      <w:del w:id="2469" w:author="Microsoft Office User" w:date="2025-07-27T21:19:00Z">
        <w:r w:rsidRPr="003175A3" w:rsidDel="008338CD">
          <w:rPr>
            <w:rFonts w:ascii="Times New Roman" w:hAnsi="Times New Roman" w:cs="Times New Roman"/>
            <w:sz w:val="20"/>
            <w:szCs w:val="20"/>
            <w:vertAlign w:val="superscript"/>
          </w:rPr>
          <w:endnoteRef/>
        </w:r>
        <w:r w:rsidRPr="003E66DC" w:rsidDel="008338CD">
          <w:rPr>
            <w:rFonts w:ascii="Times New Roman" w:hAnsi="Times New Roman" w:cs="Times New Roman"/>
            <w:sz w:val="20"/>
            <w:szCs w:val="20"/>
            <w:lang w:val="en-US"/>
          </w:rPr>
          <w:delText xml:space="preserve"> </w:delText>
        </w:r>
        <w:r w:rsidDel="008338CD">
          <w:fldChar w:fldCharType="begin"/>
        </w:r>
        <w:r w:rsidRPr="00C22ED4" w:rsidDel="008338CD">
          <w:rPr>
            <w:lang w:val="en-US"/>
            <w:rPrChange w:id="2470" w:author="Microsoft Office User" w:date="2025-07-25T20:45:00Z">
              <w:rPr/>
            </w:rPrChange>
          </w:rPr>
          <w:delInstrText>HYPERLINK "https://darioamodei.com/machines-of-loving-grace" \l "1-biology-and-health"</w:delInstrText>
        </w:r>
        <w:r w:rsidDel="008338CD">
          <w:fldChar w:fldCharType="separate"/>
        </w:r>
        <w:r w:rsidR="009F7B96" w:rsidRPr="003E66DC" w:rsidDel="008338CD">
          <w:rPr>
            <w:rStyle w:val="Hyperlink"/>
            <w:lang w:val="en-US"/>
          </w:rPr>
          <w:delText>https://darioamodei.com/machines-of-loving-grace#1-biology-and-health</w:delText>
        </w:r>
        <w:r w:rsidDel="008338CD">
          <w:rPr>
            <w:rStyle w:val="Hyperlink"/>
            <w:lang w:val="en-US"/>
          </w:rPr>
          <w:fldChar w:fldCharType="end"/>
        </w:r>
        <w:r w:rsidR="009F7B96" w:rsidDel="008338CD">
          <w:rPr>
            <w:rFonts w:ascii="Times New Roman" w:hAnsi="Times New Roman" w:cs="Times New Roman"/>
            <w:sz w:val="20"/>
            <w:szCs w:val="20"/>
            <w:lang w:val="en-US"/>
          </w:rPr>
          <w:delText xml:space="preserve"> </w:delText>
        </w:r>
        <w:r w:rsidRPr="003E66DC" w:rsidDel="008338CD">
          <w:rPr>
            <w:rFonts w:ascii="Times New Roman" w:hAnsi="Times New Roman" w:cs="Times New Roman"/>
            <w:sz w:val="20"/>
            <w:szCs w:val="20"/>
            <w:lang w:val="en-US"/>
          </w:rPr>
          <w:delText>Dario Amodei, « Machines of loving grace. Biology and health », DarioAmodei.com, octobre 2024.</w:delText>
        </w:r>
      </w:del>
    </w:p>
  </w:endnote>
  <w:endnote w:id="102">
    <w:p w14:paraId="192AE7E2"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A.</w:t>
      </w:r>
      <w:r w:rsidRPr="003E66DC">
        <w:rPr>
          <w:rFonts w:ascii="Times New Roman" w:hAnsi="Times New Roman" w:cs="Times New Roman"/>
          <w:spacing w:val="-6"/>
          <w:lang w:val="en-US"/>
        </w:rPr>
        <w:t xml:space="preserve"> </w:t>
      </w:r>
      <w:r w:rsidRPr="003E66DC">
        <w:rPr>
          <w:rFonts w:ascii="Times New Roman" w:hAnsi="Times New Roman" w:cs="Times New Roman"/>
          <w:lang w:val="en-US"/>
        </w:rPr>
        <w:t>A. Shmakova, O. P. Shmakova,</w:t>
      </w:r>
      <w:r w:rsidRPr="003E66DC">
        <w:rPr>
          <w:rFonts w:ascii="Times New Roman" w:hAnsi="Times New Roman" w:cs="Times New Roman"/>
          <w:spacing w:val="-5"/>
          <w:lang w:val="en-US"/>
        </w:rPr>
        <w:t xml:space="preserve"> </w:t>
      </w:r>
      <w:r w:rsidRPr="003E66DC" w:rsidDel="00956CF2">
        <w:rPr>
          <w:rFonts w:ascii="Times New Roman" w:hAnsi="Times New Roman" w:cs="Times New Roman"/>
          <w:i/>
          <w:lang w:val="en-US"/>
        </w:rPr>
        <w:t>A.</w:t>
      </w:r>
      <w:r w:rsidRPr="003E66DC" w:rsidDel="00956CF2">
        <w:rPr>
          <w:rFonts w:ascii="Times New Roman" w:hAnsi="Times New Roman" w:cs="Times New Roman"/>
          <w:i/>
          <w:spacing w:val="-5"/>
          <w:lang w:val="en-US"/>
        </w:rPr>
        <w:t xml:space="preserve"> </w:t>
      </w:r>
      <w:r w:rsidRPr="003E66DC" w:rsidDel="00956CF2">
        <w:rPr>
          <w:rFonts w:ascii="Times New Roman" w:hAnsi="Times New Roman" w:cs="Times New Roman"/>
          <w:i/>
          <w:lang w:val="en-US"/>
        </w:rPr>
        <w:t>A. Karpukhina, et</w:t>
      </w:r>
      <w:r w:rsidRPr="003E66DC" w:rsidDel="00956CF2">
        <w:rPr>
          <w:rFonts w:ascii="Times New Roman" w:hAnsi="Times New Roman" w:cs="Times New Roman"/>
          <w:i/>
          <w:spacing w:val="-1"/>
          <w:lang w:val="en-US"/>
        </w:rPr>
        <w:t xml:space="preserve"> </w:t>
      </w:r>
      <w:r w:rsidRPr="003E66DC" w:rsidDel="00956CF2">
        <w:rPr>
          <w:rFonts w:ascii="Times New Roman" w:hAnsi="Times New Roman" w:cs="Times New Roman"/>
          <w:i/>
          <w:lang w:val="en-US"/>
        </w:rPr>
        <w:t>Y. S. Vassetzky</w:t>
      </w:r>
      <w:r w:rsidRPr="003E66DC">
        <w:rPr>
          <w:rFonts w:ascii="Times New Roman" w:hAnsi="Times New Roman" w:cs="Times New Roman"/>
          <w:i/>
          <w:lang w:val="en-US"/>
        </w:rPr>
        <w:t>et al.</w:t>
      </w:r>
      <w:r w:rsidRPr="003E66DC">
        <w:rPr>
          <w:rFonts w:ascii="Times New Roman" w:hAnsi="Times New Roman" w:cs="Times New Roman"/>
          <w:lang w:val="en-US"/>
        </w:rPr>
        <w:t>, «</w:t>
      </w:r>
      <w:r w:rsidRPr="003E66DC">
        <w:rPr>
          <w:rFonts w:ascii="Times New Roman" w:hAnsi="Times New Roman" w:cs="Times New Roman"/>
          <w:spacing w:val="-2"/>
          <w:lang w:val="en-US"/>
        </w:rPr>
        <w:t> </w:t>
      </w:r>
      <w:r w:rsidRPr="003E66DC">
        <w:rPr>
          <w:rFonts w:ascii="Times New Roman" w:hAnsi="Times New Roman" w:cs="Times New Roman"/>
          <w:lang w:val="en-US"/>
        </w:rPr>
        <w:t xml:space="preserve">CRISPR/Cas: History and Perspectives », </w:t>
      </w:r>
      <w:r w:rsidRPr="003E66DC">
        <w:rPr>
          <w:rFonts w:ascii="Times New Roman" w:hAnsi="Times New Roman" w:cs="Times New Roman"/>
          <w:i/>
          <w:lang w:val="en-US"/>
        </w:rPr>
        <w:t>Russ J Dev Biol</w:t>
      </w:r>
      <w:r w:rsidRPr="003E66DC">
        <w:rPr>
          <w:rFonts w:ascii="Times New Roman" w:hAnsi="Times New Roman" w:cs="Times New Roman"/>
          <w:lang w:val="en-US"/>
        </w:rPr>
        <w:t>, vol. 53, n</w:t>
      </w:r>
      <w:r w:rsidRPr="003175A3">
        <w:rPr>
          <w:rFonts w:ascii="Times New Roman" w:hAnsi="Times New Roman" w:cs="Times New Roman"/>
        </w:rPr>
        <w:t>ᵒ</w:t>
      </w:r>
      <w:r w:rsidRPr="003E66DC">
        <w:rPr>
          <w:rFonts w:ascii="Times New Roman" w:hAnsi="Times New Roman" w:cs="Times New Roman"/>
          <w:lang w:val="en-US"/>
        </w:rPr>
        <w:t xml:space="preserve"> 4, p. 272</w:t>
      </w:r>
      <w:r w:rsidRPr="003E66DC">
        <w:rPr>
          <w:rFonts w:ascii="Times New Roman" w:hAnsi="Times New Roman" w:cs="Times New Roman"/>
          <w:lang w:val="en-US"/>
        </w:rPr>
        <w:noBreakHyphen/>
        <w:t>282, août 2022</w:t>
      </w:r>
      <w:r w:rsidRPr="003E66DC" w:rsidDel="00956CF2">
        <w:rPr>
          <w:rFonts w:ascii="Times New Roman" w:hAnsi="Times New Roman" w:cs="Times New Roman"/>
          <w:lang w:val="en-US"/>
        </w:rPr>
        <w:t>, doi: 10.1134/</w:t>
      </w:r>
      <w:r w:rsidRPr="003E66DC" w:rsidDel="00956CF2">
        <w:rPr>
          <w:rFonts w:ascii="Times New Roman" w:hAnsi="Times New Roman" w:cs="Times New Roman"/>
          <w:spacing w:val="-2"/>
          <w:lang w:val="en-US"/>
        </w:rPr>
        <w:t>S1062360422040075</w:t>
      </w:r>
      <w:r w:rsidRPr="003E66DC">
        <w:rPr>
          <w:rFonts w:ascii="Times New Roman" w:hAnsi="Times New Roman" w:cs="Times New Roman"/>
          <w:spacing w:val="-2"/>
          <w:lang w:val="en-US"/>
        </w:rPr>
        <w:t>.</w:t>
      </w:r>
    </w:p>
  </w:endnote>
  <w:endnote w:id="103">
    <w:p w14:paraId="1E0E784F" w14:textId="77777777" w:rsidR="001D2912" w:rsidRPr="003E66DC" w:rsidRDefault="001D2912" w:rsidP="00650F7C">
      <w:pPr>
        <w:spacing w:before="60"/>
        <w:ind w:firstLine="0"/>
        <w:rPr>
          <w:rFonts w:ascii="Times New Roman" w:hAnsi="Times New Roman" w:cs="Times New Roman"/>
          <w:sz w:val="20"/>
          <w:szCs w:val="20"/>
          <w:lang w:val="en-US"/>
        </w:rPr>
      </w:pPr>
      <w:r w:rsidRPr="003175A3">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w:t>
      </w:r>
      <w:r w:rsidRPr="003E66DC" w:rsidDel="00956CF2">
        <w:rPr>
          <w:rFonts w:ascii="Times New Roman" w:hAnsi="Times New Roman" w:cs="Times New Roman"/>
          <w:sz w:val="20"/>
          <w:szCs w:val="20"/>
          <w:lang w:val="en-US"/>
        </w:rPr>
        <w:t>https://www.bbc.com/news/articles/clmydee2grno</w:t>
      </w:r>
      <w:r w:rsidRPr="003E66DC">
        <w:rPr>
          <w:rFonts w:ascii="Times New Roman" w:hAnsi="Times New Roman" w:cs="Times New Roman"/>
          <w:sz w:val="20"/>
          <w:szCs w:val="20"/>
          <w:lang w:val="en-US"/>
        </w:rPr>
        <w:t>Adrienne Murray, « Is carbon capture an efficient way to tackle CO</w:t>
      </w:r>
      <w:r w:rsidRPr="003E66DC">
        <w:rPr>
          <w:rFonts w:ascii="Times New Roman" w:hAnsi="Times New Roman" w:cs="Times New Roman"/>
          <w:sz w:val="20"/>
          <w:szCs w:val="20"/>
          <w:vertAlign w:val="subscript"/>
          <w:lang w:val="en-US"/>
        </w:rPr>
        <w:t>2</w:t>
      </w:r>
      <w:r w:rsidRPr="003E66DC">
        <w:rPr>
          <w:rFonts w:ascii="Times New Roman" w:hAnsi="Times New Roman" w:cs="Times New Roman"/>
          <w:sz w:val="20"/>
          <w:szCs w:val="20"/>
          <w:lang w:val="en-US"/>
        </w:rPr>
        <w:t> ? », BBC.com, 6 août 2024.</w:t>
      </w:r>
    </w:p>
  </w:endnote>
  <w:endnote w:id="104">
    <w:p w14:paraId="2C2A32D0"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J. Schmude et al., «</w:t>
      </w:r>
      <w:r w:rsidRPr="003E66DC">
        <w:rPr>
          <w:rFonts w:ascii="Times New Roman" w:hAnsi="Times New Roman" w:cs="Times New Roman"/>
          <w:spacing w:val="-2"/>
          <w:lang w:val="en-US"/>
        </w:rPr>
        <w:t> </w:t>
      </w:r>
      <w:r w:rsidRPr="003E66DC">
        <w:rPr>
          <w:rFonts w:ascii="Times New Roman" w:hAnsi="Times New Roman" w:cs="Times New Roman"/>
          <w:lang w:val="en-US"/>
        </w:rPr>
        <w:t>Prithvi WxC: Foundation Model for Weather and Climate</w:t>
      </w:r>
      <w:r w:rsidRPr="003E66DC">
        <w:rPr>
          <w:rFonts w:ascii="Times New Roman" w:hAnsi="Times New Roman" w:cs="Times New Roman"/>
          <w:spacing w:val="-2"/>
          <w:lang w:val="en-US"/>
        </w:rPr>
        <w:t> </w:t>
      </w:r>
      <w:r w:rsidRPr="003E66DC">
        <w:rPr>
          <w:rFonts w:ascii="Times New Roman" w:hAnsi="Times New Roman" w:cs="Times New Roman"/>
          <w:lang w:val="en-US"/>
        </w:rPr>
        <w:t>», arXiv, 20 septembre 2024</w:t>
      </w:r>
      <w:r w:rsidRPr="003E66DC" w:rsidDel="00956CF2">
        <w:rPr>
          <w:rFonts w:ascii="Times New Roman" w:hAnsi="Times New Roman" w:cs="Times New Roman"/>
          <w:lang w:val="en-US"/>
        </w:rPr>
        <w:t>, arXiv: arXiv:2409.13598. doi: 10.48550/arXiv.2409.13598</w:t>
      </w:r>
      <w:r w:rsidRPr="003E66DC">
        <w:rPr>
          <w:rFonts w:ascii="Times New Roman" w:hAnsi="Times New Roman" w:cs="Times New Roman"/>
          <w:lang w:val="en-US"/>
        </w:rPr>
        <w:t>.</w:t>
      </w:r>
    </w:p>
  </w:endnote>
  <w:endnote w:id="105">
    <w:p w14:paraId="69EC0D4F" w14:textId="77777777" w:rsidR="001D2912" w:rsidRPr="003E66DC" w:rsidRDefault="001D2912" w:rsidP="00872D79">
      <w:pPr>
        <w:pStyle w:val="EndnoteText"/>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John Good Irving, « Speculations</w:t>
      </w:r>
      <w:r w:rsidRPr="003E66DC">
        <w:rPr>
          <w:rFonts w:ascii="Times New Roman" w:hAnsi="Times New Roman" w:cs="Times New Roman"/>
          <w:spacing w:val="1"/>
          <w:lang w:val="en-US"/>
        </w:rPr>
        <w:t xml:space="preserve"> </w:t>
      </w:r>
      <w:r w:rsidRPr="003E66DC">
        <w:rPr>
          <w:rFonts w:ascii="Times New Roman" w:hAnsi="Times New Roman" w:cs="Times New Roman"/>
          <w:lang w:val="en-US"/>
        </w:rPr>
        <w:t>Concerning</w:t>
      </w:r>
      <w:r w:rsidRPr="003E66DC">
        <w:rPr>
          <w:rFonts w:ascii="Times New Roman" w:hAnsi="Times New Roman" w:cs="Times New Roman"/>
          <w:spacing w:val="1"/>
          <w:lang w:val="en-US"/>
        </w:rPr>
        <w:t xml:space="preserve"> </w:t>
      </w:r>
      <w:r w:rsidRPr="003E66DC">
        <w:rPr>
          <w:rFonts w:ascii="Times New Roman" w:hAnsi="Times New Roman" w:cs="Times New Roman"/>
          <w:lang w:val="en-US"/>
        </w:rPr>
        <w:t>the</w:t>
      </w:r>
      <w:r w:rsidRPr="003E66DC">
        <w:rPr>
          <w:rFonts w:ascii="Times New Roman" w:hAnsi="Times New Roman" w:cs="Times New Roman"/>
          <w:spacing w:val="2"/>
          <w:lang w:val="en-US"/>
        </w:rPr>
        <w:t xml:space="preserve"> </w:t>
      </w:r>
      <w:r w:rsidRPr="003E66DC">
        <w:rPr>
          <w:rFonts w:ascii="Times New Roman" w:hAnsi="Times New Roman" w:cs="Times New Roman"/>
          <w:lang w:val="en-US"/>
        </w:rPr>
        <w:t>First</w:t>
      </w:r>
      <w:r w:rsidRPr="003E66DC">
        <w:rPr>
          <w:rFonts w:ascii="Times New Roman" w:hAnsi="Times New Roman" w:cs="Times New Roman"/>
          <w:spacing w:val="1"/>
          <w:lang w:val="en-US"/>
        </w:rPr>
        <w:t xml:space="preserve"> </w:t>
      </w:r>
      <w:r w:rsidRPr="003E66DC">
        <w:rPr>
          <w:rFonts w:ascii="Times New Roman" w:hAnsi="Times New Roman" w:cs="Times New Roman"/>
          <w:lang w:val="en-US"/>
        </w:rPr>
        <w:t>Ultraintelligent</w:t>
      </w:r>
      <w:r w:rsidRPr="003E66DC">
        <w:rPr>
          <w:rFonts w:ascii="Times New Roman" w:hAnsi="Times New Roman" w:cs="Times New Roman"/>
          <w:spacing w:val="2"/>
          <w:lang w:val="en-US"/>
        </w:rPr>
        <w:t xml:space="preserve"> </w:t>
      </w:r>
      <w:r w:rsidRPr="003E66DC">
        <w:rPr>
          <w:rFonts w:ascii="Times New Roman" w:hAnsi="Times New Roman" w:cs="Times New Roman"/>
          <w:lang w:val="en-US"/>
        </w:rPr>
        <w:t xml:space="preserve">Machine », </w:t>
      </w:r>
      <w:r w:rsidRPr="003E66DC" w:rsidDel="00852079">
        <w:rPr>
          <w:rFonts w:ascii="Times New Roman" w:hAnsi="Times New Roman" w:cs="Times New Roman"/>
          <w:spacing w:val="1"/>
          <w:lang w:val="en-US"/>
        </w:rPr>
        <w:t xml:space="preserve"> </w:t>
      </w:r>
      <w:r w:rsidRPr="003E66DC" w:rsidDel="00852079">
        <w:rPr>
          <w:rFonts w:ascii="Times New Roman" w:hAnsi="Times New Roman" w:cs="Times New Roman"/>
          <w:spacing w:val="-2"/>
          <w:lang w:val="en-US"/>
        </w:rPr>
        <w:t>(1965)</w:t>
      </w:r>
      <w:r w:rsidRPr="003E66DC">
        <w:rPr>
          <w:rFonts w:ascii="Times New Roman" w:hAnsi="Times New Roman" w:cs="Times New Roman"/>
          <w:spacing w:val="-2"/>
          <w:lang w:val="en-US"/>
        </w:rPr>
        <w:t>Conference on the Conceptual Aspects of Biocommunications, Neuropsychiatric Institute, University of California, Los Angeles, October 1962.</w:t>
      </w:r>
    </w:p>
  </w:endnote>
  <w:endnote w:id="106">
    <w:p w14:paraId="1FC76EEF"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N. Bloom, C. I. Jones, J. Van Reenen, et M. Webb, «</w:t>
      </w:r>
      <w:r w:rsidRPr="003E66DC">
        <w:rPr>
          <w:rFonts w:ascii="Times New Roman" w:hAnsi="Times New Roman" w:cs="Times New Roman"/>
          <w:spacing w:val="-3"/>
          <w:lang w:val="en-US"/>
        </w:rPr>
        <w:t> </w:t>
      </w:r>
      <w:r w:rsidRPr="003E66DC">
        <w:rPr>
          <w:rFonts w:ascii="Times New Roman" w:hAnsi="Times New Roman" w:cs="Times New Roman"/>
          <w:lang w:val="en-US"/>
        </w:rPr>
        <w:t>Are ideas getting harder to find ?</w:t>
      </w:r>
      <w:r w:rsidRPr="003E66DC">
        <w:rPr>
          <w:rFonts w:ascii="Times New Roman" w:hAnsi="Times New Roman" w:cs="Times New Roman"/>
          <w:spacing w:val="-3"/>
          <w:lang w:val="en-US"/>
        </w:rPr>
        <w:t> </w:t>
      </w:r>
      <w:r w:rsidRPr="003E66DC">
        <w:rPr>
          <w:rFonts w:ascii="Times New Roman" w:hAnsi="Times New Roman" w:cs="Times New Roman"/>
          <w:lang w:val="en-US"/>
        </w:rPr>
        <w:t xml:space="preserve">», </w:t>
      </w:r>
      <w:r w:rsidRPr="003E66DC">
        <w:rPr>
          <w:rFonts w:ascii="Times New Roman" w:hAnsi="Times New Roman" w:cs="Times New Roman"/>
          <w:i/>
          <w:lang w:val="en-US"/>
        </w:rPr>
        <w:t>American Economic Review</w:t>
      </w:r>
      <w:r w:rsidRPr="003E66DC">
        <w:rPr>
          <w:rFonts w:ascii="Times New Roman" w:hAnsi="Times New Roman" w:cs="Times New Roman"/>
          <w:lang w:val="en-US"/>
        </w:rPr>
        <w:t>, vol. 110, n</w:t>
      </w:r>
      <w:r w:rsidRPr="003175A3">
        <w:rPr>
          <w:rFonts w:ascii="Times New Roman" w:hAnsi="Times New Roman" w:cs="Times New Roman"/>
        </w:rPr>
        <w:t>ᵒ</w:t>
      </w:r>
      <w:r w:rsidRPr="003E66DC">
        <w:rPr>
          <w:rFonts w:ascii="Times New Roman" w:hAnsi="Times New Roman" w:cs="Times New Roman"/>
          <w:lang w:val="en-US"/>
        </w:rPr>
        <w:t xml:space="preserve"> 4, p. 1104</w:t>
      </w:r>
      <w:r w:rsidRPr="003E66DC">
        <w:rPr>
          <w:rFonts w:ascii="Times New Roman" w:hAnsi="Times New Roman" w:cs="Times New Roman"/>
          <w:lang w:val="en-US"/>
        </w:rPr>
        <w:noBreakHyphen/>
        <w:t>1144, avr. 2020</w:t>
      </w:r>
      <w:r w:rsidRPr="003E66DC" w:rsidDel="00956CF2">
        <w:rPr>
          <w:rFonts w:ascii="Times New Roman" w:hAnsi="Times New Roman" w:cs="Times New Roman"/>
          <w:lang w:val="en-US"/>
        </w:rPr>
        <w:t>, doi: 10.1257/aer.20180338</w:t>
      </w:r>
      <w:r w:rsidRPr="003E66DC">
        <w:rPr>
          <w:rFonts w:ascii="Times New Roman" w:hAnsi="Times New Roman" w:cs="Times New Roman"/>
          <w:lang w:val="en-US"/>
        </w:rPr>
        <w:t>.</w:t>
      </w:r>
    </w:p>
  </w:endnote>
  <w:endnote w:id="107">
    <w:p w14:paraId="40F79B7E" w14:textId="77777777" w:rsidR="001D2912" w:rsidRPr="003175A3" w:rsidRDefault="001D2912" w:rsidP="001D59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rPr>
      </w:pPr>
      <w:r w:rsidRPr="003175A3">
        <w:rPr>
          <w:rFonts w:ascii="Times New Roman" w:hAnsi="Times New Roman" w:cs="Times New Roman"/>
          <w:sz w:val="20"/>
          <w:szCs w:val="20"/>
          <w:vertAlign w:val="superscript"/>
        </w:rPr>
        <w:endnoteRef/>
      </w:r>
      <w:r w:rsidRPr="003175A3">
        <w:rPr>
          <w:rFonts w:ascii="Times New Roman" w:hAnsi="Times New Roman" w:cs="Times New Roman"/>
          <w:sz w:val="20"/>
          <w:szCs w:val="20"/>
        </w:rPr>
        <w:t xml:space="preserve"> Voir P. Sun </w:t>
      </w:r>
      <w:r w:rsidRPr="006C6B8C">
        <w:rPr>
          <w:rFonts w:ascii="Times New Roman" w:hAnsi="Times New Roman" w:cs="Times New Roman"/>
          <w:i/>
          <w:sz w:val="20"/>
          <w:szCs w:val="20"/>
        </w:rPr>
        <w:t>et al</w:t>
      </w:r>
      <w:r w:rsidRPr="00872D79">
        <w:rPr>
          <w:rFonts w:ascii="Times New Roman" w:hAnsi="Times New Roman" w:cs="Times New Roman"/>
          <w:sz w:val="20"/>
          <w:szCs w:val="20"/>
        </w:rPr>
        <w:t>., « Autoregressive model beats diffusion : Llama for scalable image generation », arXiv, 10 juin 2024.</w:t>
      </w:r>
      <w:r w:rsidRPr="003175A3">
        <w:rPr>
          <w:rFonts w:ascii="Times New Roman" w:hAnsi="Times New Roman" w:cs="Times New Roman"/>
          <w:sz w:val="20"/>
          <w:szCs w:val="20"/>
        </w:rPr>
        <w:t xml:space="preserve"> </w:t>
      </w:r>
    </w:p>
  </w:endnote>
  <w:endnote w:id="108">
    <w:p w14:paraId="7615145A" w14:textId="77777777" w:rsidR="001D2912" w:rsidRPr="003175A3" w:rsidDel="00520CCC" w:rsidRDefault="001D2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rPr>
      </w:pPr>
      <w:r w:rsidRPr="003175A3">
        <w:rPr>
          <w:rStyle w:val="EndnoteReference"/>
          <w:rFonts w:ascii="Times New Roman" w:hAnsi="Times New Roman" w:cs="Times New Roman"/>
          <w:sz w:val="20"/>
          <w:szCs w:val="20"/>
        </w:rPr>
        <w:endnoteRef/>
      </w:r>
      <w:r w:rsidRPr="003175A3">
        <w:rPr>
          <w:rFonts w:ascii="Times New Roman" w:hAnsi="Times New Roman" w:cs="Times New Roman"/>
          <w:sz w:val="20"/>
          <w:szCs w:val="20"/>
        </w:rPr>
        <w:t xml:space="preserve"> </w:t>
      </w:r>
      <w:r w:rsidRPr="003175A3" w:rsidDel="00520CCC">
        <w:rPr>
          <w:rFonts w:ascii="Times New Roman" w:hAnsi="Times New Roman" w:cs="Times New Roman"/>
          <w:sz w:val="20"/>
          <w:szCs w:val="20"/>
        </w:rPr>
        <w:t>ChatGPT</w:t>
      </w:r>
      <w:r w:rsidRPr="003175A3" w:rsidDel="00520CCC">
        <w:rPr>
          <w:rFonts w:ascii="Times New Roman" w:hAnsi="Times New Roman" w:cs="Times New Roman"/>
          <w:spacing w:val="-5"/>
          <w:sz w:val="20"/>
          <w:szCs w:val="20"/>
        </w:rPr>
        <w:t xml:space="preserve"> </w:t>
      </w:r>
      <w:r w:rsidRPr="003175A3" w:rsidDel="00520CCC">
        <w:rPr>
          <w:rFonts w:ascii="Times New Roman" w:hAnsi="Times New Roman" w:cs="Times New Roman"/>
          <w:sz w:val="20"/>
          <w:szCs w:val="20"/>
        </w:rPr>
        <w:t>a</w:t>
      </w:r>
      <w:r w:rsidRPr="003175A3" w:rsidDel="00520CCC">
        <w:rPr>
          <w:rFonts w:ascii="Times New Roman" w:hAnsi="Times New Roman" w:cs="Times New Roman"/>
          <w:spacing w:val="-2"/>
          <w:sz w:val="20"/>
          <w:szCs w:val="20"/>
        </w:rPr>
        <w:t xml:space="preserve"> </w:t>
      </w:r>
      <w:r w:rsidRPr="003175A3" w:rsidDel="00520CCC">
        <w:rPr>
          <w:rFonts w:ascii="Times New Roman" w:hAnsi="Times New Roman" w:cs="Times New Roman"/>
          <w:sz w:val="20"/>
          <w:szCs w:val="20"/>
        </w:rPr>
        <w:t>déjà</w:t>
      </w:r>
      <w:r w:rsidRPr="003175A3" w:rsidDel="00520CCC">
        <w:rPr>
          <w:rFonts w:ascii="Times New Roman" w:hAnsi="Times New Roman" w:cs="Times New Roman"/>
          <w:spacing w:val="-2"/>
          <w:sz w:val="20"/>
          <w:szCs w:val="20"/>
        </w:rPr>
        <w:t xml:space="preserve"> </w:t>
      </w:r>
      <w:r w:rsidRPr="003175A3" w:rsidDel="00520CCC">
        <w:rPr>
          <w:rFonts w:ascii="Times New Roman" w:hAnsi="Times New Roman" w:cs="Times New Roman"/>
          <w:sz w:val="20"/>
          <w:szCs w:val="20"/>
        </w:rPr>
        <w:t>100 millions</w:t>
      </w:r>
      <w:r w:rsidRPr="003175A3" w:rsidDel="00520CCC">
        <w:rPr>
          <w:rFonts w:ascii="Times New Roman" w:hAnsi="Times New Roman" w:cs="Times New Roman"/>
          <w:spacing w:val="-2"/>
          <w:sz w:val="20"/>
          <w:szCs w:val="20"/>
        </w:rPr>
        <w:t xml:space="preserve"> </w:t>
      </w:r>
      <w:r w:rsidRPr="003175A3" w:rsidDel="00520CCC">
        <w:rPr>
          <w:rFonts w:ascii="Times New Roman" w:hAnsi="Times New Roman" w:cs="Times New Roman"/>
          <w:sz w:val="20"/>
          <w:szCs w:val="20"/>
        </w:rPr>
        <w:t>d’utilisateurs</w:t>
      </w:r>
      <w:r w:rsidRPr="003175A3" w:rsidDel="00520CCC">
        <w:rPr>
          <w:rFonts w:ascii="Times New Roman" w:hAnsi="Times New Roman" w:cs="Times New Roman"/>
          <w:spacing w:val="-2"/>
          <w:sz w:val="20"/>
          <w:szCs w:val="20"/>
        </w:rPr>
        <w:t xml:space="preserve"> </w:t>
      </w:r>
      <w:r w:rsidRPr="003175A3" w:rsidDel="00520CCC">
        <w:rPr>
          <w:rFonts w:ascii="Times New Roman" w:hAnsi="Times New Roman" w:cs="Times New Roman"/>
          <w:sz w:val="20"/>
          <w:szCs w:val="20"/>
        </w:rPr>
        <w:t>hebdomadaires</w:t>
      </w:r>
      <w:r w:rsidRPr="003175A3" w:rsidDel="00520CCC">
        <w:rPr>
          <w:rFonts w:ascii="Times New Roman" w:hAnsi="Times New Roman" w:cs="Times New Roman"/>
          <w:spacing w:val="-2"/>
          <w:sz w:val="20"/>
          <w:szCs w:val="20"/>
        </w:rPr>
        <w:t xml:space="preserve"> </w:t>
      </w:r>
      <w:r w:rsidRPr="003175A3" w:rsidDel="00520CCC">
        <w:rPr>
          <w:rFonts w:ascii="Times New Roman" w:hAnsi="Times New Roman" w:cs="Times New Roman"/>
          <w:sz w:val="20"/>
          <w:szCs w:val="20"/>
        </w:rPr>
        <w:t>en</w:t>
      </w:r>
      <w:r w:rsidRPr="003175A3" w:rsidDel="00520CCC">
        <w:rPr>
          <w:rFonts w:ascii="Times New Roman" w:hAnsi="Times New Roman" w:cs="Times New Roman"/>
          <w:spacing w:val="-2"/>
          <w:sz w:val="20"/>
          <w:szCs w:val="20"/>
        </w:rPr>
        <w:t xml:space="preserve"> </w:t>
      </w:r>
      <w:r w:rsidRPr="003175A3" w:rsidDel="00520CCC">
        <w:rPr>
          <w:rFonts w:ascii="Times New Roman" w:hAnsi="Times New Roman" w:cs="Times New Roman"/>
          <w:sz w:val="20"/>
          <w:szCs w:val="20"/>
        </w:rPr>
        <w:t>Novembre</w:t>
      </w:r>
      <w:r w:rsidRPr="003175A3" w:rsidDel="00520CCC">
        <w:rPr>
          <w:rFonts w:ascii="Times New Roman" w:hAnsi="Times New Roman" w:cs="Times New Roman"/>
          <w:spacing w:val="-2"/>
          <w:sz w:val="20"/>
          <w:szCs w:val="20"/>
        </w:rPr>
        <w:t xml:space="preserve"> </w:t>
      </w:r>
      <w:r w:rsidRPr="003175A3" w:rsidDel="00520CCC">
        <w:rPr>
          <w:rFonts w:ascii="Times New Roman" w:hAnsi="Times New Roman" w:cs="Times New Roman"/>
          <w:sz w:val="20"/>
          <w:szCs w:val="20"/>
        </w:rPr>
        <w:t>2024.</w:t>
      </w:r>
      <w:r w:rsidRPr="00872D79">
        <w:rPr>
          <w:rFonts w:ascii="Times New Roman" w:hAnsi="Times New Roman" w:cs="Times New Roman"/>
          <w:i/>
          <w:sz w:val="20"/>
          <w:szCs w:val="20"/>
        </w:rPr>
        <w:t>Cf</w:t>
      </w:r>
      <w:r>
        <w:rPr>
          <w:rFonts w:ascii="Times New Roman" w:hAnsi="Times New Roman" w:cs="Times New Roman"/>
          <w:sz w:val="20"/>
          <w:szCs w:val="20"/>
        </w:rPr>
        <w:t xml:space="preserve">. </w:t>
      </w:r>
      <w:r w:rsidRPr="00520CCC">
        <w:rPr>
          <w:rFonts w:ascii="Times New Roman" w:hAnsi="Times New Roman" w:cs="Times New Roman"/>
          <w:sz w:val="20"/>
          <w:szCs w:val="20"/>
        </w:rPr>
        <w:t>Oskar Mortensen</w:t>
      </w:r>
      <w:r>
        <w:rPr>
          <w:rFonts w:ascii="Times New Roman" w:hAnsi="Times New Roman" w:cs="Times New Roman"/>
          <w:sz w:val="20"/>
          <w:szCs w:val="20"/>
        </w:rPr>
        <w:t>, « </w:t>
      </w:r>
      <w:r w:rsidRPr="00520CCC">
        <w:rPr>
          <w:rFonts w:ascii="Times New Roman" w:hAnsi="Times New Roman" w:cs="Times New Roman"/>
          <w:sz w:val="20"/>
          <w:szCs w:val="20"/>
        </w:rPr>
        <w:t>How many users does ChatGPT</w:t>
      </w:r>
      <w:r>
        <w:rPr>
          <w:rFonts w:ascii="Times New Roman" w:hAnsi="Times New Roman" w:cs="Times New Roman"/>
          <w:sz w:val="20"/>
          <w:szCs w:val="20"/>
        </w:rPr>
        <w:t xml:space="preserve"> have ? », SEAO.ai, 12 décembre 2024.</w:t>
      </w:r>
    </w:p>
    <w:p w14:paraId="21BAA9E6" w14:textId="77777777" w:rsidR="001D2912" w:rsidRPr="003175A3" w:rsidRDefault="001D2912" w:rsidP="00872D79">
      <w:pPr>
        <w:rPr>
          <w:rFonts w:ascii="Times New Roman" w:hAnsi="Times New Roman" w:cs="Times New Roman"/>
        </w:rPr>
      </w:pPr>
      <w:r w:rsidRPr="003175A3" w:rsidDel="00520CCC">
        <w:rPr>
          <w:rFonts w:ascii="Times New Roman" w:hAnsi="Times New Roman" w:cs="Times New Roman"/>
          <w:spacing w:val="-2"/>
        </w:rPr>
        <w:t>https://seo.ai/blog/how-many-users-does-chatgpt-have</w:t>
      </w:r>
    </w:p>
  </w:endnote>
  <w:endnote w:id="109">
    <w:p w14:paraId="7D70F7F8" w14:textId="07466290" w:rsidR="00025460" w:rsidRPr="00C22ED4" w:rsidRDefault="00025460">
      <w:pPr>
        <w:pStyle w:val="EndnoteText"/>
        <w:rPr>
          <w:lang w:val="en-US"/>
          <w:rPrChange w:id="2789" w:author="Microsoft Office User" w:date="2025-07-25T20:45:00Z">
            <w:rPr/>
          </w:rPrChange>
        </w:rPr>
      </w:pPr>
      <w:ins w:id="2790" w:author="Microsoft Office User" w:date="2025-07-25T06:44:00Z">
        <w:r>
          <w:rPr>
            <w:rStyle w:val="EndnoteReference"/>
          </w:rPr>
          <w:endnoteRef/>
        </w:r>
        <w:r w:rsidRPr="00025460">
          <w:rPr>
            <w:lang w:val="en-US"/>
            <w:rPrChange w:id="2791" w:author="Microsoft Office User" w:date="2025-07-25T06:44:00Z">
              <w:rPr/>
            </w:rPrChange>
          </w:rPr>
          <w:t xml:space="preserve"> </w:t>
        </w:r>
        <w:r w:rsidRPr="00C22ED4">
          <w:rPr>
            <w:lang w:val="en-US"/>
            <w:rPrChange w:id="2792" w:author="Microsoft Office User" w:date="2025-07-25T20:45:00Z">
              <w:rPr/>
            </w:rPrChange>
          </w:rPr>
          <w:t xml:space="preserve">P. Schoenegger </w:t>
        </w:r>
        <w:r w:rsidRPr="00C22ED4">
          <w:rPr>
            <w:i/>
            <w:iCs/>
            <w:lang w:val="en-US"/>
            <w:rPrChange w:id="2793" w:author="Microsoft Office User" w:date="2025-07-25T20:45:00Z">
              <w:rPr>
                <w:i/>
                <w:iCs/>
              </w:rPr>
            </w:rPrChange>
          </w:rPr>
          <w:t>et al.</w:t>
        </w:r>
        <w:r w:rsidRPr="00C22ED4">
          <w:rPr>
            <w:lang w:val="en-US"/>
            <w:rPrChange w:id="2794" w:author="Microsoft Office User" w:date="2025-07-25T20:45:00Z">
              <w:rPr/>
            </w:rPrChange>
          </w:rPr>
          <w:t xml:space="preserve">, « Large Language Models Are More Persuasive Than Incentivized Human Persuaders », 21 mai 2025, </w:t>
        </w:r>
        <w:r w:rsidRPr="00C22ED4">
          <w:rPr>
            <w:i/>
            <w:iCs/>
            <w:lang w:val="en-US"/>
            <w:rPrChange w:id="2795" w:author="Microsoft Office User" w:date="2025-07-25T20:45:00Z">
              <w:rPr>
                <w:i/>
                <w:iCs/>
              </w:rPr>
            </w:rPrChange>
          </w:rPr>
          <w:t>arXiv</w:t>
        </w:r>
        <w:r w:rsidRPr="00C22ED4">
          <w:rPr>
            <w:lang w:val="en-US"/>
            <w:rPrChange w:id="2796" w:author="Microsoft Office User" w:date="2025-07-25T20:45:00Z">
              <w:rPr/>
            </w:rPrChange>
          </w:rPr>
          <w:t xml:space="preserve">: arXiv:2505.09662. doi: </w:t>
        </w:r>
        <w:r w:rsidRPr="00025460">
          <w:fldChar w:fldCharType="begin"/>
        </w:r>
        <w:r w:rsidRPr="00C22ED4">
          <w:rPr>
            <w:lang w:val="en-US"/>
            <w:rPrChange w:id="2797" w:author="Microsoft Office User" w:date="2025-07-25T20:45:00Z">
              <w:rPr/>
            </w:rPrChange>
          </w:rPr>
          <w:instrText>HYPERLINK "https://doi.org/10.48550/arXiv.2505.09662"</w:instrText>
        </w:r>
        <w:r w:rsidRPr="00025460">
          <w:fldChar w:fldCharType="separate"/>
        </w:r>
        <w:r w:rsidRPr="00C22ED4">
          <w:rPr>
            <w:rStyle w:val="Hyperlink"/>
            <w:lang w:val="en-US"/>
            <w:rPrChange w:id="2798" w:author="Microsoft Office User" w:date="2025-07-25T20:45:00Z">
              <w:rPr>
                <w:rStyle w:val="Hyperlink"/>
              </w:rPr>
            </w:rPrChange>
          </w:rPr>
          <w:t>10.48550/arXiv.2505.09662</w:t>
        </w:r>
        <w:r w:rsidRPr="00025460">
          <w:fldChar w:fldCharType="end"/>
        </w:r>
        <w:r w:rsidRPr="00C22ED4">
          <w:rPr>
            <w:lang w:val="en-US"/>
            <w:rPrChange w:id="2799" w:author="Microsoft Office User" w:date="2025-07-25T20:45:00Z">
              <w:rPr/>
            </w:rPrChange>
          </w:rPr>
          <w:t>.</w:t>
        </w:r>
      </w:ins>
    </w:p>
  </w:endnote>
  <w:endnote w:id="110">
    <w:p w14:paraId="111490EF" w14:textId="77777777" w:rsidR="001D2912" w:rsidRPr="003175A3" w:rsidDel="00025460" w:rsidRDefault="001D2912"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del w:id="2803" w:author="Microsoft Office User" w:date="2025-07-25T06:43:00Z"/>
          <w:rFonts w:ascii="Times New Roman" w:hAnsi="Times New Roman" w:cs="Times New Roman"/>
          <w:sz w:val="20"/>
          <w:szCs w:val="20"/>
        </w:rPr>
      </w:pPr>
      <w:del w:id="2804" w:author="Microsoft Office User" w:date="2025-07-25T06:43:00Z">
        <w:r w:rsidRPr="003175A3" w:rsidDel="00025460">
          <w:rPr>
            <w:rFonts w:ascii="Times New Roman" w:hAnsi="Times New Roman" w:cs="Times New Roman"/>
            <w:sz w:val="20"/>
            <w:szCs w:val="20"/>
            <w:vertAlign w:val="superscript"/>
          </w:rPr>
          <w:endnoteRef/>
        </w:r>
        <w:r w:rsidRPr="003175A3" w:rsidDel="00025460">
          <w:rPr>
            <w:rFonts w:ascii="Times New Roman" w:hAnsi="Times New Roman" w:cs="Times New Roman"/>
            <w:sz w:val="20"/>
            <w:szCs w:val="20"/>
          </w:rPr>
          <w:delText xml:space="preserve"> Une étude sur des consultants en stratégie séparait les consultants en deux groupes aléatoires, l’un ayant accès à un LLM dans une application chatbot et l’autre pas, pour générer des idées de marques. Ceux qui utilisaient l’IA ont eu des réponses plus homogènes, ce qui suggère que leur réflexion s’éloignait assez peu des suggestions du modèle.</w:delText>
        </w:r>
      </w:del>
    </w:p>
    <w:p w14:paraId="5D08D306" w14:textId="77777777" w:rsidR="001D2912" w:rsidRPr="003E66DC" w:rsidDel="00025460" w:rsidRDefault="001D2912"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del w:id="2805" w:author="Microsoft Office User" w:date="2025-07-25T06:43:00Z"/>
          <w:rFonts w:ascii="Times New Roman" w:hAnsi="Times New Roman" w:cs="Times New Roman"/>
          <w:sz w:val="20"/>
          <w:szCs w:val="20"/>
          <w:lang w:val="en-US"/>
        </w:rPr>
      </w:pPr>
      <w:del w:id="2806" w:author="Microsoft Office User" w:date="2025-07-25T06:43:00Z">
        <w:r w:rsidRPr="003175A3" w:rsidDel="00025460">
          <w:rPr>
            <w:rFonts w:ascii="Times New Roman" w:hAnsi="Times New Roman" w:cs="Times New Roman"/>
            <w:sz w:val="20"/>
            <w:szCs w:val="20"/>
          </w:rPr>
          <w:delText xml:space="preserve">Source: </w:delText>
        </w:r>
        <w:r w:rsidDel="00025460">
          <w:rPr>
            <w:rFonts w:ascii="Times New Roman" w:hAnsi="Times New Roman" w:cs="Times New Roman"/>
            <w:sz w:val="20"/>
            <w:szCs w:val="20"/>
          </w:rPr>
          <w:delText xml:space="preserve">Fabrizio Dell’Acqua, Edward McFowland III, et al. </w:delText>
        </w:r>
        <w:r w:rsidRPr="003E66DC" w:rsidDel="00025460">
          <w:rPr>
            <w:rFonts w:ascii="Times New Roman" w:hAnsi="Times New Roman" w:cs="Times New Roman"/>
            <w:sz w:val="20"/>
            <w:szCs w:val="20"/>
            <w:lang w:val="en-US"/>
          </w:rPr>
          <w:delText xml:space="preserve">« Navigating the jagged technological frontier : Ffield experimental evidence of the effects of AI on knowledge worker productivity and quality », Harvard Business School Technology &amp; Operations Mgt. Unit Working Paper No. 24-013, The Wharton School Research Paper, 15 septembre 2023. </w:delText>
        </w:r>
      </w:del>
    </w:p>
  </w:endnote>
  <w:endnote w:id="111">
    <w:p w14:paraId="369481D8" w14:textId="77777777" w:rsidR="001D2912" w:rsidRPr="003E66DC" w:rsidDel="00025460" w:rsidRDefault="001D2912" w:rsidP="00650F7C">
      <w:pPr>
        <w:pStyle w:val="EndnoteText"/>
        <w:spacing w:line="276" w:lineRule="auto"/>
        <w:jc w:val="both"/>
        <w:rPr>
          <w:del w:id="2814" w:author="Microsoft Office User" w:date="2025-07-25T06:43:00Z"/>
          <w:rFonts w:ascii="Times New Roman" w:hAnsi="Times New Roman" w:cs="Times New Roman"/>
          <w:lang w:val="en-US"/>
        </w:rPr>
      </w:pPr>
      <w:del w:id="2815" w:author="Microsoft Office User" w:date="2025-07-25T06:43:00Z">
        <w:r w:rsidRPr="003175A3" w:rsidDel="00025460">
          <w:rPr>
            <w:rStyle w:val="EndnoteReference"/>
            <w:rFonts w:ascii="Times New Roman" w:hAnsi="Times New Roman" w:cs="Times New Roman"/>
          </w:rPr>
          <w:endnoteRef/>
        </w:r>
        <w:r w:rsidRPr="003E66DC" w:rsidDel="00025460">
          <w:rPr>
            <w:rFonts w:ascii="Times New Roman" w:hAnsi="Times New Roman" w:cs="Times New Roman"/>
            <w:lang w:val="en-US"/>
          </w:rPr>
          <w:delText xml:space="preserve"> F. Dell’Acqua et al., «</w:delText>
        </w:r>
        <w:r w:rsidRPr="003E66DC" w:rsidDel="00025460">
          <w:rPr>
            <w:rFonts w:ascii="Times New Roman" w:hAnsi="Times New Roman" w:cs="Times New Roman"/>
            <w:spacing w:val="-3"/>
            <w:lang w:val="en-US"/>
          </w:rPr>
          <w:delText> </w:delText>
        </w:r>
        <w:r w:rsidRPr="003E66DC" w:rsidDel="00025460">
          <w:rPr>
            <w:rFonts w:ascii="Times New Roman" w:hAnsi="Times New Roman" w:cs="Times New Roman"/>
            <w:lang w:val="en-US"/>
          </w:rPr>
          <w:delText>Navigating the jagged technological frontier : Field experimental evidence of the effects of AI on knowledge worker productivity and quality</w:delText>
        </w:r>
        <w:r w:rsidRPr="003E66DC" w:rsidDel="00025460">
          <w:rPr>
            <w:rFonts w:ascii="Times New Roman" w:hAnsi="Times New Roman" w:cs="Times New Roman"/>
            <w:spacing w:val="-4"/>
            <w:lang w:val="en-US"/>
          </w:rPr>
          <w:delText> </w:delText>
        </w:r>
        <w:r w:rsidRPr="003E66DC" w:rsidDel="00025460">
          <w:rPr>
            <w:rFonts w:ascii="Times New Roman" w:hAnsi="Times New Roman" w:cs="Times New Roman"/>
            <w:lang w:val="en-US"/>
          </w:rPr>
          <w:delText xml:space="preserve">», </w:delText>
        </w:r>
        <w:r w:rsidRPr="003E66DC" w:rsidDel="00025460">
          <w:rPr>
            <w:rFonts w:ascii="Times New Roman" w:hAnsi="Times New Roman" w:cs="Times New Roman"/>
            <w:i/>
            <w:lang w:val="en-US"/>
          </w:rPr>
          <w:delText>15 septembre 2023, Social Science Research Network</w:delText>
        </w:r>
        <w:r w:rsidRPr="003E66DC" w:rsidDel="00025460">
          <w:rPr>
            <w:rFonts w:ascii="Times New Roman" w:hAnsi="Times New Roman" w:cs="Times New Roman"/>
            <w:lang w:val="en-US"/>
          </w:rPr>
          <w:delText>, Rochester, NY : 4573321. doi : 10.2139/ssrn.4573321., 15 septembre 2023.</w:delText>
        </w:r>
      </w:del>
    </w:p>
  </w:endnote>
  <w:endnote w:id="112">
    <w:p w14:paraId="7A460E30" w14:textId="77777777" w:rsidR="001D2912" w:rsidRPr="003E66DC" w:rsidRDefault="001D2912" w:rsidP="00650F7C">
      <w:pPr>
        <w:spacing w:before="44"/>
        <w:ind w:right="162" w:firstLine="0"/>
        <w:rPr>
          <w:rFonts w:ascii="Times New Roman" w:hAnsi="Times New Roman" w:cs="Times New Roman"/>
          <w:sz w:val="20"/>
          <w:szCs w:val="20"/>
          <w:lang w:val="en-US"/>
        </w:rPr>
      </w:pPr>
      <w:r w:rsidRPr="003175A3">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Le Monde, AP, AFP, </w:t>
      </w:r>
      <w:r w:rsidRPr="003E66DC" w:rsidDel="00956CF2">
        <w:rPr>
          <w:rFonts w:ascii="Times New Roman" w:hAnsi="Times New Roman" w:cs="Times New Roman"/>
          <w:sz w:val="20"/>
          <w:szCs w:val="20"/>
          <w:lang w:val="en-US"/>
        </w:rPr>
        <w:t>https://www.lemonde.fr/en/united-states/article/2024/04/20/us-house-of-representatives-</w:t>
      </w:r>
      <w:r w:rsidRPr="003E66DC" w:rsidDel="00956CF2">
        <w:rPr>
          <w:rFonts w:ascii="Times New Roman" w:hAnsi="Times New Roman" w:cs="Times New Roman"/>
          <w:spacing w:val="-2"/>
          <w:sz w:val="20"/>
          <w:szCs w:val="20"/>
          <w:lang w:val="en-US"/>
        </w:rPr>
        <w:t>passes-bill-to-ban-tiktok-unless-it-divests-from-china_6669028_133.html</w:t>
      </w:r>
      <w:r w:rsidRPr="003E66DC">
        <w:rPr>
          <w:rFonts w:ascii="Times New Roman" w:hAnsi="Times New Roman" w:cs="Times New Roman"/>
          <w:sz w:val="20"/>
          <w:szCs w:val="20"/>
          <w:lang w:val="en-US"/>
        </w:rPr>
        <w:t>« </w:t>
      </w:r>
      <w:r w:rsidRPr="003E66DC">
        <w:rPr>
          <w:rFonts w:ascii="Times New Roman" w:hAnsi="Times New Roman" w:cs="Times New Roman"/>
          <w:spacing w:val="-2"/>
          <w:sz w:val="20"/>
          <w:szCs w:val="20"/>
          <w:lang w:val="en-US"/>
        </w:rPr>
        <w:t xml:space="preserve">US House of Representatives passes bill to ban TikTok unless it divests from China », </w:t>
      </w:r>
      <w:r w:rsidRPr="003E66DC">
        <w:rPr>
          <w:rFonts w:ascii="Times New Roman" w:hAnsi="Times New Roman" w:cs="Times New Roman"/>
          <w:i/>
          <w:spacing w:val="-2"/>
          <w:sz w:val="20"/>
          <w:szCs w:val="20"/>
          <w:lang w:val="en-US"/>
        </w:rPr>
        <w:t>Le Monde</w:t>
      </w:r>
      <w:r w:rsidRPr="003E66DC">
        <w:rPr>
          <w:rFonts w:ascii="Times New Roman" w:hAnsi="Times New Roman" w:cs="Times New Roman"/>
          <w:spacing w:val="-2"/>
          <w:sz w:val="20"/>
          <w:szCs w:val="20"/>
          <w:lang w:val="en-US"/>
        </w:rPr>
        <w:t>, 20 avril 2024.</w:t>
      </w:r>
    </w:p>
  </w:endnote>
  <w:endnote w:id="113">
    <w:p w14:paraId="6C9B35A8" w14:textId="77777777" w:rsidR="001D2912" w:rsidRPr="003175A3" w:rsidRDefault="001D2912" w:rsidP="00650F7C">
      <w:pPr>
        <w:pStyle w:val="EndnoteText"/>
        <w:spacing w:line="276" w:lineRule="auto"/>
        <w:jc w:val="both"/>
        <w:rPr>
          <w:rFonts w:ascii="Times New Roman" w:hAnsi="Times New Roman" w:cs="Times New Roman"/>
        </w:rPr>
      </w:pPr>
      <w:r w:rsidRPr="003175A3">
        <w:rPr>
          <w:rStyle w:val="EndnoteReference"/>
          <w:rFonts w:ascii="Times New Roman" w:hAnsi="Times New Roman" w:cs="Times New Roman"/>
        </w:rPr>
        <w:endnoteRef/>
      </w:r>
      <w:r w:rsidRPr="003175A3">
        <w:rPr>
          <w:rFonts w:ascii="Times New Roman" w:hAnsi="Times New Roman" w:cs="Times New Roman"/>
        </w:rPr>
        <w:t xml:space="preserve"> </w:t>
      </w:r>
      <w:r>
        <w:rPr>
          <w:rFonts w:ascii="Times New Roman" w:hAnsi="Times New Roman" w:cs="Times New Roman"/>
        </w:rPr>
        <w:t>Le Monde, AF, AFP, « </w:t>
      </w:r>
      <w:r w:rsidRPr="003175A3">
        <w:rPr>
          <w:rFonts w:ascii="Times New Roman" w:hAnsi="Times New Roman" w:cs="Times New Roman"/>
        </w:rPr>
        <w:t>Roumanie : la Cour constitutionnelle annule le premier tour de l’élection présidentielle du fait de graves manipulations sur TikTok</w:t>
      </w:r>
      <w:r>
        <w:rPr>
          <w:rFonts w:ascii="Times New Roman" w:hAnsi="Times New Roman" w:cs="Times New Roman"/>
        </w:rPr>
        <w:t xml:space="preserve"> », </w:t>
      </w:r>
      <w:r w:rsidRPr="00872D79">
        <w:rPr>
          <w:rFonts w:ascii="Times New Roman" w:hAnsi="Times New Roman" w:cs="Times New Roman"/>
          <w:i/>
        </w:rPr>
        <w:t>Le Monde</w:t>
      </w:r>
      <w:r>
        <w:rPr>
          <w:rFonts w:ascii="Times New Roman" w:hAnsi="Times New Roman" w:cs="Times New Roman"/>
        </w:rPr>
        <w:t>, 6 décembre 2024.</w:t>
      </w:r>
    </w:p>
  </w:endnote>
  <w:endnote w:id="114">
    <w:p w14:paraId="19664F5E" w14:textId="77777777" w:rsidR="001D2912" w:rsidRPr="003E66DC" w:rsidRDefault="001D2912"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lang w:val="en-US"/>
        </w:rPr>
      </w:pPr>
      <w:r w:rsidRPr="003175A3">
        <w:rPr>
          <w:rFonts w:ascii="Times New Roman" w:hAnsi="Times New Roman" w:cs="Times New Roman"/>
          <w:sz w:val="20"/>
          <w:szCs w:val="20"/>
          <w:vertAlign w:val="superscript"/>
        </w:rPr>
        <w:endnoteRef/>
      </w:r>
      <w:r w:rsidRPr="003E66DC">
        <w:rPr>
          <w:rFonts w:ascii="Times New Roman" w:hAnsi="Times New Roman" w:cs="Times New Roman"/>
          <w:sz w:val="20"/>
          <w:szCs w:val="20"/>
          <w:lang w:val="en-US"/>
        </w:rPr>
        <w:t xml:space="preserve"> </w:t>
      </w:r>
      <w:r w:rsidRPr="003E66DC" w:rsidDel="00695359">
        <w:rPr>
          <w:rFonts w:ascii="Times New Roman" w:hAnsi="Times New Roman" w:cs="Times New Roman"/>
          <w:sz w:val="20"/>
          <w:szCs w:val="20"/>
          <w:lang w:val="en-US"/>
        </w:rPr>
        <w:t>https://qz.com/sam-altman-artificial-intelligence-world-tour-1850522885</w:t>
      </w:r>
      <w:r w:rsidRPr="003E66DC">
        <w:rPr>
          <w:rFonts w:ascii="Times New Roman" w:hAnsi="Times New Roman" w:cs="Times New Roman"/>
          <w:sz w:val="20"/>
          <w:szCs w:val="20"/>
          <w:lang w:val="en-US"/>
        </w:rPr>
        <w:t xml:space="preserve">Michelle Cheng, « Sam Altman is expanding his road show to shape AI regulation around the globe », </w:t>
      </w:r>
      <w:r w:rsidRPr="003E66DC">
        <w:rPr>
          <w:rFonts w:ascii="Times New Roman" w:hAnsi="Times New Roman" w:cs="Times New Roman"/>
          <w:i/>
          <w:sz w:val="20"/>
          <w:szCs w:val="20"/>
          <w:lang w:val="en-US"/>
        </w:rPr>
        <w:t>Quartz,</w:t>
      </w:r>
      <w:r w:rsidRPr="003E66DC">
        <w:rPr>
          <w:rFonts w:ascii="Times New Roman" w:hAnsi="Times New Roman" w:cs="Times New Roman"/>
          <w:sz w:val="20"/>
          <w:szCs w:val="20"/>
          <w:lang w:val="en-US"/>
        </w:rPr>
        <w:t xml:space="preserve"> 12 juin 2023.</w:t>
      </w:r>
    </w:p>
  </w:endnote>
  <w:endnote w:id="115">
    <w:p w14:paraId="04FF7AD4"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w:t>
      </w:r>
      <w:r w:rsidRPr="003E66DC" w:rsidDel="00695359">
        <w:rPr>
          <w:rFonts w:ascii="Times New Roman" w:hAnsi="Times New Roman" w:cs="Times New Roman"/>
          <w:lang w:val="en-US"/>
        </w:rPr>
        <w:t>https://futurism.com/sam-altman-silencing-former-</w:t>
      </w:r>
      <w:r w:rsidRPr="003E66DC" w:rsidDel="00695359">
        <w:rPr>
          <w:rFonts w:ascii="Times New Roman" w:hAnsi="Times New Roman" w:cs="Times New Roman"/>
          <w:spacing w:val="-2"/>
          <w:lang w:val="en-US"/>
        </w:rPr>
        <w:t>employees</w:t>
      </w:r>
      <w:r w:rsidRPr="003E66DC">
        <w:rPr>
          <w:rFonts w:ascii="Times New Roman" w:hAnsi="Times New Roman" w:cs="Times New Roman"/>
          <w:lang w:val="en-US"/>
        </w:rPr>
        <w:t>Maggie Harrison Dupré, « Leaked OpenAI Documents Show Sam Altman was clearly aware of silencing former employees », Futurism, 23 mai 2024.</w:t>
      </w:r>
    </w:p>
  </w:endnote>
  <w:endnote w:id="116">
    <w:p w14:paraId="5817DAE6" w14:textId="77777777" w:rsidR="001D2912" w:rsidRPr="003E66DC" w:rsidRDefault="001D2912"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lang w:val="en-US"/>
        </w:rPr>
      </w:pPr>
      <w:r w:rsidRPr="003175A3">
        <w:rPr>
          <w:rFonts w:ascii="Times New Roman" w:hAnsi="Times New Roman" w:cs="Times New Roman"/>
          <w:sz w:val="20"/>
          <w:szCs w:val="20"/>
          <w:vertAlign w:val="superscript"/>
        </w:rPr>
        <w:endnoteRef/>
      </w:r>
      <w:r w:rsidRPr="003E66DC">
        <w:rPr>
          <w:rFonts w:ascii="Times New Roman" w:hAnsi="Times New Roman" w:cs="Times New Roman"/>
          <w:sz w:val="20"/>
          <w:szCs w:val="20"/>
          <w:lang w:val="en-US"/>
        </w:rPr>
        <w:t xml:space="preserve"> Stephen Morris, Hannah Murphy, Hannah McCarthy « Google and Meta struck secret ads deal to target teenagers », </w:t>
      </w:r>
      <w:r w:rsidRPr="003E66DC">
        <w:rPr>
          <w:rFonts w:ascii="Times New Roman" w:hAnsi="Times New Roman" w:cs="Times New Roman"/>
          <w:i/>
          <w:sz w:val="20"/>
          <w:szCs w:val="20"/>
          <w:lang w:val="en-US"/>
        </w:rPr>
        <w:t>The Financial Times</w:t>
      </w:r>
      <w:r w:rsidRPr="003E66DC">
        <w:rPr>
          <w:rFonts w:ascii="Times New Roman" w:hAnsi="Times New Roman" w:cs="Times New Roman"/>
          <w:sz w:val="20"/>
          <w:szCs w:val="20"/>
          <w:lang w:val="en-US"/>
        </w:rPr>
        <w:t>, 8 août 2024.</w:t>
      </w:r>
    </w:p>
  </w:endnote>
  <w:endnote w:id="117">
    <w:p w14:paraId="26359920" w14:textId="77777777" w:rsidR="001D2912" w:rsidRPr="003175A3" w:rsidRDefault="001D2912" w:rsidP="00650F7C">
      <w:pPr>
        <w:pStyle w:val="EndnoteText"/>
        <w:spacing w:line="276" w:lineRule="auto"/>
        <w:jc w:val="both"/>
        <w:rPr>
          <w:rFonts w:ascii="Times New Roman" w:hAnsi="Times New Roman" w:cs="Times New Roman"/>
        </w:rPr>
      </w:pPr>
      <w:r w:rsidRPr="003175A3">
        <w:rPr>
          <w:rStyle w:val="EndnoteReference"/>
          <w:rFonts w:ascii="Times New Roman" w:hAnsi="Times New Roman" w:cs="Times New Roman"/>
        </w:rPr>
        <w:endnoteRef/>
      </w:r>
      <w:r w:rsidRPr="003175A3">
        <w:rPr>
          <w:rFonts w:ascii="Times New Roman" w:hAnsi="Times New Roman" w:cs="Times New Roman"/>
        </w:rPr>
        <w:t xml:space="preserve"> Max</w:t>
      </w:r>
      <w:r w:rsidRPr="003175A3">
        <w:rPr>
          <w:rFonts w:ascii="Times New Roman" w:hAnsi="Times New Roman" w:cs="Times New Roman"/>
          <w:spacing w:val="-2"/>
        </w:rPr>
        <w:t xml:space="preserve"> </w:t>
      </w:r>
      <w:r w:rsidRPr="003175A3">
        <w:rPr>
          <w:rFonts w:ascii="Times New Roman" w:hAnsi="Times New Roman" w:cs="Times New Roman"/>
        </w:rPr>
        <w:t>Weber,</w:t>
      </w:r>
      <w:r w:rsidRPr="003175A3">
        <w:rPr>
          <w:rFonts w:ascii="Times New Roman" w:hAnsi="Times New Roman" w:cs="Times New Roman"/>
          <w:spacing w:val="-1"/>
        </w:rPr>
        <w:t xml:space="preserve"> </w:t>
      </w:r>
      <w:r w:rsidRPr="003175A3">
        <w:rPr>
          <w:rFonts w:ascii="Times New Roman" w:hAnsi="Times New Roman" w:cs="Times New Roman"/>
          <w:i/>
        </w:rPr>
        <w:t>Le</w:t>
      </w:r>
      <w:r w:rsidRPr="003175A3">
        <w:rPr>
          <w:rFonts w:ascii="Times New Roman" w:hAnsi="Times New Roman" w:cs="Times New Roman"/>
          <w:i/>
          <w:spacing w:val="-1"/>
        </w:rPr>
        <w:t xml:space="preserve"> </w:t>
      </w:r>
      <w:r w:rsidRPr="003175A3">
        <w:rPr>
          <w:rFonts w:ascii="Times New Roman" w:hAnsi="Times New Roman" w:cs="Times New Roman"/>
          <w:i/>
        </w:rPr>
        <w:t>Savant</w:t>
      </w:r>
      <w:r w:rsidRPr="003175A3">
        <w:rPr>
          <w:rFonts w:ascii="Times New Roman" w:hAnsi="Times New Roman" w:cs="Times New Roman"/>
          <w:i/>
          <w:spacing w:val="-2"/>
        </w:rPr>
        <w:t xml:space="preserve"> </w:t>
      </w:r>
      <w:r w:rsidRPr="003175A3">
        <w:rPr>
          <w:rFonts w:ascii="Times New Roman" w:hAnsi="Times New Roman" w:cs="Times New Roman"/>
          <w:i/>
        </w:rPr>
        <w:t>et</w:t>
      </w:r>
      <w:r w:rsidRPr="003175A3">
        <w:rPr>
          <w:rFonts w:ascii="Times New Roman" w:hAnsi="Times New Roman" w:cs="Times New Roman"/>
          <w:i/>
          <w:spacing w:val="-1"/>
        </w:rPr>
        <w:t xml:space="preserve"> </w:t>
      </w:r>
      <w:r w:rsidRPr="003175A3">
        <w:rPr>
          <w:rFonts w:ascii="Times New Roman" w:hAnsi="Times New Roman" w:cs="Times New Roman"/>
          <w:i/>
        </w:rPr>
        <w:t>le</w:t>
      </w:r>
      <w:r w:rsidRPr="003175A3">
        <w:rPr>
          <w:rFonts w:ascii="Times New Roman" w:hAnsi="Times New Roman" w:cs="Times New Roman"/>
          <w:i/>
          <w:spacing w:val="-1"/>
        </w:rPr>
        <w:t xml:space="preserve"> </w:t>
      </w:r>
      <w:r w:rsidRPr="003175A3">
        <w:rPr>
          <w:rFonts w:ascii="Times New Roman" w:hAnsi="Times New Roman" w:cs="Times New Roman"/>
          <w:i/>
          <w:spacing w:val="-2"/>
        </w:rPr>
        <w:t>Politique</w:t>
      </w:r>
      <w:r>
        <w:rPr>
          <w:rFonts w:ascii="Times New Roman" w:hAnsi="Times New Roman" w:cs="Times New Roman"/>
          <w:i/>
          <w:spacing w:val="-2"/>
        </w:rPr>
        <w:t xml:space="preserve">, </w:t>
      </w:r>
      <w:r w:rsidRPr="00872D79">
        <w:rPr>
          <w:rFonts w:ascii="Times New Roman" w:hAnsi="Times New Roman" w:cs="Times New Roman"/>
          <w:spacing w:val="-2"/>
        </w:rPr>
        <w:t>1919.</w:t>
      </w:r>
      <w:r>
        <w:rPr>
          <w:rFonts w:ascii="Times New Roman" w:hAnsi="Times New Roman" w:cs="Times New Roman"/>
          <w:i/>
          <w:spacing w:val="-2"/>
        </w:rPr>
        <w:t xml:space="preserve"> </w:t>
      </w:r>
    </w:p>
  </w:endnote>
  <w:endnote w:id="118">
    <w:p w14:paraId="714025DB" w14:textId="77777777" w:rsidR="001D2912" w:rsidRPr="003175A3" w:rsidRDefault="001D2912" w:rsidP="00650F7C">
      <w:pPr>
        <w:pStyle w:val="EndnoteText"/>
        <w:spacing w:line="276" w:lineRule="auto"/>
        <w:jc w:val="both"/>
        <w:rPr>
          <w:rFonts w:ascii="Times New Roman" w:hAnsi="Times New Roman" w:cs="Times New Roman"/>
        </w:rPr>
      </w:pPr>
      <w:r w:rsidRPr="003175A3">
        <w:rPr>
          <w:rStyle w:val="EndnoteReference"/>
          <w:rFonts w:ascii="Times New Roman" w:hAnsi="Times New Roman" w:cs="Times New Roman"/>
        </w:rPr>
        <w:endnoteRef/>
      </w:r>
      <w:r w:rsidRPr="003175A3">
        <w:rPr>
          <w:rFonts w:ascii="Times New Roman" w:hAnsi="Times New Roman" w:cs="Times New Roman"/>
        </w:rPr>
        <w:t xml:space="preserve"> </w:t>
      </w:r>
      <w:r>
        <w:rPr>
          <w:rFonts w:ascii="Times New Roman" w:hAnsi="Times New Roman" w:cs="Times New Roman"/>
        </w:rPr>
        <w:t>France 2, « Mali : des mercenaires russes tentent d’accuser l’armée française d’exactions », France Info, 22 avril 2022.</w:t>
      </w:r>
      <w:r w:rsidRPr="003175A3" w:rsidDel="00695359">
        <w:rPr>
          <w:rFonts w:ascii="Times New Roman" w:hAnsi="Times New Roman" w:cs="Times New Roman"/>
        </w:rPr>
        <w:t>https://www.francetvinfo.fr/monde/afrique/mali/mali-des-mercenaires-russes-tentent-d-</w:t>
      </w:r>
      <w:r w:rsidRPr="003175A3" w:rsidDel="00695359">
        <w:rPr>
          <w:rFonts w:ascii="Times New Roman" w:hAnsi="Times New Roman" w:cs="Times New Roman"/>
          <w:spacing w:val="-2"/>
        </w:rPr>
        <w:t>accuser-l-armee-francaise-d-exactions_5096659.html</w:t>
      </w:r>
    </w:p>
  </w:endnote>
  <w:endnote w:id="119">
    <w:p w14:paraId="44F93C78" w14:textId="77777777" w:rsidR="001D2912" w:rsidRPr="003175A3" w:rsidRDefault="001D2912" w:rsidP="00650F7C">
      <w:pPr>
        <w:spacing w:before="44"/>
        <w:ind w:right="163" w:firstLine="0"/>
        <w:rPr>
          <w:rFonts w:ascii="Times New Roman" w:hAnsi="Times New Roman" w:cs="Times New Roman"/>
          <w:sz w:val="20"/>
          <w:szCs w:val="20"/>
        </w:rPr>
      </w:pPr>
      <w:r w:rsidRPr="003175A3">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Peter Vanderwicken, «</w:t>
      </w:r>
      <w:r w:rsidRPr="003E66DC">
        <w:rPr>
          <w:rFonts w:ascii="Times New Roman" w:hAnsi="Times New Roman" w:cs="Times New Roman"/>
          <w:spacing w:val="-2"/>
          <w:sz w:val="20"/>
          <w:szCs w:val="20"/>
          <w:lang w:val="en-US"/>
        </w:rPr>
        <w:t> </w:t>
      </w:r>
      <w:r w:rsidRPr="003E66DC">
        <w:rPr>
          <w:rFonts w:ascii="Times New Roman" w:hAnsi="Times New Roman" w:cs="Times New Roman"/>
          <w:sz w:val="20"/>
          <w:szCs w:val="20"/>
          <w:lang w:val="en-US"/>
        </w:rPr>
        <w:t>Why the News Is Not the Truth</w:t>
      </w:r>
      <w:r w:rsidRPr="003E66DC">
        <w:rPr>
          <w:rFonts w:ascii="Times New Roman" w:hAnsi="Times New Roman" w:cs="Times New Roman"/>
          <w:spacing w:val="-2"/>
          <w:sz w:val="20"/>
          <w:szCs w:val="20"/>
          <w:lang w:val="en-US"/>
        </w:rPr>
        <w:t> </w:t>
      </w:r>
      <w:r w:rsidRPr="003E66DC">
        <w:rPr>
          <w:rFonts w:ascii="Times New Roman" w:hAnsi="Times New Roman" w:cs="Times New Roman"/>
          <w:sz w:val="20"/>
          <w:szCs w:val="20"/>
          <w:lang w:val="en-US"/>
        </w:rPr>
        <w:t xml:space="preserve">», </w:t>
      </w:r>
      <w:r w:rsidRPr="003E66DC">
        <w:rPr>
          <w:rFonts w:ascii="Times New Roman" w:hAnsi="Times New Roman" w:cs="Times New Roman"/>
          <w:i/>
          <w:sz w:val="20"/>
          <w:szCs w:val="20"/>
          <w:lang w:val="en-US"/>
        </w:rPr>
        <w:t>Harvard Business Review</w:t>
      </w:r>
      <w:r w:rsidRPr="003E66DC">
        <w:rPr>
          <w:rFonts w:ascii="Times New Roman" w:hAnsi="Times New Roman" w:cs="Times New Roman"/>
          <w:sz w:val="20"/>
          <w:szCs w:val="20"/>
          <w:lang w:val="en-US"/>
        </w:rPr>
        <w:t xml:space="preserve">, </w:t>
      </w:r>
      <w:r w:rsidRPr="003E66DC" w:rsidDel="00695359">
        <w:rPr>
          <w:rFonts w:ascii="Times New Roman" w:hAnsi="Times New Roman" w:cs="Times New Roman"/>
          <w:sz w:val="20"/>
          <w:szCs w:val="20"/>
          <w:lang w:val="en-US"/>
        </w:rPr>
        <w:t>1</w:t>
      </w:r>
      <w:r w:rsidRPr="003E66DC">
        <w:rPr>
          <w:rFonts w:ascii="Times New Roman" w:hAnsi="Times New Roman" w:cs="Times New Roman"/>
          <w:sz w:val="20"/>
          <w:szCs w:val="20"/>
          <w:lang w:val="en-US"/>
        </w:rPr>
        <w:t>Mai-Juin</w:t>
      </w:r>
      <w:r w:rsidRPr="003E66DC" w:rsidDel="00695359">
        <w:rPr>
          <w:rFonts w:ascii="Times New Roman" w:hAnsi="Times New Roman" w:cs="Times New Roman"/>
          <w:sz w:val="20"/>
          <w:szCs w:val="20"/>
          <w:lang w:val="en-US"/>
        </w:rPr>
        <w:t xml:space="preserve"> mai</w:t>
      </w:r>
      <w:r w:rsidRPr="003E66DC">
        <w:rPr>
          <w:rFonts w:ascii="Times New Roman" w:hAnsi="Times New Roman" w:cs="Times New Roman"/>
          <w:sz w:val="20"/>
          <w:szCs w:val="20"/>
          <w:lang w:val="en-US"/>
        </w:rPr>
        <w:t xml:space="preserve"> 1995.</w:t>
      </w:r>
      <w:r w:rsidRPr="003E66DC" w:rsidDel="00695359">
        <w:rPr>
          <w:rFonts w:ascii="Times New Roman" w:hAnsi="Times New Roman" w:cs="Times New Roman"/>
          <w:sz w:val="20"/>
          <w:szCs w:val="20"/>
          <w:lang w:val="en-US"/>
        </w:rPr>
        <w:t xml:space="preserve"> </w:t>
      </w:r>
      <w:r w:rsidRPr="003175A3" w:rsidDel="00695359">
        <w:rPr>
          <w:rFonts w:ascii="Times New Roman" w:hAnsi="Times New Roman" w:cs="Times New Roman"/>
          <w:sz w:val="20"/>
          <w:szCs w:val="20"/>
        </w:rPr>
        <w:t>Consulté le: 13 septembre 2024. [En ligne]. Disponible sur: https://hbr.org/1995/05/why-the-news-is-not-the-truth</w:t>
      </w:r>
    </w:p>
  </w:endnote>
  <w:endnote w:id="120">
    <w:p w14:paraId="28918F74" w14:textId="77777777" w:rsidR="001D2912" w:rsidRPr="003E66DC" w:rsidRDefault="001D2912" w:rsidP="00650F7C">
      <w:pPr>
        <w:spacing w:before="44"/>
        <w:ind w:firstLine="0"/>
        <w:rPr>
          <w:rFonts w:ascii="Times New Roman" w:hAnsi="Times New Roman" w:cs="Times New Roman"/>
          <w:sz w:val="20"/>
          <w:szCs w:val="20"/>
          <w:lang w:val="en-US"/>
        </w:rPr>
      </w:pPr>
      <w:r w:rsidRPr="003175A3">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Paul Mauzur </w:t>
      </w:r>
      <w:r w:rsidRPr="003E66DC">
        <w:rPr>
          <w:rFonts w:ascii="Times New Roman" w:hAnsi="Times New Roman" w:cs="Times New Roman"/>
          <w:i/>
          <w:sz w:val="20"/>
          <w:szCs w:val="20"/>
          <w:lang w:val="en-US"/>
        </w:rPr>
        <w:t>et al</w:t>
      </w:r>
      <w:r w:rsidRPr="003E66DC">
        <w:rPr>
          <w:rFonts w:ascii="Times New Roman" w:hAnsi="Times New Roman" w:cs="Times New Roman"/>
          <w:sz w:val="20"/>
          <w:szCs w:val="20"/>
          <w:lang w:val="en-US"/>
        </w:rPr>
        <w:t xml:space="preserve">., « How China is policing the future », </w:t>
      </w:r>
      <w:r w:rsidRPr="003E66DC">
        <w:rPr>
          <w:rFonts w:ascii="Times New Roman" w:hAnsi="Times New Roman" w:cs="Times New Roman"/>
          <w:i/>
          <w:sz w:val="20"/>
          <w:szCs w:val="20"/>
          <w:lang w:val="en-US"/>
        </w:rPr>
        <w:t>The</w:t>
      </w:r>
      <w:r w:rsidRPr="003E66DC">
        <w:rPr>
          <w:rFonts w:ascii="Times New Roman" w:hAnsi="Times New Roman" w:cs="Times New Roman"/>
          <w:sz w:val="20"/>
          <w:szCs w:val="20"/>
          <w:lang w:val="en-US"/>
        </w:rPr>
        <w:t xml:space="preserve"> </w:t>
      </w:r>
      <w:r w:rsidRPr="003E66DC">
        <w:rPr>
          <w:rFonts w:ascii="Times New Roman" w:hAnsi="Times New Roman" w:cs="Times New Roman"/>
          <w:i/>
          <w:sz w:val="20"/>
          <w:szCs w:val="20"/>
          <w:lang w:val="en-US"/>
        </w:rPr>
        <w:t>New York Times</w:t>
      </w:r>
      <w:r w:rsidRPr="003E66DC">
        <w:rPr>
          <w:rFonts w:ascii="Times New Roman" w:hAnsi="Times New Roman" w:cs="Times New Roman"/>
          <w:sz w:val="20"/>
          <w:szCs w:val="20"/>
          <w:lang w:val="en-US"/>
        </w:rPr>
        <w:t>, 25 juin 2022.</w:t>
      </w:r>
    </w:p>
  </w:endnote>
  <w:endnote w:id="121">
    <w:p w14:paraId="73391008"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Francis Fukuyama, « Democracy and the AI Revolution », Persuasion, 31 juillet 2023.</w:t>
      </w:r>
    </w:p>
  </w:endnote>
  <w:endnote w:id="122">
    <w:p w14:paraId="6F28FA44"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w:t>
      </w:r>
      <w:r w:rsidRPr="003E66DC" w:rsidDel="00695359">
        <w:rPr>
          <w:rFonts w:ascii="Times New Roman" w:hAnsi="Times New Roman" w:cs="Times New Roman"/>
          <w:lang w:val="en-US"/>
        </w:rPr>
        <w:t>https://libcom.org/article/labor-discipline-and-decline-soviet-system-don-</w:t>
      </w:r>
      <w:r w:rsidRPr="003E66DC" w:rsidDel="00695359">
        <w:rPr>
          <w:rFonts w:ascii="Times New Roman" w:hAnsi="Times New Roman" w:cs="Times New Roman"/>
          <w:spacing w:val="-2"/>
          <w:lang w:val="en-US"/>
        </w:rPr>
        <w:t>filtzer</w:t>
      </w:r>
      <w:r w:rsidRPr="003E66DC">
        <w:rPr>
          <w:lang w:val="en-US"/>
        </w:rPr>
        <w:t xml:space="preserve"> Bilrut, « </w:t>
      </w:r>
      <w:r w:rsidRPr="003E66DC">
        <w:rPr>
          <w:rFonts w:ascii="Times New Roman" w:hAnsi="Times New Roman" w:cs="Times New Roman"/>
          <w:spacing w:val="-2"/>
          <w:lang w:val="en-US"/>
        </w:rPr>
        <w:t>Labor discipline and the decline of the soviet system - Don Filtzer », Libcom.org, 8 mars 2010.</w:t>
      </w:r>
    </w:p>
  </w:endnote>
  <w:endnote w:id="123">
    <w:p w14:paraId="1215EA2F" w14:textId="77777777" w:rsidR="001D2912" w:rsidRPr="003E66DC" w:rsidRDefault="001D2912" w:rsidP="00650F7C">
      <w:pPr>
        <w:spacing w:before="44"/>
        <w:ind w:right="163" w:firstLine="0"/>
        <w:rPr>
          <w:rFonts w:ascii="Times New Roman" w:hAnsi="Times New Roman" w:cs="Times New Roman"/>
          <w:sz w:val="20"/>
          <w:szCs w:val="20"/>
          <w:lang w:val="en-US"/>
        </w:rPr>
      </w:pPr>
      <w:r w:rsidRPr="003175A3">
        <w:rPr>
          <w:rStyle w:val="EndnoteReference"/>
          <w:rFonts w:ascii="Times New Roman" w:hAnsi="Times New Roman" w:cs="Times New Roman"/>
          <w:sz w:val="20"/>
          <w:szCs w:val="20"/>
        </w:rPr>
        <w:endnoteRef/>
      </w:r>
      <w:r w:rsidRPr="003E66DC">
        <w:rPr>
          <w:rStyle w:val="Hyperlink7"/>
          <w:rFonts w:eastAsia="Palatino Linotype"/>
          <w:lang w:val="en-US"/>
        </w:rPr>
        <w:t xml:space="preserve"> «</w:t>
      </w:r>
      <w:r w:rsidRPr="003E66DC">
        <w:rPr>
          <w:rStyle w:val="Aucun"/>
          <w:rFonts w:ascii="Times New Roman" w:hAnsi="Times New Roman" w:cs="Times New Roman"/>
          <w:sz w:val="20"/>
          <w:szCs w:val="20"/>
          <w:lang w:val="en-US"/>
        </w:rPr>
        <w:t> </w:t>
      </w:r>
      <w:r w:rsidRPr="003175A3">
        <w:rPr>
          <w:rStyle w:val="Aucun"/>
          <w:rFonts w:ascii="Times New Roman" w:hAnsi="Times New Roman" w:cs="Times New Roman"/>
          <w:sz w:val="20"/>
          <w:szCs w:val="20"/>
        </w:rPr>
        <w:t>Искусственный</w:t>
      </w:r>
      <w:r w:rsidRPr="003E66DC">
        <w:rPr>
          <w:rStyle w:val="Aucun"/>
          <w:rFonts w:ascii="Times New Roman" w:hAnsi="Times New Roman" w:cs="Times New Roman"/>
          <w:sz w:val="20"/>
          <w:szCs w:val="20"/>
          <w:lang w:val="en-US"/>
        </w:rPr>
        <w:t xml:space="preserve"> </w:t>
      </w:r>
      <w:r w:rsidRPr="003175A3">
        <w:rPr>
          <w:rStyle w:val="Aucun"/>
          <w:rFonts w:ascii="Times New Roman" w:hAnsi="Times New Roman" w:cs="Times New Roman"/>
          <w:sz w:val="20"/>
          <w:szCs w:val="20"/>
        </w:rPr>
        <w:t>интеллект</w:t>
      </w:r>
      <w:r w:rsidRPr="003E66DC">
        <w:rPr>
          <w:rStyle w:val="Aucun"/>
          <w:rFonts w:ascii="Times New Roman" w:hAnsi="Times New Roman" w:cs="Times New Roman"/>
          <w:sz w:val="20"/>
          <w:szCs w:val="20"/>
          <w:lang w:val="en-US"/>
        </w:rPr>
        <w:t xml:space="preserve"> – </w:t>
      </w:r>
      <w:r w:rsidRPr="003175A3">
        <w:rPr>
          <w:rStyle w:val="Aucun"/>
          <w:rFonts w:ascii="Times New Roman" w:hAnsi="Times New Roman" w:cs="Times New Roman"/>
          <w:sz w:val="20"/>
          <w:szCs w:val="20"/>
        </w:rPr>
        <w:t>это</w:t>
      </w:r>
      <w:r w:rsidRPr="003E66DC">
        <w:rPr>
          <w:rStyle w:val="Aucun"/>
          <w:rFonts w:ascii="Times New Roman" w:hAnsi="Times New Roman" w:cs="Times New Roman"/>
          <w:sz w:val="20"/>
          <w:szCs w:val="20"/>
          <w:lang w:val="en-US"/>
        </w:rPr>
        <w:t xml:space="preserve"> </w:t>
      </w:r>
      <w:r w:rsidRPr="003175A3">
        <w:rPr>
          <w:rStyle w:val="Aucun"/>
          <w:rFonts w:ascii="Times New Roman" w:hAnsi="Times New Roman" w:cs="Times New Roman"/>
          <w:sz w:val="20"/>
          <w:szCs w:val="20"/>
        </w:rPr>
        <w:t>будущее</w:t>
      </w:r>
      <w:r w:rsidRPr="003E66DC">
        <w:rPr>
          <w:rStyle w:val="Aucun"/>
          <w:rFonts w:ascii="Times New Roman" w:hAnsi="Times New Roman" w:cs="Times New Roman"/>
          <w:sz w:val="20"/>
          <w:szCs w:val="20"/>
          <w:lang w:val="en-US"/>
        </w:rPr>
        <w:t xml:space="preserve"> </w:t>
      </w:r>
      <w:r w:rsidRPr="003175A3">
        <w:rPr>
          <w:rStyle w:val="Aucun"/>
          <w:rFonts w:ascii="Times New Roman" w:hAnsi="Times New Roman" w:cs="Times New Roman"/>
          <w:sz w:val="20"/>
          <w:szCs w:val="20"/>
        </w:rPr>
        <w:t>не</w:t>
      </w:r>
      <w:r w:rsidRPr="003E66DC">
        <w:rPr>
          <w:rStyle w:val="Aucun"/>
          <w:rFonts w:ascii="Times New Roman" w:hAnsi="Times New Roman" w:cs="Times New Roman"/>
          <w:sz w:val="20"/>
          <w:szCs w:val="20"/>
          <w:lang w:val="en-US"/>
        </w:rPr>
        <w:t xml:space="preserve"> </w:t>
      </w:r>
      <w:r w:rsidRPr="003175A3">
        <w:rPr>
          <w:rStyle w:val="Aucun"/>
          <w:rFonts w:ascii="Times New Roman" w:hAnsi="Times New Roman" w:cs="Times New Roman"/>
          <w:sz w:val="20"/>
          <w:szCs w:val="20"/>
        </w:rPr>
        <w:t>только</w:t>
      </w:r>
      <w:r w:rsidRPr="003E66DC">
        <w:rPr>
          <w:rStyle w:val="Aucun"/>
          <w:rFonts w:ascii="Times New Roman" w:hAnsi="Times New Roman" w:cs="Times New Roman"/>
          <w:sz w:val="20"/>
          <w:szCs w:val="20"/>
          <w:lang w:val="en-US"/>
        </w:rPr>
        <w:t xml:space="preserve"> </w:t>
      </w:r>
      <w:r w:rsidRPr="003175A3">
        <w:rPr>
          <w:rStyle w:val="Aucun"/>
          <w:rFonts w:ascii="Times New Roman" w:hAnsi="Times New Roman" w:cs="Times New Roman"/>
          <w:sz w:val="20"/>
          <w:szCs w:val="20"/>
        </w:rPr>
        <w:t>России</w:t>
      </w:r>
      <w:r w:rsidRPr="003E66DC">
        <w:rPr>
          <w:rStyle w:val="Aucun"/>
          <w:rFonts w:ascii="Times New Roman" w:hAnsi="Times New Roman" w:cs="Times New Roman"/>
          <w:sz w:val="20"/>
          <w:szCs w:val="20"/>
          <w:lang w:val="en-US"/>
        </w:rPr>
        <w:t xml:space="preserve">, </w:t>
      </w:r>
      <w:r w:rsidRPr="003175A3">
        <w:rPr>
          <w:rStyle w:val="Aucun"/>
          <w:rFonts w:ascii="Times New Roman" w:hAnsi="Times New Roman" w:cs="Times New Roman"/>
          <w:sz w:val="20"/>
          <w:szCs w:val="20"/>
        </w:rPr>
        <w:t>это</w:t>
      </w:r>
      <w:r w:rsidRPr="003E66DC">
        <w:rPr>
          <w:rStyle w:val="Aucun"/>
          <w:rFonts w:ascii="Times New Roman" w:hAnsi="Times New Roman" w:cs="Times New Roman"/>
          <w:sz w:val="20"/>
          <w:szCs w:val="20"/>
          <w:lang w:val="en-US"/>
        </w:rPr>
        <w:t xml:space="preserve"> </w:t>
      </w:r>
      <w:r w:rsidRPr="003175A3">
        <w:rPr>
          <w:rStyle w:val="Aucun"/>
          <w:rFonts w:ascii="Times New Roman" w:hAnsi="Times New Roman" w:cs="Times New Roman"/>
          <w:sz w:val="20"/>
          <w:szCs w:val="20"/>
        </w:rPr>
        <w:t>будущее</w:t>
      </w:r>
      <w:r w:rsidRPr="003E66DC">
        <w:rPr>
          <w:rStyle w:val="Aucun"/>
          <w:rFonts w:ascii="Times New Roman" w:hAnsi="Times New Roman" w:cs="Times New Roman"/>
          <w:sz w:val="20"/>
          <w:szCs w:val="20"/>
          <w:lang w:val="en-US"/>
        </w:rPr>
        <w:t xml:space="preserve"> </w:t>
      </w:r>
      <w:r w:rsidRPr="003175A3">
        <w:rPr>
          <w:rStyle w:val="Aucun"/>
          <w:rFonts w:ascii="Times New Roman" w:hAnsi="Times New Roman" w:cs="Times New Roman"/>
          <w:sz w:val="20"/>
          <w:szCs w:val="20"/>
        </w:rPr>
        <w:t>всего</w:t>
      </w:r>
      <w:r w:rsidRPr="003E66DC">
        <w:rPr>
          <w:rStyle w:val="Aucun"/>
          <w:rFonts w:ascii="Times New Roman" w:hAnsi="Times New Roman" w:cs="Times New Roman"/>
          <w:sz w:val="20"/>
          <w:szCs w:val="20"/>
          <w:lang w:val="en-US"/>
        </w:rPr>
        <w:t xml:space="preserve"> </w:t>
      </w:r>
      <w:r w:rsidRPr="003175A3">
        <w:rPr>
          <w:rStyle w:val="Aucun"/>
          <w:rFonts w:ascii="Times New Roman" w:hAnsi="Times New Roman" w:cs="Times New Roman"/>
          <w:sz w:val="20"/>
          <w:szCs w:val="20"/>
        </w:rPr>
        <w:t>человечества</w:t>
      </w:r>
      <w:r w:rsidRPr="003E66DC">
        <w:rPr>
          <w:rStyle w:val="Aucun"/>
          <w:rFonts w:ascii="Times New Roman" w:hAnsi="Times New Roman" w:cs="Times New Roman"/>
          <w:sz w:val="20"/>
          <w:szCs w:val="20"/>
          <w:lang w:val="en-US"/>
        </w:rPr>
        <w:t xml:space="preserve">. (...) </w:t>
      </w:r>
      <w:r w:rsidRPr="003175A3">
        <w:rPr>
          <w:rStyle w:val="Aucun"/>
          <w:rFonts w:ascii="Times New Roman" w:hAnsi="Times New Roman" w:cs="Times New Roman"/>
          <w:sz w:val="20"/>
          <w:szCs w:val="20"/>
        </w:rPr>
        <w:t>Тот</w:t>
      </w:r>
      <w:r w:rsidRPr="003E66DC">
        <w:rPr>
          <w:rStyle w:val="Aucun"/>
          <w:rFonts w:ascii="Times New Roman" w:hAnsi="Times New Roman" w:cs="Times New Roman"/>
          <w:sz w:val="20"/>
          <w:szCs w:val="20"/>
          <w:lang w:val="en-US"/>
        </w:rPr>
        <w:t xml:space="preserve">, </w:t>
      </w:r>
      <w:r w:rsidRPr="003175A3">
        <w:rPr>
          <w:rStyle w:val="Aucun"/>
          <w:rFonts w:ascii="Times New Roman" w:hAnsi="Times New Roman" w:cs="Times New Roman"/>
          <w:sz w:val="20"/>
          <w:szCs w:val="20"/>
        </w:rPr>
        <w:t>кто</w:t>
      </w:r>
      <w:r w:rsidRPr="003E66DC">
        <w:rPr>
          <w:rStyle w:val="Aucun"/>
          <w:rFonts w:ascii="Times New Roman" w:hAnsi="Times New Roman" w:cs="Times New Roman"/>
          <w:sz w:val="20"/>
          <w:szCs w:val="20"/>
          <w:lang w:val="en-US"/>
        </w:rPr>
        <w:t xml:space="preserve"> </w:t>
      </w:r>
      <w:r w:rsidRPr="003175A3">
        <w:rPr>
          <w:rStyle w:val="Aucun"/>
          <w:rFonts w:ascii="Times New Roman" w:hAnsi="Times New Roman" w:cs="Times New Roman"/>
          <w:sz w:val="20"/>
          <w:szCs w:val="20"/>
        </w:rPr>
        <w:t>станет</w:t>
      </w:r>
      <w:r w:rsidRPr="003E66DC">
        <w:rPr>
          <w:rStyle w:val="Aucun"/>
          <w:rFonts w:ascii="Times New Roman" w:hAnsi="Times New Roman" w:cs="Times New Roman"/>
          <w:sz w:val="20"/>
          <w:szCs w:val="20"/>
          <w:lang w:val="en-US"/>
        </w:rPr>
        <w:t xml:space="preserve"> </w:t>
      </w:r>
      <w:r w:rsidRPr="003175A3">
        <w:rPr>
          <w:rStyle w:val="Aucun"/>
          <w:rFonts w:ascii="Times New Roman" w:hAnsi="Times New Roman" w:cs="Times New Roman"/>
          <w:sz w:val="20"/>
          <w:szCs w:val="20"/>
        </w:rPr>
        <w:t>лидером</w:t>
      </w:r>
      <w:r w:rsidRPr="003E66DC">
        <w:rPr>
          <w:rStyle w:val="Aucun"/>
          <w:rFonts w:ascii="Times New Roman" w:hAnsi="Times New Roman" w:cs="Times New Roman"/>
          <w:sz w:val="20"/>
          <w:szCs w:val="20"/>
          <w:lang w:val="en-US"/>
        </w:rPr>
        <w:t xml:space="preserve"> </w:t>
      </w:r>
      <w:r w:rsidRPr="003175A3">
        <w:rPr>
          <w:rStyle w:val="Aucun"/>
          <w:rFonts w:ascii="Times New Roman" w:hAnsi="Times New Roman" w:cs="Times New Roman"/>
          <w:sz w:val="20"/>
          <w:szCs w:val="20"/>
        </w:rPr>
        <w:t>в</w:t>
      </w:r>
      <w:r w:rsidRPr="003E66DC">
        <w:rPr>
          <w:rStyle w:val="Aucun"/>
          <w:rFonts w:ascii="Times New Roman" w:hAnsi="Times New Roman" w:cs="Times New Roman"/>
          <w:sz w:val="20"/>
          <w:szCs w:val="20"/>
          <w:lang w:val="en-US"/>
        </w:rPr>
        <w:t xml:space="preserve"> </w:t>
      </w:r>
      <w:r w:rsidRPr="003175A3">
        <w:rPr>
          <w:rStyle w:val="Aucun"/>
          <w:rFonts w:ascii="Times New Roman" w:hAnsi="Times New Roman" w:cs="Times New Roman"/>
          <w:sz w:val="20"/>
          <w:szCs w:val="20"/>
        </w:rPr>
        <w:t>этой</w:t>
      </w:r>
      <w:r w:rsidRPr="003E66DC">
        <w:rPr>
          <w:rStyle w:val="Aucun"/>
          <w:rFonts w:ascii="Times New Roman" w:hAnsi="Times New Roman" w:cs="Times New Roman"/>
          <w:sz w:val="20"/>
          <w:szCs w:val="20"/>
          <w:lang w:val="en-US"/>
        </w:rPr>
        <w:t xml:space="preserve"> </w:t>
      </w:r>
      <w:r w:rsidRPr="003175A3">
        <w:rPr>
          <w:rStyle w:val="Aucun"/>
          <w:rFonts w:ascii="Times New Roman" w:hAnsi="Times New Roman" w:cs="Times New Roman"/>
          <w:sz w:val="20"/>
          <w:szCs w:val="20"/>
        </w:rPr>
        <w:t>сфере</w:t>
      </w:r>
      <w:r w:rsidRPr="003E66DC">
        <w:rPr>
          <w:rStyle w:val="Aucun"/>
          <w:rFonts w:ascii="Times New Roman" w:hAnsi="Times New Roman" w:cs="Times New Roman"/>
          <w:sz w:val="20"/>
          <w:szCs w:val="20"/>
          <w:lang w:val="en-US"/>
        </w:rPr>
        <w:t xml:space="preserve">, </w:t>
      </w:r>
      <w:r w:rsidRPr="003175A3">
        <w:rPr>
          <w:rStyle w:val="Aucun"/>
          <w:rFonts w:ascii="Times New Roman" w:hAnsi="Times New Roman" w:cs="Times New Roman"/>
          <w:sz w:val="20"/>
          <w:szCs w:val="20"/>
        </w:rPr>
        <w:t>будет</w:t>
      </w:r>
      <w:r w:rsidRPr="003E66DC">
        <w:rPr>
          <w:rStyle w:val="Aucun"/>
          <w:rFonts w:ascii="Times New Roman" w:hAnsi="Times New Roman" w:cs="Times New Roman"/>
          <w:sz w:val="20"/>
          <w:szCs w:val="20"/>
          <w:lang w:val="en-US"/>
        </w:rPr>
        <w:t xml:space="preserve"> </w:t>
      </w:r>
      <w:r w:rsidRPr="003175A3">
        <w:rPr>
          <w:rStyle w:val="Aucun"/>
          <w:rFonts w:ascii="Times New Roman" w:hAnsi="Times New Roman" w:cs="Times New Roman"/>
          <w:sz w:val="20"/>
          <w:szCs w:val="20"/>
        </w:rPr>
        <w:t>властелином</w:t>
      </w:r>
      <w:r w:rsidRPr="003E66DC">
        <w:rPr>
          <w:rStyle w:val="Aucun"/>
          <w:rFonts w:ascii="Times New Roman" w:hAnsi="Times New Roman" w:cs="Times New Roman"/>
          <w:sz w:val="20"/>
          <w:szCs w:val="20"/>
          <w:lang w:val="en-US"/>
        </w:rPr>
        <w:t xml:space="preserve"> </w:t>
      </w:r>
      <w:r w:rsidRPr="003175A3">
        <w:rPr>
          <w:rStyle w:val="Aucun"/>
          <w:rFonts w:ascii="Times New Roman" w:hAnsi="Times New Roman" w:cs="Times New Roman"/>
          <w:sz w:val="20"/>
          <w:szCs w:val="20"/>
        </w:rPr>
        <w:t>мира</w:t>
      </w:r>
      <w:r w:rsidRPr="003E66DC">
        <w:rPr>
          <w:rStyle w:val="Aucun"/>
          <w:rFonts w:ascii="Times New Roman" w:hAnsi="Times New Roman" w:cs="Times New Roman"/>
          <w:sz w:val="20"/>
          <w:szCs w:val="20"/>
          <w:lang w:val="en-US"/>
        </w:rPr>
        <w:t>.</w:t>
      </w:r>
      <w:r w:rsidRPr="003E66DC" w:rsidDel="009D6287">
        <w:rPr>
          <w:rStyle w:val="Aucun"/>
          <w:rFonts w:ascii="Times New Roman" w:hAnsi="Times New Roman" w:cs="Times New Roman"/>
          <w:sz w:val="20"/>
          <w:szCs w:val="20"/>
          <w:lang w:val="en-US"/>
        </w:rPr>
        <w:t xml:space="preserve"> </w:t>
      </w:r>
      <w:r w:rsidRPr="003E66DC">
        <w:rPr>
          <w:rStyle w:val="Hyperlink3"/>
          <w:rFonts w:eastAsia="Palatino Linotype"/>
        </w:rPr>
        <w:t>.</w:t>
      </w:r>
      <w:r w:rsidRPr="003E66DC">
        <w:rPr>
          <w:rStyle w:val="Hyperlink7"/>
          <w:rFonts w:eastAsia="Palatino Linotype"/>
          <w:lang w:val="en-US"/>
        </w:rPr>
        <w:t> »</w:t>
      </w:r>
    </w:p>
  </w:endnote>
  <w:endnote w:id="124">
    <w:p w14:paraId="6DC5BAB4"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A.</w:t>
      </w:r>
      <w:r w:rsidRPr="003E66DC">
        <w:rPr>
          <w:rFonts w:ascii="Times New Roman" w:hAnsi="Times New Roman" w:cs="Times New Roman"/>
          <w:spacing w:val="40"/>
          <w:lang w:val="en-US"/>
        </w:rPr>
        <w:t xml:space="preserve"> </w:t>
      </w:r>
      <w:r w:rsidRPr="003E66DC">
        <w:rPr>
          <w:rFonts w:ascii="Times New Roman" w:hAnsi="Times New Roman" w:cs="Times New Roman"/>
          <w:lang w:val="en-US"/>
        </w:rPr>
        <w:t>Dechezleprêtre</w:t>
      </w:r>
      <w:r w:rsidRPr="003E66DC">
        <w:rPr>
          <w:rFonts w:ascii="Times New Roman" w:hAnsi="Times New Roman" w:cs="Times New Roman"/>
          <w:spacing w:val="40"/>
          <w:lang w:val="en-US"/>
        </w:rPr>
        <w:t xml:space="preserve"> </w:t>
      </w:r>
      <w:r w:rsidRPr="003E66DC">
        <w:rPr>
          <w:rFonts w:ascii="Times New Roman" w:hAnsi="Times New Roman" w:cs="Times New Roman"/>
          <w:lang w:val="en-US"/>
        </w:rPr>
        <w:t>et</w:t>
      </w:r>
      <w:r w:rsidRPr="003E66DC">
        <w:rPr>
          <w:rFonts w:ascii="Times New Roman" w:hAnsi="Times New Roman" w:cs="Times New Roman"/>
          <w:spacing w:val="40"/>
          <w:lang w:val="en-US"/>
        </w:rPr>
        <w:t xml:space="preserve"> </w:t>
      </w:r>
      <w:r w:rsidRPr="003E66DC">
        <w:rPr>
          <w:rFonts w:ascii="Times New Roman" w:hAnsi="Times New Roman" w:cs="Times New Roman"/>
          <w:lang w:val="en-US"/>
        </w:rPr>
        <w:t>M.</w:t>
      </w:r>
      <w:r w:rsidRPr="003E66DC">
        <w:rPr>
          <w:rFonts w:ascii="Times New Roman" w:hAnsi="Times New Roman" w:cs="Times New Roman"/>
          <w:spacing w:val="40"/>
          <w:lang w:val="en-US"/>
        </w:rPr>
        <w:t xml:space="preserve"> </w:t>
      </w:r>
      <w:r w:rsidRPr="003E66DC">
        <w:rPr>
          <w:rFonts w:ascii="Times New Roman" w:hAnsi="Times New Roman" w:cs="Times New Roman"/>
          <w:lang w:val="en-US"/>
        </w:rPr>
        <w:t>Sato,</w:t>
      </w:r>
      <w:r w:rsidRPr="003E66DC">
        <w:rPr>
          <w:rFonts w:ascii="Times New Roman" w:hAnsi="Times New Roman" w:cs="Times New Roman"/>
          <w:spacing w:val="40"/>
          <w:lang w:val="en-US"/>
        </w:rPr>
        <w:t xml:space="preserve"> </w:t>
      </w:r>
      <w:r w:rsidRPr="003E66DC">
        <w:rPr>
          <w:rFonts w:ascii="Times New Roman" w:hAnsi="Times New Roman" w:cs="Times New Roman"/>
          <w:lang w:val="en-US"/>
        </w:rPr>
        <w:t>« The</w:t>
      </w:r>
      <w:r w:rsidRPr="003E66DC">
        <w:rPr>
          <w:rFonts w:ascii="Times New Roman" w:hAnsi="Times New Roman" w:cs="Times New Roman"/>
          <w:spacing w:val="40"/>
          <w:lang w:val="en-US"/>
        </w:rPr>
        <w:t xml:space="preserve"> </w:t>
      </w:r>
      <w:r w:rsidRPr="003E66DC">
        <w:rPr>
          <w:rFonts w:ascii="Times New Roman" w:hAnsi="Times New Roman" w:cs="Times New Roman"/>
          <w:lang w:val="en-US"/>
        </w:rPr>
        <w:t>impacts</w:t>
      </w:r>
      <w:r w:rsidRPr="003E66DC">
        <w:rPr>
          <w:rFonts w:ascii="Times New Roman" w:hAnsi="Times New Roman" w:cs="Times New Roman"/>
          <w:spacing w:val="40"/>
          <w:lang w:val="en-US"/>
        </w:rPr>
        <w:t xml:space="preserve"> </w:t>
      </w:r>
      <w:r w:rsidRPr="003E66DC">
        <w:rPr>
          <w:rFonts w:ascii="Times New Roman" w:hAnsi="Times New Roman" w:cs="Times New Roman"/>
          <w:lang w:val="en-US"/>
        </w:rPr>
        <w:t>of</w:t>
      </w:r>
      <w:r w:rsidRPr="003E66DC">
        <w:rPr>
          <w:rFonts w:ascii="Times New Roman" w:hAnsi="Times New Roman" w:cs="Times New Roman"/>
          <w:spacing w:val="40"/>
          <w:lang w:val="en-US"/>
        </w:rPr>
        <w:t xml:space="preserve"> </w:t>
      </w:r>
      <w:r w:rsidRPr="003E66DC">
        <w:rPr>
          <w:rFonts w:ascii="Times New Roman" w:hAnsi="Times New Roman" w:cs="Times New Roman"/>
          <w:lang w:val="en-US"/>
        </w:rPr>
        <w:t>environmental</w:t>
      </w:r>
      <w:r w:rsidRPr="003E66DC">
        <w:rPr>
          <w:rFonts w:ascii="Times New Roman" w:hAnsi="Times New Roman" w:cs="Times New Roman"/>
          <w:spacing w:val="40"/>
          <w:lang w:val="en-US"/>
        </w:rPr>
        <w:t xml:space="preserve"> </w:t>
      </w:r>
      <w:r w:rsidRPr="003E66DC">
        <w:rPr>
          <w:rFonts w:ascii="Times New Roman" w:hAnsi="Times New Roman" w:cs="Times New Roman"/>
          <w:lang w:val="en-US"/>
        </w:rPr>
        <w:t>regulations</w:t>
      </w:r>
      <w:r w:rsidRPr="003E66DC">
        <w:rPr>
          <w:rFonts w:ascii="Times New Roman" w:hAnsi="Times New Roman" w:cs="Times New Roman"/>
          <w:spacing w:val="40"/>
          <w:lang w:val="en-US"/>
        </w:rPr>
        <w:t xml:space="preserve"> </w:t>
      </w:r>
      <w:r w:rsidRPr="003E66DC">
        <w:rPr>
          <w:rFonts w:ascii="Times New Roman" w:hAnsi="Times New Roman" w:cs="Times New Roman"/>
          <w:lang w:val="en-US"/>
        </w:rPr>
        <w:t>on competitiveness</w:t>
      </w:r>
      <w:r w:rsidRPr="003E66DC">
        <w:rPr>
          <w:rFonts w:ascii="Times New Roman" w:hAnsi="Times New Roman" w:cs="Times New Roman"/>
          <w:spacing w:val="-5"/>
          <w:lang w:val="en-US"/>
        </w:rPr>
        <w:t> </w:t>
      </w:r>
      <w:r w:rsidRPr="003E66DC">
        <w:rPr>
          <w:rFonts w:ascii="Times New Roman" w:hAnsi="Times New Roman" w:cs="Times New Roman"/>
          <w:lang w:val="en-US"/>
        </w:rPr>
        <w:t xml:space="preserve">», </w:t>
      </w:r>
      <w:r w:rsidRPr="003E66DC">
        <w:rPr>
          <w:rFonts w:ascii="Times New Roman" w:hAnsi="Times New Roman" w:cs="Times New Roman"/>
          <w:i/>
          <w:lang w:val="en-US"/>
        </w:rPr>
        <w:t>Review of Environmental Economics and Policy</w:t>
      </w:r>
      <w:r w:rsidRPr="003E66DC">
        <w:rPr>
          <w:rFonts w:ascii="Times New Roman" w:hAnsi="Times New Roman" w:cs="Times New Roman"/>
          <w:lang w:val="en-US"/>
        </w:rPr>
        <w:t>, vol. 11, n</w:t>
      </w:r>
      <w:r w:rsidRPr="003175A3">
        <w:rPr>
          <w:rFonts w:ascii="Times New Roman" w:hAnsi="Times New Roman" w:cs="Times New Roman"/>
        </w:rPr>
        <w:t>ᵒ</w:t>
      </w:r>
      <w:r w:rsidRPr="003E66DC">
        <w:rPr>
          <w:rFonts w:ascii="Times New Roman" w:hAnsi="Times New Roman" w:cs="Times New Roman"/>
          <w:lang w:val="en-US"/>
        </w:rPr>
        <w:t xml:space="preserve"> 2, p. 183</w:t>
      </w:r>
      <w:r w:rsidRPr="003E66DC">
        <w:rPr>
          <w:rFonts w:ascii="Times New Roman" w:hAnsi="Times New Roman" w:cs="Times New Roman"/>
          <w:lang w:val="en-US"/>
        </w:rPr>
        <w:noBreakHyphen/>
        <w:t>206, juill. 2017</w:t>
      </w:r>
      <w:r w:rsidRPr="003E66DC" w:rsidDel="005D5B9B">
        <w:rPr>
          <w:rFonts w:ascii="Times New Roman" w:hAnsi="Times New Roman" w:cs="Times New Roman"/>
          <w:lang w:val="en-US"/>
        </w:rPr>
        <w:t>, doi: 10.1093/reep/rex013</w:t>
      </w:r>
      <w:r w:rsidRPr="003E66DC">
        <w:rPr>
          <w:rFonts w:ascii="Times New Roman" w:hAnsi="Times New Roman" w:cs="Times New Roman"/>
          <w:lang w:val="en-US"/>
        </w:rPr>
        <w:t>.</w:t>
      </w:r>
    </w:p>
  </w:endnote>
  <w:endnote w:id="125">
    <w:p w14:paraId="55987CFB" w14:textId="77777777" w:rsidR="001D2912" w:rsidRPr="003E66DC" w:rsidRDefault="001D2912" w:rsidP="007440AD">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spacing w:val="-9"/>
          <w:w w:val="105"/>
          <w:lang w:val="en-US"/>
        </w:rPr>
        <w:t xml:space="preserve"> Dan Milmo, « </w:t>
      </w:r>
      <w:r w:rsidRPr="003E66DC">
        <w:rPr>
          <w:rFonts w:ascii="Times New Roman" w:hAnsi="Times New Roman" w:cs="Times New Roman"/>
          <w:w w:val="105"/>
          <w:lang w:val="en-US"/>
        </w:rPr>
        <w:t xml:space="preserve">Zuckerberg approved Meta’s use of “pirated” books to train AI models, autors claim », </w:t>
      </w:r>
      <w:r w:rsidRPr="003E66DC">
        <w:rPr>
          <w:rFonts w:ascii="Times New Roman" w:hAnsi="Times New Roman" w:cs="Times New Roman"/>
          <w:i/>
          <w:w w:val="105"/>
          <w:lang w:val="en-US"/>
        </w:rPr>
        <w:t>The Guardian</w:t>
      </w:r>
      <w:r w:rsidRPr="003E66DC">
        <w:rPr>
          <w:rFonts w:ascii="Times New Roman" w:hAnsi="Times New Roman" w:cs="Times New Roman"/>
          <w:w w:val="105"/>
          <w:lang w:val="en-US"/>
        </w:rPr>
        <w:t>, 10 janvier 2025.</w:t>
      </w:r>
    </w:p>
  </w:endnote>
  <w:endnote w:id="126">
    <w:p w14:paraId="55FF911C" w14:textId="77777777" w:rsidR="001D2912" w:rsidRPr="003E66DC" w:rsidRDefault="001D2912" w:rsidP="00650F7C">
      <w:pPr>
        <w:pStyle w:val="EndnoteText"/>
        <w:spacing w:line="276" w:lineRule="auto"/>
        <w:rPr>
          <w:rFonts w:ascii="Times New Roman" w:hAnsi="Times New Roman" w:cs="Times New Roman"/>
          <w:lang w:val="en-US"/>
        </w:rPr>
      </w:pPr>
      <w:r w:rsidRPr="00872D79">
        <w:rPr>
          <w:rStyle w:val="EndnoteReference"/>
          <w:rFonts w:ascii="Times New Roman" w:hAnsi="Times New Roman" w:cs="Times New Roman"/>
        </w:rPr>
        <w:endnoteRef/>
      </w:r>
      <w:r w:rsidRPr="003E66DC">
        <w:rPr>
          <w:rFonts w:ascii="Times New Roman" w:hAnsi="Times New Roman" w:cs="Times New Roman"/>
          <w:lang w:val="en-US"/>
        </w:rPr>
        <w:t xml:space="preserve"> S. A. Bourque, </w:t>
      </w:r>
      <w:r w:rsidRPr="003E66DC">
        <w:rPr>
          <w:rFonts w:ascii="Times New Roman" w:hAnsi="Times New Roman" w:cs="Times New Roman"/>
          <w:i/>
          <w:lang w:val="en-US"/>
        </w:rPr>
        <w:t>Jayhawk! T</w:t>
      </w:r>
      <w:r w:rsidRPr="003E66DC" w:rsidDel="005D5B9B">
        <w:rPr>
          <w:rFonts w:ascii="Times New Roman" w:hAnsi="Times New Roman" w:cs="Times New Roman"/>
          <w:i/>
          <w:lang w:val="en-US"/>
        </w:rPr>
        <w:t>: t</w:t>
      </w:r>
      <w:r w:rsidRPr="003E66DC">
        <w:rPr>
          <w:rFonts w:ascii="Times New Roman" w:hAnsi="Times New Roman" w:cs="Times New Roman"/>
          <w:i/>
          <w:lang w:val="en-US"/>
        </w:rPr>
        <w:t>he VII Corps in the Persian Gulf War</w:t>
      </w:r>
      <w:r w:rsidRPr="003E66DC">
        <w:rPr>
          <w:rFonts w:ascii="Times New Roman" w:hAnsi="Times New Roman" w:cs="Times New Roman"/>
          <w:lang w:val="en-US"/>
        </w:rPr>
        <w:t>, 2002.</w:t>
      </w:r>
      <w:r w:rsidRPr="003E66DC" w:rsidDel="005D5B9B">
        <w:rPr>
          <w:rFonts w:ascii="Times New Roman" w:hAnsi="Times New Roman" w:cs="Times New Roman"/>
          <w:highlight w:val="yellow"/>
          <w:lang w:val="en-US"/>
        </w:rPr>
        <w:t>!</w:t>
      </w:r>
    </w:p>
  </w:endnote>
  <w:endnote w:id="127">
    <w:p w14:paraId="486EB68A" w14:textId="77777777" w:rsidR="001D2912" w:rsidRPr="003175A3" w:rsidRDefault="001D2912" w:rsidP="00650F7C">
      <w:pPr>
        <w:pStyle w:val="EndnoteText"/>
        <w:spacing w:line="276" w:lineRule="auto"/>
        <w:jc w:val="both"/>
        <w:rPr>
          <w:rFonts w:ascii="Times New Roman" w:hAnsi="Times New Roman" w:cs="Times New Roman"/>
        </w:rPr>
      </w:pPr>
      <w:r w:rsidRPr="003175A3">
        <w:rPr>
          <w:rStyle w:val="EndnoteReference"/>
          <w:rFonts w:ascii="Times New Roman" w:hAnsi="Times New Roman" w:cs="Times New Roman"/>
        </w:rPr>
        <w:endnoteRef/>
      </w:r>
      <w:r w:rsidRPr="003175A3">
        <w:rPr>
          <w:rFonts w:ascii="Times New Roman" w:hAnsi="Times New Roman" w:cs="Times New Roman"/>
        </w:rPr>
        <w:t xml:space="preserve"> </w:t>
      </w:r>
      <w:r>
        <w:rPr>
          <w:rFonts w:ascii="Times New Roman" w:hAnsi="Times New Roman" w:cs="Times New Roman"/>
        </w:rPr>
        <w:t>Jean-Philippe Lefief, « Comment le dispositif antiaérien d’Israël a-t-il intercepté l’attaque de missiles iraniens ? », Le Monde, 17 avril 2024.</w:t>
      </w:r>
      <w:r w:rsidRPr="003175A3" w:rsidDel="005D5B9B">
        <w:rPr>
          <w:rFonts w:ascii="Times New Roman" w:hAnsi="Times New Roman" w:cs="Times New Roman"/>
        </w:rPr>
        <w:t>https://www.lemonde.fr/international/article/2024/04/17/avec-quels-moyens-l-armee-</w:t>
      </w:r>
      <w:r w:rsidRPr="003175A3" w:rsidDel="005D5B9B">
        <w:rPr>
          <w:rFonts w:ascii="Times New Roman" w:hAnsi="Times New Roman" w:cs="Times New Roman"/>
          <w:spacing w:val="-2"/>
        </w:rPr>
        <w:t>israelienne-a-t-elle-dejoue-l-attaque-iranienne_6228366_3210.html</w:t>
      </w:r>
    </w:p>
  </w:endnote>
  <w:endnote w:id="128">
    <w:p w14:paraId="5A5D9E07"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Brianna Rosen, « AI and the future of drone arfaire risks and recommendations », Just Security, 3 octobre 2023.</w:t>
      </w:r>
    </w:p>
  </w:endnote>
  <w:endnote w:id="129">
    <w:p w14:paraId="548460D6" w14:textId="77777777" w:rsidR="001D2912" w:rsidRPr="003E66DC" w:rsidRDefault="001D2912" w:rsidP="00650F7C">
      <w:pPr>
        <w:spacing w:before="44"/>
        <w:ind w:right="152" w:firstLine="0"/>
        <w:rPr>
          <w:rFonts w:ascii="Times New Roman" w:hAnsi="Times New Roman" w:cs="Times New Roman"/>
          <w:sz w:val="20"/>
          <w:szCs w:val="20"/>
          <w:lang w:val="en-US"/>
        </w:rPr>
      </w:pPr>
      <w:r w:rsidRPr="003175A3">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w:t>
      </w:r>
      <w:r w:rsidRPr="003E66DC" w:rsidDel="0005715E">
        <w:rPr>
          <w:rFonts w:ascii="Times New Roman" w:hAnsi="Times New Roman" w:cs="Times New Roman"/>
          <w:sz w:val="20"/>
          <w:szCs w:val="20"/>
          <w:lang w:val="en-US"/>
        </w:rPr>
        <w:t>https://www.politico.eu/article/robots-coming-ukraine-testing-ground-ai-artificial-</w:t>
      </w:r>
      <w:r w:rsidRPr="003E66DC" w:rsidDel="0005715E">
        <w:rPr>
          <w:rFonts w:ascii="Times New Roman" w:hAnsi="Times New Roman" w:cs="Times New Roman"/>
          <w:spacing w:val="-2"/>
          <w:w w:val="105"/>
          <w:sz w:val="20"/>
          <w:szCs w:val="20"/>
          <w:lang w:val="en-US"/>
        </w:rPr>
        <w:t>intelligence-powered-combat-war-russia/</w:t>
      </w:r>
      <w:r w:rsidRPr="003E66DC">
        <w:rPr>
          <w:lang w:val="en-US"/>
        </w:rPr>
        <w:t xml:space="preserve"> </w:t>
      </w:r>
      <w:r w:rsidRPr="003E66DC">
        <w:rPr>
          <w:rFonts w:ascii="Times New Roman" w:hAnsi="Times New Roman" w:cs="Times New Roman"/>
          <w:spacing w:val="-2"/>
          <w:w w:val="105"/>
          <w:sz w:val="20"/>
          <w:szCs w:val="20"/>
          <w:lang w:val="en-US"/>
        </w:rPr>
        <w:t>Gian Volpicelli, Veronika Melkozerova, Laura Kayali, « “Our Oppenheimer moment” – In Ukraine, the robot wars have already begun », Politico, 16 mai 2024.</w:t>
      </w:r>
    </w:p>
    <w:p w14:paraId="7583D9F7" w14:textId="77777777" w:rsidR="001D2912" w:rsidRPr="003175A3" w:rsidRDefault="001D2912" w:rsidP="00650F7C">
      <w:pPr>
        <w:ind w:right="162" w:firstLine="0"/>
        <w:rPr>
          <w:rFonts w:ascii="Times New Roman" w:hAnsi="Times New Roman" w:cs="Times New Roman"/>
          <w:sz w:val="20"/>
          <w:szCs w:val="20"/>
        </w:rPr>
      </w:pPr>
      <w:r w:rsidRPr="003175A3">
        <w:rPr>
          <w:rFonts w:ascii="Times New Roman" w:hAnsi="Times New Roman" w:cs="Times New Roman"/>
          <w:sz w:val="20"/>
          <w:szCs w:val="20"/>
        </w:rPr>
        <w:t>L’utilisation de drones complètement autonomes ira s’accentuant, car le besoin permanent d’un téléguidage est très contraignant quand les communications peuvent être interrompues ou brouillées à tout moment, et quand les pilotes sont rares.</w:t>
      </w:r>
    </w:p>
  </w:endnote>
  <w:endnote w:id="130">
    <w:p w14:paraId="5E4DCBF8"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Civita, « Francis Fukuyama on AI, technology and how it will impact democracies and world politics », </w:t>
      </w:r>
      <w:r w:rsidRPr="003E66DC" w:rsidDel="0005715E">
        <w:rPr>
          <w:rFonts w:ascii="Times New Roman" w:hAnsi="Times New Roman" w:cs="Times New Roman"/>
          <w:lang w:val="en-US"/>
        </w:rPr>
        <w:t xml:space="preserve">interview au think-tank Civita publiée sur </w:t>
      </w:r>
      <w:r w:rsidRPr="003E66DC">
        <w:rPr>
          <w:rFonts w:ascii="Times New Roman" w:hAnsi="Times New Roman" w:cs="Times New Roman"/>
          <w:lang w:val="en-US"/>
        </w:rPr>
        <w:t xml:space="preserve">Youtube, </w:t>
      </w:r>
      <w:r w:rsidRPr="003E66DC" w:rsidDel="0005715E">
        <w:rPr>
          <w:rFonts w:ascii="Times New Roman" w:hAnsi="Times New Roman" w:cs="Times New Roman"/>
          <w:lang w:val="en-US"/>
        </w:rPr>
        <w:t xml:space="preserve"> le </w:t>
      </w:r>
      <w:r w:rsidRPr="003E66DC">
        <w:rPr>
          <w:rFonts w:ascii="Times New Roman" w:hAnsi="Times New Roman" w:cs="Times New Roman"/>
          <w:lang w:val="en-US"/>
        </w:rPr>
        <w:t xml:space="preserve">13 </w:t>
      </w:r>
      <w:r w:rsidRPr="003E66DC" w:rsidDel="0005715E">
        <w:rPr>
          <w:rFonts w:ascii="Times New Roman" w:hAnsi="Times New Roman" w:cs="Times New Roman"/>
          <w:lang w:val="en-US"/>
        </w:rPr>
        <w:t xml:space="preserve">Juin </w:t>
      </w:r>
      <w:r w:rsidRPr="003E66DC">
        <w:rPr>
          <w:rFonts w:ascii="Times New Roman" w:hAnsi="Times New Roman" w:cs="Times New Roman"/>
          <w:lang w:val="en-US"/>
        </w:rPr>
        <w:t>juin 2023.</w:t>
      </w:r>
    </w:p>
  </w:endnote>
  <w:endnote w:id="131">
    <w:p w14:paraId="6996D0DE"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La Maison blanche, </w:t>
      </w:r>
      <w:r w:rsidRPr="003E66DC" w:rsidDel="0005715E">
        <w:rPr>
          <w:rFonts w:ascii="Times New Roman" w:hAnsi="Times New Roman" w:cs="Times New Roman"/>
          <w:lang w:val="en-US"/>
        </w:rPr>
        <w:t>https://www.whitehouse.gov/briefing-room/statements-releases/2025/01/13/fact-sheet-</w:t>
      </w:r>
      <w:r w:rsidRPr="003E66DC" w:rsidDel="0005715E">
        <w:rPr>
          <w:rFonts w:ascii="Times New Roman" w:hAnsi="Times New Roman" w:cs="Times New Roman"/>
          <w:spacing w:val="-2"/>
          <w:lang w:val="en-US"/>
        </w:rPr>
        <w:t>ensuring-u-s-security-and-economic-strength-in-the-age-of-artificial-intelligence/</w:t>
      </w:r>
      <w:r w:rsidRPr="003E66DC">
        <w:rPr>
          <w:rFonts w:ascii="Times New Roman" w:hAnsi="Times New Roman" w:cs="Times New Roman"/>
          <w:lang w:val="en-US"/>
        </w:rPr>
        <w:t xml:space="preserve">« FACT SHEET : Ensuring U.S. security and economic strength in the age of artificial intelligence », Biden White House Archives, 13 janvier 2025. </w:t>
      </w:r>
    </w:p>
  </w:endnote>
  <w:endnote w:id="132">
    <w:p w14:paraId="59D7C471" w14:textId="77777777" w:rsidR="001D2912" w:rsidRPr="003E66DC" w:rsidRDefault="001D2912" w:rsidP="00054E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lang w:val="en-US"/>
        </w:rPr>
      </w:pPr>
      <w:r w:rsidRPr="003175A3">
        <w:rPr>
          <w:rFonts w:ascii="Times New Roman" w:hAnsi="Times New Roman" w:cs="Times New Roman"/>
          <w:sz w:val="20"/>
          <w:szCs w:val="20"/>
          <w:vertAlign w:val="superscript"/>
        </w:rPr>
        <w:endnoteRef/>
      </w:r>
      <w:r w:rsidRPr="003E66DC">
        <w:rPr>
          <w:rFonts w:ascii="Times New Roman" w:hAnsi="Times New Roman" w:cs="Times New Roman"/>
          <w:sz w:val="20"/>
          <w:szCs w:val="20"/>
          <w:lang w:val="en-US"/>
        </w:rPr>
        <w:t xml:space="preserve"> </w:t>
      </w:r>
      <w:r w:rsidRPr="003E66DC" w:rsidDel="00054E51">
        <w:rPr>
          <w:rFonts w:ascii="Times New Roman" w:hAnsi="Times New Roman" w:cs="Times New Roman"/>
          <w:sz w:val="20"/>
          <w:szCs w:val="20"/>
          <w:lang w:val="en-US"/>
        </w:rPr>
        <w:t>https://www.mckinsey.com/capabilities/quantumblack/our-insights/time-to-place-our-bets-europes-ai-opportunity</w:t>
      </w:r>
      <w:r w:rsidRPr="003E66DC">
        <w:rPr>
          <w:lang w:val="en-US"/>
        </w:rPr>
        <w:t xml:space="preserve"> </w:t>
      </w:r>
      <w:r w:rsidRPr="003E66DC">
        <w:rPr>
          <w:rFonts w:ascii="Times New Roman" w:hAnsi="Times New Roman" w:cs="Times New Roman"/>
          <w:sz w:val="20"/>
          <w:szCs w:val="20"/>
          <w:lang w:val="en-US"/>
        </w:rPr>
        <w:t xml:space="preserve">Alexander Sukharevsky, Eric Hazan, </w:t>
      </w:r>
      <w:r w:rsidRPr="003E66DC">
        <w:rPr>
          <w:rFonts w:ascii="Times New Roman" w:hAnsi="Times New Roman" w:cs="Times New Roman"/>
          <w:i/>
          <w:sz w:val="20"/>
          <w:szCs w:val="20"/>
          <w:lang w:val="en-US"/>
        </w:rPr>
        <w:t>et al</w:t>
      </w:r>
      <w:r w:rsidRPr="003E66DC">
        <w:rPr>
          <w:rFonts w:ascii="Times New Roman" w:hAnsi="Times New Roman" w:cs="Times New Roman"/>
          <w:sz w:val="20"/>
          <w:szCs w:val="20"/>
          <w:lang w:val="en-US"/>
        </w:rPr>
        <w:t>., « Time to place our bets : Europe’s AI opportunity », McKinsey Global Institute, 1</w:t>
      </w:r>
      <w:r w:rsidRPr="003E66DC">
        <w:rPr>
          <w:rFonts w:ascii="Times New Roman" w:hAnsi="Times New Roman" w:cs="Times New Roman"/>
          <w:sz w:val="20"/>
          <w:szCs w:val="20"/>
          <w:vertAlign w:val="superscript"/>
          <w:lang w:val="en-US"/>
        </w:rPr>
        <w:t>er</w:t>
      </w:r>
      <w:r w:rsidRPr="003E66DC">
        <w:rPr>
          <w:rFonts w:ascii="Times New Roman" w:hAnsi="Times New Roman" w:cs="Times New Roman"/>
          <w:sz w:val="20"/>
          <w:szCs w:val="20"/>
          <w:lang w:val="en-US"/>
        </w:rPr>
        <w:t xml:space="preserve"> octobre 2024.</w:t>
      </w:r>
    </w:p>
  </w:endnote>
  <w:endnote w:id="133">
    <w:p w14:paraId="4597FD31"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w:t>
      </w:r>
      <w:r w:rsidRPr="003E66DC">
        <w:rPr>
          <w:rFonts w:ascii="Times New Roman" w:hAnsi="Times New Roman" w:cs="Times New Roman"/>
          <w:i/>
          <w:lang w:val="en-US"/>
        </w:rPr>
        <w:t>The</w:t>
      </w:r>
      <w:r w:rsidRPr="003E66DC">
        <w:rPr>
          <w:rFonts w:ascii="Times New Roman" w:hAnsi="Times New Roman" w:cs="Times New Roman"/>
          <w:i/>
          <w:spacing w:val="4"/>
          <w:lang w:val="en-US"/>
        </w:rPr>
        <w:t xml:space="preserve"> </w:t>
      </w:r>
      <w:r w:rsidRPr="003E66DC" w:rsidDel="00D22536">
        <w:rPr>
          <w:rFonts w:ascii="Times New Roman" w:hAnsi="Times New Roman" w:cs="Times New Roman"/>
          <w:i/>
          <w:lang w:val="en-US"/>
        </w:rPr>
        <w:t>future</w:t>
      </w:r>
      <w:r w:rsidRPr="003E66DC" w:rsidDel="00D22536">
        <w:rPr>
          <w:rFonts w:ascii="Times New Roman" w:hAnsi="Times New Roman" w:cs="Times New Roman"/>
          <w:i/>
          <w:spacing w:val="4"/>
          <w:lang w:val="en-US"/>
        </w:rPr>
        <w:t xml:space="preserve"> </w:t>
      </w:r>
      <w:r w:rsidRPr="003E66DC">
        <w:rPr>
          <w:rFonts w:ascii="Times New Roman" w:hAnsi="Times New Roman" w:cs="Times New Roman"/>
          <w:i/>
          <w:lang w:val="en-US"/>
        </w:rPr>
        <w:t>Future</w:t>
      </w:r>
      <w:r w:rsidRPr="003E66DC">
        <w:rPr>
          <w:rFonts w:ascii="Times New Roman" w:hAnsi="Times New Roman" w:cs="Times New Roman"/>
          <w:i/>
          <w:spacing w:val="4"/>
          <w:lang w:val="en-US"/>
        </w:rPr>
        <w:t xml:space="preserve"> </w:t>
      </w:r>
      <w:r w:rsidRPr="003E66DC">
        <w:rPr>
          <w:rFonts w:ascii="Times New Roman" w:hAnsi="Times New Roman" w:cs="Times New Roman"/>
          <w:i/>
          <w:lang w:val="en-US"/>
        </w:rPr>
        <w:t>of</w:t>
      </w:r>
      <w:r w:rsidRPr="003E66DC">
        <w:rPr>
          <w:rFonts w:ascii="Times New Roman" w:hAnsi="Times New Roman" w:cs="Times New Roman"/>
          <w:i/>
          <w:spacing w:val="4"/>
          <w:lang w:val="en-US"/>
        </w:rPr>
        <w:t xml:space="preserve"> </w:t>
      </w:r>
      <w:r w:rsidRPr="003E66DC">
        <w:rPr>
          <w:rFonts w:ascii="Times New Roman" w:hAnsi="Times New Roman" w:cs="Times New Roman"/>
          <w:i/>
          <w:lang w:val="en-US"/>
        </w:rPr>
        <w:t>European</w:t>
      </w:r>
      <w:r w:rsidRPr="003E66DC">
        <w:rPr>
          <w:rFonts w:ascii="Times New Roman" w:hAnsi="Times New Roman" w:cs="Times New Roman"/>
          <w:i/>
          <w:spacing w:val="4"/>
          <w:lang w:val="en-US"/>
        </w:rPr>
        <w:t xml:space="preserve"> </w:t>
      </w:r>
      <w:r w:rsidRPr="003E66DC">
        <w:rPr>
          <w:rFonts w:ascii="Times New Roman" w:hAnsi="Times New Roman" w:cs="Times New Roman"/>
          <w:i/>
          <w:spacing w:val="-2"/>
          <w:lang w:val="en-US"/>
        </w:rPr>
        <w:t>C</w:t>
      </w:r>
      <w:r w:rsidRPr="003E66DC" w:rsidDel="00D22536">
        <w:rPr>
          <w:rFonts w:ascii="Times New Roman" w:hAnsi="Times New Roman" w:cs="Times New Roman"/>
          <w:i/>
          <w:spacing w:val="-2"/>
          <w:lang w:val="en-US"/>
        </w:rPr>
        <w:t>c</w:t>
      </w:r>
      <w:r w:rsidRPr="003E66DC">
        <w:rPr>
          <w:rFonts w:ascii="Times New Roman" w:hAnsi="Times New Roman" w:cs="Times New Roman"/>
          <w:i/>
          <w:spacing w:val="-2"/>
          <w:lang w:val="en-US"/>
        </w:rPr>
        <w:t>ompetitiveness</w:t>
      </w:r>
      <w:r w:rsidRPr="003E66DC">
        <w:rPr>
          <w:rFonts w:ascii="Times New Roman" w:hAnsi="Times New Roman" w:cs="Times New Roman"/>
          <w:spacing w:val="-2"/>
          <w:lang w:val="en-US"/>
        </w:rPr>
        <w:t>, 2024.</w:t>
      </w:r>
    </w:p>
  </w:endnote>
  <w:endnote w:id="134">
    <w:p w14:paraId="72D907FB" w14:textId="77777777" w:rsidR="001D2912" w:rsidRPr="003E66DC" w:rsidRDefault="001D2912" w:rsidP="00872D79">
      <w:pPr>
        <w:pStyle w:val="EndnoteText"/>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w:t>
      </w:r>
      <w:r w:rsidRPr="003E66DC" w:rsidDel="00D22536">
        <w:rPr>
          <w:rFonts w:ascii="Times New Roman" w:hAnsi="Times New Roman" w:cs="Times New Roman"/>
          <w:lang w:val="en-US"/>
        </w:rPr>
        <w:t>https://www.bloomberg.com/news/articles/2024-07-17/us-considers-tougher-trade-rules-</w:t>
      </w:r>
      <w:r w:rsidRPr="003E66DC" w:rsidDel="00D22536">
        <w:rPr>
          <w:rFonts w:ascii="Times New Roman" w:hAnsi="Times New Roman" w:cs="Times New Roman"/>
          <w:spacing w:val="-2"/>
          <w:lang w:val="en-US"/>
        </w:rPr>
        <w:t>against-companies-in-chip-crackdown-on-china</w:t>
      </w:r>
      <w:r w:rsidRPr="003E66DC">
        <w:rPr>
          <w:lang w:val="en-US"/>
        </w:rPr>
        <w:t xml:space="preserve"> </w:t>
      </w:r>
      <w:r w:rsidRPr="003E66DC">
        <w:rPr>
          <w:rFonts w:ascii="Times New Roman" w:hAnsi="Times New Roman" w:cs="Times New Roman"/>
          <w:spacing w:val="-2"/>
          <w:lang w:val="en-US"/>
        </w:rPr>
        <w:t xml:space="preserve">Mackenzie Hawkins, Ian King, </w:t>
      </w:r>
      <w:r w:rsidRPr="003E66DC">
        <w:rPr>
          <w:rFonts w:ascii="Times New Roman" w:hAnsi="Times New Roman" w:cs="Times New Roman"/>
          <w:i/>
          <w:spacing w:val="-2"/>
          <w:lang w:val="en-US"/>
        </w:rPr>
        <w:t>et al</w:t>
      </w:r>
      <w:r w:rsidRPr="003E66DC">
        <w:rPr>
          <w:rFonts w:ascii="Times New Roman" w:hAnsi="Times New Roman" w:cs="Times New Roman"/>
          <w:spacing w:val="-2"/>
          <w:lang w:val="en-US"/>
        </w:rPr>
        <w:t>. « US Floats tougher trade rules to rein in China chip industry », Bloomberg, 17 juillet 2024.</w:t>
      </w:r>
    </w:p>
  </w:endnote>
  <w:endnote w:id="135">
    <w:p w14:paraId="0B141775" w14:textId="2A658BBE" w:rsidR="001D2912" w:rsidRPr="003E66DC" w:rsidRDefault="001D2912" w:rsidP="00650F7C">
      <w:pPr>
        <w:spacing w:before="44"/>
        <w:ind w:right="109" w:firstLine="0"/>
        <w:rPr>
          <w:rFonts w:ascii="Times New Roman" w:hAnsi="Times New Roman" w:cs="Times New Roman"/>
          <w:sz w:val="20"/>
          <w:szCs w:val="20"/>
          <w:lang w:val="en-US"/>
        </w:rPr>
      </w:pPr>
      <w:r w:rsidRPr="003175A3">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w:t>
      </w:r>
      <w:r w:rsidRPr="003E66DC" w:rsidDel="00B478A3">
        <w:rPr>
          <w:rFonts w:ascii="Times New Roman" w:hAnsi="Times New Roman" w:cs="Times New Roman"/>
          <w:sz w:val="20"/>
          <w:szCs w:val="20"/>
          <w:lang w:val="en-US"/>
        </w:rPr>
        <w:t>Description directement adaptée du Rapport Draghi</w:t>
      </w:r>
      <w:r w:rsidRPr="003E66DC" w:rsidDel="00B478A3">
        <w:rPr>
          <w:rStyle w:val="Aucun"/>
          <w:rFonts w:ascii="Times New Roman" w:hAnsi="Times New Roman" w:cs="Times New Roman"/>
          <w:sz w:val="20"/>
          <w:szCs w:val="20"/>
          <w:lang w:val="en-US"/>
        </w:rPr>
        <w:t xml:space="preserve"> </w:t>
      </w:r>
      <w:r w:rsidRPr="003E66DC" w:rsidDel="00B478A3">
        <w:rPr>
          <w:rFonts w:ascii="Times New Roman" w:hAnsi="Times New Roman" w:cs="Times New Roman"/>
          <w:sz w:val="20"/>
          <w:szCs w:val="20"/>
          <w:lang w:val="en-US"/>
        </w:rPr>
        <w:t xml:space="preserve">: </w:t>
      </w:r>
      <w:r w:rsidRPr="003E66DC">
        <w:rPr>
          <w:rFonts w:ascii="Times New Roman" w:hAnsi="Times New Roman" w:cs="Times New Roman"/>
          <w:sz w:val="20"/>
          <w:szCs w:val="20"/>
          <w:lang w:val="en-US"/>
        </w:rPr>
        <w:t xml:space="preserve">Mario Draghi, </w:t>
      </w:r>
      <w:r w:rsidRPr="003E66DC">
        <w:rPr>
          <w:rFonts w:ascii="Times New Roman" w:hAnsi="Times New Roman" w:cs="Times New Roman"/>
          <w:i/>
          <w:sz w:val="20"/>
          <w:szCs w:val="20"/>
          <w:lang w:val="en-US"/>
        </w:rPr>
        <w:t>The Future of European Competitiveness</w:t>
      </w:r>
      <w:r w:rsidRPr="003E66DC">
        <w:rPr>
          <w:rFonts w:ascii="Times New Roman" w:hAnsi="Times New Roman" w:cs="Times New Roman"/>
          <w:sz w:val="20"/>
          <w:szCs w:val="20"/>
          <w:lang w:val="en-US"/>
        </w:rPr>
        <w:t xml:space="preserve">, </w:t>
      </w:r>
      <w:ins w:id="3101" w:author="Microsoft Office User" w:date="2025-07-27T21:22:00Z">
        <w:r w:rsidR="00300129">
          <w:rPr>
            <w:rFonts w:ascii="Times New Roman" w:hAnsi="Times New Roman" w:cs="Times New Roman"/>
            <w:sz w:val="20"/>
            <w:szCs w:val="20"/>
            <w:lang w:val="en-US"/>
          </w:rPr>
          <w:t xml:space="preserve">European Commission, </w:t>
        </w:r>
      </w:ins>
      <w:r w:rsidRPr="003E66DC">
        <w:rPr>
          <w:rFonts w:ascii="Times New Roman" w:hAnsi="Times New Roman" w:cs="Times New Roman"/>
          <w:sz w:val="20"/>
          <w:szCs w:val="20"/>
          <w:lang w:val="en-US"/>
        </w:rPr>
        <w:t>2024.</w:t>
      </w:r>
    </w:p>
  </w:endnote>
  <w:endnote w:id="136">
    <w:p w14:paraId="1CD48CF1" w14:textId="77777777" w:rsidR="001D2912" w:rsidRPr="003E66DC" w:rsidRDefault="001D2912" w:rsidP="00872D79">
      <w:pPr>
        <w:pStyle w:val="EndnoteText"/>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Source : SIA (2023), cité par Henry Wai-chung Yeung, Shaopeng Huang, and Yuqing Xing, « From fabless to fabs everywhere ? Semiconductor global value chains in transition », </w:t>
      </w:r>
      <w:r w:rsidRPr="003E66DC">
        <w:rPr>
          <w:rFonts w:ascii="Times New Roman" w:hAnsi="Times New Roman" w:cs="Times New Roman"/>
          <w:i/>
          <w:lang w:val="en-US"/>
        </w:rPr>
        <w:t>Global Value Chain Development Report 2023</w:t>
      </w:r>
      <w:r w:rsidRPr="003E66DC">
        <w:rPr>
          <w:rFonts w:ascii="Times New Roman" w:hAnsi="Times New Roman" w:cs="Times New Roman"/>
          <w:lang w:val="en-US"/>
        </w:rPr>
        <w:t xml:space="preserve">, </w:t>
      </w:r>
      <w:r w:rsidRPr="003E66DC" w:rsidDel="00B478A3">
        <w:rPr>
          <w:rFonts w:ascii="Times New Roman" w:hAnsi="Times New Roman" w:cs="Times New Roman"/>
          <w:lang w:val="en-US"/>
        </w:rPr>
        <w:t xml:space="preserve">https://www.wto.org/english/res_e/booksp_e/07_gvc23_ch4_dev_report_e.pdf, </w:t>
      </w:r>
      <w:r w:rsidRPr="003E66DC">
        <w:rPr>
          <w:rFonts w:ascii="Times New Roman" w:hAnsi="Times New Roman" w:cs="Times New Roman"/>
          <w:lang w:val="en-US"/>
        </w:rPr>
        <w:t>p. 143, novembre 2023.</w:t>
      </w:r>
    </w:p>
  </w:endnote>
  <w:endnote w:id="137">
    <w:p w14:paraId="212FBE30" w14:textId="77777777" w:rsidR="001D2912" w:rsidRPr="003E66DC" w:rsidRDefault="001D2912" w:rsidP="00B478A3">
      <w:pPr>
        <w:pStyle w:val="EndnoteText"/>
        <w:rPr>
          <w:rFonts w:ascii="Times New Roman" w:hAnsi="Times New Roman" w:cs="Times New Roman"/>
          <w:lang w:val="en-US"/>
        </w:rPr>
      </w:pPr>
      <w:r w:rsidRPr="003175A3">
        <w:rPr>
          <w:rStyle w:val="Aucun"/>
          <w:rFonts w:ascii="Times New Roman" w:hAnsi="Times New Roman" w:cs="Times New Roman"/>
        </w:rPr>
        <w:endnoteRef/>
      </w:r>
      <w:r w:rsidRPr="003E66DC">
        <w:rPr>
          <w:rFonts w:ascii="Times New Roman" w:hAnsi="Times New Roman" w:cs="Times New Roman"/>
          <w:lang w:val="en-US"/>
        </w:rPr>
        <w:t xml:space="preserve"> Qualcomm, Nvidia, Broadcom, AMD, Marvell, et Xilinx. Cf. </w:t>
      </w:r>
      <w:r w:rsidRPr="003E66DC" w:rsidDel="00B478A3">
        <w:rPr>
          <w:rFonts w:ascii="Times New Roman" w:hAnsi="Times New Roman" w:cs="Times New Roman"/>
          <w:lang w:val="en-US"/>
        </w:rPr>
        <w:t xml:space="preserve">p.172: </w:t>
      </w:r>
      <w:r w:rsidRPr="003E66DC">
        <w:rPr>
          <w:rFonts w:ascii="Times New Roman" w:hAnsi="Times New Roman" w:cs="Times New Roman"/>
          <w:lang w:val="en-US"/>
        </w:rPr>
        <w:t xml:space="preserve">Henry Wai-chung Yeung, Shaopeng Huang, and Yuqing Xing, « From fabless to fabs everywhere ? Semiconductor global value chains in transition », </w:t>
      </w:r>
      <w:r w:rsidRPr="003E66DC">
        <w:rPr>
          <w:rFonts w:ascii="Times New Roman" w:hAnsi="Times New Roman" w:cs="Times New Roman"/>
          <w:i/>
          <w:lang w:val="en-US"/>
        </w:rPr>
        <w:t>Global Value Chain Development Report 2023</w:t>
      </w:r>
      <w:r w:rsidRPr="003E66DC">
        <w:rPr>
          <w:rFonts w:ascii="Times New Roman" w:hAnsi="Times New Roman" w:cs="Times New Roman"/>
          <w:lang w:val="en-US"/>
        </w:rPr>
        <w:t>, p. 172, novembre 2023.</w:t>
      </w:r>
    </w:p>
    <w:p w14:paraId="3F9FF999" w14:textId="77777777" w:rsidR="001D2912" w:rsidRPr="003E66DC" w:rsidRDefault="001D2912" w:rsidP="00650F7C">
      <w:pPr>
        <w:pStyle w:val="EndnoteText"/>
        <w:spacing w:line="276" w:lineRule="auto"/>
        <w:jc w:val="both"/>
        <w:rPr>
          <w:rFonts w:ascii="Times New Roman" w:hAnsi="Times New Roman" w:cs="Times New Roman"/>
          <w:lang w:val="en-US"/>
        </w:rPr>
      </w:pPr>
      <w:r w:rsidRPr="003E66DC" w:rsidDel="00B478A3">
        <w:rPr>
          <w:rFonts w:ascii="Times New Roman" w:hAnsi="Times New Roman" w:cs="Times New Roman"/>
          <w:lang w:val="en-US"/>
        </w:rPr>
        <w:t>https://www.wto.org/english/res_e/booksp_e/07_gvc23_ch4_dev_report_e.pdf</w:t>
      </w:r>
    </w:p>
  </w:endnote>
  <w:endnote w:id="138">
    <w:p w14:paraId="77374B54"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Emilia David, « Where the Chips Act money is gone », </w:t>
      </w:r>
      <w:r w:rsidRPr="003E66DC">
        <w:rPr>
          <w:rFonts w:ascii="Times New Roman" w:hAnsi="Times New Roman" w:cs="Times New Roman"/>
          <w:i/>
          <w:lang w:val="en-US"/>
        </w:rPr>
        <w:t>The Verge</w:t>
      </w:r>
      <w:r w:rsidRPr="003E66DC">
        <w:rPr>
          <w:rFonts w:ascii="Times New Roman" w:hAnsi="Times New Roman" w:cs="Times New Roman"/>
          <w:lang w:val="en-US"/>
        </w:rPr>
        <w:t>, 7 juillet 2024.</w:t>
      </w:r>
    </w:p>
  </w:endnote>
  <w:endnote w:id="139">
    <w:p w14:paraId="1F51D32C"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w:t>
      </w:r>
      <w:r w:rsidRPr="003E66DC" w:rsidDel="00B478A3">
        <w:rPr>
          <w:rFonts w:ascii="Times New Roman" w:hAnsi="Times New Roman" w:cs="Times New Roman"/>
          <w:lang w:val="en-US"/>
        </w:rPr>
        <w:t>https://www.tsmc.com/static/abouttsmcaz/index.htm</w:t>
      </w:r>
      <w:r w:rsidRPr="003E66DC">
        <w:rPr>
          <w:rFonts w:ascii="Times New Roman" w:hAnsi="Times New Roman" w:cs="Times New Roman"/>
          <w:lang w:val="en-US"/>
        </w:rPr>
        <w:t>TSMC Arizona.</w:t>
      </w:r>
    </w:p>
  </w:endnote>
  <w:endnote w:id="140">
    <w:p w14:paraId="211F09FD" w14:textId="77777777" w:rsidR="001D2912" w:rsidRPr="003E66DC" w:rsidRDefault="001D2912" w:rsidP="00650F7C">
      <w:pPr>
        <w:spacing w:before="60"/>
        <w:ind w:firstLine="0"/>
        <w:rPr>
          <w:rFonts w:ascii="Times New Roman" w:hAnsi="Times New Roman" w:cs="Times New Roman"/>
          <w:sz w:val="20"/>
          <w:szCs w:val="20"/>
          <w:lang w:val="en-US"/>
        </w:rPr>
      </w:pPr>
      <w:r w:rsidRPr="003175A3">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w:t>
      </w:r>
      <w:r w:rsidRPr="003E66DC" w:rsidDel="00B478A3">
        <w:rPr>
          <w:rFonts w:ascii="Times New Roman" w:hAnsi="Times New Roman" w:cs="Times New Roman"/>
          <w:sz w:val="20"/>
          <w:szCs w:val="20"/>
          <w:lang w:val="en-US"/>
        </w:rPr>
        <w:t>https://timculpan.substack.com/p/apple-mobile-processors-are-now-</w:t>
      </w:r>
      <w:r w:rsidRPr="003E66DC" w:rsidDel="00B478A3">
        <w:rPr>
          <w:rFonts w:ascii="Times New Roman" w:hAnsi="Times New Roman" w:cs="Times New Roman"/>
          <w:spacing w:val="-4"/>
          <w:sz w:val="20"/>
          <w:szCs w:val="20"/>
          <w:lang w:val="en-US"/>
        </w:rPr>
        <w:t>made</w:t>
      </w:r>
      <w:r w:rsidRPr="003E66DC">
        <w:rPr>
          <w:rFonts w:ascii="Times New Roman" w:hAnsi="Times New Roman" w:cs="Times New Roman"/>
          <w:spacing w:val="-4"/>
          <w:sz w:val="20"/>
          <w:szCs w:val="20"/>
          <w:lang w:val="en-US"/>
        </w:rPr>
        <w:t>Tim Culpan, « Apple mobile processors are now made in America. By TSMC », Culpium.com, 17 septembre 2024.</w:t>
      </w:r>
    </w:p>
  </w:endnote>
  <w:endnote w:id="141">
    <w:p w14:paraId="3ECF01EE"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par Henry Wai-chung Yeung, Shaopeng Huang, and Yuqing Xing, « From fabless to fabs everywhere ? Semiconductor global value chains in transition », </w:t>
      </w:r>
      <w:r w:rsidRPr="003E66DC">
        <w:rPr>
          <w:rFonts w:ascii="Times New Roman" w:hAnsi="Times New Roman" w:cs="Times New Roman"/>
          <w:i/>
          <w:lang w:val="en-US"/>
        </w:rPr>
        <w:t>Global Value Chain Development Report 2023</w:t>
      </w:r>
      <w:r w:rsidRPr="003E66DC">
        <w:rPr>
          <w:rFonts w:ascii="Times New Roman" w:hAnsi="Times New Roman" w:cs="Times New Roman"/>
          <w:lang w:val="en-US"/>
        </w:rPr>
        <w:t>, novembre 2023.</w:t>
      </w:r>
      <w:r w:rsidRPr="003E66DC" w:rsidDel="00B478A3">
        <w:rPr>
          <w:rFonts w:ascii="Times New Roman" w:hAnsi="Times New Roman" w:cs="Times New Roman"/>
          <w:lang w:val="en-US"/>
        </w:rPr>
        <w:t>https://www.wto.org/english/res_e/booksp_e/07_gvc23_ch4_dev_report_e.pdf</w:t>
      </w:r>
    </w:p>
  </w:endnote>
  <w:endnote w:id="142">
    <w:p w14:paraId="2689EB31" w14:textId="77777777" w:rsidR="001D2912" w:rsidRPr="003E66DC" w:rsidRDefault="001D2912"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lang w:val="en-US"/>
        </w:rPr>
      </w:pPr>
      <w:r w:rsidRPr="003175A3">
        <w:rPr>
          <w:rFonts w:ascii="Times New Roman" w:hAnsi="Times New Roman" w:cs="Times New Roman"/>
          <w:sz w:val="20"/>
          <w:szCs w:val="20"/>
          <w:vertAlign w:val="superscript"/>
        </w:rPr>
        <w:endnoteRef/>
      </w:r>
      <w:r w:rsidRPr="003E66DC">
        <w:rPr>
          <w:rFonts w:ascii="Times New Roman" w:hAnsi="Times New Roman" w:cs="Times New Roman"/>
          <w:sz w:val="20"/>
          <w:szCs w:val="20"/>
          <w:lang w:val="en-US"/>
        </w:rPr>
        <w:t xml:space="preserve"> </w:t>
      </w:r>
      <w:r w:rsidRPr="003E66DC" w:rsidDel="00B478A3">
        <w:rPr>
          <w:rFonts w:ascii="Times New Roman" w:hAnsi="Times New Roman" w:cs="Times New Roman"/>
          <w:sz w:val="20"/>
          <w:szCs w:val="20"/>
          <w:lang w:val="en-US"/>
        </w:rPr>
        <w:t>https://commission.europa.eu/document/download/ec1409c1-d4b4-4882-8bdd-3519f86bbb92_en?filename=The%20future%20of%20European%20competitiveness_%20In-depth%20analysis%20and%20recommendations_0.pdf</w:t>
      </w:r>
      <w:r w:rsidRPr="003E66DC">
        <w:rPr>
          <w:rFonts w:ascii="Times New Roman" w:hAnsi="Times New Roman" w:cs="Times New Roman"/>
          <w:sz w:val="20"/>
          <w:szCs w:val="20"/>
          <w:lang w:val="en-US"/>
        </w:rPr>
        <w:t xml:space="preserve">Mario Draghi, </w:t>
      </w:r>
      <w:r w:rsidRPr="003E66DC">
        <w:rPr>
          <w:rFonts w:ascii="Times New Roman" w:hAnsi="Times New Roman" w:cs="Times New Roman"/>
          <w:i/>
          <w:sz w:val="20"/>
          <w:szCs w:val="20"/>
          <w:lang w:val="en-US"/>
        </w:rPr>
        <w:t>The Future of European Competitiveness</w:t>
      </w:r>
      <w:r w:rsidRPr="003E66DC">
        <w:rPr>
          <w:rFonts w:ascii="Times New Roman" w:hAnsi="Times New Roman" w:cs="Times New Roman"/>
          <w:sz w:val="20"/>
          <w:szCs w:val="20"/>
          <w:lang w:val="en-US"/>
        </w:rPr>
        <w:t>, septembre 2024.</w:t>
      </w:r>
    </w:p>
  </w:endnote>
  <w:endnote w:id="143">
    <w:p w14:paraId="14108794" w14:textId="77777777" w:rsidR="001D2912" w:rsidRPr="003E66DC" w:rsidRDefault="001D2912" w:rsidP="00650F7C">
      <w:pPr>
        <w:spacing w:before="17"/>
        <w:ind w:right="120" w:firstLine="0"/>
        <w:rPr>
          <w:rFonts w:ascii="Times New Roman" w:hAnsi="Times New Roman" w:cs="Times New Roman"/>
          <w:sz w:val="20"/>
          <w:szCs w:val="20"/>
          <w:lang w:val="en-US"/>
        </w:rPr>
      </w:pPr>
      <w:r w:rsidRPr="003175A3">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Mario Draghi, </w:t>
      </w:r>
      <w:r w:rsidRPr="003E66DC">
        <w:rPr>
          <w:rFonts w:ascii="Times New Roman" w:hAnsi="Times New Roman" w:cs="Times New Roman"/>
          <w:i/>
          <w:sz w:val="20"/>
          <w:szCs w:val="20"/>
          <w:lang w:val="en-US"/>
        </w:rPr>
        <w:t>The Future of European Competitiveness</w:t>
      </w:r>
      <w:r w:rsidRPr="003E66DC">
        <w:rPr>
          <w:rFonts w:ascii="Times New Roman" w:hAnsi="Times New Roman" w:cs="Times New Roman"/>
          <w:sz w:val="20"/>
          <w:szCs w:val="20"/>
          <w:lang w:val="en-US"/>
        </w:rPr>
        <w:t>, 2024.</w:t>
      </w:r>
      <w:r w:rsidRPr="003E66DC" w:rsidDel="00B478A3">
        <w:rPr>
          <w:rFonts w:ascii="Times New Roman" w:hAnsi="Times New Roman" w:cs="Times New Roman"/>
          <w:sz w:val="20"/>
          <w:szCs w:val="20"/>
          <w:lang w:val="en-US"/>
        </w:rPr>
        <w:t>https://commission.europa.eu/document/download/ec1409c1-d4b4-4882-8bdd-3519f86bbb92_en?filename=The%20future%20of%20European%20competitiveness_%20In-</w:t>
      </w:r>
      <w:r w:rsidRPr="003E66DC" w:rsidDel="00B478A3">
        <w:rPr>
          <w:rFonts w:ascii="Times New Roman" w:hAnsi="Times New Roman" w:cs="Times New Roman"/>
          <w:spacing w:val="-2"/>
          <w:sz w:val="20"/>
          <w:szCs w:val="20"/>
          <w:lang w:val="en-US"/>
        </w:rPr>
        <w:t>depth%20analysis%20and%20recommendations_0.pdf</w:t>
      </w:r>
    </w:p>
  </w:endnote>
  <w:endnote w:id="144">
    <w:p w14:paraId="592DE4E6" w14:textId="77777777" w:rsidR="001D2912" w:rsidRPr="003175A3" w:rsidRDefault="001D2912" w:rsidP="00650F7C">
      <w:pPr>
        <w:pStyle w:val="EndnoteText"/>
        <w:spacing w:line="276" w:lineRule="auto"/>
      </w:pPr>
      <w:r w:rsidRPr="003175A3">
        <w:rPr>
          <w:rStyle w:val="EndnoteReference"/>
        </w:rPr>
        <w:endnoteRef/>
      </w:r>
      <w:r w:rsidRPr="003175A3">
        <w:t xml:space="preserve"> </w:t>
      </w:r>
      <w:r w:rsidRPr="003175A3" w:rsidDel="00B478A3">
        <w:t>https://www.lesechos.fr/tech-medias/hightech/semi-conducteurs-les-raisons-de-lechec-europeen-2162277</w:t>
      </w:r>
      <w:r>
        <w:t xml:space="preserve">Joséphine Boone, « Semi-conducteurs : les raisons de l’échec européen », </w:t>
      </w:r>
      <w:r w:rsidRPr="00872D79">
        <w:rPr>
          <w:i/>
        </w:rPr>
        <w:t>Les Échos</w:t>
      </w:r>
      <w:r>
        <w:t>, 28 avril 2025.</w:t>
      </w:r>
    </w:p>
  </w:endnote>
  <w:endnote w:id="145">
    <w:p w14:paraId="50B324DE" w14:textId="77777777" w:rsidR="001D2912" w:rsidRPr="003175A3" w:rsidRDefault="001D2912" w:rsidP="00650F7C">
      <w:pPr>
        <w:spacing w:before="44"/>
        <w:ind w:firstLine="0"/>
        <w:rPr>
          <w:rFonts w:ascii="Times New Roman" w:hAnsi="Times New Roman" w:cs="Times New Roman"/>
          <w:sz w:val="20"/>
          <w:szCs w:val="20"/>
        </w:rPr>
      </w:pPr>
      <w:r w:rsidRPr="003175A3">
        <w:rPr>
          <w:rStyle w:val="EndnoteReference"/>
          <w:rFonts w:ascii="Times New Roman" w:hAnsi="Times New Roman" w:cs="Times New Roman"/>
          <w:sz w:val="20"/>
          <w:szCs w:val="20"/>
        </w:rPr>
        <w:endnoteRef/>
      </w:r>
      <w:r w:rsidRPr="003175A3">
        <w:rPr>
          <w:rFonts w:ascii="Times New Roman" w:hAnsi="Times New Roman" w:cs="Times New Roman"/>
          <w:sz w:val="20"/>
          <w:szCs w:val="20"/>
        </w:rPr>
        <w:t xml:space="preserve"> L’IA et</w:t>
      </w:r>
      <w:r w:rsidRPr="003175A3">
        <w:rPr>
          <w:rFonts w:ascii="Times New Roman" w:hAnsi="Times New Roman" w:cs="Times New Roman"/>
          <w:spacing w:val="1"/>
          <w:sz w:val="20"/>
          <w:szCs w:val="20"/>
        </w:rPr>
        <w:t xml:space="preserve"> </w:t>
      </w:r>
      <w:r w:rsidRPr="003175A3">
        <w:rPr>
          <w:rFonts w:ascii="Times New Roman" w:hAnsi="Times New Roman" w:cs="Times New Roman"/>
          <w:sz w:val="20"/>
          <w:szCs w:val="20"/>
        </w:rPr>
        <w:t>la</w:t>
      </w:r>
      <w:r w:rsidRPr="003175A3">
        <w:rPr>
          <w:rFonts w:ascii="Times New Roman" w:hAnsi="Times New Roman" w:cs="Times New Roman"/>
          <w:spacing w:val="2"/>
          <w:sz w:val="20"/>
          <w:szCs w:val="20"/>
        </w:rPr>
        <w:t xml:space="preserve"> </w:t>
      </w:r>
      <w:r w:rsidRPr="003175A3">
        <w:rPr>
          <w:rFonts w:ascii="Times New Roman" w:hAnsi="Times New Roman" w:cs="Times New Roman"/>
          <w:sz w:val="20"/>
          <w:szCs w:val="20"/>
        </w:rPr>
        <w:t>métamorphose</w:t>
      </w:r>
      <w:r w:rsidRPr="003175A3">
        <w:rPr>
          <w:rFonts w:ascii="Times New Roman" w:hAnsi="Times New Roman" w:cs="Times New Roman"/>
          <w:spacing w:val="1"/>
          <w:sz w:val="20"/>
          <w:szCs w:val="20"/>
        </w:rPr>
        <w:t xml:space="preserve"> </w:t>
      </w:r>
      <w:r w:rsidRPr="003175A3">
        <w:rPr>
          <w:rFonts w:ascii="Times New Roman" w:hAnsi="Times New Roman" w:cs="Times New Roman"/>
          <w:sz w:val="20"/>
          <w:szCs w:val="20"/>
        </w:rPr>
        <w:t>des</w:t>
      </w:r>
      <w:r w:rsidRPr="003175A3">
        <w:rPr>
          <w:rFonts w:ascii="Times New Roman" w:hAnsi="Times New Roman" w:cs="Times New Roman"/>
          <w:spacing w:val="2"/>
          <w:sz w:val="20"/>
          <w:szCs w:val="20"/>
        </w:rPr>
        <w:t xml:space="preserve"> </w:t>
      </w:r>
      <w:r w:rsidRPr="003175A3">
        <w:rPr>
          <w:rFonts w:ascii="Times New Roman" w:hAnsi="Times New Roman" w:cs="Times New Roman"/>
          <w:sz w:val="20"/>
          <w:szCs w:val="20"/>
        </w:rPr>
        <w:t>puissances,</w:t>
      </w:r>
      <w:r w:rsidRPr="003175A3">
        <w:rPr>
          <w:rFonts w:ascii="Times New Roman" w:hAnsi="Times New Roman" w:cs="Times New Roman"/>
          <w:spacing w:val="1"/>
          <w:sz w:val="20"/>
          <w:szCs w:val="20"/>
        </w:rPr>
        <w:t xml:space="preserve"> </w:t>
      </w:r>
      <w:r>
        <w:rPr>
          <w:rFonts w:ascii="Times New Roman" w:hAnsi="Times New Roman" w:cs="Times New Roman"/>
          <w:spacing w:val="1"/>
          <w:sz w:val="20"/>
          <w:szCs w:val="20"/>
        </w:rPr>
        <w:t>« </w:t>
      </w:r>
      <w:r w:rsidRPr="003175A3">
        <w:rPr>
          <w:rFonts w:ascii="Times New Roman" w:hAnsi="Times New Roman" w:cs="Times New Roman"/>
          <w:sz w:val="20"/>
          <w:szCs w:val="20"/>
        </w:rPr>
        <w:t>Entretiens</w:t>
      </w:r>
      <w:r w:rsidRPr="003175A3">
        <w:rPr>
          <w:rFonts w:ascii="Times New Roman" w:hAnsi="Times New Roman" w:cs="Times New Roman"/>
          <w:spacing w:val="2"/>
          <w:sz w:val="20"/>
          <w:szCs w:val="20"/>
        </w:rPr>
        <w:t xml:space="preserve"> </w:t>
      </w:r>
      <w:r w:rsidRPr="003175A3">
        <w:rPr>
          <w:rFonts w:ascii="Times New Roman" w:hAnsi="Times New Roman" w:cs="Times New Roman"/>
          <w:sz w:val="20"/>
          <w:szCs w:val="20"/>
        </w:rPr>
        <w:t>de</w:t>
      </w:r>
      <w:r w:rsidRPr="003175A3">
        <w:rPr>
          <w:rFonts w:ascii="Times New Roman" w:hAnsi="Times New Roman" w:cs="Times New Roman"/>
          <w:spacing w:val="1"/>
          <w:sz w:val="20"/>
          <w:szCs w:val="20"/>
        </w:rPr>
        <w:t xml:space="preserve"> </w:t>
      </w:r>
      <w:r w:rsidRPr="003175A3">
        <w:rPr>
          <w:rFonts w:ascii="Times New Roman" w:hAnsi="Times New Roman" w:cs="Times New Roman"/>
          <w:sz w:val="20"/>
          <w:szCs w:val="20"/>
        </w:rPr>
        <w:t>Royaumont</w:t>
      </w:r>
      <w:r>
        <w:rPr>
          <w:rFonts w:ascii="Times New Roman" w:hAnsi="Times New Roman" w:cs="Times New Roman"/>
          <w:sz w:val="20"/>
          <w:szCs w:val="20"/>
        </w:rPr>
        <w:t> »</w:t>
      </w:r>
      <w:r w:rsidRPr="003175A3">
        <w:rPr>
          <w:rFonts w:ascii="Times New Roman" w:hAnsi="Times New Roman" w:cs="Times New Roman"/>
          <w:sz w:val="20"/>
          <w:szCs w:val="20"/>
        </w:rPr>
        <w:t>,</w:t>
      </w:r>
      <w:r w:rsidRPr="003175A3">
        <w:rPr>
          <w:rFonts w:ascii="Times New Roman" w:hAnsi="Times New Roman" w:cs="Times New Roman"/>
          <w:spacing w:val="2"/>
          <w:sz w:val="20"/>
          <w:szCs w:val="20"/>
        </w:rPr>
        <w:t xml:space="preserve"> </w:t>
      </w:r>
      <w:r w:rsidRPr="003175A3">
        <w:rPr>
          <w:rFonts w:ascii="Times New Roman" w:hAnsi="Times New Roman" w:cs="Times New Roman"/>
          <w:sz w:val="20"/>
          <w:szCs w:val="20"/>
        </w:rPr>
        <w:t>minute</w:t>
      </w:r>
      <w:r w:rsidRPr="003175A3">
        <w:rPr>
          <w:rFonts w:ascii="Times New Roman" w:hAnsi="Times New Roman" w:cs="Times New Roman"/>
          <w:spacing w:val="1"/>
          <w:sz w:val="20"/>
          <w:szCs w:val="20"/>
        </w:rPr>
        <w:t xml:space="preserve"> </w:t>
      </w:r>
      <w:r w:rsidRPr="003175A3">
        <w:rPr>
          <w:rFonts w:ascii="Times New Roman" w:hAnsi="Times New Roman" w:cs="Times New Roman"/>
          <w:sz w:val="20"/>
          <w:szCs w:val="20"/>
        </w:rPr>
        <w:t>37.</w:t>
      </w:r>
    </w:p>
  </w:endnote>
  <w:endnote w:id="146">
    <w:p w14:paraId="039A4646"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S. Hooker, «</w:t>
      </w:r>
      <w:r w:rsidRPr="003E66DC">
        <w:rPr>
          <w:rFonts w:ascii="Times New Roman" w:hAnsi="Times New Roman" w:cs="Times New Roman"/>
          <w:spacing w:val="-2"/>
          <w:lang w:val="en-US"/>
        </w:rPr>
        <w:t> </w:t>
      </w:r>
      <w:r w:rsidRPr="003E66DC">
        <w:rPr>
          <w:rFonts w:ascii="Times New Roman" w:hAnsi="Times New Roman" w:cs="Times New Roman"/>
          <w:lang w:val="en-US"/>
        </w:rPr>
        <w:t>On the limitations of compute thresholds as a governance strategy</w:t>
      </w:r>
      <w:r w:rsidRPr="003E66DC">
        <w:rPr>
          <w:rFonts w:ascii="Times New Roman" w:hAnsi="Times New Roman" w:cs="Times New Roman"/>
          <w:spacing w:val="-2"/>
          <w:lang w:val="en-US"/>
        </w:rPr>
        <w:t> </w:t>
      </w:r>
      <w:r w:rsidRPr="003E66DC">
        <w:rPr>
          <w:rFonts w:ascii="Times New Roman" w:hAnsi="Times New Roman" w:cs="Times New Roman"/>
          <w:lang w:val="en-US"/>
        </w:rPr>
        <w:t xml:space="preserve">», </w:t>
      </w:r>
      <w:r w:rsidRPr="003E66DC" w:rsidDel="00B478A3">
        <w:rPr>
          <w:rFonts w:ascii="Times New Roman" w:hAnsi="Times New Roman" w:cs="Times New Roman"/>
          <w:lang w:val="en-US"/>
        </w:rPr>
        <w:t xml:space="preserve">29 juillet 2024, </w:t>
      </w:r>
      <w:r w:rsidRPr="003E66DC">
        <w:rPr>
          <w:rFonts w:ascii="Times New Roman" w:hAnsi="Times New Roman" w:cs="Times New Roman"/>
          <w:lang w:val="en-US"/>
        </w:rPr>
        <w:t>arXiv, 29 juillet 2024</w:t>
      </w:r>
      <w:r w:rsidRPr="003E66DC" w:rsidDel="00B478A3">
        <w:rPr>
          <w:rFonts w:ascii="Times New Roman" w:hAnsi="Times New Roman" w:cs="Times New Roman"/>
          <w:lang w:val="en-US"/>
        </w:rPr>
        <w:t>: arXiv:2407.05694. doi: 10.48550/arXiv.2407.05694</w:t>
      </w:r>
      <w:r w:rsidRPr="003E66DC">
        <w:rPr>
          <w:rFonts w:ascii="Times New Roman" w:hAnsi="Times New Roman" w:cs="Times New Roman"/>
          <w:lang w:val="en-US"/>
        </w:rPr>
        <w:t>.</w:t>
      </w:r>
    </w:p>
  </w:endnote>
  <w:endnote w:id="147">
    <w:p w14:paraId="560CAD27" w14:textId="77777777" w:rsidR="001D2912" w:rsidRPr="003E66DC" w:rsidDel="004A6673" w:rsidRDefault="001D2912" w:rsidP="00650F7C">
      <w:pPr>
        <w:spacing w:before="16"/>
        <w:ind w:right="120" w:firstLine="0"/>
        <w:rPr>
          <w:rFonts w:ascii="Times New Roman" w:hAnsi="Times New Roman" w:cs="Times New Roman"/>
          <w:spacing w:val="-2"/>
          <w:sz w:val="20"/>
          <w:szCs w:val="20"/>
          <w:lang w:val="en-US"/>
        </w:rPr>
      </w:pPr>
      <w:r w:rsidRPr="003175A3">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w:t>
      </w:r>
      <w:r w:rsidRPr="003E66DC" w:rsidDel="00593013">
        <w:rPr>
          <w:rFonts w:ascii="Times New Roman" w:hAnsi="Times New Roman" w:cs="Times New Roman"/>
          <w:w w:val="105"/>
          <w:sz w:val="20"/>
          <w:szCs w:val="20"/>
          <w:lang w:val="en-US"/>
        </w:rPr>
        <w:t>Rapport</w:t>
      </w:r>
      <w:r w:rsidRPr="003E66DC" w:rsidDel="00593013">
        <w:rPr>
          <w:rFonts w:ascii="Times New Roman" w:hAnsi="Times New Roman" w:cs="Times New Roman"/>
          <w:w w:val="150"/>
          <w:sz w:val="20"/>
          <w:szCs w:val="20"/>
          <w:lang w:val="en-US"/>
        </w:rPr>
        <w:t xml:space="preserve"> </w:t>
      </w:r>
      <w:r w:rsidRPr="003E66DC" w:rsidDel="00593013">
        <w:rPr>
          <w:rFonts w:ascii="Times New Roman" w:hAnsi="Times New Roman" w:cs="Times New Roman"/>
          <w:w w:val="105"/>
          <w:sz w:val="20"/>
          <w:szCs w:val="20"/>
          <w:lang w:val="en-US"/>
        </w:rPr>
        <w:t>draghi</w:t>
      </w:r>
      <w:r w:rsidRPr="003E66DC" w:rsidDel="00593013">
        <w:rPr>
          <w:rFonts w:ascii="Times New Roman" w:hAnsi="Times New Roman" w:cs="Times New Roman"/>
          <w:w w:val="150"/>
          <w:sz w:val="20"/>
          <w:szCs w:val="20"/>
          <w:lang w:val="en-US"/>
        </w:rPr>
        <w:t xml:space="preserve"> </w:t>
      </w:r>
      <w:r w:rsidRPr="003E66DC" w:rsidDel="00593013">
        <w:rPr>
          <w:rFonts w:ascii="Times New Roman" w:hAnsi="Times New Roman" w:cs="Times New Roman"/>
          <w:w w:val="105"/>
          <w:sz w:val="20"/>
          <w:szCs w:val="20"/>
          <w:lang w:val="en-US"/>
        </w:rPr>
        <w:t>p</w:t>
      </w:r>
      <w:r w:rsidRPr="003E66DC" w:rsidDel="00593013">
        <w:rPr>
          <w:rFonts w:ascii="Times New Roman" w:hAnsi="Times New Roman" w:cs="Times New Roman"/>
          <w:w w:val="150"/>
          <w:sz w:val="20"/>
          <w:szCs w:val="20"/>
          <w:lang w:val="en-US"/>
        </w:rPr>
        <w:t xml:space="preserve"> </w:t>
      </w:r>
      <w:r w:rsidRPr="003E66DC" w:rsidDel="00593013">
        <w:rPr>
          <w:rFonts w:ascii="Times New Roman" w:hAnsi="Times New Roman" w:cs="Times New Roman"/>
          <w:w w:val="105"/>
          <w:sz w:val="20"/>
          <w:szCs w:val="20"/>
          <w:lang w:val="en-US"/>
        </w:rPr>
        <w:t>315:</w:t>
      </w:r>
      <w:r w:rsidRPr="003E66DC" w:rsidDel="00593013">
        <w:rPr>
          <w:rFonts w:ascii="Times New Roman" w:hAnsi="Times New Roman" w:cs="Times New Roman"/>
          <w:w w:val="150"/>
          <w:sz w:val="20"/>
          <w:szCs w:val="20"/>
          <w:lang w:val="en-US"/>
        </w:rPr>
        <w:t xml:space="preserve"> </w:t>
      </w:r>
      <w:r w:rsidRPr="003E66DC" w:rsidDel="00593013">
        <w:rPr>
          <w:rFonts w:ascii="Times New Roman" w:hAnsi="Times New Roman" w:cs="Times New Roman"/>
          <w:spacing w:val="-2"/>
          <w:w w:val="105"/>
          <w:sz w:val="20"/>
          <w:szCs w:val="20"/>
          <w:lang w:val="en-US"/>
        </w:rPr>
        <w:t>https://commission.europa.eu/document/download/ec1409c1-</w:t>
      </w:r>
      <w:r w:rsidRPr="003E66DC" w:rsidDel="00593013">
        <w:rPr>
          <w:rFonts w:ascii="Times New Roman" w:hAnsi="Times New Roman" w:cs="Times New Roman"/>
          <w:sz w:val="20"/>
          <w:szCs w:val="20"/>
          <w:lang w:val="en-US"/>
        </w:rPr>
        <w:t>d4b4-4882-8bdd-3519f86bbb92_en?filename=The%20future%20of%20European%20competitiveness_%20In-</w:t>
      </w:r>
      <w:r w:rsidRPr="003E66DC" w:rsidDel="00593013">
        <w:rPr>
          <w:rFonts w:ascii="Times New Roman" w:hAnsi="Times New Roman" w:cs="Times New Roman"/>
          <w:spacing w:val="-2"/>
          <w:sz w:val="20"/>
          <w:szCs w:val="20"/>
          <w:lang w:val="en-US"/>
        </w:rPr>
        <w:t>depth%20analysis%20and%20recommendations_0.pdf</w:t>
      </w:r>
      <w:r w:rsidRPr="003E66DC">
        <w:rPr>
          <w:rFonts w:ascii="Times New Roman" w:hAnsi="Times New Roman" w:cs="Times New Roman"/>
          <w:w w:val="105"/>
          <w:sz w:val="20"/>
          <w:szCs w:val="20"/>
          <w:lang w:val="en-US"/>
        </w:rPr>
        <w:t xml:space="preserve">Mario Draghi, </w:t>
      </w:r>
      <w:r w:rsidRPr="003E66DC">
        <w:rPr>
          <w:rFonts w:ascii="Times New Roman" w:hAnsi="Times New Roman" w:cs="Times New Roman"/>
          <w:i/>
          <w:w w:val="105"/>
          <w:sz w:val="20"/>
          <w:szCs w:val="20"/>
          <w:lang w:val="en-US"/>
        </w:rPr>
        <w:t>The Future of European Competitiveness</w:t>
      </w:r>
      <w:r w:rsidRPr="003E66DC">
        <w:rPr>
          <w:rFonts w:ascii="Times New Roman" w:hAnsi="Times New Roman" w:cs="Times New Roman"/>
          <w:w w:val="105"/>
          <w:sz w:val="20"/>
          <w:szCs w:val="20"/>
          <w:lang w:val="en-US"/>
        </w:rPr>
        <w:t>, p. 315, 2024.</w:t>
      </w:r>
    </w:p>
    <w:p w14:paraId="3F5B9592" w14:textId="77777777" w:rsidR="001D2912" w:rsidRPr="003E66DC" w:rsidRDefault="001D2912" w:rsidP="00872D79">
      <w:pPr>
        <w:spacing w:before="16"/>
        <w:ind w:right="120" w:firstLine="0"/>
        <w:rPr>
          <w:rFonts w:ascii="Times New Roman" w:hAnsi="Times New Roman" w:cs="Times New Roman"/>
          <w:sz w:val="20"/>
          <w:szCs w:val="20"/>
          <w:lang w:val="en-US"/>
        </w:rPr>
      </w:pPr>
    </w:p>
    <w:p w14:paraId="3785EB2A" w14:textId="77777777" w:rsidR="001D2912" w:rsidRPr="003E66DC" w:rsidRDefault="001D2912" w:rsidP="00650F7C">
      <w:pPr>
        <w:ind w:firstLine="0"/>
        <w:rPr>
          <w:rFonts w:ascii="Times New Roman" w:hAnsi="Times New Roman" w:cs="Times New Roman"/>
          <w:sz w:val="20"/>
          <w:szCs w:val="20"/>
          <w:lang w:val="en-US"/>
        </w:rPr>
      </w:pPr>
      <w:r w:rsidRPr="003E66DC">
        <w:rPr>
          <w:rFonts w:ascii="Times New Roman" w:hAnsi="Times New Roman" w:cs="Times New Roman"/>
          <w:sz w:val="20"/>
          <w:szCs w:val="20"/>
          <w:lang w:val="en-US"/>
        </w:rPr>
        <w:t>«</w:t>
      </w:r>
      <w:r w:rsidRPr="003E66DC">
        <w:rPr>
          <w:rFonts w:ascii="Times New Roman" w:hAnsi="Times New Roman" w:cs="Times New Roman"/>
          <w:spacing w:val="-2"/>
          <w:sz w:val="20"/>
          <w:szCs w:val="20"/>
          <w:lang w:val="en-US"/>
        </w:rPr>
        <w:t> </w:t>
      </w:r>
      <w:r w:rsidRPr="003E66DC">
        <w:rPr>
          <w:rFonts w:ascii="Times New Roman" w:hAnsi="Times New Roman" w:cs="Times New Roman"/>
          <w:sz w:val="20"/>
          <w:szCs w:val="20"/>
          <w:lang w:val="en-US"/>
        </w:rPr>
        <w:t>Estimates point to high GDPR compliance costs, up to EUR 500,000 for SMEs and up to EUR 10 million for large organisations »</w:t>
      </w:r>
    </w:p>
  </w:endnote>
  <w:endnote w:id="148">
    <w:p w14:paraId="279B7E08"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Aucun"/>
          <w:rFonts w:ascii="Times New Roman" w:hAnsi="Times New Roman" w:cs="Times New Roman"/>
        </w:rPr>
        <w:endnoteRef/>
      </w:r>
      <w:r w:rsidRPr="003E66DC">
        <w:rPr>
          <w:rFonts w:ascii="Times New Roman" w:hAnsi="Times New Roman" w:cs="Times New Roman"/>
          <w:lang w:val="en-US"/>
        </w:rPr>
        <w:t xml:space="preserve"> </w:t>
      </w:r>
      <w:r w:rsidRPr="003E66DC" w:rsidDel="00593013">
        <w:rPr>
          <w:rFonts w:ascii="Times New Roman" w:hAnsi="Times New Roman" w:cs="Times New Roman"/>
          <w:lang w:val="en-US"/>
        </w:rPr>
        <w:t>https://www.axios.com/2024/07/19/china-ai-race-government-censorship</w:t>
      </w:r>
      <w:r w:rsidRPr="003E66DC">
        <w:rPr>
          <w:rFonts w:ascii="Times New Roman" w:hAnsi="Times New Roman" w:cs="Times New Roman"/>
          <w:lang w:val="en-US"/>
        </w:rPr>
        <w:t xml:space="preserve">Scott Rosenberg, « Censorship slows China’s AI advance », Axios, 19 juillet 2024. </w:t>
      </w:r>
    </w:p>
  </w:endnote>
  <w:endnote w:id="149">
    <w:p w14:paraId="133EAF3B" w14:textId="77777777" w:rsidR="001D2912" w:rsidRPr="00872D79" w:rsidDel="005C50EE" w:rsidRDefault="001D2912"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i/>
          <w:sz w:val="20"/>
          <w:szCs w:val="20"/>
        </w:rPr>
      </w:pPr>
      <w:r w:rsidRPr="003175A3">
        <w:rPr>
          <w:rStyle w:val="EndnoteReference"/>
          <w:rFonts w:ascii="Times New Roman" w:hAnsi="Times New Roman" w:cs="Times New Roman"/>
          <w:sz w:val="20"/>
          <w:szCs w:val="20"/>
        </w:rPr>
        <w:endnoteRef/>
      </w:r>
      <w:r w:rsidRPr="003175A3">
        <w:rPr>
          <w:rFonts w:ascii="Times New Roman" w:hAnsi="Times New Roman" w:cs="Times New Roman"/>
          <w:sz w:val="20"/>
          <w:szCs w:val="20"/>
        </w:rPr>
        <w:t xml:space="preserve"> En trois caractères : </w:t>
      </w:r>
      <w:r w:rsidRPr="003175A3">
        <w:rPr>
          <w:rFonts w:ascii="MS Mincho" w:eastAsia="MS Mincho" w:hAnsi="MS Mincho" w:cs="MS Mincho" w:hint="eastAsia"/>
          <w:sz w:val="20"/>
          <w:szCs w:val="20"/>
        </w:rPr>
        <w:t>小快灵</w:t>
      </w:r>
      <w:r>
        <w:rPr>
          <w:rFonts w:ascii="MS Mincho" w:eastAsia="MS Mincho" w:hAnsi="MS Mincho" w:cs="MS Mincho"/>
          <w:sz w:val="20"/>
          <w:szCs w:val="20"/>
        </w:rPr>
        <w:t xml:space="preserve"> (</w:t>
      </w:r>
      <w:r w:rsidRPr="00593013">
        <w:rPr>
          <w:rFonts w:ascii="MS Mincho" w:eastAsia="MS Mincho" w:hAnsi="MS Mincho" w:cs="MS Mincho"/>
          <w:sz w:val="20"/>
          <w:szCs w:val="20"/>
        </w:rPr>
        <w:t>xiǎo kuài líng</w:t>
      </w:r>
      <w:r>
        <w:rPr>
          <w:rFonts w:ascii="MS Mincho" w:eastAsia="MS Mincho" w:hAnsi="MS Mincho" w:cs="MS Mincho"/>
          <w:sz w:val="20"/>
          <w:szCs w:val="20"/>
        </w:rPr>
        <w:t>).</w:t>
      </w:r>
    </w:p>
    <w:p w14:paraId="66D5385B" w14:textId="77777777" w:rsidR="001D2912" w:rsidRPr="003E66DC" w:rsidRDefault="001D2912" w:rsidP="00872D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lang w:val="en-US"/>
        </w:rPr>
      </w:pPr>
      <w:r w:rsidRPr="003E66DC" w:rsidDel="005C50EE">
        <w:rPr>
          <w:i/>
          <w:lang w:val="en-US"/>
        </w:rPr>
        <w:t>Source :</w:t>
      </w:r>
      <w:r w:rsidRPr="003E66DC">
        <w:rPr>
          <w:i/>
          <w:lang w:val="en-US"/>
        </w:rPr>
        <w:t>C</w:t>
      </w:r>
      <w:r w:rsidRPr="003E66DC">
        <w:rPr>
          <w:rFonts w:ascii="Times New Roman" w:hAnsi="Times New Roman" w:cs="Times New Roman"/>
          <w:i/>
          <w:sz w:val="20"/>
          <w:szCs w:val="20"/>
          <w:lang w:val="en-US"/>
        </w:rPr>
        <w:t>f</w:t>
      </w:r>
      <w:r w:rsidRPr="003E66DC">
        <w:rPr>
          <w:rFonts w:ascii="Times New Roman" w:hAnsi="Times New Roman" w:cs="Times New Roman"/>
          <w:sz w:val="20"/>
          <w:szCs w:val="20"/>
          <w:lang w:val="en-US"/>
        </w:rPr>
        <w:t xml:space="preserve">. </w:t>
      </w:r>
      <w:r w:rsidRPr="003E66DC" w:rsidDel="00593013">
        <w:rPr>
          <w:rFonts w:ascii="Times New Roman" w:hAnsi="Times New Roman" w:cs="Times New Roman"/>
          <w:sz w:val="20"/>
          <w:szCs w:val="20"/>
          <w:lang w:val="en-US"/>
        </w:rPr>
        <w:t>https://chinamediaproject.org/2024/09/19/how-china-thinks-about-ai-safety/</w:t>
      </w:r>
      <w:r w:rsidRPr="003E66DC">
        <w:rPr>
          <w:rFonts w:ascii="Times New Roman" w:hAnsi="Times New Roman" w:cs="Times New Roman"/>
          <w:sz w:val="20"/>
          <w:szCs w:val="20"/>
          <w:lang w:val="en-US"/>
        </w:rPr>
        <w:t>Alex Colville, « How China thinks about AI safety », China Media Project, 19 septembre 2024.</w:t>
      </w:r>
      <w:r w:rsidRPr="003E66DC">
        <w:rPr>
          <w:spacing w:val="-2"/>
          <w:lang w:val="en-US"/>
        </w:rPr>
        <w:t xml:space="preserve"> </w:t>
      </w:r>
    </w:p>
  </w:endnote>
  <w:endnote w:id="150">
    <w:p w14:paraId="1CDFF7AB" w14:textId="77777777" w:rsidR="001D2912" w:rsidRPr="003E66DC" w:rsidRDefault="001D2912" w:rsidP="00872D79">
      <w:pPr>
        <w:pStyle w:val="EndnoteText"/>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Lusine Petrosyan, Kalia Ataliotou, « A Tale of Two Policies: The EU AI Act and the U.S. AI executive order in focus », Triligent, 26 mars 2024.</w:t>
      </w:r>
      <w:r w:rsidRPr="003E66DC" w:rsidDel="005C50EE">
        <w:rPr>
          <w:rFonts w:ascii="Times New Roman" w:hAnsi="Times New Roman" w:cs="Times New Roman"/>
          <w:lang w:val="en-US"/>
        </w:rPr>
        <w:t>https://trilligent.com/a-tale-of-two-policies-the-eu-ai-act-and-the-us-ai-executive-order-in-</w:t>
      </w:r>
      <w:r w:rsidRPr="003E66DC" w:rsidDel="005C50EE">
        <w:rPr>
          <w:rFonts w:ascii="Times New Roman" w:hAnsi="Times New Roman" w:cs="Times New Roman"/>
          <w:spacing w:val="-2"/>
          <w:lang w:val="en-US"/>
        </w:rPr>
        <w:t>focus/</w:t>
      </w:r>
    </w:p>
  </w:endnote>
  <w:endnote w:id="151">
    <w:p w14:paraId="572D1138" w14:textId="77777777" w:rsidR="001D2912" w:rsidRPr="003E66DC" w:rsidRDefault="001D2912" w:rsidP="00650F7C">
      <w:pPr>
        <w:spacing w:before="44"/>
        <w:ind w:firstLine="0"/>
        <w:rPr>
          <w:rFonts w:ascii="Times New Roman" w:hAnsi="Times New Roman" w:cs="Times New Roman"/>
          <w:sz w:val="20"/>
          <w:szCs w:val="20"/>
          <w:lang w:val="en-US"/>
        </w:rPr>
      </w:pPr>
      <w:r w:rsidRPr="003175A3">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w:t>
      </w:r>
      <w:r w:rsidRPr="003E66DC" w:rsidDel="005C50EE">
        <w:rPr>
          <w:rFonts w:ascii="Times New Roman" w:hAnsi="Times New Roman" w:cs="Times New Roman"/>
          <w:sz w:val="20"/>
          <w:szCs w:val="20"/>
          <w:lang w:val="en-US"/>
        </w:rPr>
        <w:t>https://public-inspection.federalregister.gov/2025-</w:t>
      </w:r>
      <w:r w:rsidRPr="003E66DC" w:rsidDel="005C50EE">
        <w:rPr>
          <w:rFonts w:ascii="Times New Roman" w:hAnsi="Times New Roman" w:cs="Times New Roman"/>
          <w:spacing w:val="-2"/>
          <w:sz w:val="20"/>
          <w:szCs w:val="20"/>
          <w:lang w:val="en-US"/>
        </w:rPr>
        <w:t>00636.pdf</w:t>
      </w:r>
      <w:r w:rsidRPr="003E66DC">
        <w:rPr>
          <w:rFonts w:ascii="Times New Roman" w:hAnsi="Times New Roman" w:cs="Times New Roman"/>
          <w:sz w:val="20"/>
          <w:szCs w:val="20"/>
          <w:lang w:val="en-US"/>
        </w:rPr>
        <w:t xml:space="preserve">Department of Commerce of the United States, Bureau of Industry and Security, </w:t>
      </w:r>
      <w:r w:rsidRPr="003E66DC">
        <w:rPr>
          <w:rFonts w:ascii="Times New Roman" w:hAnsi="Times New Roman" w:cs="Times New Roman"/>
          <w:i/>
          <w:sz w:val="20"/>
          <w:szCs w:val="20"/>
          <w:lang w:val="en-US"/>
        </w:rPr>
        <w:t>Framework for Artificial Intelligence Diffusion</w:t>
      </w:r>
      <w:r w:rsidRPr="003E66DC">
        <w:rPr>
          <w:rFonts w:ascii="Times New Roman" w:hAnsi="Times New Roman" w:cs="Times New Roman"/>
          <w:sz w:val="20"/>
          <w:szCs w:val="20"/>
          <w:lang w:val="en-US"/>
        </w:rPr>
        <w:t>, Federal Register, janvier 2025.</w:t>
      </w:r>
    </w:p>
  </w:endnote>
  <w:endnote w:id="152">
    <w:p w14:paraId="76FA70B9"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E66DC">
        <w:rPr>
          <w:rFonts w:ascii="Times New Roman" w:hAnsi="Times New Roman" w:cs="Times New Roman"/>
          <w:lang w:val="en-US"/>
        </w:rPr>
        <w:t xml:space="preserve"> Leonardo De Cosmo, « Google engineer claims AI chatbot is sentient : why that matters », </w:t>
      </w:r>
      <w:r w:rsidRPr="003E66DC" w:rsidDel="00B65A03">
        <w:rPr>
          <w:rFonts w:ascii="Times New Roman" w:hAnsi="Times New Roman" w:cs="Times New Roman"/>
          <w:i/>
          <w:lang w:val="en-US"/>
        </w:rPr>
        <w:t>https://www.scientificamerican.com/article/google-engineer-claims-ai-chatbot-is-sentient-why-that-matters/</w:t>
      </w:r>
      <w:r w:rsidRPr="003E66DC">
        <w:rPr>
          <w:rFonts w:ascii="Times New Roman" w:hAnsi="Times New Roman" w:cs="Times New Roman"/>
          <w:i/>
          <w:lang w:val="en-US"/>
        </w:rPr>
        <w:t>Scientific American,</w:t>
      </w:r>
      <w:r w:rsidRPr="003E66DC">
        <w:rPr>
          <w:rFonts w:ascii="Times New Roman" w:hAnsi="Times New Roman" w:cs="Times New Roman"/>
          <w:lang w:val="en-US"/>
        </w:rPr>
        <w:t xml:space="preserve"> 12 juillet 2022.</w:t>
      </w:r>
    </w:p>
  </w:endnote>
  <w:endnote w:id="153">
    <w:p w14:paraId="00C3722E" w14:textId="77777777" w:rsidR="001D2912" w:rsidRPr="003175A3" w:rsidDel="009A4D6D" w:rsidRDefault="001D2912" w:rsidP="00650F7C">
      <w:pPr>
        <w:spacing w:before="44"/>
        <w:ind w:firstLine="0"/>
        <w:rPr>
          <w:rFonts w:ascii="Times New Roman" w:hAnsi="Times New Roman" w:cs="Times New Roman"/>
          <w:sz w:val="20"/>
          <w:szCs w:val="20"/>
        </w:rPr>
      </w:pPr>
      <w:r w:rsidRPr="003175A3">
        <w:rPr>
          <w:rStyle w:val="EndnoteReference"/>
          <w:rFonts w:ascii="Times New Roman" w:hAnsi="Times New Roman" w:cs="Times New Roman"/>
          <w:sz w:val="20"/>
          <w:szCs w:val="20"/>
        </w:rPr>
        <w:endnoteRef/>
      </w:r>
      <w:r w:rsidRPr="003175A3">
        <w:rPr>
          <w:rFonts w:ascii="Times New Roman" w:hAnsi="Times New Roman" w:cs="Times New Roman"/>
          <w:sz w:val="20"/>
          <w:szCs w:val="20"/>
        </w:rPr>
        <w:t xml:space="preserve"> Statistiques sur</w:t>
      </w:r>
      <w:r w:rsidRPr="003175A3">
        <w:rPr>
          <w:rFonts w:ascii="Times New Roman" w:hAnsi="Times New Roman" w:cs="Times New Roman"/>
          <w:spacing w:val="4"/>
          <w:sz w:val="20"/>
          <w:szCs w:val="20"/>
        </w:rPr>
        <w:t xml:space="preserve"> </w:t>
      </w:r>
      <w:r w:rsidRPr="003175A3">
        <w:rPr>
          <w:rFonts w:ascii="Times New Roman" w:hAnsi="Times New Roman" w:cs="Times New Roman"/>
          <w:sz w:val="20"/>
          <w:szCs w:val="20"/>
        </w:rPr>
        <w:t>le temps de</w:t>
      </w:r>
      <w:r w:rsidRPr="003175A3">
        <w:rPr>
          <w:rFonts w:ascii="Times New Roman" w:hAnsi="Times New Roman" w:cs="Times New Roman"/>
          <w:spacing w:val="4"/>
          <w:sz w:val="20"/>
          <w:szCs w:val="20"/>
        </w:rPr>
        <w:t xml:space="preserve"> </w:t>
      </w:r>
      <w:r w:rsidRPr="003175A3">
        <w:rPr>
          <w:rFonts w:ascii="Times New Roman" w:hAnsi="Times New Roman" w:cs="Times New Roman"/>
          <w:spacing w:val="-2"/>
          <w:sz w:val="20"/>
          <w:szCs w:val="20"/>
        </w:rPr>
        <w:t xml:space="preserve">trajet </w:t>
      </w:r>
      <w:r w:rsidRPr="003175A3">
        <w:rPr>
          <w:rFonts w:ascii="Times New Roman" w:hAnsi="Times New Roman" w:cs="Times New Roman"/>
          <w:sz w:val="20"/>
          <w:szCs w:val="20"/>
        </w:rPr>
        <w:t xml:space="preserve">: </w:t>
      </w:r>
      <w:r>
        <w:rPr>
          <w:rFonts w:ascii="Times New Roman" w:hAnsi="Times New Roman" w:cs="Times New Roman"/>
          <w:sz w:val="20"/>
          <w:szCs w:val="20"/>
        </w:rPr>
        <w:t xml:space="preserve">Sarah Dumeau, </w:t>
      </w:r>
    </w:p>
    <w:p w14:paraId="650003AF" w14:textId="77777777" w:rsidR="001D2912" w:rsidRPr="003175A3" w:rsidRDefault="001D2912" w:rsidP="00872D79">
      <w:pPr>
        <w:spacing w:before="44"/>
        <w:ind w:firstLine="0"/>
        <w:rPr>
          <w:rFonts w:ascii="Times New Roman" w:hAnsi="Times New Roman" w:cs="Times New Roman"/>
          <w:sz w:val="20"/>
          <w:szCs w:val="20"/>
        </w:rPr>
      </w:pPr>
      <w:r w:rsidRPr="003175A3" w:rsidDel="009A4D6D">
        <w:rPr>
          <w:rFonts w:ascii="Times New Roman" w:hAnsi="Times New Roman" w:cs="Times New Roman"/>
          <w:sz w:val="20"/>
          <w:szCs w:val="20"/>
        </w:rPr>
        <w:t>https://www.lesechos.fr/economie-france/social/trajet-domicile-travail-la-voiture-encore-</w:t>
      </w:r>
      <w:r w:rsidRPr="003175A3" w:rsidDel="009A4D6D">
        <w:rPr>
          <w:rFonts w:ascii="Times New Roman" w:hAnsi="Times New Roman" w:cs="Times New Roman"/>
          <w:spacing w:val="-2"/>
          <w:sz w:val="20"/>
          <w:szCs w:val="20"/>
        </w:rPr>
        <w:t>massivement-utilisee-par-les-francais-2031288</w:t>
      </w:r>
      <w:r>
        <w:rPr>
          <w:rFonts w:ascii="Times New Roman" w:hAnsi="Times New Roman" w:cs="Times New Roman"/>
          <w:sz w:val="20"/>
          <w:szCs w:val="20"/>
        </w:rPr>
        <w:t>« </w:t>
      </w:r>
      <w:r w:rsidRPr="009A4D6D">
        <w:rPr>
          <w:rFonts w:ascii="Times New Roman" w:hAnsi="Times New Roman" w:cs="Times New Roman"/>
          <w:sz w:val="20"/>
          <w:szCs w:val="20"/>
        </w:rPr>
        <w:t>Trajet domicile travail : la voiture encore massivement utilisée par les Français</w:t>
      </w:r>
      <w:r>
        <w:rPr>
          <w:rFonts w:ascii="Times New Roman" w:hAnsi="Times New Roman" w:cs="Times New Roman"/>
          <w:sz w:val="20"/>
          <w:szCs w:val="20"/>
        </w:rPr>
        <w:t xml:space="preserve"> », </w:t>
      </w:r>
      <w:r w:rsidRPr="00872D79">
        <w:rPr>
          <w:rFonts w:ascii="Times New Roman" w:hAnsi="Times New Roman" w:cs="Times New Roman"/>
          <w:i/>
          <w:sz w:val="20"/>
          <w:szCs w:val="20"/>
        </w:rPr>
        <w:t>Les Échos</w:t>
      </w:r>
      <w:r>
        <w:rPr>
          <w:rFonts w:ascii="Times New Roman" w:hAnsi="Times New Roman" w:cs="Times New Roman"/>
          <w:sz w:val="20"/>
          <w:szCs w:val="20"/>
        </w:rPr>
        <w:t>, 24 novembre 2023.</w:t>
      </w:r>
    </w:p>
    <w:p w14:paraId="4C9A3A86" w14:textId="77777777" w:rsidR="001D2912" w:rsidRPr="003175A3" w:rsidDel="004A6673" w:rsidRDefault="001D2912"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eastAsia="Times New Roman" w:hAnsi="Times New Roman" w:cs="Times New Roman"/>
          <w:sz w:val="20"/>
          <w:szCs w:val="20"/>
          <w:lang w:eastAsia="fr-FR"/>
        </w:rPr>
      </w:pPr>
      <w:r w:rsidRPr="003175A3">
        <w:rPr>
          <w:rFonts w:ascii="Times New Roman" w:hAnsi="Times New Roman" w:cs="Times New Roman"/>
          <w:sz w:val="20"/>
          <w:szCs w:val="20"/>
        </w:rPr>
        <w:t>Conversion en empreinte carbone :</w:t>
      </w:r>
      <w:r>
        <w:rPr>
          <w:rFonts w:ascii="Times New Roman" w:hAnsi="Times New Roman" w:cs="Times New Roman"/>
          <w:sz w:val="20"/>
          <w:szCs w:val="20"/>
        </w:rPr>
        <w:t xml:space="preserve"> Ademe, « Calculer les émissions de carbone de vos trajets », AgirPourlaTransition.Ademe, mars 2025.</w:t>
      </w:r>
    </w:p>
    <w:p w14:paraId="53C405D6" w14:textId="77777777" w:rsidR="001D2912" w:rsidRPr="003175A3" w:rsidRDefault="001D2912" w:rsidP="00872D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rPr>
      </w:pPr>
      <w:r w:rsidRPr="003175A3" w:rsidDel="009A4D6D">
        <w:rPr>
          <w:rFonts w:ascii="Times New Roman" w:hAnsi="Times New Roman" w:cs="Times New Roman"/>
          <w:spacing w:val="-2"/>
          <w:sz w:val="20"/>
          <w:szCs w:val="20"/>
        </w:rPr>
        <w:t>https://agirpourlatransition.ademe.fr/particuliers/bureau/calculer-emissions-carbone-trajets</w:t>
      </w:r>
    </w:p>
  </w:endnote>
  <w:endnote w:id="154">
    <w:p w14:paraId="2220D6CF" w14:textId="0FC4D90C" w:rsidR="001D2912" w:rsidRPr="003175A3" w:rsidRDefault="001D2912"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rPr>
      </w:pPr>
      <w:r w:rsidRPr="003175A3">
        <w:rPr>
          <w:rFonts w:ascii="Times New Roman" w:hAnsi="Times New Roman" w:cs="Times New Roman"/>
          <w:sz w:val="20"/>
          <w:szCs w:val="20"/>
          <w:vertAlign w:val="superscript"/>
        </w:rPr>
        <w:endnoteRef/>
      </w:r>
      <w:r w:rsidRPr="003175A3">
        <w:rPr>
          <w:rFonts w:ascii="Times New Roman" w:hAnsi="Times New Roman" w:cs="Times New Roman"/>
          <w:sz w:val="20"/>
          <w:szCs w:val="20"/>
        </w:rPr>
        <w:t xml:space="preserve"> Tous les chiffres cités viennent de </w:t>
      </w:r>
      <w:r w:rsidRPr="003175A3" w:rsidDel="009A4D6D">
        <w:rPr>
          <w:rFonts w:ascii="Times New Roman" w:hAnsi="Times New Roman" w:cs="Times New Roman"/>
          <w:sz w:val="20"/>
          <w:szCs w:val="20"/>
        </w:rPr>
        <w:t>l’ADEME</w:t>
      </w:r>
      <w:del w:id="3254" w:author="Microsoft Office User" w:date="2025-07-27T21:45:00Z">
        <w:r w:rsidRPr="003175A3" w:rsidDel="00233A8C">
          <w:rPr>
            <w:rFonts w:ascii="Times New Roman" w:hAnsi="Times New Roman" w:cs="Times New Roman"/>
            <w:sz w:val="20"/>
            <w:szCs w:val="20"/>
          </w:rPr>
          <w:delText>l’A</w:delText>
        </w:r>
        <w:r w:rsidDel="00233A8C">
          <w:rPr>
            <w:rFonts w:ascii="Times New Roman" w:hAnsi="Times New Roman" w:cs="Times New Roman"/>
            <w:sz w:val="20"/>
            <w:szCs w:val="20"/>
          </w:rPr>
          <w:delText>deme</w:delText>
        </w:r>
      </w:del>
      <w:r w:rsidRPr="003175A3">
        <w:rPr>
          <w:rFonts w:ascii="Times New Roman" w:hAnsi="Times New Roman" w:cs="Times New Roman"/>
          <w:sz w:val="20"/>
          <w:szCs w:val="20"/>
        </w:rPr>
        <w:t>.</w:t>
      </w:r>
    </w:p>
  </w:endnote>
  <w:endnote w:id="155">
    <w:p w14:paraId="60DD8489" w14:textId="77777777" w:rsidR="001D2912" w:rsidRPr="003175A3" w:rsidRDefault="001D2912" w:rsidP="00650F7C">
      <w:pPr>
        <w:pStyle w:val="EndnoteText"/>
        <w:spacing w:line="276" w:lineRule="auto"/>
        <w:jc w:val="both"/>
        <w:rPr>
          <w:rFonts w:ascii="Times New Roman" w:hAnsi="Times New Roman" w:cs="Times New Roman"/>
        </w:rPr>
      </w:pPr>
      <w:r w:rsidRPr="003175A3">
        <w:rPr>
          <w:rStyle w:val="EndnoteReference"/>
          <w:rFonts w:ascii="Times New Roman" w:hAnsi="Times New Roman" w:cs="Times New Roman"/>
        </w:rPr>
        <w:endnoteRef/>
      </w:r>
      <w:r w:rsidRPr="003175A3">
        <w:rPr>
          <w:rFonts w:ascii="Times New Roman" w:hAnsi="Times New Roman" w:cs="Times New Roman"/>
        </w:rPr>
        <w:t xml:space="preserve"> </w:t>
      </w:r>
      <w:r w:rsidRPr="003175A3">
        <w:rPr>
          <w:rFonts w:ascii="Times New Roman" w:hAnsi="Times New Roman" w:cs="Times New Roman"/>
          <w:w w:val="105"/>
        </w:rPr>
        <w:t>Pour</w:t>
      </w:r>
      <w:r w:rsidRPr="003175A3">
        <w:rPr>
          <w:rFonts w:ascii="Times New Roman" w:hAnsi="Times New Roman" w:cs="Times New Roman"/>
          <w:spacing w:val="15"/>
          <w:w w:val="105"/>
        </w:rPr>
        <w:t xml:space="preserve"> </w:t>
      </w:r>
      <w:r w:rsidRPr="003175A3">
        <w:rPr>
          <w:rFonts w:ascii="Times New Roman" w:hAnsi="Times New Roman" w:cs="Times New Roman"/>
          <w:w w:val="105"/>
        </w:rPr>
        <w:t>une</w:t>
      </w:r>
      <w:r w:rsidRPr="003175A3">
        <w:rPr>
          <w:rFonts w:ascii="Times New Roman" w:hAnsi="Times New Roman" w:cs="Times New Roman"/>
          <w:spacing w:val="15"/>
          <w:w w:val="105"/>
        </w:rPr>
        <w:t xml:space="preserve"> </w:t>
      </w:r>
      <w:r w:rsidRPr="003175A3">
        <w:rPr>
          <w:rFonts w:ascii="Times New Roman" w:hAnsi="Times New Roman" w:cs="Times New Roman"/>
        </w:rPr>
        <w:t>trèss</w:t>
      </w:r>
      <w:r w:rsidRPr="003175A3">
        <w:rPr>
          <w:rFonts w:ascii="Times New Roman" w:hAnsi="Times New Roman" w:cs="Times New Roman"/>
          <w:spacing w:val="15"/>
          <w:w w:val="105"/>
        </w:rPr>
        <w:t xml:space="preserve"> </w:t>
      </w:r>
      <w:r w:rsidRPr="003175A3">
        <w:rPr>
          <w:rFonts w:ascii="Times New Roman" w:hAnsi="Times New Roman" w:cs="Times New Roman"/>
          <w:w w:val="105"/>
        </w:rPr>
        <w:t>bonne</w:t>
      </w:r>
      <w:r w:rsidRPr="003175A3">
        <w:rPr>
          <w:rFonts w:ascii="Times New Roman" w:hAnsi="Times New Roman" w:cs="Times New Roman"/>
          <w:spacing w:val="15"/>
          <w:w w:val="105"/>
        </w:rPr>
        <w:t xml:space="preserve"> </w:t>
      </w:r>
      <w:r w:rsidRPr="003175A3">
        <w:rPr>
          <w:rFonts w:ascii="Times New Roman" w:hAnsi="Times New Roman" w:cs="Times New Roman"/>
          <w:w w:val="105"/>
        </w:rPr>
        <w:t>introduction,</w:t>
      </w:r>
      <w:r w:rsidRPr="003175A3">
        <w:rPr>
          <w:rFonts w:ascii="Times New Roman" w:hAnsi="Times New Roman" w:cs="Times New Roman"/>
          <w:spacing w:val="15"/>
          <w:w w:val="105"/>
        </w:rPr>
        <w:t xml:space="preserve"> </w:t>
      </w:r>
      <w:r w:rsidRPr="003175A3">
        <w:rPr>
          <w:rFonts w:ascii="Times New Roman" w:hAnsi="Times New Roman" w:cs="Times New Roman"/>
          <w:w w:val="105"/>
        </w:rPr>
        <w:t>lire</w:t>
      </w:r>
      <w:r w:rsidRPr="003175A3">
        <w:rPr>
          <w:rFonts w:ascii="Times New Roman" w:hAnsi="Times New Roman" w:cs="Times New Roman"/>
          <w:spacing w:val="15"/>
          <w:w w:val="105"/>
        </w:rPr>
        <w:t xml:space="preserve"> </w:t>
      </w:r>
      <w:r w:rsidRPr="003175A3">
        <w:rPr>
          <w:rFonts w:ascii="Times New Roman" w:hAnsi="Times New Roman" w:cs="Times New Roman"/>
          <w:w w:val="105"/>
        </w:rPr>
        <w:t>cet</w:t>
      </w:r>
      <w:r w:rsidRPr="003175A3">
        <w:rPr>
          <w:rFonts w:ascii="Times New Roman" w:hAnsi="Times New Roman" w:cs="Times New Roman"/>
          <w:spacing w:val="15"/>
          <w:w w:val="105"/>
        </w:rPr>
        <w:t xml:space="preserve"> </w:t>
      </w:r>
      <w:r w:rsidRPr="003175A3">
        <w:rPr>
          <w:rFonts w:ascii="Times New Roman" w:hAnsi="Times New Roman" w:cs="Times New Roman"/>
          <w:w w:val="105"/>
        </w:rPr>
        <w:t>article:</w:t>
      </w:r>
      <w:r w:rsidRPr="003175A3">
        <w:rPr>
          <w:rFonts w:ascii="Times New Roman" w:hAnsi="Times New Roman" w:cs="Times New Roman"/>
          <w:spacing w:val="15"/>
          <w:w w:val="105"/>
        </w:rPr>
        <w:t xml:space="preserve"> </w:t>
      </w:r>
      <w:r w:rsidRPr="003175A3" w:rsidDel="009A4D6D">
        <w:rPr>
          <w:rFonts w:ascii="Times New Roman" w:hAnsi="Times New Roman" w:cs="Times New Roman"/>
          <w:w w:val="105"/>
        </w:rPr>
        <w:t>https://theothereconomy.com/fr/fiches/</w:t>
      </w:r>
      <w:r w:rsidRPr="003175A3" w:rsidDel="009A4D6D">
        <w:rPr>
          <w:rFonts w:ascii="Times New Roman" w:hAnsi="Times New Roman" w:cs="Times New Roman"/>
          <w:spacing w:val="-2"/>
          <w:w w:val="105"/>
        </w:rPr>
        <w:t>comprendre-leffet-rebond/</w:t>
      </w:r>
      <w:r>
        <w:rPr>
          <w:rFonts w:ascii="Times New Roman" w:hAnsi="Times New Roman" w:cs="Times New Roman"/>
          <w:w w:val="105"/>
        </w:rPr>
        <w:t>Marion Cohen, £Alain Grandjean, « Comprendre l’effet rebond », The Other Economy, 4 août 2022.</w:t>
      </w:r>
    </w:p>
  </w:endnote>
  <w:endnote w:id="156">
    <w:p w14:paraId="2D326498" w14:textId="77777777" w:rsidR="001D2912" w:rsidRPr="003175A3" w:rsidRDefault="001D2912"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rPr>
      </w:pPr>
      <w:r w:rsidRPr="003175A3">
        <w:rPr>
          <w:rFonts w:ascii="Times New Roman" w:hAnsi="Times New Roman" w:cs="Times New Roman"/>
          <w:sz w:val="20"/>
          <w:szCs w:val="20"/>
          <w:vertAlign w:val="superscript"/>
        </w:rPr>
        <w:endnoteRef/>
      </w:r>
      <w:r w:rsidRPr="003175A3">
        <w:rPr>
          <w:rFonts w:ascii="Times New Roman" w:hAnsi="Times New Roman" w:cs="Times New Roman"/>
          <w:sz w:val="20"/>
          <w:szCs w:val="20"/>
        </w:rPr>
        <w:t xml:space="preserve"> Louis Daumas, « L’effet-rebond condamne-t-il la transition à l’échec ? », </w:t>
      </w:r>
      <w:r w:rsidRPr="00872D79">
        <w:rPr>
          <w:rFonts w:ascii="Times New Roman" w:hAnsi="Times New Roman" w:cs="Times New Roman"/>
          <w:i/>
          <w:sz w:val="20"/>
          <w:szCs w:val="20"/>
        </w:rPr>
        <w:t>Regards croisés sur l’économie</w:t>
      </w:r>
      <w:r w:rsidRPr="003175A3">
        <w:rPr>
          <w:rFonts w:ascii="Times New Roman" w:hAnsi="Times New Roman" w:cs="Times New Roman"/>
          <w:sz w:val="20"/>
          <w:szCs w:val="20"/>
        </w:rPr>
        <w:t>, 2020, vol. 0(1), pp. 189-197</w:t>
      </w:r>
    </w:p>
  </w:endnote>
  <w:endnote w:id="157">
    <w:p w14:paraId="0149F97C" w14:textId="77777777" w:rsidR="001D2912" w:rsidRPr="003175A3" w:rsidRDefault="001D2912" w:rsidP="00650F7C">
      <w:pPr>
        <w:spacing w:before="44"/>
        <w:ind w:firstLine="0"/>
        <w:rPr>
          <w:rFonts w:ascii="Times New Roman" w:hAnsi="Times New Roman" w:cs="Times New Roman"/>
          <w:sz w:val="20"/>
          <w:szCs w:val="20"/>
        </w:rPr>
      </w:pPr>
      <w:r w:rsidRPr="003175A3">
        <w:rPr>
          <w:rStyle w:val="EndnoteReference"/>
          <w:rFonts w:ascii="Times New Roman" w:hAnsi="Times New Roman" w:cs="Times New Roman"/>
          <w:sz w:val="20"/>
          <w:szCs w:val="20"/>
        </w:rPr>
        <w:endnoteRef/>
      </w:r>
      <w:r w:rsidRPr="003175A3">
        <w:rPr>
          <w:rFonts w:ascii="Times New Roman" w:hAnsi="Times New Roman" w:cs="Times New Roman"/>
          <w:sz w:val="20"/>
          <w:szCs w:val="20"/>
        </w:rPr>
        <w:t xml:space="preserve"> </w:t>
      </w:r>
      <w:r w:rsidRPr="003175A3" w:rsidDel="005E4000">
        <w:rPr>
          <w:rFonts w:ascii="Times New Roman" w:hAnsi="Times New Roman" w:cs="Times New Roman"/>
          <w:sz w:val="20"/>
          <w:szCs w:val="20"/>
        </w:rPr>
        <w:t>EPRI (2024), “</w:t>
      </w:r>
      <w:r>
        <w:rPr>
          <w:rFonts w:ascii="Times New Roman" w:hAnsi="Times New Roman" w:cs="Times New Roman"/>
          <w:sz w:val="20"/>
          <w:szCs w:val="20"/>
        </w:rPr>
        <w:t>EPRI, « </w:t>
      </w:r>
      <w:r w:rsidRPr="003175A3">
        <w:rPr>
          <w:rFonts w:ascii="Times New Roman" w:hAnsi="Times New Roman" w:cs="Times New Roman"/>
          <w:sz w:val="20"/>
          <w:szCs w:val="20"/>
        </w:rPr>
        <w:t xml:space="preserve">Powering </w:t>
      </w:r>
      <w:r w:rsidRPr="003175A3" w:rsidDel="005E4000">
        <w:rPr>
          <w:rFonts w:ascii="Times New Roman" w:hAnsi="Times New Roman" w:cs="Times New Roman"/>
          <w:sz w:val="20"/>
          <w:szCs w:val="20"/>
        </w:rPr>
        <w:t>Intelligence</w:t>
      </w:r>
      <w:r>
        <w:rPr>
          <w:rFonts w:ascii="Times New Roman" w:hAnsi="Times New Roman" w:cs="Times New Roman"/>
          <w:sz w:val="20"/>
          <w:szCs w:val="20"/>
        </w:rPr>
        <w:t>i</w:t>
      </w:r>
      <w:r w:rsidRPr="003175A3">
        <w:rPr>
          <w:rFonts w:ascii="Times New Roman" w:hAnsi="Times New Roman" w:cs="Times New Roman"/>
          <w:sz w:val="20"/>
          <w:szCs w:val="20"/>
        </w:rPr>
        <w:t xml:space="preserve">ntelligence: Analyzing artificial intelligence and data center energy </w:t>
      </w:r>
      <w:r w:rsidRPr="003175A3">
        <w:rPr>
          <w:rFonts w:ascii="Times New Roman" w:hAnsi="Times New Roman" w:cs="Times New Roman"/>
          <w:spacing w:val="-2"/>
          <w:sz w:val="20"/>
          <w:szCs w:val="20"/>
        </w:rPr>
        <w:t>consumption</w:t>
      </w:r>
      <w:r w:rsidRPr="003175A3" w:rsidDel="005E4000">
        <w:rPr>
          <w:rFonts w:ascii="Times New Roman" w:hAnsi="Times New Roman" w:cs="Times New Roman"/>
          <w:spacing w:val="-2"/>
          <w:sz w:val="20"/>
          <w:szCs w:val="20"/>
        </w:rPr>
        <w:t>”</w:t>
      </w:r>
      <w:r>
        <w:rPr>
          <w:rFonts w:ascii="Times New Roman" w:hAnsi="Times New Roman" w:cs="Times New Roman"/>
          <w:spacing w:val="-2"/>
          <w:sz w:val="20"/>
          <w:szCs w:val="20"/>
        </w:rPr>
        <w:t> », EPRI, 28 mai 2024.</w:t>
      </w:r>
    </w:p>
  </w:endnote>
  <w:endnote w:id="158">
    <w:p w14:paraId="0DF4AA7F" w14:textId="77777777" w:rsidR="001D2912" w:rsidRPr="003E66DC" w:rsidRDefault="001D2912" w:rsidP="00650F7C">
      <w:pPr>
        <w:pStyle w:val="EndnoteText"/>
        <w:spacing w:line="276" w:lineRule="auto"/>
        <w:jc w:val="both"/>
        <w:rPr>
          <w:rFonts w:ascii="Times New Roman" w:hAnsi="Times New Roman" w:cs="Times New Roman"/>
          <w:lang w:val="en-US"/>
        </w:rPr>
      </w:pPr>
      <w:r w:rsidRPr="003175A3">
        <w:rPr>
          <w:rStyle w:val="EndnoteReference"/>
          <w:rFonts w:ascii="Times New Roman" w:hAnsi="Times New Roman" w:cs="Times New Roman"/>
        </w:rPr>
        <w:endnoteRef/>
      </w:r>
      <w:r w:rsidRPr="003175A3">
        <w:rPr>
          <w:rFonts w:ascii="Times New Roman" w:hAnsi="Times New Roman" w:cs="Times New Roman"/>
        </w:rPr>
        <w:t xml:space="preserve"> </w:t>
      </w:r>
      <w:r w:rsidRPr="003175A3" w:rsidDel="005E4000">
        <w:rPr>
          <w:rFonts w:ascii="Times New Roman" w:hAnsi="Times New Roman" w:cs="Times New Roman"/>
        </w:rPr>
        <w:t>https://www.sandvine.com/hubfs/Sandvine_Redesign_2019/Downloads/2023/reports/Sandvine%20GIPR%202023.pdf</w:t>
      </w:r>
      <w:r>
        <w:rPr>
          <w:rFonts w:ascii="Times New Roman" w:hAnsi="Times New Roman" w:cs="Times New Roman"/>
        </w:rPr>
        <w:t xml:space="preserve">Sandvine, </w:t>
      </w:r>
      <w:r w:rsidRPr="00872D79">
        <w:rPr>
          <w:rFonts w:ascii="Times New Roman" w:hAnsi="Times New Roman" w:cs="Times New Roman"/>
          <w:i/>
        </w:rPr>
        <w:t xml:space="preserve">Phenomena. </w:t>
      </w:r>
      <w:r w:rsidRPr="003E66DC">
        <w:rPr>
          <w:rFonts w:ascii="Times New Roman" w:hAnsi="Times New Roman" w:cs="Times New Roman"/>
          <w:i/>
          <w:lang w:val="en-US"/>
        </w:rPr>
        <w:t>The Global Internet Phenomena Report</w:t>
      </w:r>
      <w:r w:rsidRPr="003E66DC">
        <w:rPr>
          <w:rFonts w:ascii="Times New Roman" w:hAnsi="Times New Roman" w:cs="Times New Roman"/>
          <w:lang w:val="en-US"/>
        </w:rPr>
        <w:t>, janvier 2023.</w:t>
      </w:r>
    </w:p>
  </w:endnote>
  <w:endnote w:id="159">
    <w:p w14:paraId="7E3D7033" w14:textId="77777777" w:rsidR="001D2912" w:rsidRPr="003E66DC" w:rsidRDefault="001D2912"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lang w:val="en-US"/>
        </w:rPr>
      </w:pPr>
      <w:r w:rsidRPr="003175A3">
        <w:rPr>
          <w:rFonts w:ascii="Times New Roman" w:hAnsi="Times New Roman" w:cs="Times New Roman"/>
          <w:sz w:val="20"/>
          <w:szCs w:val="20"/>
          <w:vertAlign w:val="superscript"/>
        </w:rPr>
        <w:endnoteRef/>
      </w:r>
      <w:r w:rsidRPr="003E66DC">
        <w:rPr>
          <w:rFonts w:ascii="Times New Roman" w:hAnsi="Times New Roman" w:cs="Times New Roman"/>
          <w:sz w:val="20"/>
          <w:szCs w:val="20"/>
          <w:lang w:val="en-US"/>
        </w:rPr>
        <w:t xml:space="preserve"> </w:t>
      </w:r>
      <w:r w:rsidRPr="003E66DC" w:rsidDel="005E4000">
        <w:rPr>
          <w:rFonts w:ascii="Times New Roman" w:hAnsi="Times New Roman" w:cs="Times New Roman"/>
          <w:sz w:val="20"/>
          <w:szCs w:val="20"/>
          <w:lang w:val="en-US"/>
        </w:rPr>
        <w:t>https://www.theverge.com/2024/1/24/24049047/data-center-ai-crypto-bitcoin-mining-electricity-report-iea</w:t>
      </w:r>
      <w:r w:rsidRPr="003E66DC">
        <w:rPr>
          <w:rFonts w:ascii="Times New Roman" w:hAnsi="Times New Roman" w:cs="Times New Roman"/>
          <w:sz w:val="20"/>
          <w:szCs w:val="20"/>
          <w:lang w:val="en-US"/>
        </w:rPr>
        <w:t>Justine Calma, « AI and crypto mining are driving up data centers’ energy use », The Verge, 24 janvier 2024.</w:t>
      </w:r>
    </w:p>
  </w:endnote>
  <w:endnote w:id="160">
    <w:p w14:paraId="1606445C" w14:textId="77777777" w:rsidR="001D2912" w:rsidRPr="003E66DC" w:rsidDel="00B6049D" w:rsidRDefault="001D2912" w:rsidP="00650F7C">
      <w:pPr>
        <w:spacing w:before="44"/>
        <w:ind w:right="185" w:firstLine="0"/>
        <w:rPr>
          <w:rFonts w:ascii="Times New Roman" w:hAnsi="Times New Roman" w:cs="Times New Roman"/>
          <w:sz w:val="20"/>
          <w:szCs w:val="20"/>
          <w:lang w:val="en-US"/>
        </w:rPr>
      </w:pPr>
      <w:r w:rsidRPr="003175A3" w:rsidDel="00B6049D">
        <w:rPr>
          <w:rStyle w:val="EndnoteReference"/>
          <w:rFonts w:ascii="Times New Roman" w:hAnsi="Times New Roman" w:cs="Times New Roman"/>
          <w:sz w:val="20"/>
          <w:szCs w:val="20"/>
        </w:rPr>
        <w:endnoteRef/>
      </w:r>
      <w:r w:rsidRPr="003E66DC" w:rsidDel="00B6049D">
        <w:rPr>
          <w:rFonts w:ascii="Times New Roman" w:hAnsi="Times New Roman" w:cs="Times New Roman"/>
          <w:sz w:val="20"/>
          <w:szCs w:val="20"/>
          <w:lang w:val="en-US"/>
        </w:rPr>
        <w:t xml:space="preserve"> A. S. Luccioni, Y. Jernite, et E. Strubell, «</w:t>
      </w:r>
      <w:r w:rsidRPr="003E66DC" w:rsidDel="00B6049D">
        <w:rPr>
          <w:rFonts w:ascii="Times New Roman" w:hAnsi="Times New Roman" w:cs="Times New Roman"/>
          <w:spacing w:val="-3"/>
          <w:sz w:val="20"/>
          <w:szCs w:val="20"/>
          <w:lang w:val="en-US"/>
        </w:rPr>
        <w:t> </w:t>
      </w:r>
      <w:r w:rsidRPr="003E66DC" w:rsidDel="00B6049D">
        <w:rPr>
          <w:rFonts w:ascii="Times New Roman" w:hAnsi="Times New Roman" w:cs="Times New Roman"/>
          <w:sz w:val="20"/>
          <w:szCs w:val="20"/>
          <w:lang w:val="en-US"/>
        </w:rPr>
        <w:t>Power hungry processing: Watts driving the cost of AI deployment? », arXiv, 15 octobre 2024, arXiv: arXiv:2311.16863. doi: 10.48550/arXiv.2311.16863.</w:t>
      </w:r>
    </w:p>
  </w:endnote>
  <w:endnote w:id="161">
    <w:p w14:paraId="097947D4" w14:textId="77777777" w:rsidR="001D2912" w:rsidRPr="003E66DC" w:rsidRDefault="001D2912">
      <w:pPr>
        <w:pStyle w:val="EndnoteText"/>
        <w:rPr>
          <w:lang w:val="en-US"/>
        </w:rPr>
      </w:pPr>
      <w:r>
        <w:rPr>
          <w:rStyle w:val="EndnoteReference"/>
        </w:rPr>
        <w:endnoteRef/>
      </w:r>
      <w:r w:rsidRPr="003E66DC">
        <w:rPr>
          <w:lang w:val="en-US"/>
        </w:rPr>
        <w:t xml:space="preserve"> G. K. Chesterton, </w:t>
      </w:r>
      <w:r w:rsidRPr="003E66DC">
        <w:rPr>
          <w:i/>
          <w:lang w:val="en-US"/>
        </w:rPr>
        <w:t>Orthodoxy</w:t>
      </w:r>
      <w:r w:rsidRPr="003E66DC">
        <w:rPr>
          <w:lang w:val="en-US"/>
        </w:rPr>
        <w:t xml:space="preserve">, Bodley Head, 1908 ; </w:t>
      </w:r>
      <w:r w:rsidRPr="003E66DC">
        <w:rPr>
          <w:i/>
          <w:lang w:val="en-US"/>
        </w:rPr>
        <w:t>Orthodoxie</w:t>
      </w:r>
      <w:r w:rsidRPr="003E66DC">
        <w:rPr>
          <w:lang w:val="en-US"/>
        </w:rPr>
        <w:t>, Rouart et Watelin, 1923.</w:t>
      </w:r>
    </w:p>
  </w:endnote>
  <w:endnote w:id="162">
    <w:p w14:paraId="0CC551A8" w14:textId="77777777" w:rsidR="001D2912" w:rsidRPr="003175A3" w:rsidRDefault="001D2912" w:rsidP="00650F7C">
      <w:pPr>
        <w:pStyle w:val="EndnoteText"/>
        <w:spacing w:line="276" w:lineRule="auto"/>
        <w:jc w:val="both"/>
        <w:rPr>
          <w:rFonts w:ascii="Times New Roman" w:hAnsi="Times New Roman" w:cs="Times New Roman"/>
        </w:rPr>
      </w:pPr>
      <w:r w:rsidRPr="003175A3">
        <w:rPr>
          <w:rStyle w:val="EndnoteReference"/>
          <w:rFonts w:ascii="Times New Roman" w:hAnsi="Times New Roman" w:cs="Times New Roman"/>
        </w:rPr>
        <w:endnoteRef/>
      </w:r>
      <w:r w:rsidRPr="003175A3">
        <w:rPr>
          <w:rFonts w:ascii="Times New Roman" w:hAnsi="Times New Roman" w:cs="Times New Roman"/>
        </w:rPr>
        <w:t xml:space="preserve"> </w:t>
      </w:r>
      <w:r>
        <w:rPr>
          <w:rFonts w:ascii="Times New Roman" w:hAnsi="Times New Roman" w:cs="Times New Roman"/>
        </w:rPr>
        <w:t xml:space="preserve">Patrick Chaize, Corinne Narassiguin, Alexandre Sabatou, </w:t>
      </w:r>
      <w:r w:rsidRPr="00872D79" w:rsidDel="00655CB1">
        <w:rPr>
          <w:rFonts w:ascii="Times New Roman" w:hAnsi="Times New Roman" w:cs="Times New Roman"/>
          <w:i/>
        </w:rPr>
        <w:t>«</w:t>
      </w:r>
      <w:r w:rsidRPr="00872D79" w:rsidDel="00655CB1">
        <w:rPr>
          <w:rFonts w:ascii="Times New Roman" w:hAnsi="Times New Roman" w:cs="Times New Roman"/>
          <w:i/>
          <w:spacing w:val="-1"/>
        </w:rPr>
        <w:t> </w:t>
      </w:r>
      <w:r w:rsidRPr="00872D79">
        <w:rPr>
          <w:rFonts w:ascii="Times New Roman" w:hAnsi="Times New Roman" w:cs="Times New Roman"/>
          <w:i/>
        </w:rPr>
        <w:t>ChatGPT, et après ? Bilan et perspectives de l’intelligence artificielle</w:t>
      </w:r>
      <w:r w:rsidRPr="003175A3" w:rsidDel="00655CB1">
        <w:rPr>
          <w:rFonts w:ascii="Times New Roman" w:hAnsi="Times New Roman" w:cs="Times New Roman"/>
          <w:spacing w:val="-2"/>
        </w:rPr>
        <w:t> </w:t>
      </w:r>
      <w:r w:rsidRPr="003175A3" w:rsidDel="00655CB1">
        <w:rPr>
          <w:rFonts w:ascii="Times New Roman" w:hAnsi="Times New Roman" w:cs="Times New Roman"/>
        </w:rPr>
        <w:t>»</w:t>
      </w:r>
      <w:r w:rsidRPr="003175A3">
        <w:rPr>
          <w:rFonts w:ascii="Times New Roman" w:hAnsi="Times New Roman" w:cs="Times New Roman"/>
        </w:rPr>
        <w:t xml:space="preserve">, rapport </w:t>
      </w:r>
      <w:r>
        <w:rPr>
          <w:rFonts w:ascii="Times New Roman" w:hAnsi="Times New Roman" w:cs="Times New Roman"/>
        </w:rPr>
        <w:t xml:space="preserve">de l’Office parlementaire d’évalutation des choix scientifiques et technologiques, Sénat, 28 </w:t>
      </w:r>
      <w:r w:rsidRPr="003175A3" w:rsidDel="00655CB1">
        <w:rPr>
          <w:rFonts w:ascii="Times New Roman" w:hAnsi="Times New Roman" w:cs="Times New Roman"/>
        </w:rPr>
        <w:t>publié en N</w:t>
      </w:r>
      <w:r>
        <w:rPr>
          <w:rFonts w:ascii="Times New Roman" w:hAnsi="Times New Roman" w:cs="Times New Roman"/>
        </w:rPr>
        <w:t>n</w:t>
      </w:r>
      <w:r w:rsidRPr="003175A3">
        <w:rPr>
          <w:rFonts w:ascii="Times New Roman" w:hAnsi="Times New Roman" w:cs="Times New Roman"/>
        </w:rPr>
        <w:t>ovembre 2024</w:t>
      </w:r>
    </w:p>
  </w:endnote>
  <w:endnote w:id="163">
    <w:p w14:paraId="08DA5202" w14:textId="77777777" w:rsidR="001D2912" w:rsidRPr="003175A3" w:rsidRDefault="001D2912" w:rsidP="00650F7C">
      <w:pPr>
        <w:pStyle w:val="CorpsA"/>
        <w:spacing w:before="44" w:line="276" w:lineRule="auto"/>
        <w:jc w:val="both"/>
        <w:rPr>
          <w:rFonts w:ascii="Times New Roman" w:hAnsi="Times New Roman" w:cs="Times New Roman"/>
          <w:sz w:val="20"/>
          <w:szCs w:val="20"/>
        </w:rPr>
      </w:pPr>
      <w:r w:rsidRPr="003175A3">
        <w:rPr>
          <w:rStyle w:val="Aucun"/>
          <w:rFonts w:ascii="Times New Roman" w:hAnsi="Times New Roman" w:cs="Times New Roman"/>
          <w:sz w:val="20"/>
          <w:szCs w:val="20"/>
        </w:rPr>
        <w:endnoteRef/>
      </w:r>
      <w:r w:rsidRPr="003175A3">
        <w:rPr>
          <w:rStyle w:val="Hyperlink7"/>
          <w:rFonts w:eastAsia="Palatino Linotype"/>
        </w:rPr>
        <w:t xml:space="preserve"> Pour</w:t>
      </w:r>
      <w:r w:rsidRPr="003175A3">
        <w:rPr>
          <w:rStyle w:val="Aucun"/>
          <w:rFonts w:ascii="Times New Roman" w:hAnsi="Times New Roman" w:cs="Times New Roman"/>
          <w:sz w:val="20"/>
          <w:szCs w:val="20"/>
        </w:rPr>
        <w:t xml:space="preserve"> </w:t>
      </w:r>
      <w:r w:rsidRPr="003175A3">
        <w:rPr>
          <w:rStyle w:val="Hyperlink0"/>
          <w:rFonts w:eastAsia="Palatino Linotype"/>
        </w:rPr>
        <w:t>la</w:t>
      </w:r>
      <w:r w:rsidRPr="003175A3">
        <w:rPr>
          <w:rStyle w:val="Aucun"/>
          <w:rFonts w:ascii="Times New Roman" w:hAnsi="Times New Roman" w:cs="Times New Roman"/>
          <w:sz w:val="20"/>
          <w:szCs w:val="20"/>
        </w:rPr>
        <w:t xml:space="preserve"> </w:t>
      </w:r>
      <w:r w:rsidRPr="003175A3">
        <w:rPr>
          <w:rStyle w:val="Hyperlink7"/>
          <w:rFonts w:eastAsia="Palatino Linotype"/>
        </w:rPr>
        <w:t>composition</w:t>
      </w:r>
      <w:r w:rsidRPr="003175A3">
        <w:rPr>
          <w:rStyle w:val="Aucun"/>
          <w:rFonts w:ascii="Times New Roman" w:hAnsi="Times New Roman" w:cs="Times New Roman"/>
          <w:sz w:val="20"/>
          <w:szCs w:val="20"/>
        </w:rPr>
        <w:t xml:space="preserve"> </w:t>
      </w:r>
      <w:r w:rsidRPr="003175A3">
        <w:rPr>
          <w:rStyle w:val="Hyperlink0"/>
          <w:rFonts w:eastAsia="Palatino Linotype"/>
        </w:rPr>
        <w:t>d’un</w:t>
      </w:r>
      <w:r w:rsidRPr="003175A3">
        <w:rPr>
          <w:rStyle w:val="Aucun"/>
          <w:rFonts w:ascii="Times New Roman" w:hAnsi="Times New Roman" w:cs="Times New Roman"/>
          <w:sz w:val="20"/>
          <w:szCs w:val="20"/>
        </w:rPr>
        <w:t xml:space="preserve"> cabinet ministériel comme le Numérique, </w:t>
      </w:r>
      <w:r w:rsidRPr="003175A3">
        <w:rPr>
          <w:rStyle w:val="Hyperlink7"/>
          <w:rFonts w:eastAsia="Palatino Linotype"/>
        </w:rPr>
        <w:t>voir</w:t>
      </w:r>
      <w:r w:rsidRPr="003175A3">
        <w:rPr>
          <w:rStyle w:val="Aucun"/>
          <w:rFonts w:ascii="Times New Roman" w:hAnsi="Times New Roman" w:cs="Times New Roman"/>
          <w:sz w:val="20"/>
          <w:szCs w:val="20"/>
        </w:rPr>
        <w:t xml:space="preserve"> </w:t>
      </w:r>
      <w:r w:rsidRPr="003175A3">
        <w:rPr>
          <w:rStyle w:val="Hyperlink0"/>
          <w:rFonts w:eastAsia="Palatino Linotype"/>
        </w:rPr>
        <w:t>l</w:t>
      </w:r>
      <w:r w:rsidRPr="003175A3">
        <w:rPr>
          <w:rStyle w:val="Hyperlink7"/>
          <w:rFonts w:eastAsia="Palatino Linotype"/>
        </w:rPr>
        <w:t>’</w:t>
      </w:r>
      <w:r w:rsidRPr="003175A3">
        <w:rPr>
          <w:rStyle w:val="Hyperlink0"/>
          <w:rFonts w:eastAsia="Palatino Linotype"/>
        </w:rPr>
        <w:t>arr</w:t>
      </w:r>
      <w:r w:rsidRPr="003175A3">
        <w:rPr>
          <w:rStyle w:val="Hyperlink7"/>
          <w:rFonts w:eastAsia="Palatino Linotype"/>
        </w:rPr>
        <w:t>ê</w:t>
      </w:r>
      <w:r w:rsidRPr="003175A3">
        <w:rPr>
          <w:rStyle w:val="Hyperlink0"/>
          <w:rFonts w:eastAsia="Palatino Linotype"/>
        </w:rPr>
        <w:t>t</w:t>
      </w:r>
      <w:r w:rsidRPr="003175A3">
        <w:rPr>
          <w:rStyle w:val="Hyperlink7"/>
          <w:rFonts w:eastAsia="Palatino Linotype"/>
        </w:rPr>
        <w:t>é</w:t>
      </w:r>
      <w:r w:rsidRPr="003175A3">
        <w:rPr>
          <w:rStyle w:val="Aucun"/>
          <w:rFonts w:ascii="Times New Roman" w:hAnsi="Times New Roman" w:cs="Times New Roman"/>
          <w:sz w:val="20"/>
          <w:szCs w:val="20"/>
        </w:rPr>
        <w:t xml:space="preserve"> </w:t>
      </w:r>
      <w:r w:rsidRPr="003175A3">
        <w:rPr>
          <w:rStyle w:val="Hyperlink0"/>
          <w:rFonts w:eastAsia="Palatino Linotype"/>
        </w:rPr>
        <w:t>au</w:t>
      </w:r>
      <w:r w:rsidRPr="003175A3">
        <w:rPr>
          <w:rStyle w:val="Aucun"/>
          <w:rFonts w:ascii="Times New Roman" w:hAnsi="Times New Roman" w:cs="Times New Roman"/>
          <w:sz w:val="20"/>
          <w:szCs w:val="20"/>
        </w:rPr>
        <w:t xml:space="preserve"> </w:t>
      </w:r>
      <w:r w:rsidRPr="003175A3">
        <w:rPr>
          <w:rStyle w:val="Hyperlink0"/>
          <w:rFonts w:eastAsia="Palatino Linotype"/>
        </w:rPr>
        <w:t>J.O.</w:t>
      </w:r>
      <w:r w:rsidRPr="003175A3">
        <w:rPr>
          <w:rStyle w:val="Aucun"/>
          <w:rFonts w:ascii="Times New Roman" w:hAnsi="Times New Roman" w:cs="Times New Roman"/>
          <w:sz w:val="20"/>
          <w:szCs w:val="20"/>
        </w:rPr>
        <w:t xml:space="preserve"> </w:t>
      </w:r>
      <w:r w:rsidRPr="003175A3">
        <w:rPr>
          <w:rStyle w:val="Hyperlink0"/>
          <w:rFonts w:eastAsia="Palatino Linotype"/>
        </w:rPr>
        <w:t>du</w:t>
      </w:r>
      <w:r w:rsidRPr="003175A3">
        <w:rPr>
          <w:rStyle w:val="Aucun"/>
          <w:rFonts w:ascii="Times New Roman" w:hAnsi="Times New Roman" w:cs="Times New Roman"/>
          <w:sz w:val="20"/>
          <w:szCs w:val="20"/>
        </w:rPr>
        <w:t xml:space="preserve"> </w:t>
      </w:r>
      <w:r w:rsidRPr="003175A3">
        <w:rPr>
          <w:rStyle w:val="Hyperlink0"/>
          <w:rFonts w:eastAsia="Palatino Linotype"/>
        </w:rPr>
        <w:t>30</w:t>
      </w:r>
      <w:r w:rsidRPr="003175A3">
        <w:rPr>
          <w:rStyle w:val="Aucun"/>
          <w:rFonts w:ascii="Times New Roman" w:hAnsi="Times New Roman" w:cs="Times New Roman"/>
          <w:sz w:val="20"/>
          <w:szCs w:val="20"/>
        </w:rPr>
        <w:t xml:space="preserve"> </w:t>
      </w:r>
      <w:r w:rsidRPr="003175A3">
        <w:rPr>
          <w:rStyle w:val="Hyperlink0"/>
          <w:rFonts w:eastAsia="Palatino Linotype"/>
        </w:rPr>
        <w:t>d</w:t>
      </w:r>
      <w:r w:rsidRPr="003175A3">
        <w:rPr>
          <w:rStyle w:val="Hyperlink7"/>
          <w:rFonts w:eastAsia="Palatino Linotype"/>
        </w:rPr>
        <w:t>écembre</w:t>
      </w:r>
      <w:r w:rsidRPr="003175A3">
        <w:rPr>
          <w:rStyle w:val="Aucun"/>
          <w:rFonts w:ascii="Times New Roman" w:hAnsi="Times New Roman" w:cs="Times New Roman"/>
          <w:sz w:val="20"/>
          <w:szCs w:val="20"/>
        </w:rPr>
        <w:t xml:space="preserve"> </w:t>
      </w:r>
      <w:r w:rsidRPr="003175A3">
        <w:rPr>
          <w:rStyle w:val="Hyperlink4"/>
          <w:rFonts w:eastAsia="Palatino Linotype"/>
          <w:lang w:val="fr-FR"/>
        </w:rPr>
        <w:t>2024.</w:t>
      </w:r>
    </w:p>
  </w:endnote>
  <w:endnote w:id="164">
    <w:p w14:paraId="3A88BE24" w14:textId="77777777" w:rsidR="001D2912" w:rsidRPr="003E66DC" w:rsidRDefault="001D2912" w:rsidP="00655CB1">
      <w:pPr>
        <w:spacing w:before="44"/>
        <w:ind w:firstLine="0"/>
        <w:rPr>
          <w:rFonts w:ascii="Times New Roman" w:hAnsi="Times New Roman" w:cs="Times New Roman"/>
          <w:sz w:val="20"/>
          <w:szCs w:val="20"/>
          <w:lang w:val="en-US"/>
        </w:rPr>
      </w:pPr>
      <w:r w:rsidRPr="003175A3">
        <w:rPr>
          <w:rStyle w:val="EndnoteReference"/>
          <w:rFonts w:ascii="Times New Roman" w:hAnsi="Times New Roman" w:cs="Times New Roman"/>
          <w:sz w:val="20"/>
          <w:szCs w:val="20"/>
        </w:rPr>
        <w:endnoteRef/>
      </w:r>
      <w:r w:rsidRPr="003E66DC">
        <w:rPr>
          <w:rFonts w:ascii="Times New Roman" w:hAnsi="Times New Roman" w:cs="Times New Roman"/>
          <w:sz w:val="20"/>
          <w:szCs w:val="20"/>
          <w:lang w:val="en-US"/>
        </w:rPr>
        <w:t xml:space="preserve"> Robin Cleveland, Reva Price, </w:t>
      </w:r>
      <w:r w:rsidRPr="003E66DC">
        <w:rPr>
          <w:rFonts w:ascii="Times New Roman" w:hAnsi="Times New Roman" w:cs="Times New Roman"/>
          <w:i/>
          <w:sz w:val="20"/>
          <w:szCs w:val="20"/>
          <w:lang w:val="en-US"/>
        </w:rPr>
        <w:t>2024 Report to Congress. Executive Summary and Recommendations</w:t>
      </w:r>
      <w:r w:rsidRPr="003E66DC">
        <w:rPr>
          <w:rFonts w:ascii="Times New Roman" w:hAnsi="Times New Roman" w:cs="Times New Roman"/>
          <w:sz w:val="20"/>
          <w:szCs w:val="20"/>
          <w:lang w:val="en-US"/>
        </w:rPr>
        <w:t>, U.S.-China Economic and Security Review Commission, novembre 2024.</w:t>
      </w:r>
      <w:r w:rsidRPr="003E66DC" w:rsidDel="00655CB1">
        <w:rPr>
          <w:rFonts w:ascii="Times New Roman" w:hAnsi="Times New Roman" w:cs="Times New Roman"/>
          <w:sz w:val="20"/>
          <w:szCs w:val="20"/>
          <w:lang w:val="en-US"/>
        </w:rPr>
        <w:t>https://www.uscc.gov/sites/default/files/2024-11/2024_Executive_Summary.pdf</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Times Roman">
    <w:altName w:val="Times New Roman"/>
    <w:panose1 w:val="020B0604020202020204"/>
    <w:charset w:val="00"/>
    <w:family w:val="auto"/>
    <w:pitch w:val="variable"/>
    <w:sig w:usb0="E00002FF" w:usb1="5000205A" w:usb2="00000000" w:usb3="00000000" w:csb0="0000019F" w:csb1="00000000"/>
  </w:font>
  <w:font w:name="Microsoft Sans Serif">
    <w:panose1 w:val="020B0604020202020204"/>
    <w:charset w:val="00"/>
    <w:family w:val="swiss"/>
    <w:pitch w:val="variable"/>
    <w:sig w:usb0="E1002AFF" w:usb1="C0000002" w:usb2="00000008" w:usb3="00000000" w:csb0="0001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Palatino">
    <w:panose1 w:val="00000000000000000000"/>
    <w:charset w:val="00"/>
    <w:family w:val="auto"/>
    <w:pitch w:val="variable"/>
    <w:sig w:usb0="A00002FF" w:usb1="7800205A" w:usb2="14600000" w:usb3="00000000" w:csb0="00000193" w:csb1="00000000"/>
  </w:font>
  <w:font w:name="Menlo Regular">
    <w:altName w:val="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Noto Sans SC">
    <w:altName w:val="Times New Roman"/>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Open Sans">
    <w:panose1 w:val="00000000000000000000"/>
    <w:charset w:val="00"/>
    <w:family w:val="auto"/>
    <w:pitch w:val="variable"/>
    <w:sig w:usb0="E00002FF" w:usb1="4000201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DF378" w14:textId="3B4D9ED8" w:rsidR="003175A3" w:rsidRPr="00AD6520" w:rsidRDefault="003175A3" w:rsidP="00480688">
    <w:pPr>
      <w:rPr>
        <w:rFonts w:ascii="Helvetica" w:hAnsi="Helvetica"/>
      </w:rPr>
    </w:pPr>
    <w:r>
      <w:rPr>
        <w:rFonts w:ascii="Helvetica" w:hAnsi="Helvetica" w:cs="Helvetica"/>
      </w:rPr>
      <w:fldChar w:fldCharType="begin"/>
    </w:r>
    <w:r>
      <w:rPr>
        <w:rFonts w:ascii="Helvetica" w:hAnsi="Helvetica" w:cs="Helvetica"/>
      </w:rPr>
      <w:instrText>PAGE \* MERGEFORMAT</w:instrText>
    </w:r>
    <w:r>
      <w:rPr>
        <w:rFonts w:ascii="Helvetica" w:hAnsi="Helvetica" w:cs="Helvetica"/>
      </w:rPr>
      <w:fldChar w:fldCharType="separate"/>
    </w:r>
    <w:r w:rsidR="004329A1">
      <w:rPr>
        <w:rFonts w:ascii="Helvetica" w:hAnsi="Helvetica" w:cs="Helvetica"/>
        <w:noProof/>
      </w:rPr>
      <w:t>82</w:t>
    </w:r>
    <w:r>
      <w:rPr>
        <w:rFonts w:ascii="Helvetica" w:hAnsi="Helvetica" w:cs="Helvetic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810D2" w14:textId="77777777" w:rsidR="001874A2" w:rsidRDefault="001874A2">
      <w:r>
        <w:separator/>
      </w:r>
    </w:p>
  </w:footnote>
  <w:footnote w:type="continuationSeparator" w:id="0">
    <w:p w14:paraId="483F6F82" w14:textId="77777777" w:rsidR="001874A2" w:rsidRDefault="001874A2">
      <w:r>
        <w:continuationSeparator/>
      </w:r>
    </w:p>
  </w:footnote>
  <w:footnote w:type="continuationNotice" w:id="1">
    <w:p w14:paraId="21197244" w14:textId="77777777" w:rsidR="001874A2" w:rsidRDefault="001874A2"/>
  </w:footnote>
  <w:footnote w:id="2">
    <w:p w14:paraId="0A8349A2" w14:textId="03CF2A6C" w:rsidR="003175A3" w:rsidRPr="00E418E3" w:rsidRDefault="003175A3" w:rsidP="003E66DC">
      <w:pPr>
        <w:pStyle w:val="FootnoteText"/>
        <w:spacing w:line="276" w:lineRule="auto"/>
        <w:jc w:val="both"/>
        <w:rPr>
          <w:rFonts w:ascii="Times New Roman" w:hAnsi="Times New Roman" w:cs="Times New Roman"/>
        </w:rPr>
      </w:pPr>
      <w:r w:rsidRPr="00E418E3">
        <w:rPr>
          <w:sz w:val="22"/>
          <w:szCs w:val="22"/>
          <w:vertAlign w:val="superscript"/>
          <w:rPrChange w:id="14" w:author="Héloïse Mahé" w:date="2025-07-25T17:55:00Z">
            <w:rPr>
              <w:sz w:val="22"/>
              <w:szCs w:val="22"/>
            </w:rPr>
          </w:rPrChange>
        </w:rPr>
        <w:footnoteRef/>
      </w:r>
      <w:r w:rsidRPr="00E418E3">
        <w:rPr>
          <w:vertAlign w:val="superscript"/>
          <w:rPrChange w:id="15" w:author="Héloïse Mahé" w:date="2025-07-25T17:55:00Z">
            <w:rPr/>
          </w:rPrChange>
        </w:rPr>
        <w:t xml:space="preserve"> </w:t>
      </w:r>
      <w:r w:rsidRPr="00E418E3">
        <w:rPr>
          <w:rFonts w:ascii="Times New Roman" w:hAnsi="Times New Roman" w:cs="Times New Roman"/>
        </w:rPr>
        <w:t>Il</w:t>
      </w:r>
      <w:r w:rsidRPr="00E418E3">
        <w:rPr>
          <w:rFonts w:ascii="Times New Roman" w:hAnsi="Times New Roman" w:cs="Times New Roman"/>
          <w:spacing w:val="-4"/>
        </w:rPr>
        <w:t xml:space="preserve"> </w:t>
      </w:r>
      <w:r w:rsidRPr="00E418E3">
        <w:rPr>
          <w:rFonts w:ascii="Times New Roman" w:hAnsi="Times New Roman" w:cs="Times New Roman"/>
        </w:rPr>
        <w:t>s’agit</w:t>
      </w:r>
      <w:r w:rsidRPr="00E418E3">
        <w:rPr>
          <w:rFonts w:ascii="Times New Roman" w:hAnsi="Times New Roman" w:cs="Times New Roman"/>
          <w:spacing w:val="-2"/>
        </w:rPr>
        <w:t xml:space="preserve"> </w:t>
      </w:r>
      <w:r w:rsidRPr="00E418E3">
        <w:rPr>
          <w:rFonts w:ascii="Times New Roman" w:hAnsi="Times New Roman" w:cs="Times New Roman"/>
        </w:rPr>
        <w:t>là</w:t>
      </w:r>
      <w:r w:rsidRPr="00E418E3">
        <w:rPr>
          <w:rFonts w:ascii="Times New Roman" w:hAnsi="Times New Roman" w:cs="Times New Roman"/>
          <w:spacing w:val="-2"/>
        </w:rPr>
        <w:t xml:space="preserve"> </w:t>
      </w:r>
      <w:r w:rsidRPr="00E418E3">
        <w:rPr>
          <w:rFonts w:ascii="Times New Roman" w:hAnsi="Times New Roman" w:cs="Times New Roman"/>
        </w:rPr>
        <w:t>du</w:t>
      </w:r>
      <w:r w:rsidRPr="00E418E3">
        <w:rPr>
          <w:rFonts w:ascii="Times New Roman" w:hAnsi="Times New Roman" w:cs="Times New Roman"/>
          <w:spacing w:val="-2"/>
        </w:rPr>
        <w:t xml:space="preserve"> </w:t>
      </w:r>
      <w:r w:rsidRPr="00E418E3">
        <w:rPr>
          <w:rFonts w:ascii="Times New Roman" w:hAnsi="Times New Roman" w:cs="Times New Roman"/>
        </w:rPr>
        <w:t>test</w:t>
      </w:r>
      <w:r w:rsidRPr="00E418E3">
        <w:rPr>
          <w:rFonts w:ascii="Times New Roman" w:hAnsi="Times New Roman" w:cs="Times New Roman"/>
          <w:spacing w:val="-2"/>
        </w:rPr>
        <w:t xml:space="preserve"> </w:t>
      </w:r>
      <w:r w:rsidRPr="00E418E3">
        <w:rPr>
          <w:rFonts w:ascii="Times New Roman" w:hAnsi="Times New Roman" w:cs="Times New Roman"/>
        </w:rPr>
        <w:t>de</w:t>
      </w:r>
      <w:r w:rsidRPr="00E418E3">
        <w:rPr>
          <w:rFonts w:ascii="Times New Roman" w:hAnsi="Times New Roman" w:cs="Times New Roman"/>
          <w:spacing w:val="-1"/>
        </w:rPr>
        <w:t xml:space="preserve"> </w:t>
      </w:r>
      <w:r w:rsidRPr="00E418E3">
        <w:rPr>
          <w:rFonts w:ascii="Times New Roman" w:hAnsi="Times New Roman" w:cs="Times New Roman"/>
        </w:rPr>
        <w:t>Turing,</w:t>
      </w:r>
      <w:r w:rsidRPr="00E418E3">
        <w:rPr>
          <w:rFonts w:ascii="Times New Roman" w:hAnsi="Times New Roman" w:cs="Times New Roman"/>
          <w:spacing w:val="-2"/>
        </w:rPr>
        <w:t xml:space="preserve"> </w:t>
      </w:r>
      <w:r w:rsidRPr="00E418E3">
        <w:rPr>
          <w:rFonts w:ascii="Times New Roman" w:hAnsi="Times New Roman" w:cs="Times New Roman"/>
        </w:rPr>
        <w:t>que</w:t>
      </w:r>
      <w:r w:rsidRPr="00E418E3">
        <w:rPr>
          <w:rFonts w:ascii="Times New Roman" w:hAnsi="Times New Roman" w:cs="Times New Roman"/>
          <w:spacing w:val="-2"/>
        </w:rPr>
        <w:t xml:space="preserve"> </w:t>
      </w:r>
      <w:r w:rsidRPr="00E418E3">
        <w:rPr>
          <w:rFonts w:ascii="Times New Roman" w:hAnsi="Times New Roman" w:cs="Times New Roman"/>
        </w:rPr>
        <w:t>GPT-4</w:t>
      </w:r>
      <w:r w:rsidRPr="00E418E3">
        <w:rPr>
          <w:rFonts w:ascii="Times New Roman" w:hAnsi="Times New Roman" w:cs="Times New Roman"/>
          <w:spacing w:val="-2"/>
        </w:rPr>
        <w:t xml:space="preserve"> </w:t>
      </w:r>
      <w:r w:rsidRPr="00E418E3">
        <w:rPr>
          <w:rFonts w:ascii="Times New Roman" w:hAnsi="Times New Roman" w:cs="Times New Roman"/>
        </w:rPr>
        <w:t>a</w:t>
      </w:r>
      <w:r w:rsidRPr="00E418E3">
        <w:rPr>
          <w:rFonts w:ascii="Times New Roman" w:hAnsi="Times New Roman" w:cs="Times New Roman"/>
          <w:spacing w:val="-2"/>
        </w:rPr>
        <w:t xml:space="preserve"> </w:t>
      </w:r>
      <w:r w:rsidRPr="00E418E3">
        <w:rPr>
          <w:rFonts w:ascii="Times New Roman" w:hAnsi="Times New Roman" w:cs="Times New Roman"/>
        </w:rPr>
        <w:t>été</w:t>
      </w:r>
      <w:r w:rsidRPr="00E418E3">
        <w:rPr>
          <w:rFonts w:ascii="Times New Roman" w:hAnsi="Times New Roman" w:cs="Times New Roman"/>
          <w:spacing w:val="-2"/>
        </w:rPr>
        <w:t xml:space="preserve"> </w:t>
      </w:r>
      <w:r w:rsidRPr="00E418E3">
        <w:rPr>
          <w:rFonts w:ascii="Times New Roman" w:hAnsi="Times New Roman" w:cs="Times New Roman"/>
        </w:rPr>
        <w:t>le</w:t>
      </w:r>
      <w:r w:rsidRPr="00E418E3">
        <w:rPr>
          <w:rFonts w:ascii="Times New Roman" w:hAnsi="Times New Roman" w:cs="Times New Roman"/>
          <w:spacing w:val="-2"/>
        </w:rPr>
        <w:t xml:space="preserve"> </w:t>
      </w:r>
      <w:r w:rsidRPr="00E418E3">
        <w:rPr>
          <w:rFonts w:ascii="Times New Roman" w:hAnsi="Times New Roman" w:cs="Times New Roman"/>
        </w:rPr>
        <w:t>premier</w:t>
      </w:r>
      <w:r w:rsidRPr="00E418E3">
        <w:rPr>
          <w:rFonts w:ascii="Times New Roman" w:hAnsi="Times New Roman" w:cs="Times New Roman"/>
          <w:spacing w:val="-2"/>
        </w:rPr>
        <w:t xml:space="preserve"> </w:t>
      </w:r>
      <w:r w:rsidRPr="00E418E3">
        <w:rPr>
          <w:rFonts w:ascii="Times New Roman" w:hAnsi="Times New Roman" w:cs="Times New Roman"/>
        </w:rPr>
        <w:t>LLM</w:t>
      </w:r>
      <w:r w:rsidRPr="00E418E3">
        <w:rPr>
          <w:rFonts w:ascii="Times New Roman" w:hAnsi="Times New Roman" w:cs="Times New Roman"/>
          <w:spacing w:val="-2"/>
        </w:rPr>
        <w:t xml:space="preserve"> </w:t>
      </w:r>
      <w:r w:rsidRPr="00E418E3">
        <w:rPr>
          <w:rFonts w:ascii="Times New Roman" w:hAnsi="Times New Roman" w:cs="Times New Roman"/>
        </w:rPr>
        <w:t>à</w:t>
      </w:r>
      <w:r w:rsidRPr="00E418E3">
        <w:rPr>
          <w:rFonts w:ascii="Times New Roman" w:hAnsi="Times New Roman" w:cs="Times New Roman"/>
          <w:spacing w:val="-2"/>
        </w:rPr>
        <w:t xml:space="preserve"> passer.</w:t>
      </w:r>
    </w:p>
  </w:footnote>
  <w:footnote w:id="3">
    <w:p w14:paraId="32243FCA" w14:textId="7485B526" w:rsidR="003175A3" w:rsidRPr="00E418E3" w:rsidRDefault="003175A3" w:rsidP="00650F7C">
      <w:pPr>
        <w:tabs>
          <w:tab w:val="left" w:pos="220"/>
          <w:tab w:val="left" w:pos="720"/>
          <w:tab w:val="left" w:pos="1080"/>
          <w:tab w:val="left" w:pos="1440"/>
          <w:tab w:val="left" w:pos="1800"/>
          <w:tab w:val="left" w:pos="2160"/>
          <w:tab w:val="left" w:pos="2880"/>
          <w:tab w:val="left" w:pos="3600"/>
          <w:tab w:val="left" w:pos="4320"/>
        </w:tabs>
        <w:ind w:firstLine="0"/>
        <w:rPr>
          <w:rFonts w:ascii="Times New Roman" w:hAnsi="Times New Roman" w:cs="Times New Roman"/>
          <w:color w:val="000000" w:themeColor="text1"/>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w:t>
      </w:r>
      <w:r w:rsidRPr="00E418E3">
        <w:rPr>
          <w:rFonts w:ascii="Times New Roman" w:hAnsi="Times New Roman" w:cs="Times New Roman"/>
          <w:color w:val="000000" w:themeColor="text1"/>
          <w:sz w:val="20"/>
          <w:szCs w:val="20"/>
        </w:rPr>
        <w:t>Lecteur, je vous présente d’avance mes excuses pour les mots d’anglais que vous rencontrerez au fil des pages. J’ai utilisé notre langue autant que je pouvais, mais toute la recherche et l’ingénierie se font en anglais, et, bien souvent, utiliser un vocable français inconnu plutôt que l’anglais trahirait trop le sens du terme d’origine en le coupant du contexte qui le nourrit d’habitude.</w:t>
      </w:r>
    </w:p>
    <w:p w14:paraId="33B00525" w14:textId="77777777" w:rsidR="003175A3" w:rsidRPr="00E418E3" w:rsidRDefault="003175A3" w:rsidP="00650F7C">
      <w:pPr>
        <w:pStyle w:val="FootnoteText"/>
        <w:spacing w:line="276" w:lineRule="auto"/>
        <w:rPr>
          <w:rFonts w:ascii="Times New Roman" w:hAnsi="Times New Roman" w:cs="Times New Roman"/>
        </w:rPr>
      </w:pPr>
    </w:p>
  </w:footnote>
  <w:footnote w:id="4">
    <w:p w14:paraId="6EEB825C" w14:textId="1FB50EEB"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S’il suffisait de tester toutes les clés possibles, il aurait «</w:t>
      </w:r>
      <w:r w:rsidRPr="00E418E3">
        <w:rPr>
          <w:rFonts w:ascii="Times New Roman" w:hAnsi="Times New Roman" w:cs="Times New Roman"/>
          <w:spacing w:val="-2"/>
        </w:rPr>
        <w:t> </w:t>
      </w:r>
      <w:r w:rsidRPr="00E418E3">
        <w:rPr>
          <w:rFonts w:ascii="Times New Roman" w:hAnsi="Times New Roman" w:cs="Times New Roman"/>
        </w:rPr>
        <w:t>suffi</w:t>
      </w:r>
      <w:r w:rsidRPr="00E418E3">
        <w:rPr>
          <w:rFonts w:ascii="Times New Roman" w:hAnsi="Times New Roman" w:cs="Times New Roman"/>
          <w:spacing w:val="-2"/>
        </w:rPr>
        <w:t> </w:t>
      </w:r>
      <w:r w:rsidRPr="00E418E3">
        <w:rPr>
          <w:rFonts w:ascii="Times New Roman" w:hAnsi="Times New Roman" w:cs="Times New Roman"/>
        </w:rPr>
        <w:t>» de 26 au cube, soit 17 576 combinaisons. Mais chaque machine avait aussi une combinaison unique de branchements qui devaient aussi être retrouvés, multipliant ainsi le nombre de combinaisons à tester.</w:t>
      </w:r>
    </w:p>
  </w:footnote>
  <w:footnote w:id="5">
    <w:p w14:paraId="09777969" w14:textId="000A1E26"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Possibilité introduite en 1945 avec une nouvelle architecture d’ordinateur proposée par John von Neumann, qui avait entre autres la particularité de stocker des programmes (les algorithmes) en mémoire. Cela permettait une reconfiguration facile des programmes, au contraire d’architectures antérieures dans lesquelles les programmes étaient des câblages physiques à régler manuellement.</w:t>
      </w:r>
    </w:p>
  </w:footnote>
  <w:footnote w:id="6">
    <w:p w14:paraId="47796A8A" w14:textId="14FBE7D1"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C’est </w:t>
      </w:r>
      <w:r w:rsidRPr="00E418E3">
        <w:rPr>
          <w:rFonts w:ascii="Times New Roman" w:hAnsi="Times New Roman" w:cs="Times New Roman"/>
          <w:spacing w:val="-1"/>
        </w:rPr>
        <w:t>à</w:t>
      </w:r>
      <w:r w:rsidRPr="00E418E3">
        <w:rPr>
          <w:rFonts w:ascii="Times New Roman" w:hAnsi="Times New Roman" w:cs="Times New Roman"/>
        </w:rPr>
        <w:t xml:space="preserve"> dire «</w:t>
      </w:r>
      <w:r w:rsidRPr="00E418E3">
        <w:rPr>
          <w:rFonts w:ascii="Times New Roman" w:hAnsi="Times New Roman" w:cs="Times New Roman"/>
          <w:spacing w:val="-1"/>
        </w:rPr>
        <w:t> </w:t>
      </w:r>
      <w:r w:rsidRPr="00E418E3">
        <w:rPr>
          <w:rFonts w:ascii="Times New Roman" w:hAnsi="Times New Roman" w:cs="Times New Roman"/>
        </w:rPr>
        <w:t>qui prêtent</w:t>
      </w:r>
      <w:r w:rsidRPr="00E418E3">
        <w:rPr>
          <w:rFonts w:ascii="Times New Roman" w:hAnsi="Times New Roman" w:cs="Times New Roman"/>
          <w:spacing w:val="-1"/>
        </w:rPr>
        <w:t xml:space="preserve"> </w:t>
      </w:r>
      <w:r w:rsidRPr="00E418E3">
        <w:rPr>
          <w:rFonts w:ascii="Times New Roman" w:hAnsi="Times New Roman" w:cs="Times New Roman"/>
        </w:rPr>
        <w:t>des caractères humains à une</w:t>
      </w:r>
      <w:r w:rsidRPr="00E418E3">
        <w:rPr>
          <w:rFonts w:ascii="Times New Roman" w:hAnsi="Times New Roman" w:cs="Times New Roman"/>
          <w:spacing w:val="-1"/>
        </w:rPr>
        <w:t xml:space="preserve"> </w:t>
      </w:r>
      <w:r w:rsidRPr="00E418E3">
        <w:rPr>
          <w:rFonts w:ascii="Times New Roman" w:hAnsi="Times New Roman" w:cs="Times New Roman"/>
        </w:rPr>
        <w:t>chose non-humaine</w:t>
      </w:r>
      <w:r w:rsidRPr="00E418E3">
        <w:rPr>
          <w:rFonts w:ascii="Times New Roman" w:hAnsi="Times New Roman" w:cs="Times New Roman"/>
          <w:spacing w:val="-1"/>
        </w:rPr>
        <w:t> </w:t>
      </w:r>
      <w:r w:rsidRPr="00E418E3">
        <w:rPr>
          <w:rFonts w:ascii="Times New Roman" w:hAnsi="Times New Roman" w:cs="Times New Roman"/>
          <w:spacing w:val="-5"/>
        </w:rPr>
        <w:t>».</w:t>
      </w:r>
    </w:p>
  </w:footnote>
  <w:footnote w:id="7">
    <w:p w14:paraId="48C99E13" w14:textId="5C554E56"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Le mécanisme décrit ici est celui de la fonction ReLU, mais bien d’autres ont été construits, comme SwiGLU qui est utilisé dans les modèles Llama-3 de Meta.</w:t>
      </w:r>
    </w:p>
  </w:footnote>
  <w:footnote w:id="8">
    <w:p w14:paraId="79C22AB9" w14:textId="2709146D" w:rsidR="003175A3" w:rsidRPr="00E418E3" w:rsidRDefault="003175A3"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rPr>
      </w:pPr>
      <w:r w:rsidRPr="00E418E3">
        <w:rPr>
          <w:rFonts w:ascii="Times New Roman" w:hAnsi="Times New Roman" w:cs="Times New Roman"/>
          <w:sz w:val="20"/>
          <w:szCs w:val="20"/>
          <w:vertAlign w:val="superscript"/>
        </w:rPr>
        <w:footnoteRef/>
      </w:r>
      <w:r w:rsidRPr="00E418E3">
        <w:rPr>
          <w:rFonts w:ascii="Times New Roman" w:hAnsi="Times New Roman" w:cs="Times New Roman"/>
          <w:sz w:val="20"/>
          <w:szCs w:val="20"/>
        </w:rPr>
        <w:t xml:space="preserve"> On parle d’un problème de « classification », car il s’agit de déterminer une sortie pouvant prendre un certain nombre de valeurs </w:t>
      </w:r>
      <w:del w:id="156" w:author="Microsoft Office User" w:date="2025-07-25T03:21:00Z">
        <w:r w:rsidRPr="00E418E3" w:rsidDel="0072101B">
          <w:rPr>
            <w:rFonts w:ascii="Times New Roman" w:hAnsi="Times New Roman" w:cs="Times New Roman"/>
            <w:sz w:val="20"/>
            <w:szCs w:val="20"/>
          </w:rPr>
          <w:delText>pré-déterminées</w:delText>
        </w:r>
      </w:del>
      <w:ins w:id="157" w:author="Microsoft Office User" w:date="2025-07-25T03:21:00Z">
        <w:r w:rsidR="0072101B" w:rsidRPr="00E418E3">
          <w:rPr>
            <w:rFonts w:ascii="Times New Roman" w:hAnsi="Times New Roman" w:cs="Times New Roman"/>
            <w:sz w:val="20"/>
            <w:szCs w:val="20"/>
          </w:rPr>
          <w:t>prédéterminées</w:t>
        </w:r>
      </w:ins>
      <w:r w:rsidRPr="00E418E3">
        <w:rPr>
          <w:rFonts w:ascii="Times New Roman" w:hAnsi="Times New Roman" w:cs="Times New Roman"/>
          <w:sz w:val="20"/>
          <w:szCs w:val="20"/>
        </w:rPr>
        <w:t>, ici il n’y en a que deux. Au contraire, un problème de « régression » consiste à prédire un ou plusieurs chiffres pouvant prendre n’importe quelle valeur, comme pour prédire le cours en bourse d’une action.</w:t>
      </w:r>
    </w:p>
  </w:footnote>
  <w:footnote w:id="9">
    <w:p w14:paraId="28EDE3A9" w14:textId="1F3343F1"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Le </w:t>
      </w:r>
      <w:r w:rsidRPr="00E418E3">
        <w:rPr>
          <w:rFonts w:ascii="Times New Roman" w:hAnsi="Times New Roman" w:cs="Times New Roman"/>
          <w:i/>
        </w:rPr>
        <w:t>New York Times</w:t>
      </w:r>
      <w:r w:rsidRPr="00E418E3">
        <w:rPr>
          <w:rFonts w:ascii="Times New Roman" w:hAnsi="Times New Roman" w:cs="Times New Roman"/>
        </w:rPr>
        <w:t xml:space="preserve"> écrivait en 1958 que c’était «</w:t>
      </w:r>
      <w:r w:rsidRPr="00E418E3">
        <w:rPr>
          <w:rFonts w:ascii="Times New Roman" w:hAnsi="Times New Roman" w:cs="Times New Roman"/>
          <w:spacing w:val="-4"/>
        </w:rPr>
        <w:t> </w:t>
      </w:r>
      <w:r w:rsidRPr="00E418E3">
        <w:rPr>
          <w:rFonts w:ascii="Times New Roman" w:hAnsi="Times New Roman" w:cs="Times New Roman"/>
        </w:rPr>
        <w:t>l’embryon d’un ordinateur électronique dont la Marine espère qu’il marche, parle, voie, écrive, se reproduise lui-même et soit conscient de son existence ».</w:t>
      </w:r>
    </w:p>
  </w:footnote>
  <w:footnote w:id="10">
    <w:p w14:paraId="494385F6" w14:textId="46DE34B6"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Autre limite de l’approche symbolique : n’utiliser que des symboles présents ou non, noirs ou blancs, c’est se priver de toute les nuances d’un raisonnement où les concepts seraient incertains ou </w:t>
      </w:r>
      <w:r w:rsidRPr="00E418E3">
        <w:rPr>
          <w:rFonts w:ascii="Times New Roman" w:hAnsi="Times New Roman" w:cs="Times New Roman"/>
          <w:spacing w:val="-2"/>
        </w:rPr>
        <w:t>flous.</w:t>
      </w:r>
    </w:p>
  </w:footnote>
  <w:footnote w:id="11">
    <w:p w14:paraId="3E7717B7" w14:textId="1B1C2449"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Dans les explosions nucléaires, la réaction en chaîne suit aussi une loi exponentielle, avec le doublement à intervalles réguliers des neutrons mis en jeu.</w:t>
      </w:r>
    </w:p>
  </w:footnote>
  <w:footnote w:id="12">
    <w:p w14:paraId="79D5B027" w14:textId="44528EB7"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Y.</w:t>
      </w:r>
      <w:r w:rsidRPr="00E418E3">
        <w:rPr>
          <w:rFonts w:ascii="Times New Roman" w:hAnsi="Times New Roman" w:cs="Times New Roman"/>
          <w:spacing w:val="-2"/>
        </w:rPr>
        <w:t xml:space="preserve"> </w:t>
      </w:r>
      <w:r w:rsidRPr="00E418E3">
        <w:rPr>
          <w:rFonts w:ascii="Times New Roman" w:hAnsi="Times New Roman" w:cs="Times New Roman"/>
        </w:rPr>
        <w:t xml:space="preserve">Le Cun, </w:t>
      </w:r>
      <w:r w:rsidRPr="00E418E3">
        <w:rPr>
          <w:rFonts w:ascii="Times New Roman" w:hAnsi="Times New Roman" w:cs="Times New Roman"/>
          <w:i/>
        </w:rPr>
        <w:t>Quand</w:t>
      </w:r>
      <w:r w:rsidRPr="00E418E3">
        <w:rPr>
          <w:rFonts w:ascii="Times New Roman" w:hAnsi="Times New Roman" w:cs="Times New Roman"/>
          <w:i/>
          <w:spacing w:val="-1"/>
        </w:rPr>
        <w:t xml:space="preserve"> </w:t>
      </w:r>
      <w:r w:rsidRPr="00E418E3">
        <w:rPr>
          <w:rFonts w:ascii="Times New Roman" w:hAnsi="Times New Roman" w:cs="Times New Roman"/>
          <w:i/>
        </w:rPr>
        <w:t>la</w:t>
      </w:r>
      <w:r w:rsidRPr="00E418E3">
        <w:rPr>
          <w:rFonts w:ascii="Times New Roman" w:hAnsi="Times New Roman" w:cs="Times New Roman"/>
          <w:i/>
          <w:spacing w:val="-1"/>
        </w:rPr>
        <w:t xml:space="preserve"> </w:t>
      </w:r>
      <w:r w:rsidRPr="00E418E3">
        <w:rPr>
          <w:rFonts w:ascii="Times New Roman" w:hAnsi="Times New Roman" w:cs="Times New Roman"/>
          <w:i/>
        </w:rPr>
        <w:t xml:space="preserve">Machine </w:t>
      </w:r>
      <w:r w:rsidRPr="00E418E3">
        <w:rPr>
          <w:rFonts w:ascii="Times New Roman" w:hAnsi="Times New Roman" w:cs="Times New Roman"/>
          <w:i/>
          <w:spacing w:val="-2"/>
        </w:rPr>
        <w:t>apprend</w:t>
      </w:r>
      <w:r w:rsidRPr="00E418E3">
        <w:rPr>
          <w:rFonts w:ascii="Times New Roman" w:hAnsi="Times New Roman" w:cs="Times New Roman"/>
          <w:spacing w:val="-2"/>
        </w:rPr>
        <w:t xml:space="preserve">. </w:t>
      </w:r>
      <w:r w:rsidRPr="00E418E3">
        <w:rPr>
          <w:rFonts w:ascii="Times New Roman" w:hAnsi="Times New Roman" w:cs="Times New Roman"/>
          <w:i/>
          <w:spacing w:val="-2"/>
        </w:rPr>
        <w:t>La révolution des neurones artificiels et de l’apprentissage profond</w:t>
      </w:r>
      <w:r w:rsidRPr="00E418E3">
        <w:rPr>
          <w:rFonts w:ascii="Times New Roman" w:hAnsi="Times New Roman" w:cs="Times New Roman"/>
          <w:spacing w:val="-2"/>
        </w:rPr>
        <w:t>, Odile Jacob, 2019.</w:t>
      </w:r>
    </w:p>
  </w:footnote>
  <w:footnote w:id="13">
    <w:p w14:paraId="15D3BEDB" w14:textId="6DBC246A"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Sur le parallèle avec le cerveau humain, une hypothèse formulée par Donald Hebb dans les années 1950 et appelée depuis «</w:t>
      </w:r>
      <w:r w:rsidRPr="00E418E3">
        <w:rPr>
          <w:rFonts w:ascii="Times New Roman" w:hAnsi="Times New Roman" w:cs="Times New Roman"/>
          <w:spacing w:val="-3"/>
        </w:rPr>
        <w:t> </w:t>
      </w:r>
      <w:r w:rsidRPr="00E418E3">
        <w:rPr>
          <w:rFonts w:ascii="Times New Roman" w:hAnsi="Times New Roman" w:cs="Times New Roman"/>
        </w:rPr>
        <w:t>hypothèse hebbienne</w:t>
      </w:r>
      <w:r w:rsidRPr="00E418E3">
        <w:rPr>
          <w:rFonts w:ascii="Times New Roman" w:hAnsi="Times New Roman" w:cs="Times New Roman"/>
          <w:spacing w:val="-2"/>
        </w:rPr>
        <w:t> </w:t>
      </w:r>
      <w:r w:rsidRPr="00E418E3">
        <w:rPr>
          <w:rFonts w:ascii="Times New Roman" w:hAnsi="Times New Roman" w:cs="Times New Roman"/>
        </w:rPr>
        <w:t>» consiste à dire que «</w:t>
      </w:r>
      <w:r w:rsidRPr="00E418E3">
        <w:rPr>
          <w:rFonts w:ascii="Times New Roman" w:hAnsi="Times New Roman" w:cs="Times New Roman"/>
          <w:spacing w:val="-3"/>
        </w:rPr>
        <w:t> </w:t>
      </w:r>
      <w:r w:rsidRPr="00E418E3">
        <w:rPr>
          <w:rFonts w:ascii="Times New Roman" w:hAnsi="Times New Roman" w:cs="Times New Roman"/>
        </w:rPr>
        <w:t>les neurones qui s’activent en même temps auront tendance à se lier</w:t>
      </w:r>
      <w:r w:rsidRPr="00E418E3">
        <w:rPr>
          <w:rFonts w:ascii="Times New Roman" w:hAnsi="Times New Roman" w:cs="Times New Roman"/>
          <w:spacing w:val="-3"/>
        </w:rPr>
        <w:t> </w:t>
      </w:r>
      <w:r w:rsidRPr="00E418E3">
        <w:rPr>
          <w:rFonts w:ascii="Times New Roman" w:hAnsi="Times New Roman" w:cs="Times New Roman"/>
        </w:rPr>
        <w:t>». Cette hypothèse a été confirmée depuis par plusieurs études neurologiques, suggérant qu’un vrai cerveau utilise des processus d’apprentissages connexionnistes.</w:t>
      </w:r>
    </w:p>
  </w:footnote>
  <w:footnote w:id="14">
    <w:p w14:paraId="774DA69B" w14:textId="02F8DAE5" w:rsidR="003175A3" w:rsidRPr="00E418E3" w:rsidRDefault="003175A3" w:rsidP="00650F7C">
      <w:pPr>
        <w:pStyle w:val="FootnoteText"/>
        <w:spacing w:line="276" w:lineRule="auto"/>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w:t>
      </w:r>
      <w:r w:rsidRPr="00E418E3">
        <w:rPr>
          <w:rFonts w:ascii="Times New Roman" w:hAnsi="Times New Roman" w:cs="Times New Roman"/>
          <w:color w:val="000000" w:themeColor="text1"/>
        </w:rPr>
        <w:t>Bien sûr, cette méthode d’apprentissage pour optimiser l’algorithme « recette de gâteau » est laborieuse, elle demandera au cuisinier des dizaines d’essais avant de donner le gâteau parfait. Mais dans le monde informatique, les essais successifs se déroulent en un clin d’</w:t>
      </w:r>
      <w:del w:id="199" w:author="Microsoft Office User" w:date="2025-07-25T05:08:00Z">
        <w:r w:rsidRPr="00E418E3" w:rsidDel="00803F0C">
          <w:rPr>
            <w:rFonts w:ascii="Times New Roman" w:hAnsi="Times New Roman" w:cs="Times New Roman"/>
            <w:color w:val="000000" w:themeColor="text1"/>
          </w:rPr>
          <w:delText>oeil</w:delText>
        </w:r>
      </w:del>
      <w:ins w:id="200" w:author="Microsoft Office User" w:date="2025-07-25T05:08:00Z">
        <w:r w:rsidR="00803F0C" w:rsidRPr="00E418E3">
          <w:rPr>
            <w:rFonts w:ascii="Times New Roman" w:hAnsi="Times New Roman" w:cs="Times New Roman"/>
            <w:color w:val="000000" w:themeColor="text1"/>
          </w:rPr>
          <w:t>œil</w:t>
        </w:r>
      </w:ins>
      <w:r w:rsidRPr="00E418E3">
        <w:rPr>
          <w:rFonts w:ascii="Times New Roman" w:hAnsi="Times New Roman" w:cs="Times New Roman"/>
        </w:rPr>
        <w:t>.</w:t>
      </w:r>
    </w:p>
  </w:footnote>
  <w:footnote w:id="15">
    <w:p w14:paraId="67B40939" w14:textId="77777777" w:rsidR="006E3AAE" w:rsidRPr="00E418E3" w:rsidRDefault="006E3AAE" w:rsidP="006E3AAE">
      <w:pPr>
        <w:pStyle w:val="FootnoteText"/>
        <w:spacing w:line="276" w:lineRule="auto"/>
        <w:rPr>
          <w:ins w:id="309" w:author="Microsoft Office User" w:date="2025-07-28T05:00:00Z"/>
          <w:rFonts w:ascii="Times New Roman" w:hAnsi="Times New Roman" w:cs="Times New Roman"/>
        </w:rPr>
      </w:pPr>
      <w:ins w:id="310" w:author="Microsoft Office User" w:date="2025-07-28T05:00:00Z">
        <w:r w:rsidRPr="00E418E3">
          <w:rPr>
            <w:rStyle w:val="FootnoteReference"/>
            <w:rFonts w:ascii="Times New Roman" w:hAnsi="Times New Roman" w:cs="Times New Roman"/>
          </w:rPr>
          <w:footnoteRef/>
        </w:r>
        <w:r w:rsidRPr="00E418E3">
          <w:rPr>
            <w:rFonts w:ascii="Times New Roman" w:hAnsi="Times New Roman" w:cs="Times New Roman"/>
          </w:rPr>
          <w:t xml:space="preserve"> </w:t>
        </w:r>
        <w:r w:rsidRPr="00E418E3">
          <w:rPr>
            <w:rFonts w:ascii="Times New Roman" w:hAnsi="Times New Roman" w:cs="Times New Roman"/>
            <w:color w:val="000000" w:themeColor="text1"/>
          </w:rPr>
          <w:t>Nous verrons plus loin que cette connaissance est extrêmement floue.</w:t>
        </w:r>
      </w:ins>
    </w:p>
  </w:footnote>
  <w:footnote w:id="16">
    <w:p w14:paraId="5071880B" w14:textId="4BED62F0" w:rsidR="003175A3" w:rsidRPr="00E418E3" w:rsidDel="006E3AAE" w:rsidRDefault="003175A3" w:rsidP="00650F7C">
      <w:pPr>
        <w:pStyle w:val="FootnoteText"/>
        <w:spacing w:line="276" w:lineRule="auto"/>
        <w:jc w:val="both"/>
        <w:rPr>
          <w:del w:id="328" w:author="Microsoft Office User" w:date="2025-07-28T05:02:00Z"/>
          <w:rFonts w:ascii="Times New Roman" w:hAnsi="Times New Roman" w:cs="Times New Roman"/>
        </w:rPr>
      </w:pPr>
      <w:del w:id="329" w:author="Microsoft Office User" w:date="2025-07-28T05:02:00Z">
        <w:r w:rsidRPr="00E418E3" w:rsidDel="006E3AAE">
          <w:rPr>
            <w:rStyle w:val="FootnoteReference"/>
            <w:rFonts w:ascii="Times New Roman" w:hAnsi="Times New Roman" w:cs="Times New Roman"/>
          </w:rPr>
          <w:footnoteRef/>
        </w:r>
        <w:r w:rsidRPr="00E418E3" w:rsidDel="006E3AAE">
          <w:rPr>
            <w:rFonts w:ascii="Times New Roman" w:hAnsi="Times New Roman" w:cs="Times New Roman"/>
          </w:rPr>
          <w:delText xml:space="preserve"> Au</w:delText>
        </w:r>
        <w:r w:rsidRPr="00E418E3" w:rsidDel="006E3AAE">
          <w:rPr>
            <w:rFonts w:ascii="Times New Roman" w:hAnsi="Times New Roman" w:cs="Times New Roman"/>
            <w:spacing w:val="71"/>
          </w:rPr>
          <w:delText xml:space="preserve"> </w:delText>
        </w:r>
        <w:r w:rsidRPr="00E418E3" w:rsidDel="006E3AAE">
          <w:rPr>
            <w:rFonts w:ascii="Times New Roman" w:hAnsi="Times New Roman" w:cs="Times New Roman"/>
          </w:rPr>
          <w:delText>passage,</w:delText>
        </w:r>
        <w:r w:rsidRPr="00E418E3" w:rsidDel="006E3AAE">
          <w:rPr>
            <w:rFonts w:ascii="Times New Roman" w:hAnsi="Times New Roman" w:cs="Times New Roman"/>
            <w:spacing w:val="70"/>
          </w:rPr>
          <w:delText xml:space="preserve"> </w:delText>
        </w:r>
        <w:r w:rsidRPr="00E418E3" w:rsidDel="006E3AAE">
          <w:rPr>
            <w:rFonts w:ascii="Times New Roman" w:hAnsi="Times New Roman" w:cs="Times New Roman"/>
          </w:rPr>
          <w:delText>une</w:delText>
        </w:r>
        <w:r w:rsidRPr="00E418E3" w:rsidDel="006E3AAE">
          <w:rPr>
            <w:rFonts w:ascii="Times New Roman" w:hAnsi="Times New Roman" w:cs="Times New Roman"/>
            <w:spacing w:val="71"/>
          </w:rPr>
          <w:delText xml:space="preserve"> </w:delText>
        </w:r>
        <w:r w:rsidRPr="00E418E3" w:rsidDel="006E3AAE">
          <w:rPr>
            <w:rFonts w:ascii="Times New Roman" w:hAnsi="Times New Roman" w:cs="Times New Roman"/>
          </w:rPr>
          <w:delText>précision :</w:delText>
        </w:r>
        <w:r w:rsidRPr="00E418E3" w:rsidDel="006E3AAE">
          <w:rPr>
            <w:rFonts w:ascii="Times New Roman" w:hAnsi="Times New Roman" w:cs="Times New Roman"/>
            <w:spacing w:val="71"/>
          </w:rPr>
          <w:delText xml:space="preserve"> </w:delText>
        </w:r>
        <w:r w:rsidRPr="00E418E3" w:rsidDel="006E3AAE">
          <w:rPr>
            <w:rFonts w:ascii="Times New Roman" w:hAnsi="Times New Roman" w:cs="Times New Roman"/>
          </w:rPr>
          <w:delText>pour</w:delText>
        </w:r>
        <w:r w:rsidRPr="00E418E3" w:rsidDel="006E3AAE">
          <w:rPr>
            <w:rFonts w:ascii="Times New Roman" w:hAnsi="Times New Roman" w:cs="Times New Roman"/>
            <w:spacing w:val="70"/>
          </w:rPr>
          <w:delText xml:space="preserve"> </w:delText>
        </w:r>
        <w:r w:rsidRPr="00E418E3" w:rsidDel="006E3AAE">
          <w:rPr>
            <w:rFonts w:ascii="Times New Roman" w:hAnsi="Times New Roman" w:cs="Times New Roman"/>
          </w:rPr>
          <w:delText>décrire</w:delText>
        </w:r>
        <w:r w:rsidRPr="00E418E3" w:rsidDel="006E3AAE">
          <w:rPr>
            <w:rFonts w:ascii="Times New Roman" w:hAnsi="Times New Roman" w:cs="Times New Roman"/>
            <w:spacing w:val="71"/>
          </w:rPr>
          <w:delText xml:space="preserve"> </w:delText>
        </w:r>
        <w:r w:rsidRPr="00E418E3" w:rsidDel="006E3AAE">
          <w:rPr>
            <w:rFonts w:ascii="Times New Roman" w:hAnsi="Times New Roman" w:cs="Times New Roman"/>
            <w:spacing w:val="-5"/>
          </w:rPr>
          <w:delText xml:space="preserve">les </w:delText>
        </w:r>
        <w:r w:rsidRPr="00E418E3" w:rsidDel="006E3AAE">
          <w:rPr>
            <w:rFonts w:ascii="Times New Roman" w:hAnsi="Times New Roman" w:cs="Times New Roman"/>
          </w:rPr>
          <w:delText>«</w:delText>
        </w:r>
        <w:r w:rsidRPr="00E418E3" w:rsidDel="006E3AAE">
          <w:rPr>
            <w:rFonts w:ascii="Times New Roman" w:hAnsi="Times New Roman" w:cs="Times New Roman"/>
            <w:spacing w:val="-3"/>
          </w:rPr>
          <w:delText> </w:delText>
        </w:r>
        <w:r w:rsidRPr="00E418E3" w:rsidDel="006E3AAE">
          <w:rPr>
            <w:rFonts w:ascii="Times New Roman" w:hAnsi="Times New Roman" w:cs="Times New Roman"/>
          </w:rPr>
          <w:delText>réseaux de neurones</w:delText>
        </w:r>
        <w:r w:rsidRPr="00E418E3" w:rsidDel="006E3AAE">
          <w:rPr>
            <w:rFonts w:ascii="Times New Roman" w:hAnsi="Times New Roman" w:cs="Times New Roman"/>
            <w:spacing w:val="-4"/>
          </w:rPr>
          <w:delText> </w:delText>
        </w:r>
        <w:r w:rsidRPr="00E418E3" w:rsidDel="006E3AAE">
          <w:rPr>
            <w:rFonts w:ascii="Times New Roman" w:hAnsi="Times New Roman" w:cs="Times New Roman"/>
          </w:rPr>
          <w:delText>» que nous avons vus, on peut aussi parler de «</w:delText>
        </w:r>
        <w:r w:rsidRPr="00E418E3" w:rsidDel="006E3AAE">
          <w:rPr>
            <w:rFonts w:ascii="Times New Roman" w:hAnsi="Times New Roman" w:cs="Times New Roman"/>
            <w:spacing w:val="-4"/>
          </w:rPr>
          <w:delText> </w:delText>
        </w:r>
        <w:r w:rsidRPr="00E418E3" w:rsidDel="006E3AAE">
          <w:rPr>
            <w:rFonts w:ascii="Times New Roman" w:hAnsi="Times New Roman" w:cs="Times New Roman"/>
          </w:rPr>
          <w:delText>modèle d’intelligence artificielle</w:delText>
        </w:r>
        <w:r w:rsidRPr="00E418E3" w:rsidDel="006E3AAE">
          <w:rPr>
            <w:rFonts w:ascii="Times New Roman" w:hAnsi="Times New Roman" w:cs="Times New Roman"/>
            <w:spacing w:val="-2"/>
          </w:rPr>
          <w:delText> </w:delText>
        </w:r>
        <w:r w:rsidRPr="00E418E3" w:rsidDel="006E3AAE">
          <w:rPr>
            <w:rFonts w:ascii="Times New Roman" w:hAnsi="Times New Roman" w:cs="Times New Roman"/>
          </w:rPr>
          <w:delText xml:space="preserve">», qui sont eux-mêmes une classe particulière d’algorithmes. </w:delText>
        </w:r>
        <w:r w:rsidRPr="00E418E3" w:rsidDel="006E3AAE">
          <w:rPr>
            <w:rFonts w:ascii="Times New Roman" w:hAnsi="Times New Roman" w:cs="Times New Roman"/>
            <w:highlight w:val="yellow"/>
          </w:rPr>
          <w:delText>Voir</w:delText>
        </w:r>
        <w:r w:rsidRPr="00E418E3" w:rsidDel="006E3AAE">
          <w:rPr>
            <w:rFonts w:ascii="Times New Roman" w:hAnsi="Times New Roman" w:cs="Times New Roman"/>
          </w:rPr>
          <w:delText xml:space="preserve"> </w:delText>
        </w:r>
        <w:r w:rsidRPr="00E418E3" w:rsidDel="006E3AAE">
          <w:rPr>
            <w:rFonts w:ascii="Times New Roman" w:hAnsi="Times New Roman" w:cs="Times New Roman"/>
            <w:highlight w:val="yellow"/>
          </w:rPr>
          <w:delText>la figure XXX en annexe pour démêler tout cela.</w:delText>
        </w:r>
        <w:r w:rsidRPr="00E418E3" w:rsidDel="006E3AAE">
          <w:rPr>
            <w:rStyle w:val="CommentReference"/>
            <w:rFonts w:ascii="Times New Roman" w:hAnsi="Times New Roman" w:cs="Times New Roman"/>
            <w:sz w:val="20"/>
            <w:szCs w:val="20"/>
            <w:highlight w:val="yellow"/>
          </w:rPr>
          <w:annotationRef/>
        </w:r>
      </w:del>
    </w:p>
  </w:footnote>
  <w:footnote w:id="17">
    <w:p w14:paraId="0C4C2696" w14:textId="77777777" w:rsidR="003175A3" w:rsidRPr="00E418E3" w:rsidDel="006E3AAE" w:rsidRDefault="003175A3" w:rsidP="00650F7C">
      <w:pPr>
        <w:pStyle w:val="FootnoteText"/>
        <w:spacing w:line="276" w:lineRule="auto"/>
        <w:rPr>
          <w:del w:id="334" w:author="Microsoft Office User" w:date="2025-07-28T05:00:00Z"/>
          <w:rFonts w:ascii="Times New Roman" w:hAnsi="Times New Roman" w:cs="Times New Roman"/>
        </w:rPr>
      </w:pPr>
      <w:del w:id="335" w:author="Microsoft Office User" w:date="2025-07-28T05:00:00Z">
        <w:r w:rsidRPr="00E418E3" w:rsidDel="006E3AAE">
          <w:rPr>
            <w:rStyle w:val="FootnoteReference"/>
            <w:rFonts w:ascii="Times New Roman" w:hAnsi="Times New Roman" w:cs="Times New Roman"/>
          </w:rPr>
          <w:footnoteRef/>
        </w:r>
        <w:r w:rsidRPr="00E418E3" w:rsidDel="006E3AAE">
          <w:rPr>
            <w:rFonts w:ascii="Times New Roman" w:hAnsi="Times New Roman" w:cs="Times New Roman"/>
          </w:rPr>
          <w:delText xml:space="preserve"> </w:delText>
        </w:r>
        <w:r w:rsidRPr="00E418E3" w:rsidDel="006E3AAE">
          <w:rPr>
            <w:rFonts w:ascii="Times New Roman" w:hAnsi="Times New Roman" w:cs="Times New Roman"/>
            <w:color w:val="000000" w:themeColor="text1"/>
          </w:rPr>
          <w:delText>Nous verrons plus loin que cette connaissance est extrêmement floue.</w:delText>
        </w:r>
      </w:del>
    </w:p>
  </w:footnote>
  <w:footnote w:id="18">
    <w:p w14:paraId="6070F838" w14:textId="15FA8D48" w:rsidR="003175A3" w:rsidRPr="00E418E3" w:rsidDel="006E3AAE" w:rsidRDefault="003175A3" w:rsidP="00650F7C">
      <w:pPr>
        <w:pStyle w:val="FootnoteText"/>
        <w:spacing w:line="276" w:lineRule="auto"/>
        <w:jc w:val="both"/>
        <w:rPr>
          <w:del w:id="339" w:author="Microsoft Office User" w:date="2025-07-28T05:00:00Z"/>
          <w:rFonts w:ascii="Times New Roman" w:hAnsi="Times New Roman" w:cs="Times New Roman"/>
        </w:rPr>
      </w:pPr>
      <w:del w:id="340" w:author="Microsoft Office User" w:date="2025-07-28T05:00:00Z">
        <w:r w:rsidRPr="00E418E3" w:rsidDel="006E3AAE">
          <w:rPr>
            <w:rStyle w:val="FootnoteReference"/>
            <w:rFonts w:ascii="Times New Roman" w:hAnsi="Times New Roman" w:cs="Times New Roman"/>
          </w:rPr>
          <w:footnoteRef/>
        </w:r>
        <w:r w:rsidRPr="00E418E3" w:rsidDel="006E3AAE">
          <w:rPr>
            <w:rFonts w:ascii="Times New Roman" w:hAnsi="Times New Roman" w:cs="Times New Roman"/>
          </w:rPr>
          <w:delText xml:space="preserve"> En revanche, ChatGPT pourrait bien s’en rappeler dans quelques mois, et même mentionner</w:delText>
        </w:r>
        <w:r w:rsidRPr="00E418E3" w:rsidDel="006E3AAE">
          <w:rPr>
            <w:rFonts w:ascii="Times New Roman" w:hAnsi="Times New Roman" w:cs="Times New Roman"/>
            <w:spacing w:val="40"/>
          </w:rPr>
          <w:delText xml:space="preserve"> </w:delText>
        </w:r>
        <w:r w:rsidRPr="00E418E3" w:rsidDel="006E3AAE">
          <w:rPr>
            <w:rFonts w:ascii="Times New Roman" w:hAnsi="Times New Roman" w:cs="Times New Roman"/>
          </w:rPr>
          <w:delText>des informations que vous lui auriez données dans des discussions avec d’autres utilisateurs. Car OpenAI stocke toutes les discussions dans leurs serveurs, et ils pourraient ré-entraînent leurs modèles sur les données de toutes les discussions. Bien sûr, cela implique qu’il faut se garder de confier tous ses secrets à ChatGPT.</w:delText>
        </w:r>
      </w:del>
    </w:p>
  </w:footnote>
  <w:footnote w:id="19">
    <w:p w14:paraId="68EF713B" w14:textId="69E452FB" w:rsidR="003175A3" w:rsidRPr="00E418E3" w:rsidRDefault="003175A3" w:rsidP="00650F7C">
      <w:pPr>
        <w:pStyle w:val="FootnoteText"/>
        <w:spacing w:line="276" w:lineRule="auto"/>
        <w:rPr>
          <w:rFonts w:ascii="Times New Roman" w:hAnsi="Times New Roman" w:cs="Times New Roman"/>
        </w:rPr>
      </w:pPr>
      <w:r w:rsidRPr="00E418E3">
        <w:rPr>
          <w:rStyle w:val="FootnoteReference"/>
          <w:rFonts w:ascii="Times New Roman" w:hAnsi="Times New Roman" w:cs="Times New Roman"/>
          <w:rPrChange w:id="364" w:author="Héloïse Mahé" w:date="2025-07-25T17:55:00Z">
            <w:rPr>
              <w:rStyle w:val="FootnoteReference"/>
              <w:rFonts w:ascii="Times New Roman" w:hAnsi="Times New Roman" w:cs="Times New Roman"/>
              <w:highlight w:val="yellow"/>
            </w:rPr>
          </w:rPrChange>
        </w:rPr>
        <w:footnoteRef/>
      </w:r>
      <w:r w:rsidRPr="00E418E3">
        <w:rPr>
          <w:rFonts w:ascii="Times New Roman" w:hAnsi="Times New Roman" w:cs="Times New Roman"/>
          <w:rPrChange w:id="365" w:author="Héloïse Mahé" w:date="2025-07-25T17:55:00Z">
            <w:rPr>
              <w:rFonts w:ascii="Times New Roman" w:hAnsi="Times New Roman" w:cs="Times New Roman"/>
              <w:highlight w:val="yellow"/>
            </w:rPr>
          </w:rPrChange>
        </w:rPr>
        <w:t xml:space="preserve"> </w:t>
      </w:r>
      <w:r w:rsidRPr="00E418E3">
        <w:rPr>
          <w:rFonts w:ascii="Times New Roman" w:hAnsi="Times New Roman" w:cs="Times New Roman"/>
          <w:color w:val="000000" w:themeColor="text1"/>
          <w:rPrChange w:id="366" w:author="Héloïse Mahé" w:date="2025-07-25T17:55:00Z">
            <w:rPr>
              <w:rFonts w:ascii="Times New Roman" w:hAnsi="Times New Roman" w:cs="Times New Roman"/>
              <w:color w:val="000000" w:themeColor="text1"/>
              <w:highlight w:val="yellow"/>
            </w:rPr>
          </w:rPrChange>
        </w:rPr>
        <w:t>Au passage, précisons que nous utiliserons indifféremment les termes « poids » ou « paramètres » pour parler des poids des connexions d’un réseau de neurones.</w:t>
      </w:r>
    </w:p>
  </w:footnote>
  <w:footnote w:id="20">
    <w:p w14:paraId="25BC3D4F" w14:textId="376968C7"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En</w:t>
      </w:r>
      <w:r w:rsidRPr="00E418E3">
        <w:rPr>
          <w:rFonts w:ascii="Times New Roman" w:hAnsi="Times New Roman" w:cs="Times New Roman"/>
          <w:spacing w:val="1"/>
        </w:rPr>
        <w:t xml:space="preserve"> </w:t>
      </w:r>
      <w:r w:rsidRPr="00E418E3">
        <w:rPr>
          <w:rFonts w:ascii="Times New Roman" w:hAnsi="Times New Roman" w:cs="Times New Roman"/>
        </w:rPr>
        <w:t>anglais,</w:t>
      </w:r>
      <w:r w:rsidRPr="00E418E3">
        <w:rPr>
          <w:rFonts w:ascii="Times New Roman" w:hAnsi="Times New Roman" w:cs="Times New Roman"/>
          <w:spacing w:val="1"/>
        </w:rPr>
        <w:t xml:space="preserve"> </w:t>
      </w:r>
      <w:r w:rsidRPr="00E418E3">
        <w:rPr>
          <w:rFonts w:ascii="Times New Roman" w:hAnsi="Times New Roman" w:cs="Times New Roman"/>
          <w:i/>
        </w:rPr>
        <w:t>loss</w:t>
      </w:r>
      <w:r w:rsidRPr="00E418E3">
        <w:rPr>
          <w:rFonts w:ascii="Times New Roman" w:hAnsi="Times New Roman" w:cs="Times New Roman"/>
          <w:i/>
          <w:spacing w:val="1"/>
        </w:rPr>
        <w:t xml:space="preserve"> </w:t>
      </w:r>
      <w:r w:rsidRPr="00E418E3">
        <w:rPr>
          <w:rFonts w:ascii="Times New Roman" w:hAnsi="Times New Roman" w:cs="Times New Roman"/>
          <w:i/>
        </w:rPr>
        <w:t>function</w:t>
      </w:r>
      <w:r w:rsidRPr="00E418E3">
        <w:rPr>
          <w:rFonts w:ascii="Times New Roman" w:hAnsi="Times New Roman" w:cs="Times New Roman"/>
        </w:rPr>
        <w:t>,</w:t>
      </w:r>
      <w:r w:rsidRPr="00E418E3">
        <w:rPr>
          <w:rFonts w:ascii="Times New Roman" w:hAnsi="Times New Roman" w:cs="Times New Roman"/>
          <w:spacing w:val="1"/>
        </w:rPr>
        <w:t xml:space="preserve"> </w:t>
      </w:r>
      <w:r w:rsidRPr="00E418E3">
        <w:rPr>
          <w:rFonts w:ascii="Times New Roman" w:hAnsi="Times New Roman" w:cs="Times New Roman"/>
        </w:rPr>
        <w:t>souvent</w:t>
      </w:r>
      <w:r w:rsidRPr="00E418E3">
        <w:rPr>
          <w:rFonts w:ascii="Times New Roman" w:hAnsi="Times New Roman" w:cs="Times New Roman"/>
          <w:spacing w:val="2"/>
        </w:rPr>
        <w:t xml:space="preserve"> </w:t>
      </w:r>
      <w:r w:rsidRPr="00E418E3">
        <w:rPr>
          <w:rFonts w:ascii="Times New Roman" w:hAnsi="Times New Roman" w:cs="Times New Roman"/>
        </w:rPr>
        <w:t>abrégée</w:t>
      </w:r>
      <w:r w:rsidRPr="00E418E3">
        <w:rPr>
          <w:rFonts w:ascii="Times New Roman" w:hAnsi="Times New Roman" w:cs="Times New Roman"/>
          <w:spacing w:val="1"/>
        </w:rPr>
        <w:t xml:space="preserve"> </w:t>
      </w:r>
      <w:r w:rsidRPr="00E418E3">
        <w:rPr>
          <w:rFonts w:ascii="Times New Roman" w:hAnsi="Times New Roman" w:cs="Times New Roman"/>
        </w:rPr>
        <w:t>en</w:t>
      </w:r>
      <w:r w:rsidRPr="00E418E3">
        <w:rPr>
          <w:rFonts w:ascii="Times New Roman" w:hAnsi="Times New Roman" w:cs="Times New Roman"/>
          <w:spacing w:val="1"/>
        </w:rPr>
        <w:t xml:space="preserve"> </w:t>
      </w:r>
      <w:r w:rsidRPr="00E418E3">
        <w:rPr>
          <w:rFonts w:ascii="Times New Roman" w:hAnsi="Times New Roman" w:cs="Times New Roman"/>
          <w:i/>
        </w:rPr>
        <w:t>loss</w:t>
      </w:r>
      <w:r w:rsidRPr="00E418E3">
        <w:rPr>
          <w:rFonts w:ascii="Times New Roman" w:hAnsi="Times New Roman" w:cs="Times New Roman"/>
          <w:spacing w:val="-5"/>
        </w:rPr>
        <w:t>.</w:t>
      </w:r>
    </w:p>
  </w:footnote>
  <w:footnote w:id="21">
    <w:p w14:paraId="4188BBB8" w14:textId="625BD57B"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Pour</w:t>
      </w:r>
      <w:r w:rsidRPr="00E418E3">
        <w:rPr>
          <w:rFonts w:ascii="Times New Roman" w:hAnsi="Times New Roman" w:cs="Times New Roman"/>
          <w:spacing w:val="-2"/>
        </w:rPr>
        <w:t xml:space="preserve"> </w:t>
      </w:r>
      <w:r w:rsidRPr="00E418E3">
        <w:rPr>
          <w:rFonts w:ascii="Times New Roman" w:hAnsi="Times New Roman" w:cs="Times New Roman"/>
        </w:rPr>
        <w:t>aller</w:t>
      </w:r>
      <w:r w:rsidRPr="00E418E3">
        <w:rPr>
          <w:rFonts w:ascii="Times New Roman" w:hAnsi="Times New Roman" w:cs="Times New Roman"/>
          <w:spacing w:val="-1"/>
        </w:rPr>
        <w:t xml:space="preserve"> </w:t>
      </w:r>
      <w:r w:rsidRPr="00E418E3">
        <w:rPr>
          <w:rFonts w:ascii="Times New Roman" w:hAnsi="Times New Roman" w:cs="Times New Roman"/>
        </w:rPr>
        <w:t>plus</w:t>
      </w:r>
      <w:r w:rsidRPr="00E418E3">
        <w:rPr>
          <w:rFonts w:ascii="Times New Roman" w:hAnsi="Times New Roman" w:cs="Times New Roman"/>
          <w:spacing w:val="-1"/>
        </w:rPr>
        <w:t xml:space="preserve"> </w:t>
      </w:r>
      <w:r w:rsidRPr="00E418E3">
        <w:rPr>
          <w:rFonts w:ascii="Times New Roman" w:hAnsi="Times New Roman" w:cs="Times New Roman"/>
        </w:rPr>
        <w:t>loin,</w:t>
      </w:r>
      <w:r w:rsidRPr="00E418E3">
        <w:rPr>
          <w:rFonts w:ascii="Times New Roman" w:hAnsi="Times New Roman" w:cs="Times New Roman"/>
          <w:spacing w:val="-1"/>
        </w:rPr>
        <w:t xml:space="preserve"> </w:t>
      </w:r>
      <w:r w:rsidRPr="00E418E3">
        <w:rPr>
          <w:rFonts w:ascii="Times New Roman" w:hAnsi="Times New Roman" w:cs="Times New Roman"/>
        </w:rPr>
        <w:t>voir les</w:t>
      </w:r>
      <w:r w:rsidRPr="00E418E3">
        <w:rPr>
          <w:rFonts w:ascii="Times New Roman" w:hAnsi="Times New Roman" w:cs="Times New Roman"/>
          <w:spacing w:val="-1"/>
        </w:rPr>
        <w:t xml:space="preserve"> </w:t>
      </w:r>
      <w:r w:rsidRPr="00E418E3">
        <w:rPr>
          <w:rFonts w:ascii="Times New Roman" w:hAnsi="Times New Roman" w:cs="Times New Roman"/>
        </w:rPr>
        <w:t>algorithmes</w:t>
      </w:r>
      <w:r w:rsidRPr="00E418E3">
        <w:rPr>
          <w:rFonts w:ascii="Times New Roman" w:hAnsi="Times New Roman" w:cs="Times New Roman"/>
          <w:spacing w:val="-9"/>
        </w:rPr>
        <w:t xml:space="preserve"> </w:t>
      </w:r>
      <w:r w:rsidRPr="00E418E3">
        <w:rPr>
          <w:rFonts w:ascii="Times New Roman" w:hAnsi="Times New Roman" w:cs="Times New Roman"/>
        </w:rPr>
        <w:t>Adam</w:t>
      </w:r>
      <w:r w:rsidRPr="00E418E3">
        <w:rPr>
          <w:rFonts w:ascii="Times New Roman" w:hAnsi="Times New Roman" w:cs="Times New Roman"/>
          <w:spacing w:val="-1"/>
        </w:rPr>
        <w:t xml:space="preserve"> </w:t>
      </w:r>
      <w:r w:rsidRPr="00E418E3">
        <w:rPr>
          <w:rFonts w:ascii="Times New Roman" w:hAnsi="Times New Roman" w:cs="Times New Roman"/>
        </w:rPr>
        <w:t>ou</w:t>
      </w:r>
      <w:r w:rsidRPr="00E418E3">
        <w:rPr>
          <w:rFonts w:ascii="Times New Roman" w:hAnsi="Times New Roman" w:cs="Times New Roman"/>
          <w:spacing w:val="-9"/>
        </w:rPr>
        <w:t xml:space="preserve"> </w:t>
      </w:r>
      <w:r w:rsidRPr="00E418E3">
        <w:rPr>
          <w:rFonts w:ascii="Times New Roman" w:hAnsi="Times New Roman" w:cs="Times New Roman"/>
        </w:rPr>
        <w:t>AdamW,</w:t>
      </w:r>
      <w:r w:rsidRPr="00E418E3">
        <w:rPr>
          <w:rFonts w:ascii="Times New Roman" w:hAnsi="Times New Roman" w:cs="Times New Roman"/>
          <w:spacing w:val="-1"/>
        </w:rPr>
        <w:t xml:space="preserve"> </w:t>
      </w:r>
      <w:r w:rsidRPr="00E418E3">
        <w:rPr>
          <w:rFonts w:ascii="Times New Roman" w:hAnsi="Times New Roman" w:cs="Times New Roman"/>
        </w:rPr>
        <w:t>largement utilisés</w:t>
      </w:r>
      <w:r w:rsidRPr="00E418E3">
        <w:rPr>
          <w:rFonts w:ascii="Times New Roman" w:hAnsi="Times New Roman" w:cs="Times New Roman"/>
          <w:spacing w:val="-1"/>
        </w:rPr>
        <w:t xml:space="preserve"> </w:t>
      </w:r>
      <w:r w:rsidRPr="00E418E3">
        <w:rPr>
          <w:rFonts w:ascii="Times New Roman" w:hAnsi="Times New Roman" w:cs="Times New Roman"/>
          <w:spacing w:val="-2"/>
        </w:rPr>
        <w:t>aujourd’hui.</w:t>
      </w:r>
    </w:p>
  </w:footnote>
  <w:footnote w:id="22">
    <w:p w14:paraId="35964847" w14:textId="18918D0F"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Citons par exemple</w:t>
      </w:r>
      <w:r w:rsidRPr="00E418E3">
        <w:rPr>
          <w:rFonts w:ascii="Times New Roman" w:hAnsi="Times New Roman" w:cs="Times New Roman"/>
          <w:spacing w:val="1"/>
        </w:rPr>
        <w:t xml:space="preserve"> </w:t>
      </w:r>
      <w:r w:rsidRPr="00E418E3">
        <w:rPr>
          <w:rFonts w:ascii="Times New Roman" w:hAnsi="Times New Roman" w:cs="Times New Roman"/>
        </w:rPr>
        <w:t>le SVM,</w:t>
      </w:r>
      <w:r w:rsidRPr="00E418E3">
        <w:rPr>
          <w:rFonts w:ascii="Times New Roman" w:hAnsi="Times New Roman" w:cs="Times New Roman"/>
          <w:spacing w:val="1"/>
        </w:rPr>
        <w:t xml:space="preserve"> </w:t>
      </w:r>
      <w:r w:rsidRPr="00E418E3">
        <w:rPr>
          <w:rFonts w:ascii="Times New Roman" w:hAnsi="Times New Roman" w:cs="Times New Roman"/>
        </w:rPr>
        <w:t>qui s’apparente à</w:t>
      </w:r>
      <w:r w:rsidRPr="00E418E3">
        <w:rPr>
          <w:rFonts w:ascii="Times New Roman" w:hAnsi="Times New Roman" w:cs="Times New Roman"/>
          <w:spacing w:val="1"/>
        </w:rPr>
        <w:t xml:space="preserve"> </w:t>
      </w:r>
      <w:r w:rsidRPr="00E418E3">
        <w:rPr>
          <w:rFonts w:ascii="Times New Roman" w:hAnsi="Times New Roman" w:cs="Times New Roman"/>
        </w:rPr>
        <w:t>un réseau de</w:t>
      </w:r>
      <w:r w:rsidRPr="00E418E3">
        <w:rPr>
          <w:rFonts w:ascii="Times New Roman" w:hAnsi="Times New Roman" w:cs="Times New Roman"/>
          <w:spacing w:val="1"/>
        </w:rPr>
        <w:t xml:space="preserve"> </w:t>
      </w:r>
      <w:r w:rsidRPr="00E418E3">
        <w:rPr>
          <w:rFonts w:ascii="Times New Roman" w:hAnsi="Times New Roman" w:cs="Times New Roman"/>
        </w:rPr>
        <w:t>neurones à une seule</w:t>
      </w:r>
      <w:r w:rsidRPr="00E418E3">
        <w:rPr>
          <w:rFonts w:ascii="Times New Roman" w:hAnsi="Times New Roman" w:cs="Times New Roman"/>
          <w:spacing w:val="1"/>
        </w:rPr>
        <w:t xml:space="preserve"> </w:t>
      </w:r>
      <w:r w:rsidRPr="00E418E3">
        <w:rPr>
          <w:rFonts w:ascii="Times New Roman" w:hAnsi="Times New Roman" w:cs="Times New Roman"/>
          <w:spacing w:val="-2"/>
        </w:rPr>
        <w:t>couche.</w:t>
      </w:r>
    </w:p>
  </w:footnote>
  <w:footnote w:id="23">
    <w:p w14:paraId="48C59980" w14:textId="132FF9A1" w:rsidR="003175A3" w:rsidRPr="00E418E3" w:rsidRDefault="003175A3"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rPr>
      </w:pPr>
      <w:r w:rsidRPr="00E418E3">
        <w:rPr>
          <w:rFonts w:ascii="Times New Roman" w:hAnsi="Times New Roman" w:cs="Times New Roman"/>
          <w:sz w:val="20"/>
          <w:szCs w:val="20"/>
          <w:vertAlign w:val="superscript"/>
        </w:rPr>
        <w:footnoteRef/>
      </w:r>
      <w:r w:rsidRPr="00E418E3">
        <w:rPr>
          <w:rFonts w:ascii="Times New Roman" w:hAnsi="Times New Roman" w:cs="Times New Roman"/>
          <w:sz w:val="20"/>
          <w:szCs w:val="20"/>
        </w:rPr>
        <w:t xml:space="preserve"> En termes mathématiques rigoureux, on dit que le paysage dessiné par la fonction de coût est « non-convexe », ainsi peuvent exister des vallées qui soient des optima locaux mais pas l’optimum global que l’on recherche.</w:t>
      </w:r>
    </w:p>
  </w:footnote>
  <w:footnote w:id="24">
    <w:p w14:paraId="5F9EACFF" w14:textId="6B969A60"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Appelés </w:t>
      </w:r>
      <w:r w:rsidRPr="00E418E3">
        <w:rPr>
          <w:rFonts w:ascii="Times New Roman" w:hAnsi="Times New Roman" w:cs="Times New Roman"/>
          <w:i/>
        </w:rPr>
        <w:t>graphics processing unit</w:t>
      </w:r>
      <w:r w:rsidRPr="00E418E3">
        <w:rPr>
          <w:rFonts w:ascii="Times New Roman" w:hAnsi="Times New Roman" w:cs="Times New Roman"/>
        </w:rPr>
        <w:t xml:space="preserve"> (GPU) car ils furent initialement développés pour les</w:t>
      </w:r>
      <w:r w:rsidRPr="00E418E3">
        <w:rPr>
          <w:rFonts w:ascii="Times New Roman" w:hAnsi="Times New Roman" w:cs="Times New Roman"/>
          <w:spacing w:val="40"/>
        </w:rPr>
        <w:t xml:space="preserve"> </w:t>
      </w:r>
      <w:r w:rsidRPr="00E418E3">
        <w:rPr>
          <w:rFonts w:ascii="Times New Roman" w:hAnsi="Times New Roman" w:cs="Times New Roman"/>
        </w:rPr>
        <w:t>multiplications de matrices très utiles pour les graphismes en 3D, en particulier pour les jeux vidéo.</w:t>
      </w:r>
    </w:p>
  </w:footnote>
  <w:footnote w:id="25">
    <w:p w14:paraId="1334C0AE" w14:textId="45D88A10"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Il</w:t>
      </w:r>
      <w:r w:rsidRPr="00E418E3">
        <w:rPr>
          <w:rFonts w:ascii="Times New Roman" w:hAnsi="Times New Roman" w:cs="Times New Roman"/>
          <w:spacing w:val="-3"/>
        </w:rPr>
        <w:t xml:space="preserve"> </w:t>
      </w:r>
      <w:r w:rsidRPr="00E418E3">
        <w:rPr>
          <w:rFonts w:ascii="Times New Roman" w:hAnsi="Times New Roman" w:cs="Times New Roman"/>
        </w:rPr>
        <w:t>existe</w:t>
      </w:r>
      <w:r w:rsidRPr="00E418E3">
        <w:rPr>
          <w:rFonts w:ascii="Times New Roman" w:hAnsi="Times New Roman" w:cs="Times New Roman"/>
          <w:spacing w:val="-1"/>
        </w:rPr>
        <w:t xml:space="preserve"> </w:t>
      </w:r>
      <w:r w:rsidRPr="00E418E3">
        <w:rPr>
          <w:rFonts w:ascii="Times New Roman" w:hAnsi="Times New Roman" w:cs="Times New Roman"/>
        </w:rPr>
        <w:t>une</w:t>
      </w:r>
      <w:r w:rsidRPr="00E418E3">
        <w:rPr>
          <w:rFonts w:ascii="Times New Roman" w:hAnsi="Times New Roman" w:cs="Times New Roman"/>
          <w:spacing w:val="-1"/>
        </w:rPr>
        <w:t xml:space="preserve"> </w:t>
      </w:r>
      <w:r w:rsidRPr="00E418E3">
        <w:rPr>
          <w:rFonts w:ascii="Times New Roman" w:hAnsi="Times New Roman" w:cs="Times New Roman"/>
        </w:rPr>
        <w:t>typologie</w:t>
      </w:r>
      <w:r w:rsidRPr="00E418E3">
        <w:rPr>
          <w:rFonts w:ascii="Times New Roman" w:hAnsi="Times New Roman" w:cs="Times New Roman"/>
          <w:spacing w:val="-1"/>
        </w:rPr>
        <w:t xml:space="preserve"> </w:t>
      </w:r>
      <w:r w:rsidRPr="00E418E3">
        <w:rPr>
          <w:rFonts w:ascii="Times New Roman" w:hAnsi="Times New Roman" w:cs="Times New Roman"/>
        </w:rPr>
        <w:t>précise</w:t>
      </w:r>
      <w:r w:rsidRPr="00E418E3">
        <w:rPr>
          <w:rFonts w:ascii="Times New Roman" w:hAnsi="Times New Roman" w:cs="Times New Roman"/>
          <w:spacing w:val="-1"/>
        </w:rPr>
        <w:t xml:space="preserve"> </w:t>
      </w:r>
      <w:r w:rsidRPr="00E418E3">
        <w:rPr>
          <w:rFonts w:ascii="Times New Roman" w:hAnsi="Times New Roman" w:cs="Times New Roman"/>
        </w:rPr>
        <w:t>en</w:t>
      </w:r>
      <w:r w:rsidRPr="00E418E3">
        <w:rPr>
          <w:rFonts w:ascii="Times New Roman" w:hAnsi="Times New Roman" w:cs="Times New Roman"/>
          <w:spacing w:val="-1"/>
        </w:rPr>
        <w:t xml:space="preserve"> </w:t>
      </w:r>
      <w:r w:rsidRPr="00E418E3">
        <w:rPr>
          <w:rFonts w:ascii="Times New Roman" w:hAnsi="Times New Roman" w:cs="Times New Roman"/>
        </w:rPr>
        <w:t xml:space="preserve">anglais : </w:t>
      </w:r>
      <w:r w:rsidRPr="00E418E3">
        <w:rPr>
          <w:rFonts w:ascii="Times New Roman" w:hAnsi="Times New Roman" w:cs="Times New Roman"/>
          <w:i/>
        </w:rPr>
        <w:t>open weights</w:t>
      </w:r>
      <w:r w:rsidRPr="00E418E3">
        <w:rPr>
          <w:rFonts w:ascii="Times New Roman" w:hAnsi="Times New Roman" w:cs="Times New Roman"/>
          <w:spacing w:val="-1"/>
        </w:rPr>
        <w:t xml:space="preserve"> </w:t>
      </w:r>
      <w:r w:rsidRPr="00E418E3">
        <w:rPr>
          <w:rFonts w:ascii="Times New Roman" w:hAnsi="Times New Roman" w:cs="Times New Roman"/>
        </w:rPr>
        <w:t>(poids</w:t>
      </w:r>
      <w:r w:rsidRPr="00E418E3">
        <w:rPr>
          <w:rFonts w:ascii="Times New Roman" w:hAnsi="Times New Roman" w:cs="Times New Roman"/>
          <w:spacing w:val="-1"/>
        </w:rPr>
        <w:t xml:space="preserve"> </w:t>
      </w:r>
      <w:r w:rsidRPr="00E418E3">
        <w:rPr>
          <w:rFonts w:ascii="Times New Roman" w:hAnsi="Times New Roman" w:cs="Times New Roman"/>
        </w:rPr>
        <w:t>ouverts)</w:t>
      </w:r>
      <w:r w:rsidRPr="00E418E3">
        <w:rPr>
          <w:rFonts w:ascii="Times New Roman" w:hAnsi="Times New Roman" w:cs="Times New Roman"/>
          <w:spacing w:val="-1"/>
        </w:rPr>
        <w:t xml:space="preserve"> </w:t>
      </w:r>
      <w:r w:rsidRPr="00E418E3">
        <w:rPr>
          <w:rFonts w:ascii="Times New Roman" w:hAnsi="Times New Roman" w:cs="Times New Roman"/>
        </w:rPr>
        <w:t>pour</w:t>
      </w:r>
      <w:r w:rsidRPr="00E418E3">
        <w:rPr>
          <w:rFonts w:ascii="Times New Roman" w:hAnsi="Times New Roman" w:cs="Times New Roman"/>
          <w:spacing w:val="-1"/>
        </w:rPr>
        <w:t xml:space="preserve"> </w:t>
      </w:r>
      <w:r w:rsidRPr="00E418E3">
        <w:rPr>
          <w:rFonts w:ascii="Times New Roman" w:hAnsi="Times New Roman" w:cs="Times New Roman"/>
        </w:rPr>
        <w:t>les</w:t>
      </w:r>
      <w:r w:rsidRPr="00E418E3">
        <w:rPr>
          <w:rFonts w:ascii="Times New Roman" w:hAnsi="Times New Roman" w:cs="Times New Roman"/>
          <w:spacing w:val="-1"/>
        </w:rPr>
        <w:t xml:space="preserve"> </w:t>
      </w:r>
      <w:r w:rsidRPr="00E418E3">
        <w:rPr>
          <w:rFonts w:ascii="Times New Roman" w:hAnsi="Times New Roman" w:cs="Times New Roman"/>
        </w:rPr>
        <w:t xml:space="preserve">modèles dont l’architecture et les poids sont publics, et </w:t>
      </w:r>
      <w:r w:rsidRPr="00E418E3">
        <w:rPr>
          <w:rFonts w:ascii="Times New Roman" w:hAnsi="Times New Roman" w:cs="Times New Roman"/>
          <w:i/>
        </w:rPr>
        <w:t>open source</w:t>
      </w:r>
      <w:r w:rsidRPr="00E418E3">
        <w:rPr>
          <w:rFonts w:ascii="Times New Roman" w:hAnsi="Times New Roman" w:cs="Times New Roman"/>
        </w:rPr>
        <w:t xml:space="preserve"> pour ceux qui publient aussi toutes les ressources nécessaires à leur entraînement.</w:t>
      </w:r>
    </w:p>
  </w:footnote>
  <w:footnote w:id="26">
    <w:p w14:paraId="54C60680" w14:textId="77777777" w:rsidR="00D42BBB" w:rsidRPr="00E418E3" w:rsidDel="00B82E3F" w:rsidRDefault="00D42BBB" w:rsidP="00D42BBB">
      <w:pPr>
        <w:pStyle w:val="FootnoteText"/>
        <w:spacing w:line="276" w:lineRule="auto"/>
        <w:jc w:val="both"/>
        <w:rPr>
          <w:del w:id="425" w:author="Microsoft Office User" w:date="2025-07-27T14:45:00Z"/>
          <w:rFonts w:ascii="Times New Roman" w:hAnsi="Times New Roman" w:cs="Times New Roman"/>
        </w:rPr>
      </w:pPr>
      <w:del w:id="426" w:author="Microsoft Office User" w:date="2025-07-27T14:45:00Z">
        <w:r w:rsidRPr="00E418E3" w:rsidDel="00B82E3F">
          <w:rPr>
            <w:rStyle w:val="FootnoteReference"/>
            <w:rFonts w:ascii="Times New Roman" w:hAnsi="Times New Roman" w:cs="Times New Roman"/>
          </w:rPr>
          <w:footnoteRef/>
        </w:r>
        <w:r w:rsidRPr="00E418E3" w:rsidDel="00B82E3F">
          <w:rPr>
            <w:rFonts w:ascii="Times New Roman" w:hAnsi="Times New Roman" w:cs="Times New Roman"/>
          </w:rPr>
          <w:delText xml:space="preserve"> </w:delText>
        </w:r>
        <w:r w:rsidRPr="00E418E3" w:rsidDel="00B82E3F">
          <w:rPr>
            <w:rFonts w:ascii="Times New Roman" w:hAnsi="Times New Roman" w:cs="Times New Roman"/>
            <w:rPrChange w:id="427" w:author="Héloïse Mahé" w:date="2025-07-25T17:55:00Z">
              <w:rPr>
                <w:rFonts w:ascii="Times New Roman" w:hAnsi="Times New Roman" w:cs="Times New Roman"/>
                <w:highlight w:val="yellow"/>
              </w:rPr>
            </w:rPrChange>
          </w:rPr>
          <w:delText>Un composant essentiel est d’appliquer une fonction non-linéaire, qu’on appelle «</w:delText>
        </w:r>
        <w:r w:rsidRPr="00E418E3" w:rsidDel="00B82E3F">
          <w:rPr>
            <w:rFonts w:ascii="Times New Roman" w:hAnsi="Times New Roman" w:cs="Times New Roman"/>
            <w:spacing w:val="-2"/>
            <w:rPrChange w:id="428" w:author="Héloïse Mahé" w:date="2025-07-25T17:55:00Z">
              <w:rPr>
                <w:rFonts w:ascii="Times New Roman" w:hAnsi="Times New Roman" w:cs="Times New Roman"/>
                <w:spacing w:val="-2"/>
                <w:highlight w:val="yellow"/>
              </w:rPr>
            </w:rPrChange>
          </w:rPr>
          <w:delText> </w:delText>
        </w:r>
        <w:r w:rsidRPr="00E418E3" w:rsidDel="00B82E3F">
          <w:rPr>
            <w:rFonts w:ascii="Times New Roman" w:hAnsi="Times New Roman" w:cs="Times New Roman"/>
            <w:rPrChange w:id="429" w:author="Héloïse Mahé" w:date="2025-07-25T17:55:00Z">
              <w:rPr>
                <w:rFonts w:ascii="Times New Roman" w:hAnsi="Times New Roman" w:cs="Times New Roman"/>
                <w:highlight w:val="yellow"/>
              </w:rPr>
            </w:rPrChange>
          </w:rPr>
          <w:delText>fonction d’activation</w:delText>
        </w:r>
        <w:r w:rsidRPr="00E418E3" w:rsidDel="00B82E3F">
          <w:rPr>
            <w:rFonts w:ascii="Times New Roman" w:hAnsi="Times New Roman" w:cs="Times New Roman"/>
            <w:spacing w:val="-3"/>
            <w:rPrChange w:id="430" w:author="Héloïse Mahé" w:date="2025-07-25T17:55:00Z">
              <w:rPr>
                <w:rFonts w:ascii="Times New Roman" w:hAnsi="Times New Roman" w:cs="Times New Roman"/>
                <w:spacing w:val="-3"/>
                <w:highlight w:val="yellow"/>
              </w:rPr>
            </w:rPrChange>
          </w:rPr>
          <w:delText> </w:delText>
        </w:r>
        <w:r w:rsidRPr="00E418E3" w:rsidDel="00B82E3F">
          <w:rPr>
            <w:rFonts w:ascii="Times New Roman" w:hAnsi="Times New Roman" w:cs="Times New Roman"/>
            <w:rPrChange w:id="431" w:author="Héloïse Mahé" w:date="2025-07-25T17:55:00Z">
              <w:rPr>
                <w:rFonts w:ascii="Times New Roman" w:hAnsi="Times New Roman" w:cs="Times New Roman"/>
                <w:highlight w:val="yellow"/>
              </w:rPr>
            </w:rPrChange>
          </w:rPr>
          <w:delText>», à la sortie de chaque neurone, avant de continuer la transmission du signal. Dans notre exemple plus haut, la fonction non linéaire était «</w:delText>
        </w:r>
        <w:r w:rsidRPr="00E418E3" w:rsidDel="00B82E3F">
          <w:rPr>
            <w:rFonts w:ascii="Times New Roman" w:hAnsi="Times New Roman" w:cs="Times New Roman"/>
            <w:spacing w:val="-3"/>
            <w:rPrChange w:id="432" w:author="Héloïse Mahé" w:date="2025-07-25T17:55:00Z">
              <w:rPr>
                <w:rFonts w:ascii="Times New Roman" w:hAnsi="Times New Roman" w:cs="Times New Roman"/>
                <w:spacing w:val="-3"/>
                <w:highlight w:val="yellow"/>
              </w:rPr>
            </w:rPrChange>
          </w:rPr>
          <w:delText> </w:delText>
        </w:r>
        <w:r w:rsidRPr="00E418E3" w:rsidDel="00B82E3F">
          <w:rPr>
            <w:rFonts w:ascii="Times New Roman" w:hAnsi="Times New Roman" w:cs="Times New Roman"/>
            <w:rPrChange w:id="433" w:author="Héloïse Mahé" w:date="2025-07-25T17:55:00Z">
              <w:rPr>
                <w:rFonts w:ascii="Times New Roman" w:hAnsi="Times New Roman" w:cs="Times New Roman"/>
                <w:highlight w:val="yellow"/>
              </w:rPr>
            </w:rPrChange>
          </w:rPr>
          <w:delText>si mon entrée est négative, je renvoie 0 en sortie, sinon je renvoie mon entrée en sortie</w:delText>
        </w:r>
        <w:r w:rsidRPr="00E418E3" w:rsidDel="00B82E3F">
          <w:rPr>
            <w:rFonts w:ascii="Times New Roman" w:hAnsi="Times New Roman" w:cs="Times New Roman"/>
            <w:spacing w:val="-2"/>
            <w:rPrChange w:id="434" w:author="Héloïse Mahé" w:date="2025-07-25T17:55:00Z">
              <w:rPr>
                <w:rFonts w:ascii="Times New Roman" w:hAnsi="Times New Roman" w:cs="Times New Roman"/>
                <w:spacing w:val="-2"/>
                <w:highlight w:val="yellow"/>
              </w:rPr>
            </w:rPrChange>
          </w:rPr>
          <w:delText> </w:delText>
        </w:r>
        <w:r w:rsidRPr="00E418E3" w:rsidDel="00B82E3F">
          <w:rPr>
            <w:rFonts w:ascii="Times New Roman" w:hAnsi="Times New Roman" w:cs="Times New Roman"/>
            <w:rPrChange w:id="435" w:author="Héloïse Mahé" w:date="2025-07-25T17:55:00Z">
              <w:rPr>
                <w:rFonts w:ascii="Times New Roman" w:hAnsi="Times New Roman" w:cs="Times New Roman"/>
                <w:highlight w:val="yellow"/>
              </w:rPr>
            </w:rPrChange>
          </w:rPr>
          <w:delText>», fonction appelée ReLU. En effet, si l’on ne faisait que</w:delText>
        </w:r>
        <w:r w:rsidRPr="00E418E3" w:rsidDel="00B82E3F">
          <w:rPr>
            <w:rFonts w:ascii="Times New Roman" w:hAnsi="Times New Roman" w:cs="Times New Roman"/>
            <w:spacing w:val="40"/>
            <w:rPrChange w:id="436" w:author="Héloïse Mahé" w:date="2025-07-25T17:55:00Z">
              <w:rPr>
                <w:rFonts w:ascii="Times New Roman" w:hAnsi="Times New Roman" w:cs="Times New Roman"/>
                <w:spacing w:val="40"/>
                <w:highlight w:val="yellow"/>
              </w:rPr>
            </w:rPrChange>
          </w:rPr>
          <w:delText xml:space="preserve"> </w:delText>
        </w:r>
        <w:r w:rsidRPr="00E418E3" w:rsidDel="00B82E3F">
          <w:rPr>
            <w:rFonts w:ascii="Times New Roman" w:hAnsi="Times New Roman" w:cs="Times New Roman"/>
            <w:rPrChange w:id="437" w:author="Héloïse Mahé" w:date="2025-07-25T17:55:00Z">
              <w:rPr>
                <w:rFonts w:ascii="Times New Roman" w:hAnsi="Times New Roman" w:cs="Times New Roman"/>
                <w:highlight w:val="yellow"/>
              </w:rPr>
            </w:rPrChange>
          </w:rPr>
          <w:delText>connecter entre eux des neurones qui somment leurs signaux d’entrée avec certains coefficients et retransmettent</w:delText>
        </w:r>
        <w:r w:rsidRPr="00E418E3" w:rsidDel="00B82E3F">
          <w:rPr>
            <w:rFonts w:ascii="Times New Roman" w:hAnsi="Times New Roman" w:cs="Times New Roman"/>
          </w:rPr>
          <w:delText xml:space="preserve"> cette somme sans fonction non-linéaire, le réseau complet serait ce qu’on appelle en mathématiques «</w:delText>
        </w:r>
        <w:r w:rsidRPr="00E418E3" w:rsidDel="00B82E3F">
          <w:rPr>
            <w:rFonts w:ascii="Times New Roman" w:hAnsi="Times New Roman" w:cs="Times New Roman"/>
            <w:spacing w:val="-3"/>
          </w:rPr>
          <w:delText> </w:delText>
        </w:r>
        <w:r w:rsidRPr="00E418E3" w:rsidDel="00B82E3F">
          <w:rPr>
            <w:rFonts w:ascii="Times New Roman" w:hAnsi="Times New Roman" w:cs="Times New Roman"/>
          </w:rPr>
          <w:delText>linéaire</w:delText>
        </w:r>
        <w:r w:rsidRPr="00E418E3" w:rsidDel="00B82E3F">
          <w:rPr>
            <w:rFonts w:ascii="Times New Roman" w:hAnsi="Times New Roman" w:cs="Times New Roman"/>
            <w:spacing w:val="-2"/>
          </w:rPr>
          <w:delText> </w:delText>
        </w:r>
        <w:r w:rsidRPr="00E418E3" w:rsidDel="00B82E3F">
          <w:rPr>
            <w:rFonts w:ascii="Times New Roman" w:hAnsi="Times New Roman" w:cs="Times New Roman"/>
          </w:rPr>
          <w:delText>», ce qui implique des propriétés indésirables comme «</w:delText>
        </w:r>
        <w:r w:rsidRPr="00E418E3" w:rsidDel="00B82E3F">
          <w:rPr>
            <w:rFonts w:ascii="Times New Roman" w:hAnsi="Times New Roman" w:cs="Times New Roman"/>
            <w:spacing w:val="-3"/>
          </w:rPr>
          <w:delText> </w:delText>
        </w:r>
        <w:r w:rsidRPr="00E418E3" w:rsidDel="00B82E3F">
          <w:rPr>
            <w:rFonts w:ascii="Times New Roman" w:hAnsi="Times New Roman" w:cs="Times New Roman"/>
          </w:rPr>
          <w:delText>si on multiplie tous les signaux d’entrée (par exemple la valeur des pixels) par 0.5, la sortie sera aussi multipliée par ce facteur 0.5</w:delText>
        </w:r>
        <w:r w:rsidRPr="00E418E3" w:rsidDel="00B82E3F">
          <w:rPr>
            <w:rFonts w:ascii="Times New Roman" w:hAnsi="Times New Roman" w:cs="Times New Roman"/>
            <w:spacing w:val="-3"/>
          </w:rPr>
          <w:delText> </w:delText>
        </w:r>
        <w:r w:rsidRPr="00E418E3" w:rsidDel="00B82E3F">
          <w:rPr>
            <w:rFonts w:ascii="Times New Roman" w:hAnsi="Times New Roman" w:cs="Times New Roman"/>
          </w:rPr>
          <w:delText>». Un tel réseau ne serait pas très utile : dans notre exemple du réseau qui prédit quel animal se trouve sur une photo, si on divise par deux la luminosité d’une image de chat – ce qui revient à diviser par deux la valeur de chaque pixel, la valeur du neurone en sortie serait aussi divisée par deux, donc la classification « ceci est un chat » deviendrait deux fois moins certaine. Ce n’est pas ce qu’on veut obtenir : la nuit, les chats sont peut-être gris mais ils restent tout autant des chats, et on préfère que notre réseau continue de les identifier comme tels avec la même certitude. La fonction d’activation non-linéaire casse la linéarité, c’est une condition nécessaire pour que le réseau puisse être un approximateur universel.</w:delText>
        </w:r>
      </w:del>
    </w:p>
  </w:footnote>
  <w:footnote w:id="27">
    <w:p w14:paraId="4BF432AB" w14:textId="77777777" w:rsidR="00D42BBB" w:rsidRPr="00E418E3" w:rsidRDefault="00D42BBB" w:rsidP="00D42BBB">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En</w:t>
      </w:r>
      <w:r w:rsidRPr="00E418E3">
        <w:rPr>
          <w:rFonts w:ascii="Times New Roman" w:hAnsi="Times New Roman" w:cs="Times New Roman"/>
          <w:spacing w:val="3"/>
        </w:rPr>
        <w:t xml:space="preserve"> </w:t>
      </w:r>
      <w:r w:rsidRPr="00E418E3">
        <w:rPr>
          <w:rFonts w:ascii="Times New Roman" w:hAnsi="Times New Roman" w:cs="Times New Roman"/>
        </w:rPr>
        <w:t>latin</w:t>
      </w:r>
      <w:r w:rsidRPr="00E418E3">
        <w:rPr>
          <w:rStyle w:val="Hyperlink2"/>
          <w:rFonts w:cs="Times New Roman"/>
        </w:rPr>
        <w:t xml:space="preserve"> </w:t>
      </w:r>
      <w:r w:rsidRPr="00E418E3">
        <w:rPr>
          <w:rFonts w:ascii="Times New Roman" w:hAnsi="Times New Roman" w:cs="Times New Roman"/>
        </w:rPr>
        <w:t>:</w:t>
      </w:r>
      <w:r w:rsidRPr="00E418E3">
        <w:rPr>
          <w:rFonts w:ascii="Times New Roman" w:hAnsi="Times New Roman" w:cs="Times New Roman"/>
          <w:spacing w:val="4"/>
        </w:rPr>
        <w:t xml:space="preserve"> </w:t>
      </w:r>
      <w:r w:rsidRPr="00E418E3" w:rsidDel="00C01E6D">
        <w:rPr>
          <w:rFonts w:ascii="Times New Roman" w:hAnsi="Times New Roman" w:cs="Times New Roman"/>
          <w:i/>
        </w:rPr>
        <w:t>Pluralitas</w:t>
      </w:r>
      <w:r w:rsidRPr="00E418E3" w:rsidDel="00C01E6D">
        <w:rPr>
          <w:rFonts w:ascii="Times New Roman" w:hAnsi="Times New Roman" w:cs="Times New Roman"/>
          <w:i/>
          <w:spacing w:val="3"/>
        </w:rPr>
        <w:t xml:space="preserve"> </w:t>
      </w:r>
      <w:r w:rsidRPr="00E418E3">
        <w:rPr>
          <w:rFonts w:ascii="Times New Roman" w:hAnsi="Times New Roman" w:cs="Times New Roman"/>
          <w:i/>
        </w:rPr>
        <w:t>pluralitas</w:t>
      </w:r>
      <w:r w:rsidRPr="00E418E3">
        <w:rPr>
          <w:rFonts w:ascii="Times New Roman" w:hAnsi="Times New Roman" w:cs="Times New Roman"/>
          <w:i/>
          <w:spacing w:val="3"/>
        </w:rPr>
        <w:t xml:space="preserve"> </w:t>
      </w:r>
      <w:r w:rsidRPr="00E418E3">
        <w:rPr>
          <w:rFonts w:ascii="Times New Roman" w:hAnsi="Times New Roman" w:cs="Times New Roman"/>
          <w:i/>
        </w:rPr>
        <w:t>non</w:t>
      </w:r>
      <w:r w:rsidRPr="00E418E3">
        <w:rPr>
          <w:rFonts w:ascii="Times New Roman" w:hAnsi="Times New Roman" w:cs="Times New Roman"/>
          <w:i/>
          <w:spacing w:val="4"/>
        </w:rPr>
        <w:t xml:space="preserve"> </w:t>
      </w:r>
      <w:r w:rsidRPr="00E418E3">
        <w:rPr>
          <w:rFonts w:ascii="Times New Roman" w:hAnsi="Times New Roman" w:cs="Times New Roman"/>
          <w:i/>
        </w:rPr>
        <w:t>est</w:t>
      </w:r>
      <w:r w:rsidRPr="00E418E3">
        <w:rPr>
          <w:rFonts w:ascii="Times New Roman" w:hAnsi="Times New Roman" w:cs="Times New Roman"/>
          <w:i/>
          <w:spacing w:val="3"/>
        </w:rPr>
        <w:t xml:space="preserve"> </w:t>
      </w:r>
      <w:r w:rsidRPr="00E418E3">
        <w:rPr>
          <w:rFonts w:ascii="Times New Roman" w:hAnsi="Times New Roman" w:cs="Times New Roman"/>
          <w:i/>
        </w:rPr>
        <w:t>ponenda</w:t>
      </w:r>
      <w:r w:rsidRPr="00E418E3">
        <w:rPr>
          <w:rFonts w:ascii="Times New Roman" w:hAnsi="Times New Roman" w:cs="Times New Roman"/>
          <w:i/>
          <w:spacing w:val="4"/>
        </w:rPr>
        <w:t xml:space="preserve"> </w:t>
      </w:r>
      <w:r w:rsidRPr="00E418E3">
        <w:rPr>
          <w:rFonts w:ascii="Times New Roman" w:hAnsi="Times New Roman" w:cs="Times New Roman"/>
          <w:i/>
        </w:rPr>
        <w:t>sine</w:t>
      </w:r>
      <w:r w:rsidRPr="00E418E3">
        <w:rPr>
          <w:rFonts w:ascii="Times New Roman" w:hAnsi="Times New Roman" w:cs="Times New Roman"/>
          <w:i/>
          <w:spacing w:val="3"/>
        </w:rPr>
        <w:t xml:space="preserve"> </w:t>
      </w:r>
      <w:r w:rsidRPr="00E418E3">
        <w:rPr>
          <w:rFonts w:ascii="Times New Roman" w:hAnsi="Times New Roman" w:cs="Times New Roman"/>
          <w:i/>
          <w:spacing w:val="-2"/>
        </w:rPr>
        <w:t>necessitate.</w:t>
      </w:r>
    </w:p>
  </w:footnote>
  <w:footnote w:id="28">
    <w:p w14:paraId="69D097D8" w14:textId="3723E230"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Les premiers réseaux performants pour la traduction de texte ont été les </w:t>
      </w:r>
      <w:ins w:id="489" w:author="Microsoft Office User" w:date="2025-07-25T05:19:00Z">
        <w:r w:rsidR="00ED1EB6" w:rsidRPr="00E418E3">
          <w:rPr>
            <w:rFonts w:ascii="Times New Roman" w:hAnsi="Times New Roman" w:cs="Times New Roman"/>
            <w:i/>
          </w:rPr>
          <w:t>R</w:t>
        </w:r>
      </w:ins>
      <w:del w:id="490" w:author="Microsoft Office User" w:date="2025-07-25T05:19:00Z">
        <w:r w:rsidRPr="00E418E3" w:rsidDel="00ED1EB6">
          <w:rPr>
            <w:rFonts w:ascii="Times New Roman" w:hAnsi="Times New Roman" w:cs="Times New Roman"/>
            <w:i/>
          </w:rPr>
          <w:delText>r</w:delText>
        </w:r>
      </w:del>
      <w:r w:rsidRPr="00E418E3">
        <w:rPr>
          <w:rFonts w:ascii="Times New Roman" w:hAnsi="Times New Roman" w:cs="Times New Roman"/>
          <w:i/>
        </w:rPr>
        <w:t xml:space="preserve">ecurrent </w:t>
      </w:r>
      <w:ins w:id="491" w:author="Microsoft Office User" w:date="2025-07-25T05:19:00Z">
        <w:r w:rsidR="00ED1EB6" w:rsidRPr="00E418E3">
          <w:rPr>
            <w:rFonts w:ascii="Times New Roman" w:hAnsi="Times New Roman" w:cs="Times New Roman"/>
            <w:i/>
          </w:rPr>
          <w:t>N</w:t>
        </w:r>
      </w:ins>
      <w:del w:id="492" w:author="Microsoft Office User" w:date="2025-07-25T05:19:00Z">
        <w:r w:rsidRPr="00E418E3" w:rsidDel="00ED1EB6">
          <w:rPr>
            <w:rFonts w:ascii="Times New Roman" w:hAnsi="Times New Roman" w:cs="Times New Roman"/>
            <w:i/>
          </w:rPr>
          <w:delText>n</w:delText>
        </w:r>
      </w:del>
      <w:r w:rsidRPr="00E418E3">
        <w:rPr>
          <w:rFonts w:ascii="Times New Roman" w:hAnsi="Times New Roman" w:cs="Times New Roman"/>
          <w:i/>
        </w:rPr>
        <w:t xml:space="preserve">eural </w:t>
      </w:r>
      <w:del w:id="493" w:author="Microsoft Office User" w:date="2025-07-25T05:19:00Z">
        <w:r w:rsidRPr="00E418E3" w:rsidDel="00ED1EB6">
          <w:rPr>
            <w:rFonts w:ascii="Times New Roman" w:hAnsi="Times New Roman" w:cs="Times New Roman"/>
            <w:i/>
          </w:rPr>
          <w:delText>n</w:delText>
        </w:r>
      </w:del>
      <w:ins w:id="494" w:author="Microsoft Office User" w:date="2025-07-25T05:19:00Z">
        <w:r w:rsidR="00ED1EB6" w:rsidRPr="00E418E3">
          <w:rPr>
            <w:rFonts w:ascii="Times New Roman" w:hAnsi="Times New Roman" w:cs="Times New Roman"/>
            <w:i/>
          </w:rPr>
          <w:t>N</w:t>
        </w:r>
      </w:ins>
      <w:r w:rsidRPr="00E418E3">
        <w:rPr>
          <w:rFonts w:ascii="Times New Roman" w:hAnsi="Times New Roman" w:cs="Times New Roman"/>
          <w:i/>
        </w:rPr>
        <w:t>etworks</w:t>
      </w:r>
      <w:r w:rsidRPr="00E418E3">
        <w:rPr>
          <w:rFonts w:ascii="Times New Roman" w:hAnsi="Times New Roman" w:cs="Times New Roman"/>
        </w:rPr>
        <w:t xml:space="preserve"> (RNN).</w:t>
      </w:r>
    </w:p>
  </w:footnote>
  <w:footnote w:id="29">
    <w:p w14:paraId="704AF605" w14:textId="7EDAABC6"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C’est peut</w:t>
      </w:r>
      <w:r w:rsidRPr="00E418E3">
        <w:rPr>
          <w:rStyle w:val="Hyperlink2"/>
          <w:rFonts w:cs="Times New Roman"/>
        </w:rPr>
        <w:t>-</w:t>
      </w:r>
      <w:r w:rsidRPr="00E418E3">
        <w:rPr>
          <w:rFonts w:ascii="Times New Roman" w:hAnsi="Times New Roman" w:cs="Times New Roman"/>
        </w:rPr>
        <w:t>être la raison pour laquelle les Allemands se coupent rarement la parole dans leurs</w:t>
      </w:r>
      <w:r w:rsidRPr="00E418E3">
        <w:rPr>
          <w:rFonts w:ascii="Times New Roman" w:hAnsi="Times New Roman" w:cs="Times New Roman"/>
          <w:spacing w:val="40"/>
        </w:rPr>
        <w:t xml:space="preserve"> </w:t>
      </w:r>
      <w:r w:rsidRPr="00E418E3">
        <w:rPr>
          <w:rFonts w:ascii="Times New Roman" w:hAnsi="Times New Roman" w:cs="Times New Roman"/>
        </w:rPr>
        <w:t>débats politiques : difficile de savoir ce que veut dire son interlocuteur avant la fin de sa phrase !</w:t>
      </w:r>
    </w:p>
  </w:footnote>
  <w:footnote w:id="30">
    <w:p w14:paraId="6BB4D2A6" w14:textId="77777777" w:rsidR="00321552" w:rsidRPr="00E418E3" w:rsidRDefault="00321552" w:rsidP="00321552">
      <w:pPr>
        <w:pStyle w:val="FootnoteText"/>
        <w:spacing w:line="276" w:lineRule="auto"/>
        <w:jc w:val="both"/>
        <w:rPr>
          <w:ins w:id="520" w:author="Microsoft Office User" w:date="2025-07-28T05:23:00Z"/>
          <w:rFonts w:ascii="Times New Roman" w:hAnsi="Times New Roman" w:cs="Times New Roman"/>
        </w:rPr>
      </w:pPr>
      <w:ins w:id="521" w:author="Microsoft Office User" w:date="2025-07-28T05:23:00Z">
        <w:r w:rsidRPr="00E418E3">
          <w:rPr>
            <w:rStyle w:val="FootnoteReference"/>
            <w:rFonts w:ascii="Times New Roman" w:hAnsi="Times New Roman" w:cs="Times New Roman"/>
          </w:rPr>
          <w:footnoteRef/>
        </w:r>
        <w:r w:rsidRPr="00E418E3">
          <w:rPr>
            <w:rFonts w:ascii="Times New Roman" w:hAnsi="Times New Roman" w:cs="Times New Roman"/>
          </w:rPr>
          <w:t xml:space="preserve"> Ce processus</w:t>
        </w:r>
        <w:r w:rsidRPr="00E418E3">
          <w:rPr>
            <w:rFonts w:ascii="Times New Roman" w:hAnsi="Times New Roman" w:cs="Times New Roman"/>
            <w:spacing w:val="1"/>
          </w:rPr>
          <w:t xml:space="preserve"> </w:t>
        </w:r>
        <w:r w:rsidRPr="00E418E3">
          <w:rPr>
            <w:rFonts w:ascii="Times New Roman" w:hAnsi="Times New Roman" w:cs="Times New Roman"/>
          </w:rPr>
          <w:t>porte le</w:t>
        </w:r>
        <w:r w:rsidRPr="00E418E3">
          <w:rPr>
            <w:rFonts w:ascii="Times New Roman" w:hAnsi="Times New Roman" w:cs="Times New Roman"/>
            <w:spacing w:val="1"/>
          </w:rPr>
          <w:t xml:space="preserve"> </w:t>
        </w:r>
        <w:r w:rsidRPr="00E418E3">
          <w:rPr>
            <w:rFonts w:ascii="Times New Roman" w:hAnsi="Times New Roman" w:cs="Times New Roman"/>
          </w:rPr>
          <w:t>doux</w:t>
        </w:r>
        <w:r w:rsidRPr="00E418E3">
          <w:rPr>
            <w:rFonts w:ascii="Times New Roman" w:hAnsi="Times New Roman" w:cs="Times New Roman"/>
            <w:spacing w:val="1"/>
          </w:rPr>
          <w:t xml:space="preserve"> </w:t>
        </w:r>
        <w:r w:rsidRPr="00E418E3">
          <w:rPr>
            <w:rFonts w:ascii="Times New Roman" w:hAnsi="Times New Roman" w:cs="Times New Roman"/>
          </w:rPr>
          <w:t>nom</w:t>
        </w:r>
        <w:r w:rsidRPr="00E418E3">
          <w:rPr>
            <w:rFonts w:ascii="Times New Roman" w:hAnsi="Times New Roman" w:cs="Times New Roman"/>
            <w:spacing w:val="1"/>
          </w:rPr>
          <w:t xml:space="preserve"> </w:t>
        </w:r>
        <w:r w:rsidRPr="00E418E3">
          <w:rPr>
            <w:rFonts w:ascii="Times New Roman" w:hAnsi="Times New Roman" w:cs="Times New Roman"/>
          </w:rPr>
          <w:t>de « </w:t>
        </w:r>
        <w:r w:rsidRPr="00E418E3">
          <w:rPr>
            <w:rFonts w:ascii="Times New Roman" w:hAnsi="Times New Roman" w:cs="Times New Roman"/>
            <w:i/>
          </w:rPr>
          <w:t>subword sous-motization </w:t>
        </w:r>
        <w:r w:rsidRPr="00E418E3">
          <w:rPr>
            <w:rFonts w:ascii="Times New Roman" w:hAnsi="Times New Roman" w:cs="Times New Roman"/>
          </w:rPr>
          <w:t>».</w:t>
        </w:r>
      </w:ins>
    </w:p>
  </w:footnote>
  <w:footnote w:id="31">
    <w:p w14:paraId="78DE37D0" w14:textId="14E04AE6" w:rsidR="003175A3" w:rsidRPr="00E418E3" w:rsidDel="00321552" w:rsidRDefault="003175A3" w:rsidP="00650F7C">
      <w:pPr>
        <w:pStyle w:val="FootnoteText"/>
        <w:spacing w:line="276" w:lineRule="auto"/>
        <w:jc w:val="both"/>
        <w:rPr>
          <w:del w:id="545" w:author="Microsoft Office User" w:date="2025-07-28T05:23:00Z"/>
          <w:rFonts w:ascii="Times New Roman" w:hAnsi="Times New Roman" w:cs="Times New Roman"/>
        </w:rPr>
      </w:pPr>
      <w:del w:id="546" w:author="Microsoft Office User" w:date="2025-07-28T05:23:00Z">
        <w:r w:rsidRPr="00E418E3" w:rsidDel="00321552">
          <w:rPr>
            <w:rStyle w:val="FootnoteReference"/>
            <w:rFonts w:ascii="Times New Roman" w:hAnsi="Times New Roman" w:cs="Times New Roman"/>
          </w:rPr>
          <w:footnoteRef/>
        </w:r>
        <w:r w:rsidRPr="00E418E3" w:rsidDel="00321552">
          <w:rPr>
            <w:rFonts w:ascii="Times New Roman" w:hAnsi="Times New Roman" w:cs="Times New Roman"/>
          </w:rPr>
          <w:delText xml:space="preserve"> Ce processus</w:delText>
        </w:r>
        <w:r w:rsidRPr="00E418E3" w:rsidDel="00321552">
          <w:rPr>
            <w:rFonts w:ascii="Times New Roman" w:hAnsi="Times New Roman" w:cs="Times New Roman"/>
            <w:spacing w:val="1"/>
          </w:rPr>
          <w:delText xml:space="preserve"> </w:delText>
        </w:r>
        <w:r w:rsidRPr="00E418E3" w:rsidDel="00321552">
          <w:rPr>
            <w:rFonts w:ascii="Times New Roman" w:hAnsi="Times New Roman" w:cs="Times New Roman"/>
          </w:rPr>
          <w:delText>porte le</w:delText>
        </w:r>
        <w:r w:rsidRPr="00E418E3" w:rsidDel="00321552">
          <w:rPr>
            <w:rFonts w:ascii="Times New Roman" w:hAnsi="Times New Roman" w:cs="Times New Roman"/>
            <w:spacing w:val="1"/>
          </w:rPr>
          <w:delText xml:space="preserve"> </w:delText>
        </w:r>
        <w:r w:rsidRPr="00E418E3" w:rsidDel="00321552">
          <w:rPr>
            <w:rFonts w:ascii="Times New Roman" w:hAnsi="Times New Roman" w:cs="Times New Roman"/>
          </w:rPr>
          <w:delText>doux</w:delText>
        </w:r>
        <w:r w:rsidRPr="00E418E3" w:rsidDel="00321552">
          <w:rPr>
            <w:rFonts w:ascii="Times New Roman" w:hAnsi="Times New Roman" w:cs="Times New Roman"/>
            <w:spacing w:val="1"/>
          </w:rPr>
          <w:delText xml:space="preserve"> </w:delText>
        </w:r>
        <w:r w:rsidRPr="00E418E3" w:rsidDel="00321552">
          <w:rPr>
            <w:rFonts w:ascii="Times New Roman" w:hAnsi="Times New Roman" w:cs="Times New Roman"/>
          </w:rPr>
          <w:delText>nom</w:delText>
        </w:r>
        <w:r w:rsidRPr="00E418E3" w:rsidDel="00321552">
          <w:rPr>
            <w:rFonts w:ascii="Times New Roman" w:hAnsi="Times New Roman" w:cs="Times New Roman"/>
            <w:spacing w:val="1"/>
          </w:rPr>
          <w:delText xml:space="preserve"> </w:delText>
        </w:r>
        <w:r w:rsidRPr="00E418E3" w:rsidDel="00321552">
          <w:rPr>
            <w:rFonts w:ascii="Times New Roman" w:hAnsi="Times New Roman" w:cs="Times New Roman"/>
          </w:rPr>
          <w:delText>de « </w:delText>
        </w:r>
        <w:r w:rsidRPr="00E418E3" w:rsidDel="00321552">
          <w:rPr>
            <w:rFonts w:ascii="Times New Roman" w:hAnsi="Times New Roman" w:cs="Times New Roman"/>
            <w:i/>
          </w:rPr>
          <w:delText>subword sous-motization </w:delText>
        </w:r>
        <w:r w:rsidRPr="00E418E3" w:rsidDel="00321552">
          <w:rPr>
            <w:rFonts w:ascii="Times New Roman" w:hAnsi="Times New Roman" w:cs="Times New Roman"/>
          </w:rPr>
          <w:delText>».</w:delText>
        </w:r>
      </w:del>
    </w:p>
  </w:footnote>
  <w:footnote w:id="32">
    <w:p w14:paraId="00100F3E" w14:textId="582CD6AB" w:rsidR="003175A3" w:rsidRPr="00E418E3" w:rsidRDefault="003175A3" w:rsidP="00650F7C">
      <w:pPr>
        <w:spacing w:before="60"/>
        <w:ind w:firstLine="0"/>
        <w:rPr>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Si par erreur ce sous-mot « &lt;fin&gt; » n’est jamais généré, on s’arrête tout de même au bout d’un certain nombre de sous-mots générés pour éviter d’y passer la journée.</w:t>
      </w:r>
    </w:p>
  </w:footnote>
  <w:footnote w:id="33">
    <w:p w14:paraId="4D02AEF8" w14:textId="1F3571C3" w:rsidR="003175A3" w:rsidRPr="00E418E3" w:rsidDel="00692EF9" w:rsidRDefault="003175A3" w:rsidP="00650F7C">
      <w:pPr>
        <w:tabs>
          <w:tab w:val="left" w:pos="360"/>
          <w:tab w:val="left" w:pos="720"/>
          <w:tab w:val="left" w:pos="1080"/>
          <w:tab w:val="left" w:pos="1440"/>
          <w:tab w:val="left" w:pos="1800"/>
          <w:tab w:val="left" w:pos="2160"/>
          <w:tab w:val="left" w:pos="2880"/>
          <w:tab w:val="left" w:pos="3600"/>
          <w:tab w:val="left" w:pos="4320"/>
        </w:tabs>
        <w:ind w:firstLine="0"/>
        <w:rPr>
          <w:del w:id="576" w:author="Microsoft Office User" w:date="2025-07-27T23:29:00Z"/>
        </w:rPr>
      </w:pPr>
      <w:del w:id="577" w:author="Microsoft Office User" w:date="2025-07-27T23:29:00Z">
        <w:r w:rsidRPr="00E418E3" w:rsidDel="00692EF9">
          <w:rPr>
            <w:rStyle w:val="FootnoteReference"/>
            <w:rFonts w:ascii="Times New Roman" w:hAnsi="Times New Roman" w:cs="Times New Roman"/>
            <w:sz w:val="20"/>
            <w:szCs w:val="20"/>
          </w:rPr>
          <w:footnoteRef/>
        </w:r>
        <w:r w:rsidRPr="00E418E3" w:rsidDel="00692EF9">
          <w:rPr>
            <w:rFonts w:ascii="Times New Roman" w:hAnsi="Times New Roman" w:cs="Times New Roman"/>
            <w:sz w:val="20"/>
            <w:szCs w:val="20"/>
          </w:rPr>
          <w:delText xml:space="preserve"> Voir</w:delText>
        </w:r>
        <w:r w:rsidRPr="00E418E3" w:rsidDel="00692EF9">
          <w:rPr>
            <w:rFonts w:ascii="Times New Roman" w:hAnsi="Times New Roman" w:cs="Times New Roman"/>
            <w:spacing w:val="-6"/>
            <w:sz w:val="20"/>
            <w:szCs w:val="20"/>
          </w:rPr>
          <w:delText xml:space="preserve"> </w:delText>
        </w:r>
        <w:r w:rsidRPr="00E418E3" w:rsidDel="00692EF9">
          <w:rPr>
            <w:rFonts w:ascii="Times New Roman" w:hAnsi="Times New Roman" w:cs="Times New Roman"/>
            <w:sz w:val="20"/>
            <w:szCs w:val="20"/>
            <w:highlight w:val="yellow"/>
          </w:rPr>
          <w:delText>la</w:delText>
        </w:r>
        <w:r w:rsidRPr="00E418E3" w:rsidDel="00692EF9">
          <w:rPr>
            <w:rFonts w:ascii="Times New Roman" w:hAnsi="Times New Roman" w:cs="Times New Roman"/>
            <w:spacing w:val="-5"/>
            <w:sz w:val="20"/>
            <w:szCs w:val="20"/>
            <w:highlight w:val="yellow"/>
          </w:rPr>
          <w:delText xml:space="preserve"> </w:delText>
        </w:r>
        <w:r w:rsidRPr="00E418E3" w:rsidDel="00692EF9">
          <w:rPr>
            <w:rFonts w:ascii="Times New Roman" w:hAnsi="Times New Roman" w:cs="Times New Roman"/>
            <w:sz w:val="20"/>
            <w:szCs w:val="20"/>
            <w:highlight w:val="yellow"/>
          </w:rPr>
          <w:delText>figure 6</w:delText>
        </w:r>
        <w:r w:rsidRPr="00E418E3" w:rsidDel="00692EF9">
          <w:rPr>
            <w:rFonts w:ascii="Times New Roman" w:hAnsi="Times New Roman" w:cs="Times New Roman"/>
            <w:spacing w:val="-5"/>
            <w:sz w:val="20"/>
            <w:szCs w:val="20"/>
          </w:rPr>
          <w:delText xml:space="preserve"> </w:delText>
        </w:r>
        <w:r w:rsidRPr="00E418E3" w:rsidDel="00692EF9">
          <w:rPr>
            <w:rFonts w:ascii="Times New Roman" w:hAnsi="Times New Roman" w:cs="Times New Roman"/>
            <w:sz w:val="20"/>
            <w:szCs w:val="20"/>
          </w:rPr>
          <w:delText>pour</w:delText>
        </w:r>
        <w:r w:rsidRPr="00E418E3" w:rsidDel="00692EF9">
          <w:rPr>
            <w:rFonts w:ascii="Times New Roman" w:hAnsi="Times New Roman" w:cs="Times New Roman"/>
            <w:spacing w:val="-5"/>
            <w:sz w:val="20"/>
            <w:szCs w:val="20"/>
          </w:rPr>
          <w:delText xml:space="preserve"> </w:delText>
        </w:r>
        <w:r w:rsidRPr="00E418E3" w:rsidDel="00692EF9">
          <w:rPr>
            <w:rFonts w:ascii="Times New Roman" w:hAnsi="Times New Roman" w:cs="Times New Roman"/>
            <w:sz w:val="20"/>
            <w:szCs w:val="20"/>
          </w:rPr>
          <w:delText>un</w:delText>
        </w:r>
        <w:r w:rsidRPr="00E418E3" w:rsidDel="00692EF9">
          <w:rPr>
            <w:rFonts w:ascii="Times New Roman" w:hAnsi="Times New Roman" w:cs="Times New Roman"/>
            <w:spacing w:val="-5"/>
            <w:sz w:val="20"/>
            <w:szCs w:val="20"/>
          </w:rPr>
          <w:delText xml:space="preserve"> </w:delText>
        </w:r>
        <w:r w:rsidRPr="00E418E3" w:rsidDel="00692EF9">
          <w:rPr>
            <w:rFonts w:ascii="Times New Roman" w:hAnsi="Times New Roman" w:cs="Times New Roman"/>
            <w:sz w:val="20"/>
            <w:szCs w:val="20"/>
          </w:rPr>
          <w:delText>autre</w:delText>
        </w:r>
        <w:r w:rsidRPr="00E418E3" w:rsidDel="00692EF9">
          <w:rPr>
            <w:rFonts w:ascii="Times New Roman" w:hAnsi="Times New Roman" w:cs="Times New Roman"/>
            <w:spacing w:val="-5"/>
            <w:sz w:val="20"/>
            <w:szCs w:val="20"/>
          </w:rPr>
          <w:delText xml:space="preserve"> </w:delText>
        </w:r>
        <w:r w:rsidRPr="00E418E3" w:rsidDel="00692EF9">
          <w:rPr>
            <w:rFonts w:ascii="Times New Roman" w:hAnsi="Times New Roman" w:cs="Times New Roman"/>
            <w:sz w:val="20"/>
            <w:szCs w:val="20"/>
          </w:rPr>
          <w:delText>exemple</w:delText>
        </w:r>
        <w:r w:rsidRPr="00E418E3" w:rsidDel="00692EF9">
          <w:rPr>
            <w:rFonts w:ascii="Times New Roman" w:hAnsi="Times New Roman" w:cs="Times New Roman"/>
            <w:spacing w:val="-5"/>
            <w:sz w:val="20"/>
            <w:szCs w:val="20"/>
          </w:rPr>
          <w:delText xml:space="preserve"> </w:delText>
        </w:r>
        <w:r w:rsidRPr="00E418E3" w:rsidDel="00692EF9">
          <w:rPr>
            <w:rFonts w:ascii="Times New Roman" w:hAnsi="Times New Roman" w:cs="Times New Roman"/>
            <w:sz w:val="20"/>
            <w:szCs w:val="20"/>
          </w:rPr>
          <w:delText>de</w:delText>
        </w:r>
        <w:r w:rsidRPr="00E418E3" w:rsidDel="00692EF9">
          <w:rPr>
            <w:rFonts w:ascii="Times New Roman" w:hAnsi="Times New Roman" w:cs="Times New Roman"/>
            <w:spacing w:val="-5"/>
            <w:sz w:val="20"/>
            <w:szCs w:val="20"/>
          </w:rPr>
          <w:delText xml:space="preserve"> </w:delText>
        </w:r>
        <w:r w:rsidRPr="00E418E3" w:rsidDel="00692EF9">
          <w:rPr>
            <w:rFonts w:ascii="Times New Roman" w:hAnsi="Times New Roman" w:cs="Times New Roman"/>
            <w:sz w:val="20"/>
            <w:szCs w:val="20"/>
          </w:rPr>
          <w:delText>complétion</w:delText>
        </w:r>
        <w:r w:rsidRPr="00E418E3" w:rsidDel="00692EF9">
          <w:rPr>
            <w:rFonts w:ascii="Times New Roman" w:hAnsi="Times New Roman" w:cs="Times New Roman"/>
            <w:spacing w:val="-5"/>
            <w:sz w:val="20"/>
            <w:szCs w:val="20"/>
          </w:rPr>
          <w:delText xml:space="preserve"> </w:delText>
        </w:r>
        <w:r w:rsidRPr="00E418E3" w:rsidDel="00692EF9">
          <w:rPr>
            <w:rFonts w:ascii="Times New Roman" w:hAnsi="Times New Roman" w:cs="Times New Roman"/>
            <w:sz w:val="20"/>
            <w:szCs w:val="20"/>
          </w:rPr>
          <w:delText>de</w:delText>
        </w:r>
        <w:r w:rsidRPr="00E418E3" w:rsidDel="00692EF9">
          <w:rPr>
            <w:rFonts w:ascii="Times New Roman" w:hAnsi="Times New Roman" w:cs="Times New Roman"/>
            <w:spacing w:val="-5"/>
            <w:sz w:val="20"/>
            <w:szCs w:val="20"/>
          </w:rPr>
          <w:delText xml:space="preserve"> </w:delText>
        </w:r>
        <w:r w:rsidRPr="00E418E3" w:rsidDel="00692EF9">
          <w:rPr>
            <w:rFonts w:ascii="Times New Roman" w:hAnsi="Times New Roman" w:cs="Times New Roman"/>
            <w:spacing w:val="-2"/>
            <w:sz w:val="20"/>
            <w:szCs w:val="20"/>
          </w:rPr>
          <w:delText>texte.</w:delText>
        </w:r>
        <w:r w:rsidRPr="00E418E3" w:rsidDel="00692EF9">
          <w:rPr>
            <w:rStyle w:val="CommentReference"/>
            <w:rFonts w:ascii="Times New Roman" w:hAnsi="Times New Roman" w:cs="Times New Roman"/>
            <w:sz w:val="20"/>
            <w:szCs w:val="20"/>
          </w:rPr>
          <w:annotationRef/>
        </w:r>
      </w:del>
    </w:p>
  </w:footnote>
  <w:footnote w:id="34">
    <w:p w14:paraId="7AFF354D" w14:textId="2D3F8AF2"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Un</w:t>
      </w:r>
      <w:r w:rsidRPr="00E418E3">
        <w:rPr>
          <w:rFonts w:ascii="Times New Roman" w:hAnsi="Times New Roman" w:cs="Times New Roman"/>
          <w:spacing w:val="74"/>
        </w:rPr>
        <w:t xml:space="preserve"> </w:t>
      </w:r>
      <w:r w:rsidRPr="00E418E3">
        <w:rPr>
          <w:rFonts w:ascii="Times New Roman" w:hAnsi="Times New Roman" w:cs="Times New Roman"/>
        </w:rPr>
        <w:t>chatbot</w:t>
      </w:r>
      <w:r w:rsidRPr="00E418E3">
        <w:rPr>
          <w:rFonts w:ascii="Times New Roman" w:hAnsi="Times New Roman" w:cs="Times New Roman"/>
          <w:spacing w:val="75"/>
        </w:rPr>
        <w:t xml:space="preserve"> </w:t>
      </w:r>
      <w:r w:rsidRPr="00E418E3">
        <w:rPr>
          <w:rFonts w:ascii="Times New Roman" w:hAnsi="Times New Roman" w:cs="Times New Roman"/>
        </w:rPr>
        <w:t>est</w:t>
      </w:r>
      <w:r w:rsidRPr="00E418E3">
        <w:rPr>
          <w:rFonts w:ascii="Times New Roman" w:hAnsi="Times New Roman" w:cs="Times New Roman"/>
          <w:spacing w:val="75"/>
        </w:rPr>
        <w:t xml:space="preserve"> </w:t>
      </w:r>
      <w:r w:rsidRPr="00E418E3">
        <w:rPr>
          <w:rFonts w:ascii="Times New Roman" w:hAnsi="Times New Roman" w:cs="Times New Roman"/>
        </w:rPr>
        <w:t>une</w:t>
      </w:r>
      <w:r w:rsidRPr="00E418E3">
        <w:rPr>
          <w:rFonts w:ascii="Times New Roman" w:hAnsi="Times New Roman" w:cs="Times New Roman"/>
          <w:spacing w:val="74"/>
        </w:rPr>
        <w:t xml:space="preserve"> </w:t>
      </w:r>
      <w:r w:rsidRPr="00E418E3">
        <w:rPr>
          <w:rFonts w:ascii="Times New Roman" w:hAnsi="Times New Roman" w:cs="Times New Roman"/>
        </w:rPr>
        <w:t>application</w:t>
      </w:r>
      <w:r w:rsidRPr="00E418E3">
        <w:rPr>
          <w:rFonts w:ascii="Times New Roman" w:hAnsi="Times New Roman" w:cs="Times New Roman"/>
          <w:spacing w:val="75"/>
        </w:rPr>
        <w:t xml:space="preserve"> </w:t>
      </w:r>
      <w:r w:rsidRPr="00E418E3">
        <w:rPr>
          <w:rFonts w:ascii="Times New Roman" w:hAnsi="Times New Roman" w:cs="Times New Roman"/>
        </w:rPr>
        <w:t>similaire</w:t>
      </w:r>
      <w:r w:rsidRPr="00E418E3">
        <w:rPr>
          <w:rFonts w:ascii="Times New Roman" w:hAnsi="Times New Roman" w:cs="Times New Roman"/>
          <w:spacing w:val="74"/>
        </w:rPr>
        <w:t xml:space="preserve"> </w:t>
      </w:r>
      <w:r w:rsidRPr="00E418E3">
        <w:rPr>
          <w:rFonts w:ascii="Times New Roman" w:hAnsi="Times New Roman" w:cs="Times New Roman"/>
        </w:rPr>
        <w:t>à</w:t>
      </w:r>
      <w:r w:rsidRPr="00E418E3">
        <w:rPr>
          <w:rFonts w:ascii="Times New Roman" w:hAnsi="Times New Roman" w:cs="Times New Roman"/>
          <w:spacing w:val="75"/>
        </w:rPr>
        <w:t xml:space="preserve"> </w:t>
      </w:r>
      <w:r w:rsidRPr="00E418E3">
        <w:rPr>
          <w:rFonts w:ascii="Times New Roman" w:hAnsi="Times New Roman" w:cs="Times New Roman"/>
        </w:rPr>
        <w:t>une</w:t>
      </w:r>
      <w:r w:rsidRPr="00E418E3">
        <w:rPr>
          <w:rFonts w:ascii="Times New Roman" w:hAnsi="Times New Roman" w:cs="Times New Roman"/>
          <w:spacing w:val="74"/>
        </w:rPr>
        <w:t xml:space="preserve"> </w:t>
      </w:r>
      <w:r w:rsidRPr="00E418E3">
        <w:rPr>
          <w:rFonts w:ascii="Times New Roman" w:hAnsi="Times New Roman" w:cs="Times New Roman"/>
        </w:rPr>
        <w:t>messagerie</w:t>
      </w:r>
      <w:r w:rsidRPr="00E418E3">
        <w:rPr>
          <w:rFonts w:ascii="Times New Roman" w:hAnsi="Times New Roman" w:cs="Times New Roman"/>
          <w:spacing w:val="75"/>
        </w:rPr>
        <w:t xml:space="preserve"> </w:t>
      </w:r>
      <w:r w:rsidRPr="00E418E3">
        <w:rPr>
          <w:rFonts w:ascii="Times New Roman" w:hAnsi="Times New Roman" w:cs="Times New Roman"/>
        </w:rPr>
        <w:t>de</w:t>
      </w:r>
      <w:r w:rsidRPr="00E418E3">
        <w:rPr>
          <w:rFonts w:ascii="Times New Roman" w:hAnsi="Times New Roman" w:cs="Times New Roman"/>
          <w:spacing w:val="75"/>
        </w:rPr>
        <w:t xml:space="preserve"> </w:t>
      </w:r>
      <w:r w:rsidRPr="00E418E3">
        <w:rPr>
          <w:rFonts w:ascii="Times New Roman" w:hAnsi="Times New Roman" w:cs="Times New Roman"/>
        </w:rPr>
        <w:t>téléphone,</w:t>
      </w:r>
      <w:r w:rsidRPr="00E418E3">
        <w:rPr>
          <w:rFonts w:ascii="Times New Roman" w:hAnsi="Times New Roman" w:cs="Times New Roman"/>
          <w:spacing w:val="74"/>
        </w:rPr>
        <w:t xml:space="preserve"> </w:t>
      </w:r>
      <w:r w:rsidRPr="00E418E3">
        <w:rPr>
          <w:rFonts w:ascii="Times New Roman" w:hAnsi="Times New Roman" w:cs="Times New Roman"/>
        </w:rPr>
        <w:t>dans</w:t>
      </w:r>
      <w:r w:rsidRPr="00E418E3">
        <w:rPr>
          <w:rFonts w:ascii="Times New Roman" w:hAnsi="Times New Roman" w:cs="Times New Roman"/>
          <w:spacing w:val="75"/>
        </w:rPr>
        <w:t xml:space="preserve"> </w:t>
      </w:r>
      <w:r w:rsidRPr="00E418E3">
        <w:rPr>
          <w:rFonts w:ascii="Times New Roman" w:hAnsi="Times New Roman" w:cs="Times New Roman"/>
          <w:spacing w:val="-2"/>
        </w:rPr>
        <w:t xml:space="preserve">laquelle </w:t>
      </w:r>
      <w:r w:rsidRPr="00E418E3">
        <w:rPr>
          <w:rFonts w:ascii="Times New Roman" w:hAnsi="Times New Roman" w:cs="Times New Roman"/>
        </w:rPr>
        <w:t>l’interlocuteur</w:t>
      </w:r>
      <w:r w:rsidRPr="00E418E3">
        <w:rPr>
          <w:rFonts w:ascii="Times New Roman" w:hAnsi="Times New Roman" w:cs="Times New Roman"/>
          <w:spacing w:val="-3"/>
        </w:rPr>
        <w:t xml:space="preserve"> </w:t>
      </w:r>
      <w:r w:rsidRPr="00E418E3">
        <w:rPr>
          <w:rFonts w:ascii="Times New Roman" w:hAnsi="Times New Roman" w:cs="Times New Roman"/>
        </w:rPr>
        <w:t>est</w:t>
      </w:r>
      <w:r w:rsidRPr="00E418E3">
        <w:rPr>
          <w:rFonts w:ascii="Times New Roman" w:hAnsi="Times New Roman" w:cs="Times New Roman"/>
          <w:spacing w:val="-2"/>
        </w:rPr>
        <w:t xml:space="preserve"> </w:t>
      </w:r>
      <w:r w:rsidRPr="00E418E3">
        <w:rPr>
          <w:rFonts w:ascii="Times New Roman" w:hAnsi="Times New Roman" w:cs="Times New Roman"/>
        </w:rPr>
        <w:t>une</w:t>
      </w:r>
      <w:r w:rsidRPr="00E418E3">
        <w:rPr>
          <w:rFonts w:ascii="Times New Roman" w:hAnsi="Times New Roman" w:cs="Times New Roman"/>
          <w:spacing w:val="-2"/>
        </w:rPr>
        <w:t xml:space="preserve"> </w:t>
      </w:r>
      <w:r w:rsidRPr="00E418E3">
        <w:rPr>
          <w:rFonts w:ascii="Times New Roman" w:hAnsi="Times New Roman" w:cs="Times New Roman"/>
        </w:rPr>
        <w:t>intelligence</w:t>
      </w:r>
      <w:r w:rsidRPr="00E418E3">
        <w:rPr>
          <w:rFonts w:ascii="Times New Roman" w:hAnsi="Times New Roman" w:cs="Times New Roman"/>
          <w:spacing w:val="-2"/>
        </w:rPr>
        <w:t xml:space="preserve"> artificielle.</w:t>
      </w:r>
    </w:p>
  </w:footnote>
  <w:footnote w:id="35">
    <w:p w14:paraId="2BACD777" w14:textId="5ED95A83" w:rsidR="003175A3" w:rsidRPr="00E418E3" w:rsidRDefault="003175A3" w:rsidP="00650F7C">
      <w:r w:rsidRPr="00E418E3">
        <w:rPr>
          <w:rStyle w:val="FootnoteReference"/>
          <w:rFonts w:ascii="Times New Roman" w:hAnsi="Times New Roman" w:cs="Times New Roman"/>
          <w:sz w:val="21"/>
        </w:rPr>
        <w:footnoteRef/>
      </w:r>
      <w:r w:rsidRPr="00E418E3">
        <w:rPr>
          <w:sz w:val="21"/>
        </w:rPr>
        <w:t xml:space="preserve"> La précision « théoriquement » est importante, car les premières versions de ces modèles comme GPT-1 d’OpenAI </w:t>
      </w:r>
      <w:del w:id="598" w:author="Microsoft Office User" w:date="2025-07-25T05:17:00Z">
        <w:r w:rsidRPr="00E418E3" w:rsidDel="00ED1EB6">
          <w:rPr>
            <w:sz w:val="21"/>
          </w:rPr>
          <w:delText xml:space="preserve">étaient si peu performantes qu’elles </w:delText>
        </w:r>
      </w:del>
      <w:r w:rsidRPr="00E418E3">
        <w:rPr>
          <w:sz w:val="21"/>
        </w:rPr>
        <w:t>étaient à peine capables de générer quelques mots cohérents avant que la génération devienne incohérente, voire inintelligible.</w:t>
      </w:r>
    </w:p>
  </w:footnote>
  <w:footnote w:id="36">
    <w:p w14:paraId="10232229" w14:textId="44260BF9" w:rsidR="003175A3" w:rsidRPr="00E418E3" w:rsidDel="00B82E3F" w:rsidRDefault="003175A3" w:rsidP="00650F7C">
      <w:pPr>
        <w:rPr>
          <w:del w:id="601" w:author="Microsoft Office User" w:date="2025-07-27T14:47:00Z"/>
          <w:sz w:val="20"/>
          <w:szCs w:val="20"/>
        </w:rPr>
      </w:pPr>
      <w:r w:rsidRPr="00E418E3">
        <w:rPr>
          <w:rStyle w:val="Aucun"/>
          <w:rFonts w:ascii="Times New Roman" w:hAnsi="Times New Roman" w:cs="Times New Roman"/>
          <w:sz w:val="20"/>
          <w:szCs w:val="20"/>
          <w:vertAlign w:val="superscript"/>
        </w:rPr>
        <w:footnoteRef/>
      </w:r>
      <w:r w:rsidRPr="00E418E3">
        <w:rPr>
          <w:rStyle w:val="Aucun"/>
          <w:rFonts w:ascii="Times New Roman" w:hAnsi="Times New Roman" w:cs="Times New Roman"/>
          <w:sz w:val="20"/>
          <w:szCs w:val="20"/>
        </w:rPr>
        <w:t xml:space="preserve"> On </w:t>
      </w:r>
      <w:r w:rsidRPr="00E418E3">
        <w:rPr>
          <w:rStyle w:val="Hyperlink2"/>
          <w:rFonts w:cs="Times New Roman"/>
          <w:sz w:val="20"/>
          <w:szCs w:val="20"/>
        </w:rPr>
        <w:t xml:space="preserve">parle d’auto-supervision. </w:t>
      </w:r>
      <w:r w:rsidRPr="00E418E3">
        <w:rPr>
          <w:rStyle w:val="Aucun"/>
          <w:rFonts w:ascii="Times New Roman" w:hAnsi="Times New Roman" w:cs="Times New Roman"/>
          <w:sz w:val="20"/>
          <w:szCs w:val="20"/>
        </w:rPr>
        <w:t>Il existe</w:t>
      </w:r>
      <w:r w:rsidRPr="00E418E3">
        <w:rPr>
          <w:sz w:val="20"/>
          <w:szCs w:val="20"/>
        </w:rPr>
        <w:t> </w:t>
      </w:r>
      <w:r w:rsidRPr="00E418E3">
        <w:rPr>
          <w:rStyle w:val="Aucun"/>
          <w:rFonts w:ascii="Times New Roman" w:hAnsi="Times New Roman" w:cs="Times New Roman"/>
          <w:sz w:val="20"/>
          <w:szCs w:val="20"/>
        </w:rPr>
        <w:t>trois grandes catégories d’apprentissage</w:t>
      </w:r>
      <w:ins w:id="602" w:author="Microsoft Office User" w:date="2025-07-27T14:47:00Z">
        <w:r w:rsidR="00B82E3F">
          <w:rPr>
            <w:sz w:val="20"/>
            <w:szCs w:val="20"/>
          </w:rPr>
          <w:t>. D’abord, l’</w:t>
        </w:r>
      </w:ins>
      <w:del w:id="603" w:author="Microsoft Office User" w:date="2025-07-27T14:47:00Z">
        <w:r w:rsidRPr="00E418E3" w:rsidDel="00B82E3F">
          <w:rPr>
            <w:sz w:val="20"/>
            <w:szCs w:val="20"/>
          </w:rPr>
          <w:delText xml:space="preserve"> :</w:delText>
        </w:r>
      </w:del>
      <w:ins w:id="604" w:author="Microsoft Office User" w:date="2025-07-27T14:47:00Z">
        <w:r w:rsidR="00B82E3F">
          <w:rPr>
            <w:rStyle w:val="Aucun"/>
            <w:rFonts w:ascii="Times New Roman" w:hAnsi="Times New Roman" w:cs="Times New Roman"/>
            <w:sz w:val="20"/>
            <w:szCs w:val="20"/>
          </w:rPr>
          <w:t>a</w:t>
        </w:r>
      </w:ins>
    </w:p>
    <w:p w14:paraId="237B6105" w14:textId="78086E79" w:rsidR="003175A3" w:rsidRPr="00E418E3" w:rsidDel="00ED1EB6" w:rsidRDefault="003175A3" w:rsidP="00B82E3F">
      <w:pPr>
        <w:ind w:firstLine="0"/>
        <w:rPr>
          <w:del w:id="605" w:author="Microsoft Office User" w:date="2025-07-25T05:20:00Z"/>
          <w:rStyle w:val="Aucun"/>
          <w:rFonts w:ascii="Times New Roman" w:hAnsi="Times New Roman" w:cs="Times New Roman"/>
          <w:sz w:val="20"/>
          <w:szCs w:val="20"/>
        </w:rPr>
        <w:pPrChange w:id="606" w:author="Microsoft Office User" w:date="2025-07-27T14:47:00Z">
          <w:pPr/>
        </w:pPrChange>
      </w:pPr>
      <w:del w:id="607" w:author="Microsoft Office User" w:date="2025-07-27T14:47:00Z">
        <w:r w:rsidRPr="00E418E3" w:rsidDel="00B82E3F">
          <w:rPr>
            <w:rStyle w:val="Aucun"/>
            <w:rFonts w:ascii="Times New Roman" w:hAnsi="Times New Roman" w:cs="Times New Roman"/>
            <w:sz w:val="20"/>
            <w:szCs w:val="20"/>
          </w:rPr>
          <w:delText>– a</w:delText>
        </w:r>
      </w:del>
      <w:r w:rsidRPr="00E418E3">
        <w:rPr>
          <w:rStyle w:val="Aucun"/>
          <w:rFonts w:ascii="Times New Roman" w:hAnsi="Times New Roman" w:cs="Times New Roman"/>
          <w:sz w:val="20"/>
          <w:szCs w:val="20"/>
        </w:rPr>
        <w:t>pprentissage supervisé</w:t>
      </w:r>
      <w:r w:rsidRPr="00E418E3">
        <w:rPr>
          <w:rStyle w:val="Hyperlink0"/>
          <w:rFonts w:eastAsia="Palatino Linotype"/>
        </w:rPr>
        <w:t>, o</w:t>
      </w:r>
      <w:r w:rsidRPr="00E418E3">
        <w:rPr>
          <w:rStyle w:val="Aucun"/>
          <w:rFonts w:ascii="Times New Roman" w:hAnsi="Times New Roman" w:cs="Times New Roman"/>
          <w:sz w:val="20"/>
          <w:szCs w:val="20"/>
        </w:rPr>
        <w:t>ù il faut un jeu</w:t>
      </w:r>
      <w:r w:rsidRPr="00E418E3">
        <w:rPr>
          <w:rStyle w:val="Aucun"/>
          <w:rFonts w:ascii="Times New Roman" w:hAnsi="Times New Roman" w:cs="Times New Roman"/>
          <w:spacing w:val="40"/>
          <w:sz w:val="20"/>
          <w:szCs w:val="20"/>
        </w:rPr>
        <w:t xml:space="preserve"> </w:t>
      </w:r>
      <w:r w:rsidRPr="00E418E3">
        <w:rPr>
          <w:rStyle w:val="Aucun"/>
          <w:rFonts w:ascii="Times New Roman" w:hAnsi="Times New Roman" w:cs="Times New Roman"/>
          <w:sz w:val="20"/>
          <w:szCs w:val="20"/>
        </w:rPr>
        <w:t>de données annoté comme pour les algorithmes de reconnaissance d’image</w:t>
      </w:r>
      <w:ins w:id="608" w:author="Microsoft Office User" w:date="2025-07-27T14:47:00Z">
        <w:r w:rsidR="00B82E3F">
          <w:rPr>
            <w:rStyle w:val="Aucun"/>
            <w:rFonts w:ascii="Times New Roman" w:hAnsi="Times New Roman" w:cs="Times New Roman"/>
            <w:sz w:val="20"/>
            <w:szCs w:val="20"/>
          </w:rPr>
          <w:t>. Puis l’</w:t>
        </w:r>
      </w:ins>
      <w:del w:id="609" w:author="Microsoft Office User" w:date="2025-07-27T14:47:00Z">
        <w:r w:rsidRPr="00E418E3" w:rsidDel="00B82E3F">
          <w:rPr>
            <w:rStyle w:val="Aucun"/>
            <w:rFonts w:ascii="Times New Roman" w:hAnsi="Times New Roman" w:cs="Times New Roman"/>
            <w:sz w:val="20"/>
            <w:szCs w:val="20"/>
          </w:rPr>
          <w:delText> ;</w:delText>
        </w:r>
      </w:del>
    </w:p>
    <w:p w14:paraId="4C89269F" w14:textId="0E028071" w:rsidR="003175A3" w:rsidRPr="00E418E3" w:rsidDel="00B82E3F" w:rsidRDefault="003175A3" w:rsidP="00B82E3F">
      <w:pPr>
        <w:ind w:firstLine="0"/>
        <w:rPr>
          <w:del w:id="610" w:author="Microsoft Office User" w:date="2025-07-27T14:47:00Z"/>
          <w:sz w:val="20"/>
          <w:szCs w:val="20"/>
        </w:rPr>
        <w:pPrChange w:id="611" w:author="Microsoft Office User" w:date="2025-07-27T14:47:00Z">
          <w:pPr/>
        </w:pPrChange>
      </w:pPr>
      <w:del w:id="612" w:author="Microsoft Office User" w:date="2025-07-27T14:47:00Z">
        <w:r w:rsidRPr="00E418E3" w:rsidDel="00B82E3F">
          <w:rPr>
            <w:rStyle w:val="Aucun"/>
            <w:rFonts w:ascii="Times New Roman" w:hAnsi="Times New Roman" w:cs="Times New Roman"/>
            <w:sz w:val="20"/>
            <w:szCs w:val="20"/>
          </w:rPr>
          <w:delText>–</w:delText>
        </w:r>
        <w:r w:rsidRPr="00E418E3" w:rsidDel="00B82E3F">
          <w:rPr>
            <w:rStyle w:val="Hyperlink0"/>
            <w:rFonts w:eastAsia="Palatino Linotype"/>
          </w:rPr>
          <w:delText xml:space="preserve"> </w:delText>
        </w:r>
      </w:del>
      <w:r w:rsidRPr="00E418E3">
        <w:rPr>
          <w:rStyle w:val="Hyperlink0"/>
          <w:rFonts w:eastAsia="Palatino Linotype"/>
        </w:rPr>
        <w:t>a</w:t>
      </w:r>
      <w:r w:rsidRPr="00E418E3">
        <w:rPr>
          <w:rStyle w:val="AucunA"/>
          <w:rFonts w:ascii="Times New Roman" w:hAnsi="Times New Roman" w:cs="Times New Roman"/>
          <w:sz w:val="20"/>
          <w:szCs w:val="20"/>
        </w:rPr>
        <w:t>pprentissage</w:t>
      </w:r>
      <w:r w:rsidRPr="00E418E3">
        <w:rPr>
          <w:rStyle w:val="Aucun"/>
          <w:rFonts w:ascii="Times New Roman" w:hAnsi="Times New Roman" w:cs="Times New Roman"/>
          <w:sz w:val="20"/>
          <w:szCs w:val="20"/>
        </w:rPr>
        <w:t xml:space="preserve"> </w:t>
      </w:r>
      <w:r w:rsidRPr="00E418E3">
        <w:rPr>
          <w:rStyle w:val="AucunA"/>
          <w:rFonts w:ascii="Times New Roman" w:hAnsi="Times New Roman" w:cs="Times New Roman"/>
          <w:sz w:val="20"/>
          <w:szCs w:val="20"/>
        </w:rPr>
        <w:t>non</w:t>
      </w:r>
      <w:r w:rsidRPr="00E418E3">
        <w:rPr>
          <w:rStyle w:val="Aucun"/>
          <w:rFonts w:ascii="Times New Roman" w:hAnsi="Times New Roman" w:cs="Times New Roman"/>
          <w:sz w:val="20"/>
          <w:szCs w:val="20"/>
        </w:rPr>
        <w:t xml:space="preserve"> </w:t>
      </w:r>
      <w:r w:rsidRPr="00E418E3">
        <w:rPr>
          <w:rStyle w:val="AucunA"/>
          <w:rFonts w:ascii="Times New Roman" w:hAnsi="Times New Roman" w:cs="Times New Roman"/>
          <w:sz w:val="20"/>
          <w:szCs w:val="20"/>
        </w:rPr>
        <w:t>supervisé,</w:t>
      </w:r>
      <w:r w:rsidRPr="00E418E3">
        <w:rPr>
          <w:rStyle w:val="Aucun"/>
          <w:rFonts w:ascii="Times New Roman" w:hAnsi="Times New Roman" w:cs="Times New Roman"/>
          <w:sz w:val="20"/>
          <w:szCs w:val="20"/>
        </w:rPr>
        <w:t xml:space="preserve"> </w:t>
      </w:r>
      <w:r w:rsidRPr="00E418E3">
        <w:rPr>
          <w:rStyle w:val="AucunA"/>
          <w:rFonts w:ascii="Times New Roman" w:hAnsi="Times New Roman" w:cs="Times New Roman"/>
          <w:sz w:val="20"/>
          <w:szCs w:val="20"/>
        </w:rPr>
        <w:t>comme</w:t>
      </w:r>
      <w:r w:rsidRPr="00E418E3">
        <w:rPr>
          <w:rStyle w:val="Aucun"/>
          <w:rFonts w:ascii="Times New Roman" w:hAnsi="Times New Roman" w:cs="Times New Roman"/>
          <w:sz w:val="20"/>
          <w:szCs w:val="20"/>
        </w:rPr>
        <w:t xml:space="preserve"> </w:t>
      </w:r>
      <w:r w:rsidRPr="00E418E3">
        <w:rPr>
          <w:rStyle w:val="AucunA"/>
          <w:rFonts w:ascii="Times New Roman" w:hAnsi="Times New Roman" w:cs="Times New Roman"/>
          <w:sz w:val="20"/>
          <w:szCs w:val="20"/>
        </w:rPr>
        <w:t>les</w:t>
      </w:r>
      <w:r w:rsidRPr="00E418E3">
        <w:rPr>
          <w:rStyle w:val="Aucun"/>
          <w:rFonts w:ascii="Times New Roman" w:hAnsi="Times New Roman" w:cs="Times New Roman"/>
          <w:sz w:val="20"/>
          <w:szCs w:val="20"/>
        </w:rPr>
        <w:t xml:space="preserve"> </w:t>
      </w:r>
      <w:r w:rsidRPr="00E418E3">
        <w:rPr>
          <w:rStyle w:val="AucunA"/>
          <w:rFonts w:ascii="Times New Roman" w:hAnsi="Times New Roman" w:cs="Times New Roman"/>
          <w:sz w:val="20"/>
          <w:szCs w:val="20"/>
        </w:rPr>
        <w:t>algorithmes</w:t>
      </w:r>
      <w:r w:rsidRPr="00E418E3">
        <w:rPr>
          <w:rStyle w:val="Aucun"/>
          <w:rFonts w:ascii="Times New Roman" w:hAnsi="Times New Roman" w:cs="Times New Roman"/>
          <w:sz w:val="20"/>
          <w:szCs w:val="20"/>
        </w:rPr>
        <w:t xml:space="preserve"> </w:t>
      </w:r>
      <w:r w:rsidRPr="00E418E3">
        <w:rPr>
          <w:rStyle w:val="AucunA"/>
          <w:rFonts w:ascii="Times New Roman" w:hAnsi="Times New Roman" w:cs="Times New Roman"/>
          <w:sz w:val="20"/>
          <w:szCs w:val="20"/>
        </w:rPr>
        <w:t>de</w:t>
      </w:r>
      <w:r w:rsidRPr="00E418E3">
        <w:rPr>
          <w:rStyle w:val="Aucun"/>
          <w:rFonts w:ascii="Times New Roman" w:hAnsi="Times New Roman" w:cs="Times New Roman"/>
          <w:sz w:val="20"/>
          <w:szCs w:val="20"/>
        </w:rPr>
        <w:t xml:space="preserve"> </w:t>
      </w:r>
      <w:r w:rsidRPr="00E418E3">
        <w:rPr>
          <w:rStyle w:val="AucunA"/>
          <w:rFonts w:ascii="Times New Roman" w:hAnsi="Times New Roman" w:cs="Times New Roman"/>
          <w:i/>
          <w:sz w:val="20"/>
          <w:szCs w:val="20"/>
        </w:rPr>
        <w:t>clustering</w:t>
      </w:r>
      <w:r w:rsidRPr="00E418E3">
        <w:rPr>
          <w:rStyle w:val="Aucun"/>
          <w:rFonts w:ascii="Times New Roman" w:hAnsi="Times New Roman" w:cs="Times New Roman"/>
          <w:sz w:val="20"/>
          <w:szCs w:val="20"/>
        </w:rPr>
        <w:t xml:space="preserve"> </w:t>
      </w:r>
      <w:r w:rsidRPr="00E418E3">
        <w:rPr>
          <w:rStyle w:val="AucunA"/>
          <w:rFonts w:ascii="Times New Roman" w:hAnsi="Times New Roman" w:cs="Times New Roman"/>
          <w:sz w:val="20"/>
          <w:szCs w:val="20"/>
        </w:rPr>
        <w:t>qui</w:t>
      </w:r>
      <w:r w:rsidRPr="00E418E3">
        <w:rPr>
          <w:rStyle w:val="Aucun"/>
          <w:rFonts w:ascii="Times New Roman" w:hAnsi="Times New Roman" w:cs="Times New Roman"/>
          <w:sz w:val="20"/>
          <w:szCs w:val="20"/>
        </w:rPr>
        <w:t xml:space="preserve"> </w:t>
      </w:r>
      <w:r w:rsidRPr="00E418E3">
        <w:rPr>
          <w:rStyle w:val="AucunA"/>
          <w:rFonts w:ascii="Times New Roman" w:hAnsi="Times New Roman" w:cs="Times New Roman"/>
          <w:sz w:val="20"/>
          <w:szCs w:val="20"/>
        </w:rPr>
        <w:t>identifient</w:t>
      </w:r>
      <w:r w:rsidRPr="00E418E3">
        <w:rPr>
          <w:rStyle w:val="Aucun"/>
          <w:rFonts w:ascii="Times New Roman" w:hAnsi="Times New Roman" w:cs="Times New Roman"/>
          <w:sz w:val="20"/>
          <w:szCs w:val="20"/>
        </w:rPr>
        <w:t xml:space="preserve"> </w:t>
      </w:r>
      <w:r w:rsidRPr="00E418E3">
        <w:rPr>
          <w:rStyle w:val="AucunA"/>
          <w:rFonts w:ascii="Times New Roman" w:hAnsi="Times New Roman" w:cs="Times New Roman"/>
          <w:sz w:val="20"/>
          <w:szCs w:val="20"/>
        </w:rPr>
        <w:t>des</w:t>
      </w:r>
      <w:r w:rsidRPr="00E418E3">
        <w:rPr>
          <w:rStyle w:val="Aucun"/>
          <w:rFonts w:ascii="Times New Roman" w:hAnsi="Times New Roman" w:cs="Times New Roman"/>
          <w:sz w:val="20"/>
          <w:szCs w:val="20"/>
        </w:rPr>
        <w:t xml:space="preserve"> </w:t>
      </w:r>
      <w:r w:rsidRPr="00E418E3">
        <w:rPr>
          <w:rStyle w:val="AucunA"/>
          <w:rFonts w:ascii="Times New Roman" w:hAnsi="Times New Roman" w:cs="Times New Roman"/>
          <w:sz w:val="20"/>
          <w:szCs w:val="20"/>
        </w:rPr>
        <w:t>tendances à partir de données sans aucune indication</w:t>
      </w:r>
      <w:ins w:id="613" w:author="Microsoft Office User" w:date="2025-07-27T14:47:00Z">
        <w:r w:rsidR="00B82E3F">
          <w:rPr>
            <w:rStyle w:val="AucunA"/>
            <w:rFonts w:ascii="Times New Roman" w:hAnsi="Times New Roman" w:cs="Times New Roman"/>
            <w:sz w:val="20"/>
            <w:szCs w:val="20"/>
          </w:rPr>
          <w:t>. Enfin, l’</w:t>
        </w:r>
      </w:ins>
      <w:del w:id="614" w:author="Microsoft Office User" w:date="2025-07-27T14:47:00Z">
        <w:r w:rsidRPr="00E418E3" w:rsidDel="00B82E3F">
          <w:rPr>
            <w:rStyle w:val="AucunA"/>
            <w:rFonts w:ascii="Times New Roman" w:hAnsi="Times New Roman" w:cs="Times New Roman"/>
            <w:sz w:val="20"/>
            <w:szCs w:val="20"/>
          </w:rPr>
          <w:delText> ;</w:delText>
        </w:r>
      </w:del>
    </w:p>
    <w:p w14:paraId="449B9227" w14:textId="21962858" w:rsidR="003175A3" w:rsidRPr="00E418E3" w:rsidRDefault="003175A3" w:rsidP="00B82E3F">
      <w:pPr>
        <w:ind w:firstLine="0"/>
        <w:pPrChange w:id="615" w:author="Microsoft Office User" w:date="2025-07-27T14:47:00Z">
          <w:pPr/>
        </w:pPrChange>
      </w:pPr>
      <w:del w:id="616" w:author="Microsoft Office User" w:date="2025-07-27T14:47:00Z">
        <w:r w:rsidRPr="00E418E3" w:rsidDel="00B82E3F">
          <w:rPr>
            <w:rStyle w:val="AucunA"/>
            <w:rFonts w:ascii="Times New Roman" w:hAnsi="Times New Roman" w:cs="Times New Roman"/>
            <w:sz w:val="20"/>
            <w:szCs w:val="20"/>
          </w:rPr>
          <w:delText>– </w:delText>
        </w:r>
      </w:del>
      <w:r w:rsidRPr="00E418E3">
        <w:rPr>
          <w:rStyle w:val="AucunA"/>
          <w:rFonts w:ascii="Times New Roman" w:hAnsi="Times New Roman" w:cs="Times New Roman"/>
          <w:sz w:val="20"/>
          <w:szCs w:val="20"/>
        </w:rPr>
        <w:t xml:space="preserve">apprentissage par </w:t>
      </w:r>
      <w:r w:rsidRPr="00E418E3">
        <w:rPr>
          <w:rStyle w:val="AucunA"/>
          <w:rFonts w:ascii="Times New Roman" w:hAnsi="Times New Roman" w:cs="Times New Roman"/>
          <w:i/>
          <w:sz w:val="20"/>
          <w:szCs w:val="20"/>
        </w:rPr>
        <w:t xml:space="preserve">renforcement </w:t>
      </w:r>
      <w:r w:rsidRPr="00E418E3">
        <w:rPr>
          <w:rStyle w:val="AucunA"/>
          <w:rFonts w:ascii="Times New Roman" w:hAnsi="Times New Roman" w:cs="Times New Roman"/>
          <w:sz w:val="20"/>
          <w:szCs w:val="20"/>
        </w:rPr>
        <w:t>(</w:t>
      </w:r>
      <w:r w:rsidRPr="00E418E3">
        <w:rPr>
          <w:rStyle w:val="AucunA"/>
          <w:rFonts w:ascii="Times New Roman" w:hAnsi="Times New Roman" w:cs="Times New Roman"/>
          <w:i/>
          <w:sz w:val="20"/>
          <w:szCs w:val="20"/>
        </w:rPr>
        <w:t>reinforcement learning</w:t>
      </w:r>
      <w:r w:rsidRPr="00E418E3">
        <w:rPr>
          <w:rStyle w:val="AucunA"/>
          <w:rFonts w:ascii="Times New Roman" w:hAnsi="Times New Roman" w:cs="Times New Roman"/>
          <w:sz w:val="20"/>
          <w:szCs w:val="20"/>
        </w:rPr>
        <w:t xml:space="preserve"> ou RL), où un acteur s’entraîne en expérimentant lui-même différents modes d’action dans son environnement.</w:t>
      </w:r>
    </w:p>
  </w:footnote>
  <w:footnote w:id="37">
    <w:p w14:paraId="1F42CDB1" w14:textId="77777777" w:rsidR="003175A3" w:rsidRPr="00E418E3" w:rsidRDefault="003175A3" w:rsidP="00650F7C">
      <w:pPr>
        <w:spacing w:before="44"/>
        <w:ind w:right="162" w:firstLine="0"/>
        <w:rPr>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Il faut 15 trillions de sous-mots, soit environ 12 trillions de mots, pour un grand modèle tel que </w:t>
      </w:r>
      <w:r w:rsidRPr="00E418E3">
        <w:rPr>
          <w:rFonts w:ascii="Times New Roman" w:hAnsi="Times New Roman" w:cs="Times New Roman"/>
          <w:spacing w:val="-2"/>
          <w:sz w:val="20"/>
          <w:szCs w:val="20"/>
        </w:rPr>
        <w:t>Llama-3.1-405B.</w:t>
      </w:r>
    </w:p>
  </w:footnote>
  <w:footnote w:id="38">
    <w:p w14:paraId="60D9CBE0" w14:textId="584B78F9" w:rsidR="003175A3" w:rsidRPr="00E418E3" w:rsidRDefault="003175A3" w:rsidP="00650F7C">
      <w:pPr>
        <w:tabs>
          <w:tab w:val="left" w:pos="360"/>
          <w:tab w:val="left" w:pos="720"/>
          <w:tab w:val="left" w:pos="1080"/>
          <w:tab w:val="left" w:pos="1440"/>
          <w:tab w:val="left" w:pos="1800"/>
          <w:tab w:val="left" w:pos="2160"/>
          <w:tab w:val="left" w:pos="2880"/>
          <w:tab w:val="left" w:pos="3600"/>
          <w:tab w:val="left" w:pos="4320"/>
        </w:tabs>
        <w:ind w:firstLine="0"/>
        <w:rPr>
          <w:rFonts w:ascii="Times New Roman" w:hAnsi="Times New Roman" w:cs="Times New Roman"/>
          <w:color w:val="000000" w:themeColor="text1"/>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w:t>
      </w:r>
      <w:r w:rsidRPr="00E418E3">
        <w:rPr>
          <w:rFonts w:ascii="Times New Roman" w:hAnsi="Times New Roman" w:cs="Times New Roman"/>
          <w:color w:val="000000" w:themeColor="text1"/>
          <w:sz w:val="20"/>
          <w:szCs w:val="20"/>
        </w:rPr>
        <w:t>Nous préférons utiliser le terme de LLM plutôt que le terme en vogue « IA Générative », car les LLM ont bien d’autres applications utiles en dehors de la génération de contenu.</w:t>
      </w:r>
    </w:p>
  </w:footnote>
  <w:footnote w:id="39">
    <w:p w14:paraId="2D5C677E" w14:textId="189674D0"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La comparaison avec un enfant serait peut-être même injuste, car l’enfant a derrière lui, avant </w:t>
      </w:r>
      <w:r w:rsidRPr="00E418E3">
        <w:rPr>
          <w:rFonts w:ascii="Times New Roman" w:hAnsi="Times New Roman" w:cs="Times New Roman"/>
          <w:spacing w:val="11"/>
        </w:rPr>
        <w:t>même</w:t>
      </w:r>
      <w:r w:rsidRPr="00E418E3">
        <w:rPr>
          <w:rFonts w:ascii="Times New Roman" w:hAnsi="Times New Roman" w:cs="Times New Roman"/>
          <w:spacing w:val="40"/>
        </w:rPr>
        <w:t xml:space="preserve"> </w:t>
      </w:r>
      <w:r w:rsidRPr="00E418E3">
        <w:rPr>
          <w:rFonts w:ascii="Times New Roman" w:hAnsi="Times New Roman" w:cs="Times New Roman"/>
        </w:rPr>
        <w:t>de</w:t>
      </w:r>
      <w:r w:rsidRPr="00E418E3">
        <w:rPr>
          <w:rFonts w:ascii="Times New Roman" w:hAnsi="Times New Roman" w:cs="Times New Roman"/>
          <w:spacing w:val="40"/>
        </w:rPr>
        <w:t xml:space="preserve"> </w:t>
      </w:r>
      <w:r w:rsidRPr="00E418E3">
        <w:rPr>
          <w:rFonts w:ascii="Times New Roman" w:hAnsi="Times New Roman" w:cs="Times New Roman"/>
          <w:spacing w:val="13"/>
        </w:rPr>
        <w:t>commencer</w:t>
      </w:r>
      <w:r w:rsidRPr="00E418E3">
        <w:rPr>
          <w:rFonts w:ascii="Times New Roman" w:hAnsi="Times New Roman" w:cs="Times New Roman"/>
          <w:spacing w:val="40"/>
        </w:rPr>
        <w:t xml:space="preserve"> </w:t>
      </w:r>
      <w:r w:rsidRPr="00E418E3">
        <w:rPr>
          <w:rFonts w:ascii="Times New Roman" w:hAnsi="Times New Roman" w:cs="Times New Roman"/>
          <w:spacing w:val="10"/>
        </w:rPr>
        <w:t>son</w:t>
      </w:r>
      <w:r w:rsidRPr="00E418E3">
        <w:rPr>
          <w:rFonts w:ascii="Times New Roman" w:hAnsi="Times New Roman" w:cs="Times New Roman"/>
          <w:spacing w:val="40"/>
        </w:rPr>
        <w:t xml:space="preserve"> </w:t>
      </w:r>
      <w:r w:rsidRPr="00E418E3">
        <w:rPr>
          <w:rFonts w:ascii="Times New Roman" w:hAnsi="Times New Roman" w:cs="Times New Roman"/>
          <w:spacing w:val="13"/>
        </w:rPr>
        <w:t>apprentissage,</w:t>
      </w:r>
      <w:r w:rsidRPr="00E418E3">
        <w:rPr>
          <w:rFonts w:ascii="Times New Roman" w:hAnsi="Times New Roman" w:cs="Times New Roman"/>
          <w:spacing w:val="40"/>
        </w:rPr>
        <w:t xml:space="preserve"> </w:t>
      </w:r>
      <w:r w:rsidRPr="00E418E3">
        <w:rPr>
          <w:rFonts w:ascii="Times New Roman" w:hAnsi="Times New Roman" w:cs="Times New Roman"/>
          <w:spacing w:val="10"/>
        </w:rPr>
        <w:t>des</w:t>
      </w:r>
      <w:r w:rsidRPr="00E418E3">
        <w:rPr>
          <w:rFonts w:ascii="Times New Roman" w:hAnsi="Times New Roman" w:cs="Times New Roman"/>
          <w:spacing w:val="40"/>
        </w:rPr>
        <w:t xml:space="preserve"> </w:t>
      </w:r>
      <w:r w:rsidRPr="00E418E3">
        <w:rPr>
          <w:rFonts w:ascii="Times New Roman" w:hAnsi="Times New Roman" w:cs="Times New Roman"/>
          <w:spacing w:val="13"/>
        </w:rPr>
        <w:t>générations</w:t>
      </w:r>
      <w:r w:rsidRPr="00E418E3">
        <w:rPr>
          <w:rFonts w:ascii="Times New Roman" w:hAnsi="Times New Roman" w:cs="Times New Roman"/>
          <w:spacing w:val="80"/>
        </w:rPr>
        <w:t xml:space="preserve"> </w:t>
      </w:r>
      <w:r w:rsidRPr="00E418E3">
        <w:rPr>
          <w:rFonts w:ascii="Times New Roman" w:hAnsi="Times New Roman" w:cs="Times New Roman"/>
          <w:spacing w:val="13"/>
        </w:rPr>
        <w:t>innombrables</w:t>
      </w:r>
      <w:r w:rsidRPr="00E418E3">
        <w:rPr>
          <w:rFonts w:ascii="Times New Roman" w:hAnsi="Times New Roman" w:cs="Times New Roman"/>
          <w:spacing w:val="40"/>
        </w:rPr>
        <w:t xml:space="preserve"> </w:t>
      </w:r>
      <w:r w:rsidRPr="00E418E3">
        <w:rPr>
          <w:rFonts w:ascii="Times New Roman" w:hAnsi="Times New Roman" w:cs="Times New Roman"/>
          <w:spacing w:val="10"/>
        </w:rPr>
        <w:t>qui</w:t>
      </w:r>
      <w:r w:rsidRPr="00E418E3">
        <w:rPr>
          <w:rFonts w:ascii="Times New Roman" w:hAnsi="Times New Roman" w:cs="Times New Roman"/>
          <w:spacing w:val="40"/>
        </w:rPr>
        <w:t xml:space="preserve"> </w:t>
      </w:r>
      <w:r w:rsidRPr="00E418E3">
        <w:rPr>
          <w:rFonts w:ascii="Times New Roman" w:hAnsi="Times New Roman" w:cs="Times New Roman"/>
          <w:spacing w:val="10"/>
        </w:rPr>
        <w:t xml:space="preserve">ont </w:t>
      </w:r>
      <w:r w:rsidRPr="00E418E3">
        <w:rPr>
          <w:rFonts w:ascii="Times New Roman" w:hAnsi="Times New Roman" w:cs="Times New Roman"/>
        </w:rPr>
        <w:t>amélioré progressivement</w:t>
      </w:r>
      <w:r w:rsidRPr="00E418E3">
        <w:rPr>
          <w:rFonts w:ascii="Times New Roman" w:hAnsi="Times New Roman" w:cs="Times New Roman"/>
          <w:spacing w:val="-3"/>
        </w:rPr>
        <w:t xml:space="preserve"> </w:t>
      </w:r>
      <w:r w:rsidRPr="00E418E3">
        <w:rPr>
          <w:rFonts w:ascii="Times New Roman" w:hAnsi="Times New Roman" w:cs="Times New Roman"/>
        </w:rPr>
        <w:t>son</w:t>
      </w:r>
      <w:r w:rsidRPr="00E418E3">
        <w:rPr>
          <w:rFonts w:ascii="Times New Roman" w:hAnsi="Times New Roman" w:cs="Times New Roman"/>
          <w:spacing w:val="-3"/>
        </w:rPr>
        <w:t xml:space="preserve"> </w:t>
      </w:r>
      <w:r w:rsidRPr="00E418E3">
        <w:rPr>
          <w:rFonts w:ascii="Times New Roman" w:hAnsi="Times New Roman" w:cs="Times New Roman"/>
        </w:rPr>
        <w:t>câblage</w:t>
      </w:r>
      <w:r w:rsidRPr="00E418E3">
        <w:rPr>
          <w:rFonts w:ascii="Times New Roman" w:hAnsi="Times New Roman" w:cs="Times New Roman"/>
          <w:spacing w:val="-3"/>
        </w:rPr>
        <w:t xml:space="preserve"> </w:t>
      </w:r>
      <w:r w:rsidRPr="00E418E3">
        <w:rPr>
          <w:rFonts w:ascii="Times New Roman" w:hAnsi="Times New Roman" w:cs="Times New Roman"/>
        </w:rPr>
        <w:t>mental</w:t>
      </w:r>
      <w:r w:rsidRPr="00E418E3">
        <w:rPr>
          <w:rFonts w:ascii="Times New Roman" w:hAnsi="Times New Roman" w:cs="Times New Roman"/>
          <w:spacing w:val="-3"/>
        </w:rPr>
        <w:t xml:space="preserve"> </w:t>
      </w:r>
      <w:r w:rsidRPr="00E418E3">
        <w:rPr>
          <w:rFonts w:ascii="Times New Roman" w:hAnsi="Times New Roman" w:cs="Times New Roman"/>
        </w:rPr>
        <w:t>par</w:t>
      </w:r>
      <w:r w:rsidRPr="00E418E3">
        <w:rPr>
          <w:rFonts w:ascii="Times New Roman" w:hAnsi="Times New Roman" w:cs="Times New Roman"/>
          <w:spacing w:val="-3"/>
        </w:rPr>
        <w:t xml:space="preserve"> </w:t>
      </w:r>
      <w:r w:rsidRPr="00E418E3">
        <w:rPr>
          <w:rFonts w:ascii="Times New Roman" w:hAnsi="Times New Roman" w:cs="Times New Roman"/>
        </w:rPr>
        <w:t>sélection</w:t>
      </w:r>
      <w:r w:rsidRPr="00E418E3">
        <w:rPr>
          <w:rFonts w:ascii="Times New Roman" w:hAnsi="Times New Roman" w:cs="Times New Roman"/>
          <w:spacing w:val="-3"/>
        </w:rPr>
        <w:t xml:space="preserve"> </w:t>
      </w:r>
      <w:r w:rsidRPr="00E418E3">
        <w:rPr>
          <w:rFonts w:ascii="Times New Roman" w:hAnsi="Times New Roman" w:cs="Times New Roman"/>
        </w:rPr>
        <w:t>naturelle,</w:t>
      </w:r>
      <w:r w:rsidRPr="00E418E3">
        <w:rPr>
          <w:rFonts w:ascii="Times New Roman" w:hAnsi="Times New Roman" w:cs="Times New Roman"/>
          <w:spacing w:val="-3"/>
        </w:rPr>
        <w:t xml:space="preserve"> </w:t>
      </w:r>
      <w:r w:rsidRPr="00E418E3">
        <w:rPr>
          <w:rFonts w:ascii="Times New Roman" w:hAnsi="Times New Roman" w:cs="Times New Roman"/>
        </w:rPr>
        <w:t>alors</w:t>
      </w:r>
      <w:r w:rsidRPr="00E418E3">
        <w:rPr>
          <w:rFonts w:ascii="Times New Roman" w:hAnsi="Times New Roman" w:cs="Times New Roman"/>
          <w:spacing w:val="-3"/>
        </w:rPr>
        <w:t xml:space="preserve"> </w:t>
      </w:r>
      <w:r w:rsidRPr="00E418E3">
        <w:rPr>
          <w:rFonts w:ascii="Times New Roman" w:hAnsi="Times New Roman" w:cs="Times New Roman"/>
        </w:rPr>
        <w:t>que</w:t>
      </w:r>
      <w:r w:rsidRPr="00E418E3">
        <w:rPr>
          <w:rFonts w:ascii="Times New Roman" w:hAnsi="Times New Roman" w:cs="Times New Roman"/>
          <w:spacing w:val="-3"/>
        </w:rPr>
        <w:t xml:space="preserve"> </w:t>
      </w:r>
      <w:r w:rsidRPr="00E418E3">
        <w:rPr>
          <w:rFonts w:ascii="Times New Roman" w:hAnsi="Times New Roman" w:cs="Times New Roman"/>
        </w:rPr>
        <w:t>le</w:t>
      </w:r>
      <w:r w:rsidRPr="00E418E3">
        <w:rPr>
          <w:rFonts w:ascii="Times New Roman" w:hAnsi="Times New Roman" w:cs="Times New Roman"/>
          <w:spacing w:val="-3"/>
        </w:rPr>
        <w:t xml:space="preserve"> </w:t>
      </w:r>
      <w:r w:rsidRPr="00E418E3">
        <w:rPr>
          <w:rFonts w:ascii="Times New Roman" w:hAnsi="Times New Roman" w:cs="Times New Roman"/>
        </w:rPr>
        <w:t>LLM</w:t>
      </w:r>
      <w:r w:rsidRPr="00E418E3">
        <w:rPr>
          <w:rFonts w:ascii="Times New Roman" w:hAnsi="Times New Roman" w:cs="Times New Roman"/>
          <w:spacing w:val="-3"/>
        </w:rPr>
        <w:t xml:space="preserve"> </w:t>
      </w:r>
      <w:r w:rsidRPr="00E418E3">
        <w:rPr>
          <w:rFonts w:ascii="Times New Roman" w:hAnsi="Times New Roman" w:cs="Times New Roman"/>
        </w:rPr>
        <w:t>ne</w:t>
      </w:r>
      <w:r w:rsidRPr="00E418E3">
        <w:rPr>
          <w:rFonts w:ascii="Times New Roman" w:hAnsi="Times New Roman" w:cs="Times New Roman"/>
          <w:spacing w:val="-3"/>
        </w:rPr>
        <w:t xml:space="preserve"> </w:t>
      </w:r>
      <w:r w:rsidRPr="00E418E3">
        <w:rPr>
          <w:rFonts w:ascii="Times New Roman" w:hAnsi="Times New Roman" w:cs="Times New Roman"/>
        </w:rPr>
        <w:t>bénéficie</w:t>
      </w:r>
      <w:r w:rsidRPr="00E418E3">
        <w:rPr>
          <w:rFonts w:ascii="Times New Roman" w:hAnsi="Times New Roman" w:cs="Times New Roman"/>
          <w:spacing w:val="-3"/>
        </w:rPr>
        <w:t xml:space="preserve"> </w:t>
      </w:r>
      <w:r w:rsidRPr="00E418E3">
        <w:rPr>
          <w:rFonts w:ascii="Times New Roman" w:hAnsi="Times New Roman" w:cs="Times New Roman"/>
        </w:rPr>
        <w:t>de son côté que de quelques dizaines d’années de développement préparatoire.</w:t>
      </w:r>
    </w:p>
  </w:footnote>
  <w:footnote w:id="40">
    <w:p w14:paraId="4CFB256A" w14:textId="5F0C15EB"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À ce propos, voir l’expérience de pensée «</w:t>
      </w:r>
      <w:r w:rsidRPr="00E418E3">
        <w:rPr>
          <w:rFonts w:ascii="Times New Roman" w:hAnsi="Times New Roman" w:cs="Times New Roman"/>
          <w:spacing w:val="-2"/>
        </w:rPr>
        <w:t> </w:t>
      </w:r>
      <w:r w:rsidRPr="00E418E3">
        <w:rPr>
          <w:rFonts w:ascii="Times New Roman" w:hAnsi="Times New Roman" w:cs="Times New Roman"/>
        </w:rPr>
        <w:t>Chambre Chinoise</w:t>
      </w:r>
      <w:r w:rsidRPr="00E418E3">
        <w:rPr>
          <w:rFonts w:ascii="Times New Roman" w:hAnsi="Times New Roman" w:cs="Times New Roman"/>
          <w:spacing w:val="-2"/>
        </w:rPr>
        <w:t> </w:t>
      </w:r>
      <w:r w:rsidRPr="00E418E3">
        <w:rPr>
          <w:rFonts w:ascii="Times New Roman" w:hAnsi="Times New Roman" w:cs="Times New Roman"/>
        </w:rPr>
        <w:t>», conçue par le philosophe John Searle en 1980.</w:t>
      </w:r>
    </w:p>
  </w:footnote>
  <w:footnote w:id="41">
    <w:p w14:paraId="179426BF" w14:textId="6DB1C7B6" w:rsidR="003175A3" w:rsidRPr="00E418E3" w:rsidRDefault="003175A3"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rPr>
      </w:pPr>
      <w:r w:rsidRPr="00E418E3">
        <w:rPr>
          <w:rFonts w:ascii="Times New Roman" w:hAnsi="Times New Roman" w:cs="Times New Roman"/>
          <w:sz w:val="20"/>
          <w:szCs w:val="20"/>
          <w:vertAlign w:val="superscript"/>
        </w:rPr>
        <w:footnoteRef/>
      </w:r>
      <w:r w:rsidRPr="00E418E3">
        <w:rPr>
          <w:rFonts w:ascii="Times New Roman" w:hAnsi="Times New Roman" w:cs="Times New Roman"/>
          <w:sz w:val="20"/>
          <w:szCs w:val="20"/>
        </w:rPr>
        <w:t xml:space="preserve"> Gardons toutefois en tête que ces modèles sont entraînés sur des masses de données gigantesques récoltées sur le Web, qui se comptent en trillions de sous-mots, soit du même ordre de grandeur qu’Internet tout entier. Il est donc probable qu’une bonne partie des questions des examens ait été déjà vues par les modèles, voire en partie mémorisées, ce qui facilite l’obtention de très bons scores. L’évaluation des capacités exactes des modèles est une science difficile.</w:t>
      </w:r>
    </w:p>
  </w:footnote>
  <w:footnote w:id="42">
    <w:p w14:paraId="299F19AC" w14:textId="3B2B00F4" w:rsidR="003175A3" w:rsidRPr="00E418E3" w:rsidRDefault="003175A3"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rPr>
      </w:pPr>
      <w:r w:rsidRPr="00E418E3">
        <w:rPr>
          <w:rFonts w:ascii="Times New Roman" w:hAnsi="Times New Roman" w:cs="Times New Roman"/>
          <w:sz w:val="20"/>
          <w:szCs w:val="20"/>
          <w:vertAlign w:val="superscript"/>
        </w:rPr>
        <w:footnoteRef/>
      </w:r>
      <w:r w:rsidRPr="00E418E3">
        <w:rPr>
          <w:rFonts w:ascii="Times New Roman" w:hAnsi="Times New Roman" w:cs="Times New Roman"/>
          <w:sz w:val="20"/>
          <w:szCs w:val="20"/>
        </w:rPr>
        <w:t xml:space="preserve"> Cela dit, un autre phénomène est également en cause dans ces dépassements rapides : la « contamination », par laquelle puisque les entreprises entraînent des modèles sur des données massives et assez peu filtrées, ces données d’entraînement finissent par contenir les réponses ou des reformulations de réponses pour tous les tests déjà publiés. Ainsi, les modèles qu’on interroge sur ces tests ont déjà « vu » les réponses, et leur score est artificiellement haut.</w:t>
      </w:r>
    </w:p>
  </w:footnote>
  <w:footnote w:id="43">
    <w:p w14:paraId="2D7E7474" w14:textId="58478E2C" w:rsidR="003175A3" w:rsidRPr="00E418E3" w:rsidRDefault="003175A3" w:rsidP="00650F7C">
      <w:pPr>
        <w:ind w:right="163" w:firstLine="0"/>
        <w:rPr>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w:t>
      </w:r>
      <w:r w:rsidRPr="00E418E3">
        <w:rPr>
          <w:rStyle w:val="Aucun"/>
          <w:rFonts w:ascii="Times New Roman" w:hAnsi="Times New Roman" w:cs="Times New Roman"/>
          <w:sz w:val="20"/>
          <w:szCs w:val="20"/>
        </w:rPr>
        <w:t>Rappel </w:t>
      </w:r>
      <w:r w:rsidRPr="00E418E3">
        <w:rPr>
          <w:rFonts w:ascii="Times New Roman" w:hAnsi="Times New Roman" w:cs="Times New Roman"/>
          <w:sz w:val="20"/>
          <w:szCs w:val="20"/>
        </w:rPr>
        <w:t xml:space="preserve">: les *astérisques* autour d’un mot sont là pour marquer que j’utilise un vocabulaire qui anthropomorphise les modèles pour simplifier l’explication. Ici par exemple, il vaudrait mieux </w:t>
      </w:r>
      <w:r w:rsidRPr="00E418E3">
        <w:rPr>
          <w:rFonts w:ascii="Times New Roman" w:hAnsi="Times New Roman" w:cs="Times New Roman"/>
          <w:spacing w:val="-4"/>
          <w:sz w:val="20"/>
          <w:szCs w:val="20"/>
        </w:rPr>
        <w:t>dire</w:t>
      </w:r>
      <w:r w:rsidRPr="00E418E3">
        <w:rPr>
          <w:rFonts w:ascii="Times New Roman" w:hAnsi="Times New Roman" w:cs="Times New Roman"/>
          <w:sz w:val="20"/>
          <w:szCs w:val="20"/>
        </w:rPr>
        <w:t xml:space="preserve"> «</w:t>
      </w:r>
      <w:r w:rsidRPr="00E418E3">
        <w:rPr>
          <w:rFonts w:ascii="Times New Roman" w:hAnsi="Times New Roman" w:cs="Times New Roman"/>
          <w:spacing w:val="-1"/>
          <w:sz w:val="20"/>
          <w:szCs w:val="20"/>
        </w:rPr>
        <w:t> </w:t>
      </w:r>
      <w:r w:rsidRPr="00E418E3">
        <w:rPr>
          <w:rFonts w:ascii="Times New Roman" w:hAnsi="Times New Roman" w:cs="Times New Roman"/>
          <w:sz w:val="20"/>
          <w:szCs w:val="20"/>
        </w:rPr>
        <w:t>l’activation de ces poids oriente les choix de sous-mots du modèle vers une zone de sa représentation du langage qui correspond plus au Golden Gate Bridge, ce qui simule une identification du modèle au pont ».</w:t>
      </w:r>
    </w:p>
  </w:footnote>
  <w:footnote w:id="44">
    <w:p w14:paraId="63637BBC" w14:textId="77777777" w:rsidR="003175A3" w:rsidRPr="00C22ED4" w:rsidRDefault="003175A3"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lang w:val="en-US"/>
        </w:rPr>
      </w:pPr>
      <w:r w:rsidRPr="00E418E3">
        <w:rPr>
          <w:rFonts w:ascii="Times New Roman" w:hAnsi="Times New Roman" w:cs="Times New Roman"/>
          <w:sz w:val="20"/>
          <w:szCs w:val="20"/>
          <w:vertAlign w:val="superscript"/>
        </w:rPr>
        <w:footnoteRef/>
      </w:r>
      <w:r w:rsidRPr="00C22ED4">
        <w:rPr>
          <w:rFonts w:ascii="Times New Roman" w:hAnsi="Times New Roman" w:cs="Times New Roman"/>
          <w:sz w:val="20"/>
          <w:szCs w:val="20"/>
          <w:lang w:val="en-US"/>
        </w:rPr>
        <w:t xml:space="preserve"> S. Zhao, T. Nguyen, et A. Grover, « Probing the Decision Boundaries of In-context Learning in Large Language Models », 24 juillet 2024, arXiv: arXiv:2406.11233. doi: 10.48550/arXiv.2406.11233.</w:t>
      </w:r>
    </w:p>
  </w:footnote>
  <w:footnote w:id="45">
    <w:p w14:paraId="0CC139EC" w14:textId="34F5AD72" w:rsidR="003175A3" w:rsidRPr="00C22ED4" w:rsidRDefault="003175A3" w:rsidP="00650F7C">
      <w:pPr>
        <w:spacing w:before="44"/>
        <w:ind w:right="160" w:firstLine="0"/>
        <w:rPr>
          <w:rFonts w:ascii="Times New Roman" w:hAnsi="Times New Roman" w:cs="Times New Roman"/>
          <w:sz w:val="20"/>
          <w:szCs w:val="20"/>
          <w:lang w:val="en-US"/>
        </w:rPr>
      </w:pPr>
      <w:r w:rsidRPr="00E418E3">
        <w:rPr>
          <w:rStyle w:val="FootnoteReference"/>
          <w:rFonts w:ascii="Times New Roman" w:hAnsi="Times New Roman" w:cs="Times New Roman"/>
          <w:sz w:val="20"/>
          <w:szCs w:val="20"/>
        </w:rPr>
        <w:footnoteRef/>
      </w:r>
      <w:r w:rsidRPr="00C22ED4">
        <w:rPr>
          <w:rFonts w:ascii="Times New Roman" w:hAnsi="Times New Roman" w:cs="Times New Roman"/>
          <w:sz w:val="20"/>
          <w:szCs w:val="20"/>
          <w:lang w:val="en-US"/>
        </w:rPr>
        <w:t xml:space="preserve"> https://www.theguardian.com/technology/2023/jun/23/two-us-lawyers-fined-submitting-fake-court-citations-chatgpt</w:t>
      </w:r>
    </w:p>
  </w:footnote>
  <w:footnote w:id="46">
    <w:p w14:paraId="6BD7BAD2" w14:textId="232B5C31"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Voir</w:t>
      </w:r>
      <w:r w:rsidRPr="00E418E3">
        <w:rPr>
          <w:rFonts w:ascii="Times New Roman" w:hAnsi="Times New Roman" w:cs="Times New Roman"/>
          <w:spacing w:val="80"/>
          <w:w w:val="150"/>
        </w:rPr>
        <w:t xml:space="preserve"> </w:t>
      </w:r>
      <w:r w:rsidRPr="00E418E3">
        <w:rPr>
          <w:rFonts w:ascii="Times New Roman" w:hAnsi="Times New Roman" w:cs="Times New Roman"/>
        </w:rPr>
        <w:t>par</w:t>
      </w:r>
      <w:r w:rsidRPr="00E418E3">
        <w:rPr>
          <w:rFonts w:ascii="Times New Roman" w:hAnsi="Times New Roman" w:cs="Times New Roman"/>
          <w:spacing w:val="80"/>
          <w:w w:val="150"/>
        </w:rPr>
        <w:t xml:space="preserve"> </w:t>
      </w:r>
      <w:r w:rsidRPr="00E418E3">
        <w:rPr>
          <w:rFonts w:ascii="Times New Roman" w:hAnsi="Times New Roman" w:cs="Times New Roman"/>
        </w:rPr>
        <w:t>exemple</w:t>
      </w:r>
      <w:r w:rsidRPr="00E418E3">
        <w:rPr>
          <w:rFonts w:ascii="Times New Roman" w:hAnsi="Times New Roman" w:cs="Times New Roman"/>
          <w:spacing w:val="80"/>
          <w:w w:val="150"/>
        </w:rPr>
        <w:t xml:space="preserve"> </w:t>
      </w:r>
      <w:r w:rsidRPr="00E418E3">
        <w:rPr>
          <w:rFonts w:ascii="Times New Roman" w:hAnsi="Times New Roman" w:cs="Times New Roman"/>
        </w:rPr>
        <w:t>T.</w:t>
      </w:r>
      <w:r w:rsidRPr="00E418E3">
        <w:rPr>
          <w:rFonts w:ascii="Times New Roman" w:hAnsi="Times New Roman" w:cs="Times New Roman"/>
          <w:spacing w:val="80"/>
          <w:w w:val="150"/>
        </w:rPr>
        <w:t xml:space="preserve"> </w:t>
      </w:r>
      <w:r w:rsidRPr="00E418E3">
        <w:rPr>
          <w:rFonts w:ascii="Times New Roman" w:hAnsi="Times New Roman" w:cs="Times New Roman"/>
        </w:rPr>
        <w:t>Ye</w:t>
      </w:r>
      <w:r w:rsidRPr="00E418E3">
        <w:rPr>
          <w:rFonts w:ascii="Times New Roman" w:hAnsi="Times New Roman" w:cs="Times New Roman"/>
          <w:spacing w:val="80"/>
          <w:w w:val="150"/>
        </w:rPr>
        <w:t xml:space="preserve"> </w:t>
      </w:r>
      <w:r w:rsidRPr="00E418E3">
        <w:rPr>
          <w:rFonts w:ascii="Times New Roman" w:hAnsi="Times New Roman" w:cs="Times New Roman"/>
        </w:rPr>
        <w:t>et</w:t>
      </w:r>
      <w:r w:rsidRPr="00E418E3">
        <w:rPr>
          <w:rFonts w:ascii="Times New Roman" w:hAnsi="Times New Roman" w:cs="Times New Roman"/>
          <w:spacing w:val="80"/>
          <w:w w:val="150"/>
        </w:rPr>
        <w:t xml:space="preserve"> </w:t>
      </w:r>
      <w:r w:rsidRPr="00E418E3">
        <w:rPr>
          <w:rFonts w:ascii="Times New Roman" w:hAnsi="Times New Roman" w:cs="Times New Roman"/>
        </w:rPr>
        <w:t>al.,</w:t>
      </w:r>
      <w:r w:rsidRPr="00E418E3">
        <w:rPr>
          <w:rFonts w:ascii="Times New Roman" w:hAnsi="Times New Roman" w:cs="Times New Roman"/>
          <w:spacing w:val="80"/>
          <w:w w:val="150"/>
        </w:rPr>
        <w:t xml:space="preserve"> </w:t>
      </w:r>
      <w:r w:rsidRPr="00E418E3">
        <w:rPr>
          <w:rFonts w:ascii="Times New Roman" w:hAnsi="Times New Roman" w:cs="Times New Roman"/>
        </w:rPr>
        <w:t>«</w:t>
      </w:r>
      <w:r w:rsidRPr="00E418E3">
        <w:rPr>
          <w:rFonts w:ascii="Times New Roman" w:hAnsi="Times New Roman" w:cs="Times New Roman"/>
          <w:spacing w:val="9"/>
        </w:rPr>
        <w:t> </w:t>
      </w:r>
      <w:r w:rsidRPr="00E418E3">
        <w:rPr>
          <w:rFonts w:ascii="Times New Roman" w:hAnsi="Times New Roman" w:cs="Times New Roman"/>
        </w:rPr>
        <w:t>Differential</w:t>
      </w:r>
      <w:r w:rsidRPr="00E418E3">
        <w:rPr>
          <w:rFonts w:ascii="Times New Roman" w:hAnsi="Times New Roman" w:cs="Times New Roman"/>
          <w:spacing w:val="80"/>
          <w:w w:val="150"/>
        </w:rPr>
        <w:t xml:space="preserve"> </w:t>
      </w:r>
      <w:r w:rsidRPr="00E418E3">
        <w:rPr>
          <w:rFonts w:ascii="Times New Roman" w:hAnsi="Times New Roman" w:cs="Times New Roman"/>
        </w:rPr>
        <w:t>Transformer</w:t>
      </w:r>
      <w:r w:rsidRPr="00E418E3">
        <w:rPr>
          <w:rFonts w:ascii="Times New Roman" w:hAnsi="Times New Roman" w:cs="Times New Roman"/>
          <w:spacing w:val="9"/>
        </w:rPr>
        <w:t> </w:t>
      </w:r>
      <w:r w:rsidRPr="00E418E3">
        <w:rPr>
          <w:rFonts w:ascii="Times New Roman" w:hAnsi="Times New Roman" w:cs="Times New Roman"/>
        </w:rPr>
        <w:t>»,</w:t>
      </w:r>
      <w:r w:rsidRPr="00E418E3">
        <w:rPr>
          <w:rFonts w:ascii="Times New Roman" w:hAnsi="Times New Roman" w:cs="Times New Roman"/>
          <w:spacing w:val="80"/>
          <w:w w:val="150"/>
        </w:rPr>
        <w:t xml:space="preserve"> </w:t>
      </w:r>
      <w:r w:rsidRPr="00E418E3">
        <w:rPr>
          <w:rFonts w:ascii="Times New Roman" w:hAnsi="Times New Roman" w:cs="Times New Roman"/>
        </w:rPr>
        <w:t>7</w:t>
      </w:r>
      <w:r w:rsidRPr="00E418E3">
        <w:rPr>
          <w:rFonts w:ascii="Times New Roman" w:hAnsi="Times New Roman" w:cs="Times New Roman"/>
          <w:spacing w:val="80"/>
          <w:w w:val="150"/>
        </w:rPr>
        <w:t xml:space="preserve"> </w:t>
      </w:r>
      <w:r w:rsidRPr="00E418E3">
        <w:rPr>
          <w:rFonts w:ascii="Times New Roman" w:hAnsi="Times New Roman" w:cs="Times New Roman"/>
        </w:rPr>
        <w:t>octobre</w:t>
      </w:r>
      <w:r w:rsidRPr="00E418E3">
        <w:rPr>
          <w:rFonts w:ascii="Times New Roman" w:hAnsi="Times New Roman" w:cs="Times New Roman"/>
          <w:spacing w:val="80"/>
          <w:w w:val="150"/>
        </w:rPr>
        <w:t xml:space="preserve"> </w:t>
      </w:r>
      <w:r w:rsidRPr="00E418E3">
        <w:rPr>
          <w:rFonts w:ascii="Times New Roman" w:hAnsi="Times New Roman" w:cs="Times New Roman"/>
        </w:rPr>
        <w:t>2024,</w:t>
      </w:r>
      <w:r w:rsidRPr="00E418E3">
        <w:rPr>
          <w:rFonts w:ascii="Times New Roman" w:hAnsi="Times New Roman" w:cs="Times New Roman"/>
          <w:spacing w:val="80"/>
          <w:w w:val="150"/>
        </w:rPr>
        <w:t xml:space="preserve"> </w:t>
      </w:r>
      <w:r w:rsidRPr="00E418E3">
        <w:rPr>
          <w:rFonts w:ascii="Times New Roman" w:hAnsi="Times New Roman" w:cs="Times New Roman"/>
        </w:rPr>
        <w:t>arXiv: arXiv:2410.05258. doi: 10.48550/arXiv.2410.05258.</w:t>
      </w:r>
    </w:p>
  </w:footnote>
  <w:footnote w:id="47">
    <w:p w14:paraId="5B09CE7A" w14:textId="6AF2B0B8" w:rsidR="003175A3" w:rsidRPr="00E418E3" w:rsidDel="003E66DC" w:rsidRDefault="003175A3" w:rsidP="00650F7C">
      <w:pPr>
        <w:pStyle w:val="FootnoteText"/>
        <w:spacing w:line="276" w:lineRule="auto"/>
        <w:jc w:val="both"/>
        <w:rPr>
          <w:del w:id="927" w:author="Microsoft Office User" w:date="2025-07-25T03:16:00Z"/>
          <w:rFonts w:ascii="Times New Roman" w:hAnsi="Times New Roman" w:cs="Times New Roman"/>
        </w:rPr>
      </w:pPr>
      <w:del w:id="928" w:author="Microsoft Office User" w:date="2025-07-25T03:16:00Z">
        <w:r w:rsidRPr="00E418E3" w:rsidDel="003E66DC">
          <w:rPr>
            <w:rStyle w:val="FootnoteReference"/>
            <w:rFonts w:ascii="Times New Roman" w:hAnsi="Times New Roman" w:cs="Times New Roman"/>
          </w:rPr>
          <w:footnoteRef/>
        </w:r>
        <w:r w:rsidRPr="00E418E3" w:rsidDel="003E66DC">
          <w:rPr>
            <w:rFonts w:ascii="Times New Roman" w:hAnsi="Times New Roman" w:cs="Times New Roman"/>
          </w:rPr>
          <w:delText xml:space="preserve"> La seule encyclopédie Wikipédia compte 60 milliards de pages. Chaque page contient plus d’une information, et chaque information demande au moins des dizaines de paramètres pour être encodées.</w:delText>
        </w:r>
        <w:r w:rsidRPr="00E418E3" w:rsidDel="003E66DC">
          <w:rPr>
            <w:rFonts w:ascii="Times New Roman" w:hAnsi="Times New Roman" w:cs="Times New Roman"/>
            <w:spacing w:val="-4"/>
          </w:rPr>
          <w:delText xml:space="preserve"> </w:delText>
        </w:r>
        <w:r w:rsidRPr="00E418E3" w:rsidDel="003E66DC">
          <w:rPr>
            <w:rFonts w:ascii="Times New Roman" w:hAnsi="Times New Roman" w:cs="Times New Roman"/>
          </w:rPr>
          <w:delText>Il</w:delText>
        </w:r>
        <w:r w:rsidRPr="00E418E3" w:rsidDel="003E66DC">
          <w:rPr>
            <w:rFonts w:ascii="Times New Roman" w:hAnsi="Times New Roman" w:cs="Times New Roman"/>
            <w:spacing w:val="-4"/>
          </w:rPr>
          <w:delText xml:space="preserve"> </w:delText>
        </w:r>
        <w:r w:rsidRPr="00E418E3" w:rsidDel="003E66DC">
          <w:rPr>
            <w:rFonts w:ascii="Times New Roman" w:hAnsi="Times New Roman" w:cs="Times New Roman"/>
          </w:rPr>
          <w:delText>faudrait</w:delText>
        </w:r>
        <w:r w:rsidRPr="00E418E3" w:rsidDel="003E66DC">
          <w:rPr>
            <w:rFonts w:ascii="Times New Roman" w:hAnsi="Times New Roman" w:cs="Times New Roman"/>
            <w:spacing w:val="-4"/>
          </w:rPr>
          <w:delText xml:space="preserve"> </w:delText>
        </w:r>
        <w:r w:rsidRPr="00E418E3" w:rsidDel="003E66DC">
          <w:rPr>
            <w:rFonts w:ascii="Times New Roman" w:hAnsi="Times New Roman" w:cs="Times New Roman"/>
          </w:rPr>
          <w:delText>donc</w:delText>
        </w:r>
        <w:r w:rsidRPr="00E418E3" w:rsidDel="003E66DC">
          <w:rPr>
            <w:rFonts w:ascii="Times New Roman" w:hAnsi="Times New Roman" w:cs="Times New Roman"/>
            <w:spacing w:val="-4"/>
          </w:rPr>
          <w:delText xml:space="preserve"> </w:delText>
        </w:r>
        <w:r w:rsidRPr="00E418E3" w:rsidDel="003E66DC">
          <w:rPr>
            <w:rFonts w:ascii="Times New Roman" w:hAnsi="Times New Roman" w:cs="Times New Roman"/>
          </w:rPr>
          <w:delText>au</w:delText>
        </w:r>
        <w:r w:rsidRPr="00E418E3" w:rsidDel="003E66DC">
          <w:rPr>
            <w:rFonts w:ascii="Times New Roman" w:hAnsi="Times New Roman" w:cs="Times New Roman"/>
            <w:spacing w:val="-4"/>
          </w:rPr>
          <w:delText xml:space="preserve"> </w:delText>
        </w:r>
        <w:r w:rsidRPr="00E418E3" w:rsidDel="003E66DC">
          <w:rPr>
            <w:rFonts w:ascii="Times New Roman" w:hAnsi="Times New Roman" w:cs="Times New Roman"/>
          </w:rPr>
          <w:delText>bas</w:delText>
        </w:r>
        <w:r w:rsidRPr="00E418E3" w:rsidDel="003E66DC">
          <w:rPr>
            <w:rFonts w:ascii="Times New Roman" w:hAnsi="Times New Roman" w:cs="Times New Roman"/>
            <w:spacing w:val="-4"/>
          </w:rPr>
          <w:delText xml:space="preserve"> </w:delText>
        </w:r>
        <w:r w:rsidRPr="00E418E3" w:rsidDel="003E66DC">
          <w:rPr>
            <w:rFonts w:ascii="Times New Roman" w:hAnsi="Times New Roman" w:cs="Times New Roman"/>
          </w:rPr>
          <w:delText>mot</w:delText>
        </w:r>
        <w:r w:rsidRPr="00E418E3" w:rsidDel="003E66DC">
          <w:rPr>
            <w:rFonts w:ascii="Times New Roman" w:hAnsi="Times New Roman" w:cs="Times New Roman"/>
            <w:spacing w:val="-4"/>
          </w:rPr>
          <w:delText xml:space="preserve"> </w:delText>
        </w:r>
        <w:r w:rsidRPr="00E418E3" w:rsidDel="003E66DC">
          <w:rPr>
            <w:rFonts w:ascii="Times New Roman" w:hAnsi="Times New Roman" w:cs="Times New Roman"/>
          </w:rPr>
          <w:delText>un</w:delText>
        </w:r>
        <w:r w:rsidRPr="00E418E3" w:rsidDel="003E66DC">
          <w:rPr>
            <w:rFonts w:ascii="Times New Roman" w:hAnsi="Times New Roman" w:cs="Times New Roman"/>
            <w:spacing w:val="-4"/>
          </w:rPr>
          <w:delText xml:space="preserve"> </w:delText>
        </w:r>
        <w:r w:rsidRPr="00E418E3" w:rsidDel="003E66DC">
          <w:rPr>
            <w:rFonts w:ascii="Times New Roman" w:hAnsi="Times New Roman" w:cs="Times New Roman"/>
          </w:rPr>
          <w:delText>millier</w:delText>
        </w:r>
        <w:r w:rsidRPr="00E418E3" w:rsidDel="003E66DC">
          <w:rPr>
            <w:rFonts w:ascii="Times New Roman" w:hAnsi="Times New Roman" w:cs="Times New Roman"/>
            <w:spacing w:val="-4"/>
          </w:rPr>
          <w:delText xml:space="preserve"> </w:delText>
        </w:r>
        <w:r w:rsidRPr="00E418E3" w:rsidDel="003E66DC">
          <w:rPr>
            <w:rFonts w:ascii="Times New Roman" w:hAnsi="Times New Roman" w:cs="Times New Roman"/>
          </w:rPr>
          <w:delText>de</w:delText>
        </w:r>
        <w:r w:rsidRPr="00E418E3" w:rsidDel="003E66DC">
          <w:rPr>
            <w:rFonts w:ascii="Times New Roman" w:hAnsi="Times New Roman" w:cs="Times New Roman"/>
            <w:spacing w:val="-4"/>
          </w:rPr>
          <w:delText xml:space="preserve"> </w:delText>
        </w:r>
        <w:r w:rsidRPr="00E418E3" w:rsidDel="003E66DC">
          <w:rPr>
            <w:rFonts w:ascii="Times New Roman" w:hAnsi="Times New Roman" w:cs="Times New Roman"/>
          </w:rPr>
          <w:delText>milliards</w:delText>
        </w:r>
        <w:r w:rsidRPr="00E418E3" w:rsidDel="003E66DC">
          <w:rPr>
            <w:rFonts w:ascii="Times New Roman" w:hAnsi="Times New Roman" w:cs="Times New Roman"/>
            <w:spacing w:val="-4"/>
          </w:rPr>
          <w:delText xml:space="preserve"> </w:delText>
        </w:r>
        <w:r w:rsidRPr="00E418E3" w:rsidDel="003E66DC">
          <w:rPr>
            <w:rFonts w:ascii="Times New Roman" w:hAnsi="Times New Roman" w:cs="Times New Roman"/>
          </w:rPr>
          <w:delText>de</w:delText>
        </w:r>
        <w:r w:rsidRPr="00E418E3" w:rsidDel="003E66DC">
          <w:rPr>
            <w:rFonts w:ascii="Times New Roman" w:hAnsi="Times New Roman" w:cs="Times New Roman"/>
            <w:spacing w:val="-4"/>
          </w:rPr>
          <w:delText xml:space="preserve"> </w:delText>
        </w:r>
        <w:r w:rsidRPr="00E418E3" w:rsidDel="003E66DC">
          <w:rPr>
            <w:rFonts w:ascii="Times New Roman" w:hAnsi="Times New Roman" w:cs="Times New Roman"/>
          </w:rPr>
          <w:delText>paramètres</w:delText>
        </w:r>
        <w:r w:rsidRPr="00E418E3" w:rsidDel="003E66DC">
          <w:rPr>
            <w:rFonts w:ascii="Times New Roman" w:hAnsi="Times New Roman" w:cs="Times New Roman"/>
            <w:spacing w:val="-4"/>
          </w:rPr>
          <w:delText xml:space="preserve"> </w:delText>
        </w:r>
        <w:r w:rsidRPr="00E418E3" w:rsidDel="003E66DC">
          <w:rPr>
            <w:rFonts w:ascii="Times New Roman" w:hAnsi="Times New Roman" w:cs="Times New Roman"/>
          </w:rPr>
          <w:delText>pour</w:delText>
        </w:r>
        <w:r w:rsidRPr="00E418E3" w:rsidDel="003E66DC">
          <w:rPr>
            <w:rFonts w:ascii="Times New Roman" w:hAnsi="Times New Roman" w:cs="Times New Roman"/>
            <w:spacing w:val="-4"/>
          </w:rPr>
          <w:delText xml:space="preserve"> </w:delText>
        </w:r>
        <w:r w:rsidRPr="00E418E3" w:rsidDel="003E66DC">
          <w:rPr>
            <w:rFonts w:ascii="Times New Roman" w:hAnsi="Times New Roman" w:cs="Times New Roman"/>
          </w:rPr>
          <w:delText>connaître</w:delText>
        </w:r>
        <w:r w:rsidRPr="00E418E3" w:rsidDel="003E66DC">
          <w:rPr>
            <w:rFonts w:ascii="Times New Roman" w:hAnsi="Times New Roman" w:cs="Times New Roman"/>
            <w:spacing w:val="-4"/>
          </w:rPr>
          <w:delText xml:space="preserve"> </w:delText>
        </w:r>
        <w:r w:rsidRPr="00E418E3" w:rsidDel="003E66DC">
          <w:rPr>
            <w:rFonts w:ascii="Times New Roman" w:hAnsi="Times New Roman" w:cs="Times New Roman"/>
          </w:rPr>
          <w:delText>Wikipédia, et certainement plus pour approcher de l’ensemble des connaissances humaines.</w:delText>
        </w:r>
      </w:del>
    </w:p>
  </w:footnote>
  <w:footnote w:id="48">
    <w:p w14:paraId="224303B3" w14:textId="6C5B8CD0"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Ce système s’appelle le </w:t>
      </w:r>
      <w:r w:rsidRPr="00E418E3">
        <w:rPr>
          <w:rFonts w:ascii="Times New Roman" w:hAnsi="Times New Roman" w:cs="Times New Roman"/>
          <w:i/>
        </w:rPr>
        <w:t>retrieval-augmented generation</w:t>
      </w:r>
      <w:r w:rsidRPr="00E418E3">
        <w:rPr>
          <w:rFonts w:ascii="Times New Roman" w:hAnsi="Times New Roman" w:cs="Times New Roman"/>
        </w:rPr>
        <w:t xml:space="preserve"> (RAG), il est le plus utilisé pour créer des chatbot appuyés sur une base de connaissance.</w:t>
      </w:r>
    </w:p>
  </w:footnote>
  <w:footnote w:id="49">
    <w:p w14:paraId="447D29E9" w14:textId="6209AF78" w:rsidR="00C82744" w:rsidRPr="00C82744" w:rsidRDefault="00C82744">
      <w:pPr>
        <w:pStyle w:val="FootnoteText"/>
        <w:rPr>
          <w:lang w:val="en-US"/>
          <w:rPrChange w:id="985" w:author="Microsoft Office User" w:date="2025-07-27T15:16:00Z">
            <w:rPr/>
          </w:rPrChange>
        </w:rPr>
      </w:pPr>
      <w:ins w:id="986" w:author="Microsoft Office User" w:date="2025-07-27T15:16:00Z">
        <w:r>
          <w:rPr>
            <w:rStyle w:val="FootnoteReference"/>
          </w:rPr>
          <w:footnoteRef/>
        </w:r>
        <w:r>
          <w:t xml:space="preserve"> Cette notion d’AGI est rattachée à toute une mytho</w:t>
        </w:r>
      </w:ins>
      <w:ins w:id="987" w:author="Microsoft Office User" w:date="2025-07-27T15:17:00Z">
        <w:r>
          <w:t xml:space="preserve">logie d’anticipation sur les conséquences de l’arrivée d’intelligences artificielels puissantes. </w:t>
        </w:r>
      </w:ins>
      <w:ins w:id="988" w:author="Microsoft Office User" w:date="2025-07-27T15:16:00Z">
        <w:r w:rsidRPr="00C82744">
          <w:t xml:space="preserve">Ray Kurzweil </w:t>
        </w:r>
      </w:ins>
      <w:ins w:id="989" w:author="Microsoft Office User" w:date="2025-07-27T15:17:00Z">
        <w:r>
          <w:t>est un essayiste qui a prédit depuis longtemps, en s’appuyant sur les progrès de la puissance de calcul, le dépassement de l’intell</w:t>
        </w:r>
      </w:ins>
      <w:ins w:id="990" w:author="Microsoft Office User" w:date="2025-07-27T15:18:00Z">
        <w:r>
          <w:t xml:space="preserve">igence humaine par l’IA : il </w:t>
        </w:r>
      </w:ins>
      <w:ins w:id="991" w:author="Microsoft Office User" w:date="2025-07-27T15:16:00Z">
        <w:r w:rsidRPr="00C82744">
          <w:t xml:space="preserve">place </w:t>
        </w:r>
      </w:ins>
      <w:ins w:id="992" w:author="Microsoft Office User" w:date="2025-07-27T15:18:00Z">
        <w:r>
          <w:t>c</w:t>
        </w:r>
      </w:ins>
      <w:ins w:id="993" w:author="Microsoft Office User" w:date="2025-07-27T15:16:00Z">
        <w:r w:rsidRPr="00C82744">
          <w:t xml:space="preserve">e dépassement en 2045, et appelle ce point la Singularité. </w:t>
        </w:r>
        <w:r w:rsidRPr="00C82744">
          <w:rPr>
            <w:i/>
            <w:lang w:val="en-US"/>
          </w:rPr>
          <w:t>Cf.</w:t>
        </w:r>
        <w:r w:rsidRPr="00C82744">
          <w:rPr>
            <w:lang w:val="en-US"/>
          </w:rPr>
          <w:t xml:space="preserve"> Ray Kurzweil, </w:t>
        </w:r>
        <w:r w:rsidRPr="00C82744">
          <w:rPr>
            <w:i/>
            <w:lang w:val="en-US"/>
          </w:rPr>
          <w:t>The Singularity Is Near: When Humans Transcend Biology</w:t>
        </w:r>
        <w:r w:rsidRPr="00C82744">
          <w:rPr>
            <w:lang w:val="en-US"/>
          </w:rPr>
          <w:t>, Penguin Group, 2005.</w:t>
        </w:r>
      </w:ins>
    </w:p>
  </w:footnote>
  <w:footnote w:id="50">
    <w:p w14:paraId="7015AFBE" w14:textId="736A8B72" w:rsidR="003175A3" w:rsidRPr="00C22ED4" w:rsidRDefault="003175A3" w:rsidP="00650F7C">
      <w:pPr>
        <w:spacing w:before="44"/>
        <w:ind w:right="162" w:firstLine="0"/>
        <w:rPr>
          <w:rFonts w:ascii="Times New Roman" w:hAnsi="Times New Roman" w:cs="Times New Roman"/>
          <w:sz w:val="20"/>
          <w:szCs w:val="20"/>
          <w:lang w:val="en-US"/>
        </w:rPr>
      </w:pPr>
      <w:r w:rsidRPr="00E418E3">
        <w:rPr>
          <w:rStyle w:val="FootnoteReference"/>
          <w:rFonts w:ascii="Times New Roman" w:hAnsi="Times New Roman" w:cs="Times New Roman"/>
          <w:sz w:val="20"/>
          <w:szCs w:val="20"/>
        </w:rPr>
        <w:footnoteRef/>
      </w:r>
      <w:r w:rsidRPr="0097674B">
        <w:rPr>
          <w:rFonts w:ascii="Times New Roman" w:hAnsi="Times New Roman" w:cs="Times New Roman"/>
          <w:sz w:val="20"/>
          <w:szCs w:val="20"/>
          <w:lang w:val="en-US"/>
          <w:rPrChange w:id="1087" w:author="Microsoft Office User" w:date="2025-07-27T14:55:00Z">
            <w:rPr>
              <w:rFonts w:ascii="Times New Roman" w:hAnsi="Times New Roman" w:cs="Times New Roman"/>
              <w:sz w:val="20"/>
              <w:szCs w:val="20"/>
            </w:rPr>
          </w:rPrChange>
        </w:rPr>
        <w:t xml:space="preserve"> </w:t>
      </w:r>
      <w:ins w:id="1088" w:author="Microsoft Office User" w:date="2025-07-27T14:53:00Z">
        <w:r w:rsidR="00A55CBC" w:rsidRPr="0097674B">
          <w:rPr>
            <w:rFonts w:ascii="Times New Roman" w:hAnsi="Times New Roman" w:cs="Times New Roman"/>
            <w:sz w:val="20"/>
            <w:szCs w:val="20"/>
            <w:lang w:val="en-US"/>
            <w:rPrChange w:id="1089" w:author="Microsoft Office User" w:date="2025-07-27T14:55:00Z">
              <w:rPr>
                <w:rFonts w:ascii="Times New Roman" w:hAnsi="Times New Roman" w:cs="Times New Roman"/>
                <w:sz w:val="20"/>
                <w:szCs w:val="20"/>
              </w:rPr>
            </w:rPrChange>
          </w:rPr>
          <w:t xml:space="preserve">Équipe de recherche Character.AI, « Optimizing AI Inference at Character.AI », </w:t>
        </w:r>
        <w:r w:rsidR="00A55CBC" w:rsidRPr="0097674B">
          <w:rPr>
            <w:rFonts w:ascii="Times New Roman" w:hAnsi="Times New Roman" w:cs="Times New Roman"/>
            <w:i/>
            <w:iCs/>
            <w:sz w:val="20"/>
            <w:szCs w:val="20"/>
            <w:lang w:val="en-US"/>
            <w:rPrChange w:id="1090" w:author="Microsoft Office User" w:date="2025-07-27T14:55:00Z">
              <w:rPr>
                <w:rFonts w:ascii="Times New Roman" w:hAnsi="Times New Roman" w:cs="Times New Roman"/>
                <w:i/>
                <w:iCs/>
                <w:sz w:val="20"/>
                <w:szCs w:val="20"/>
              </w:rPr>
            </w:rPrChange>
          </w:rPr>
          <w:t>Character.AI Research Blog</w:t>
        </w:r>
        <w:r w:rsidR="00A55CBC" w:rsidRPr="0097674B">
          <w:rPr>
            <w:rFonts w:ascii="Times New Roman" w:hAnsi="Times New Roman" w:cs="Times New Roman"/>
            <w:sz w:val="20"/>
            <w:szCs w:val="20"/>
            <w:lang w:val="en-US"/>
            <w:rPrChange w:id="1091" w:author="Microsoft Office User" w:date="2025-07-27T14:55:00Z">
              <w:rPr>
                <w:rFonts w:ascii="Times New Roman" w:hAnsi="Times New Roman" w:cs="Times New Roman"/>
                <w:sz w:val="20"/>
                <w:szCs w:val="20"/>
              </w:rPr>
            </w:rPrChange>
          </w:rPr>
          <w:t>, 20 juin 2024,</w:t>
        </w:r>
        <w:r w:rsidR="00A55CBC" w:rsidRPr="0097674B">
          <w:rPr>
            <w:rFonts w:ascii="Times New Roman" w:hAnsi="Times New Roman" w:cs="Times New Roman"/>
            <w:sz w:val="20"/>
            <w:szCs w:val="20"/>
            <w:lang w:val="en-US"/>
            <w:rPrChange w:id="1092" w:author="Microsoft Office User" w:date="2025-07-27T14:55:00Z">
              <w:rPr>
                <w:rFonts w:ascii="Times New Roman" w:hAnsi="Times New Roman" w:cs="Times New Roman"/>
                <w:sz w:val="20"/>
                <w:szCs w:val="20"/>
              </w:rPr>
            </w:rPrChange>
          </w:rPr>
          <w:t xml:space="preserve"> </w:t>
        </w:r>
      </w:ins>
      <w:ins w:id="1093" w:author="Microsoft Office User" w:date="2025-07-27T14:54:00Z">
        <w:r w:rsidR="00A55CBC" w:rsidRPr="0097674B">
          <w:rPr>
            <w:rFonts w:ascii="Times New Roman" w:hAnsi="Times New Roman" w:cs="Times New Roman"/>
            <w:sz w:val="20"/>
            <w:szCs w:val="20"/>
            <w:lang w:val="en-US"/>
            <w:rPrChange w:id="1094" w:author="Microsoft Office User" w:date="2025-07-27T14:55:00Z">
              <w:rPr>
                <w:rFonts w:ascii="Times New Roman" w:hAnsi="Times New Roman" w:cs="Times New Roman"/>
                <w:sz w:val="20"/>
                <w:szCs w:val="20"/>
              </w:rPr>
            </w:rPrChange>
          </w:rPr>
          <w:t xml:space="preserve"> </w:t>
        </w:r>
      </w:ins>
      <w:del w:id="1095" w:author="Microsoft Office User" w:date="2025-07-27T14:55:00Z">
        <w:r w:rsidRPr="0097674B" w:rsidDel="0097674B">
          <w:rPr>
            <w:rFonts w:ascii="Times New Roman" w:hAnsi="Times New Roman" w:cs="Times New Roman"/>
            <w:w w:val="105"/>
            <w:sz w:val="20"/>
            <w:szCs w:val="20"/>
            <w:lang w:val="en-US"/>
            <w:rPrChange w:id="1096" w:author="Microsoft Office User" w:date="2025-07-27T14:55:00Z">
              <w:rPr>
                <w:rFonts w:ascii="Times New Roman" w:hAnsi="Times New Roman" w:cs="Times New Roman"/>
                <w:w w:val="105"/>
                <w:sz w:val="20"/>
                <w:szCs w:val="20"/>
              </w:rPr>
            </w:rPrChange>
          </w:rPr>
          <w:delText>Ces</w:delText>
        </w:r>
        <w:r w:rsidRPr="0097674B" w:rsidDel="0097674B">
          <w:rPr>
            <w:rFonts w:ascii="Times New Roman" w:hAnsi="Times New Roman" w:cs="Times New Roman"/>
            <w:spacing w:val="2"/>
            <w:w w:val="105"/>
            <w:sz w:val="20"/>
            <w:szCs w:val="20"/>
            <w:lang w:val="en-US"/>
            <w:rPrChange w:id="1097" w:author="Microsoft Office User" w:date="2025-07-27T14:55:00Z">
              <w:rPr>
                <w:rFonts w:ascii="Times New Roman" w:hAnsi="Times New Roman" w:cs="Times New Roman"/>
                <w:spacing w:val="2"/>
                <w:w w:val="105"/>
                <w:sz w:val="20"/>
                <w:szCs w:val="20"/>
              </w:rPr>
            </w:rPrChange>
          </w:rPr>
          <w:delText xml:space="preserve"> </w:delText>
        </w:r>
        <w:r w:rsidRPr="0097674B" w:rsidDel="0097674B">
          <w:rPr>
            <w:rFonts w:ascii="Times New Roman" w:hAnsi="Times New Roman" w:cs="Times New Roman"/>
            <w:w w:val="105"/>
            <w:sz w:val="20"/>
            <w:szCs w:val="20"/>
            <w:lang w:val="en-US"/>
            <w:rPrChange w:id="1098" w:author="Microsoft Office User" w:date="2025-07-27T14:55:00Z">
              <w:rPr>
                <w:rFonts w:ascii="Times New Roman" w:hAnsi="Times New Roman" w:cs="Times New Roman"/>
                <w:w w:val="105"/>
                <w:sz w:val="20"/>
                <w:szCs w:val="20"/>
              </w:rPr>
            </w:rPrChange>
          </w:rPr>
          <w:delText>20 000</w:delText>
        </w:r>
        <w:r w:rsidRPr="0097674B" w:rsidDel="0097674B">
          <w:rPr>
            <w:rFonts w:ascii="Times New Roman" w:hAnsi="Times New Roman" w:cs="Times New Roman"/>
            <w:spacing w:val="2"/>
            <w:w w:val="105"/>
            <w:sz w:val="20"/>
            <w:szCs w:val="20"/>
            <w:lang w:val="en-US"/>
            <w:rPrChange w:id="1099" w:author="Microsoft Office User" w:date="2025-07-27T14:55:00Z">
              <w:rPr>
                <w:rFonts w:ascii="Times New Roman" w:hAnsi="Times New Roman" w:cs="Times New Roman"/>
                <w:spacing w:val="2"/>
                <w:w w:val="105"/>
                <w:sz w:val="20"/>
                <w:szCs w:val="20"/>
              </w:rPr>
            </w:rPrChange>
          </w:rPr>
          <w:delText xml:space="preserve"> </w:delText>
        </w:r>
        <w:r w:rsidRPr="0097674B" w:rsidDel="0097674B">
          <w:rPr>
            <w:rFonts w:ascii="Times New Roman" w:hAnsi="Times New Roman" w:cs="Times New Roman"/>
            <w:w w:val="105"/>
            <w:sz w:val="20"/>
            <w:szCs w:val="20"/>
            <w:lang w:val="en-US"/>
            <w:rPrChange w:id="1100" w:author="Microsoft Office User" w:date="2025-07-27T14:55:00Z">
              <w:rPr>
                <w:rFonts w:ascii="Times New Roman" w:hAnsi="Times New Roman" w:cs="Times New Roman"/>
                <w:w w:val="105"/>
                <w:sz w:val="20"/>
                <w:szCs w:val="20"/>
              </w:rPr>
            </w:rPrChange>
          </w:rPr>
          <w:delText>requêtes</w:delText>
        </w:r>
        <w:r w:rsidRPr="0097674B" w:rsidDel="0097674B">
          <w:rPr>
            <w:rFonts w:ascii="Times New Roman" w:hAnsi="Times New Roman" w:cs="Times New Roman"/>
            <w:spacing w:val="2"/>
            <w:w w:val="105"/>
            <w:sz w:val="20"/>
            <w:szCs w:val="20"/>
            <w:lang w:val="en-US"/>
            <w:rPrChange w:id="1101" w:author="Microsoft Office User" w:date="2025-07-27T14:55:00Z">
              <w:rPr>
                <w:rFonts w:ascii="Times New Roman" w:hAnsi="Times New Roman" w:cs="Times New Roman"/>
                <w:spacing w:val="2"/>
                <w:w w:val="105"/>
                <w:sz w:val="20"/>
                <w:szCs w:val="20"/>
              </w:rPr>
            </w:rPrChange>
          </w:rPr>
          <w:delText xml:space="preserve"> </w:delText>
        </w:r>
        <w:r w:rsidRPr="0097674B" w:rsidDel="0097674B">
          <w:rPr>
            <w:rFonts w:ascii="Times New Roman" w:hAnsi="Times New Roman" w:cs="Times New Roman"/>
            <w:w w:val="105"/>
            <w:sz w:val="20"/>
            <w:szCs w:val="20"/>
            <w:lang w:val="en-US"/>
            <w:rPrChange w:id="1102" w:author="Microsoft Office User" w:date="2025-07-27T14:55:00Z">
              <w:rPr>
                <w:rFonts w:ascii="Times New Roman" w:hAnsi="Times New Roman" w:cs="Times New Roman"/>
                <w:w w:val="105"/>
                <w:sz w:val="20"/>
                <w:szCs w:val="20"/>
              </w:rPr>
            </w:rPrChange>
          </w:rPr>
          <w:delText>par</w:delText>
        </w:r>
        <w:r w:rsidRPr="0097674B" w:rsidDel="0097674B">
          <w:rPr>
            <w:rFonts w:ascii="Times New Roman" w:hAnsi="Times New Roman" w:cs="Times New Roman"/>
            <w:spacing w:val="2"/>
            <w:w w:val="105"/>
            <w:sz w:val="20"/>
            <w:szCs w:val="20"/>
            <w:lang w:val="en-US"/>
            <w:rPrChange w:id="1103" w:author="Microsoft Office User" w:date="2025-07-27T14:55:00Z">
              <w:rPr>
                <w:rFonts w:ascii="Times New Roman" w:hAnsi="Times New Roman" w:cs="Times New Roman"/>
                <w:spacing w:val="2"/>
                <w:w w:val="105"/>
                <w:sz w:val="20"/>
                <w:szCs w:val="20"/>
              </w:rPr>
            </w:rPrChange>
          </w:rPr>
          <w:delText xml:space="preserve"> </w:delText>
        </w:r>
        <w:r w:rsidRPr="0097674B" w:rsidDel="0097674B">
          <w:rPr>
            <w:rFonts w:ascii="Times New Roman" w:hAnsi="Times New Roman" w:cs="Times New Roman"/>
            <w:w w:val="105"/>
            <w:sz w:val="20"/>
            <w:szCs w:val="20"/>
            <w:lang w:val="en-US"/>
            <w:rPrChange w:id="1104" w:author="Microsoft Office User" w:date="2025-07-27T14:55:00Z">
              <w:rPr>
                <w:rFonts w:ascii="Times New Roman" w:hAnsi="Times New Roman" w:cs="Times New Roman"/>
                <w:w w:val="105"/>
                <w:sz w:val="20"/>
                <w:szCs w:val="20"/>
              </w:rPr>
            </w:rPrChange>
          </w:rPr>
          <w:delText>seconde</w:delText>
        </w:r>
        <w:r w:rsidRPr="0097674B" w:rsidDel="0097674B">
          <w:rPr>
            <w:rFonts w:ascii="Times New Roman" w:hAnsi="Times New Roman" w:cs="Times New Roman"/>
            <w:spacing w:val="2"/>
            <w:w w:val="105"/>
            <w:sz w:val="20"/>
            <w:szCs w:val="20"/>
            <w:lang w:val="en-US"/>
            <w:rPrChange w:id="1105" w:author="Microsoft Office User" w:date="2025-07-27T14:55:00Z">
              <w:rPr>
                <w:rFonts w:ascii="Times New Roman" w:hAnsi="Times New Roman" w:cs="Times New Roman"/>
                <w:spacing w:val="2"/>
                <w:w w:val="105"/>
                <w:sz w:val="20"/>
                <w:szCs w:val="20"/>
              </w:rPr>
            </w:rPrChange>
          </w:rPr>
          <w:delText xml:space="preserve"> </w:delText>
        </w:r>
        <w:r w:rsidRPr="0097674B" w:rsidDel="0097674B">
          <w:rPr>
            <w:rFonts w:ascii="Times New Roman" w:hAnsi="Times New Roman" w:cs="Times New Roman"/>
            <w:w w:val="105"/>
            <w:sz w:val="20"/>
            <w:szCs w:val="20"/>
            <w:lang w:val="en-US"/>
            <w:rPrChange w:id="1106" w:author="Microsoft Office User" w:date="2025-07-27T14:55:00Z">
              <w:rPr>
                <w:rFonts w:ascii="Times New Roman" w:hAnsi="Times New Roman" w:cs="Times New Roman"/>
                <w:w w:val="105"/>
                <w:sz w:val="20"/>
                <w:szCs w:val="20"/>
              </w:rPr>
            </w:rPrChange>
          </w:rPr>
          <w:delText>représentent</w:delText>
        </w:r>
        <w:r w:rsidRPr="0097674B" w:rsidDel="0097674B">
          <w:rPr>
            <w:rFonts w:ascii="Times New Roman" w:hAnsi="Times New Roman" w:cs="Times New Roman"/>
            <w:spacing w:val="2"/>
            <w:w w:val="105"/>
            <w:sz w:val="20"/>
            <w:szCs w:val="20"/>
            <w:lang w:val="en-US"/>
            <w:rPrChange w:id="1107" w:author="Microsoft Office User" w:date="2025-07-27T14:55:00Z">
              <w:rPr>
                <w:rFonts w:ascii="Times New Roman" w:hAnsi="Times New Roman" w:cs="Times New Roman"/>
                <w:spacing w:val="2"/>
                <w:w w:val="105"/>
                <w:sz w:val="20"/>
                <w:szCs w:val="20"/>
              </w:rPr>
            </w:rPrChange>
          </w:rPr>
          <w:delText xml:space="preserve"> </w:delText>
        </w:r>
        <w:r w:rsidRPr="0097674B" w:rsidDel="0097674B">
          <w:rPr>
            <w:rFonts w:ascii="Times New Roman" w:hAnsi="Times New Roman" w:cs="Times New Roman"/>
            <w:w w:val="105"/>
            <w:sz w:val="20"/>
            <w:szCs w:val="20"/>
            <w:lang w:val="en-US"/>
            <w:rPrChange w:id="1108" w:author="Microsoft Office User" w:date="2025-07-27T14:55:00Z">
              <w:rPr>
                <w:rFonts w:ascii="Times New Roman" w:hAnsi="Times New Roman" w:cs="Times New Roman"/>
                <w:w w:val="105"/>
                <w:sz w:val="20"/>
                <w:szCs w:val="20"/>
              </w:rPr>
            </w:rPrChange>
          </w:rPr>
          <w:delText>20 %</w:delText>
        </w:r>
        <w:r w:rsidRPr="0097674B" w:rsidDel="0097674B">
          <w:rPr>
            <w:rFonts w:ascii="Times New Roman" w:hAnsi="Times New Roman" w:cs="Times New Roman"/>
            <w:spacing w:val="2"/>
            <w:w w:val="105"/>
            <w:sz w:val="20"/>
            <w:szCs w:val="20"/>
            <w:lang w:val="en-US"/>
            <w:rPrChange w:id="1109" w:author="Microsoft Office User" w:date="2025-07-27T14:55:00Z">
              <w:rPr>
                <w:rFonts w:ascii="Times New Roman" w:hAnsi="Times New Roman" w:cs="Times New Roman"/>
                <w:spacing w:val="2"/>
                <w:w w:val="105"/>
                <w:sz w:val="20"/>
                <w:szCs w:val="20"/>
              </w:rPr>
            </w:rPrChange>
          </w:rPr>
          <w:delText xml:space="preserve"> </w:delText>
        </w:r>
        <w:r w:rsidRPr="0097674B" w:rsidDel="0097674B">
          <w:rPr>
            <w:rFonts w:ascii="Times New Roman" w:hAnsi="Times New Roman" w:cs="Times New Roman"/>
            <w:w w:val="105"/>
            <w:sz w:val="20"/>
            <w:szCs w:val="20"/>
            <w:lang w:val="en-US"/>
            <w:rPrChange w:id="1110" w:author="Microsoft Office User" w:date="2025-07-27T14:55:00Z">
              <w:rPr>
                <w:rFonts w:ascii="Times New Roman" w:hAnsi="Times New Roman" w:cs="Times New Roman"/>
                <w:w w:val="105"/>
                <w:sz w:val="20"/>
                <w:szCs w:val="20"/>
              </w:rPr>
            </w:rPrChange>
          </w:rPr>
          <w:delText>environ</w:delText>
        </w:r>
        <w:r w:rsidRPr="0097674B" w:rsidDel="0097674B">
          <w:rPr>
            <w:rFonts w:ascii="Times New Roman" w:hAnsi="Times New Roman" w:cs="Times New Roman"/>
            <w:spacing w:val="2"/>
            <w:w w:val="105"/>
            <w:sz w:val="20"/>
            <w:szCs w:val="20"/>
            <w:lang w:val="en-US"/>
            <w:rPrChange w:id="1111" w:author="Microsoft Office User" w:date="2025-07-27T14:55:00Z">
              <w:rPr>
                <w:rFonts w:ascii="Times New Roman" w:hAnsi="Times New Roman" w:cs="Times New Roman"/>
                <w:spacing w:val="2"/>
                <w:w w:val="105"/>
                <w:sz w:val="20"/>
                <w:szCs w:val="20"/>
              </w:rPr>
            </w:rPrChange>
          </w:rPr>
          <w:delText xml:space="preserve"> </w:delText>
        </w:r>
        <w:r w:rsidRPr="0097674B" w:rsidDel="0097674B">
          <w:rPr>
            <w:rFonts w:ascii="Times New Roman" w:hAnsi="Times New Roman" w:cs="Times New Roman"/>
            <w:w w:val="105"/>
            <w:sz w:val="20"/>
            <w:szCs w:val="20"/>
            <w:lang w:val="en-US"/>
            <w:rPrChange w:id="1112" w:author="Microsoft Office User" w:date="2025-07-27T14:55:00Z">
              <w:rPr>
                <w:rFonts w:ascii="Times New Roman" w:hAnsi="Times New Roman" w:cs="Times New Roman"/>
                <w:w w:val="105"/>
                <w:sz w:val="20"/>
                <w:szCs w:val="20"/>
              </w:rPr>
            </w:rPrChange>
          </w:rPr>
          <w:delText>du</w:delText>
        </w:r>
        <w:r w:rsidRPr="0097674B" w:rsidDel="0097674B">
          <w:rPr>
            <w:rFonts w:ascii="Times New Roman" w:hAnsi="Times New Roman" w:cs="Times New Roman"/>
            <w:spacing w:val="2"/>
            <w:w w:val="105"/>
            <w:sz w:val="20"/>
            <w:szCs w:val="20"/>
            <w:lang w:val="en-US"/>
            <w:rPrChange w:id="1113" w:author="Microsoft Office User" w:date="2025-07-27T14:55:00Z">
              <w:rPr>
                <w:rFonts w:ascii="Times New Roman" w:hAnsi="Times New Roman" w:cs="Times New Roman"/>
                <w:spacing w:val="2"/>
                <w:w w:val="105"/>
                <w:sz w:val="20"/>
                <w:szCs w:val="20"/>
              </w:rPr>
            </w:rPrChange>
          </w:rPr>
          <w:delText xml:space="preserve"> </w:delText>
        </w:r>
        <w:r w:rsidRPr="0097674B" w:rsidDel="0097674B">
          <w:rPr>
            <w:rFonts w:ascii="Times New Roman" w:hAnsi="Times New Roman" w:cs="Times New Roman"/>
            <w:w w:val="105"/>
            <w:sz w:val="20"/>
            <w:szCs w:val="20"/>
            <w:lang w:val="en-US"/>
            <w:rPrChange w:id="1114" w:author="Microsoft Office User" w:date="2025-07-27T14:55:00Z">
              <w:rPr>
                <w:rFonts w:ascii="Times New Roman" w:hAnsi="Times New Roman" w:cs="Times New Roman"/>
                <w:w w:val="105"/>
                <w:sz w:val="20"/>
                <w:szCs w:val="20"/>
              </w:rPr>
            </w:rPrChange>
          </w:rPr>
          <w:delText>trafic</w:delText>
        </w:r>
        <w:r w:rsidRPr="0097674B" w:rsidDel="0097674B">
          <w:rPr>
            <w:rFonts w:ascii="Times New Roman" w:hAnsi="Times New Roman" w:cs="Times New Roman"/>
            <w:spacing w:val="2"/>
            <w:w w:val="105"/>
            <w:sz w:val="20"/>
            <w:szCs w:val="20"/>
            <w:lang w:val="en-US"/>
            <w:rPrChange w:id="1115" w:author="Microsoft Office User" w:date="2025-07-27T14:55:00Z">
              <w:rPr>
                <w:rFonts w:ascii="Times New Roman" w:hAnsi="Times New Roman" w:cs="Times New Roman"/>
                <w:spacing w:val="2"/>
                <w:w w:val="105"/>
                <w:sz w:val="20"/>
                <w:szCs w:val="20"/>
              </w:rPr>
            </w:rPrChange>
          </w:rPr>
          <w:delText xml:space="preserve"> </w:delText>
        </w:r>
        <w:r w:rsidRPr="0097674B" w:rsidDel="0097674B">
          <w:rPr>
            <w:rFonts w:ascii="Times New Roman" w:hAnsi="Times New Roman" w:cs="Times New Roman"/>
            <w:w w:val="105"/>
            <w:sz w:val="20"/>
            <w:szCs w:val="20"/>
            <w:lang w:val="en-US"/>
            <w:rPrChange w:id="1116" w:author="Microsoft Office User" w:date="2025-07-27T14:55:00Z">
              <w:rPr>
                <w:rFonts w:ascii="Times New Roman" w:hAnsi="Times New Roman" w:cs="Times New Roman"/>
                <w:w w:val="105"/>
                <w:sz w:val="20"/>
                <w:szCs w:val="20"/>
              </w:rPr>
            </w:rPrChange>
          </w:rPr>
          <w:delText>de</w:delText>
        </w:r>
        <w:r w:rsidRPr="0097674B" w:rsidDel="0097674B">
          <w:rPr>
            <w:rFonts w:ascii="Times New Roman" w:hAnsi="Times New Roman" w:cs="Times New Roman"/>
            <w:spacing w:val="2"/>
            <w:w w:val="105"/>
            <w:sz w:val="20"/>
            <w:szCs w:val="20"/>
            <w:lang w:val="en-US"/>
            <w:rPrChange w:id="1117" w:author="Microsoft Office User" w:date="2025-07-27T14:55:00Z">
              <w:rPr>
                <w:rFonts w:ascii="Times New Roman" w:hAnsi="Times New Roman" w:cs="Times New Roman"/>
                <w:spacing w:val="2"/>
                <w:w w:val="105"/>
                <w:sz w:val="20"/>
                <w:szCs w:val="20"/>
              </w:rPr>
            </w:rPrChange>
          </w:rPr>
          <w:delText xml:space="preserve"> </w:delText>
        </w:r>
      </w:del>
      <w:del w:id="1118" w:author="Microsoft Office User" w:date="2025-07-27T14:54:00Z">
        <w:r w:rsidRPr="0097674B" w:rsidDel="00A55CBC">
          <w:rPr>
            <w:rFonts w:ascii="Times New Roman" w:hAnsi="Times New Roman" w:cs="Times New Roman"/>
            <w:w w:val="105"/>
            <w:sz w:val="20"/>
            <w:szCs w:val="20"/>
            <w:lang w:val="en-US"/>
            <w:rPrChange w:id="1119" w:author="Microsoft Office User" w:date="2025-07-27T14:55:00Z">
              <w:rPr>
                <w:rFonts w:ascii="Times New Roman" w:hAnsi="Times New Roman" w:cs="Times New Roman"/>
                <w:w w:val="105"/>
                <w:sz w:val="20"/>
                <w:szCs w:val="20"/>
              </w:rPr>
            </w:rPrChange>
          </w:rPr>
          <w:delText>Google</w:delText>
        </w:r>
        <w:r w:rsidRPr="0097674B" w:rsidDel="00A55CBC">
          <w:rPr>
            <w:rFonts w:ascii="Times New Roman" w:hAnsi="Times New Roman" w:cs="Times New Roman"/>
            <w:spacing w:val="2"/>
            <w:w w:val="105"/>
            <w:sz w:val="20"/>
            <w:szCs w:val="20"/>
            <w:lang w:val="en-US"/>
            <w:rPrChange w:id="1120" w:author="Microsoft Office User" w:date="2025-07-27T14:55:00Z">
              <w:rPr>
                <w:rFonts w:ascii="Times New Roman" w:hAnsi="Times New Roman" w:cs="Times New Roman"/>
                <w:spacing w:val="2"/>
                <w:w w:val="105"/>
                <w:sz w:val="20"/>
                <w:szCs w:val="20"/>
              </w:rPr>
            </w:rPrChange>
          </w:rPr>
          <w:delText xml:space="preserve"> </w:delText>
        </w:r>
        <w:r w:rsidRPr="0097674B" w:rsidDel="00A55CBC">
          <w:rPr>
            <w:rFonts w:ascii="Times New Roman" w:hAnsi="Times New Roman" w:cs="Times New Roman"/>
            <w:w w:val="105"/>
            <w:sz w:val="20"/>
            <w:szCs w:val="20"/>
            <w:lang w:val="en-US"/>
            <w:rPrChange w:id="1121" w:author="Microsoft Office User" w:date="2025-07-27T14:55:00Z">
              <w:rPr>
                <w:rFonts w:ascii="Times New Roman" w:hAnsi="Times New Roman" w:cs="Times New Roman"/>
                <w:w w:val="105"/>
                <w:sz w:val="20"/>
                <w:szCs w:val="20"/>
              </w:rPr>
            </w:rPrChange>
          </w:rPr>
          <w:delText>début</w:delText>
        </w:r>
        <w:r w:rsidRPr="0097674B" w:rsidDel="00A55CBC">
          <w:rPr>
            <w:rFonts w:ascii="Times New Roman" w:hAnsi="Times New Roman" w:cs="Times New Roman"/>
            <w:spacing w:val="2"/>
            <w:w w:val="105"/>
            <w:sz w:val="20"/>
            <w:szCs w:val="20"/>
            <w:lang w:val="en-US"/>
            <w:rPrChange w:id="1122" w:author="Microsoft Office User" w:date="2025-07-27T14:55:00Z">
              <w:rPr>
                <w:rFonts w:ascii="Times New Roman" w:hAnsi="Times New Roman" w:cs="Times New Roman"/>
                <w:spacing w:val="2"/>
                <w:w w:val="105"/>
                <w:sz w:val="20"/>
                <w:szCs w:val="20"/>
              </w:rPr>
            </w:rPrChange>
          </w:rPr>
          <w:delText xml:space="preserve"> </w:delText>
        </w:r>
        <w:r w:rsidRPr="0097674B" w:rsidDel="00A55CBC">
          <w:rPr>
            <w:rFonts w:ascii="Times New Roman" w:hAnsi="Times New Roman" w:cs="Times New Roman"/>
            <w:w w:val="105"/>
            <w:sz w:val="20"/>
            <w:szCs w:val="20"/>
            <w:lang w:val="en-US"/>
            <w:rPrChange w:id="1123" w:author="Microsoft Office User" w:date="2025-07-27T14:55:00Z">
              <w:rPr>
                <w:rFonts w:ascii="Times New Roman" w:hAnsi="Times New Roman" w:cs="Times New Roman"/>
                <w:w w:val="105"/>
                <w:sz w:val="20"/>
                <w:szCs w:val="20"/>
              </w:rPr>
            </w:rPrChange>
          </w:rPr>
          <w:delText>2024</w:delText>
        </w:r>
      </w:del>
      <w:del w:id="1124" w:author="Microsoft Office User" w:date="2025-07-27T14:53:00Z">
        <w:r w:rsidRPr="0097674B" w:rsidDel="00A55CBC">
          <w:rPr>
            <w:rFonts w:ascii="Times New Roman" w:hAnsi="Times New Roman" w:cs="Times New Roman"/>
            <w:sz w:val="20"/>
            <w:szCs w:val="20"/>
            <w:lang w:val="en-US"/>
            <w:rPrChange w:id="1125" w:author="Microsoft Office User" w:date="2025-07-27T14:55:00Z">
              <w:rPr>
                <w:rFonts w:ascii="Times New Roman" w:hAnsi="Times New Roman" w:cs="Times New Roman"/>
                <w:sz w:val="20"/>
                <w:szCs w:val="20"/>
              </w:rPr>
            </w:rPrChange>
          </w:rPr>
          <w:delText xml:space="preserve"> </w:delText>
        </w:r>
        <w:r w:rsidRPr="0097674B" w:rsidDel="00A55CBC">
          <w:rPr>
            <w:rFonts w:ascii="Times New Roman" w:hAnsi="Times New Roman" w:cs="Times New Roman"/>
            <w:w w:val="105"/>
            <w:sz w:val="20"/>
            <w:szCs w:val="20"/>
            <w:lang w:val="en-US"/>
            <w:rPrChange w:id="1126" w:author="Microsoft Office User" w:date="2025-07-27T14:55:00Z">
              <w:rPr>
                <w:rFonts w:ascii="Times New Roman" w:hAnsi="Times New Roman" w:cs="Times New Roman"/>
                <w:w w:val="105"/>
                <w:sz w:val="20"/>
                <w:szCs w:val="20"/>
              </w:rPr>
            </w:rPrChange>
          </w:rPr>
          <w:delText xml:space="preserve">(source : </w:delText>
        </w:r>
      </w:del>
      <w:ins w:id="1127" w:author="Microsoft Office User" w:date="2025-07-27T14:53:00Z">
        <w:r w:rsidR="00A55CBC">
          <w:fldChar w:fldCharType="begin"/>
        </w:r>
        <w:r w:rsidR="00A55CBC" w:rsidRPr="0097674B">
          <w:rPr>
            <w:lang w:val="en-US"/>
            <w:rPrChange w:id="1128" w:author="Microsoft Office User" w:date="2025-07-27T14:55:00Z">
              <w:rPr/>
            </w:rPrChange>
          </w:rPr>
          <w:instrText>HYPERLINK ""</w:instrText>
        </w:r>
        <w:r w:rsidR="00A55CBC">
          <w:fldChar w:fldCharType="separate"/>
        </w:r>
      </w:ins>
      <w:del w:id="1129" w:author="Microsoft Office User" w:date="2025-07-27T14:53:00Z">
        <w:r w:rsidR="00A55CBC" w:rsidRPr="0097674B" w:rsidDel="00A55CBC">
          <w:rPr>
            <w:rStyle w:val="Hyperlink"/>
            <w:lang w:val="en-US"/>
            <w:rPrChange w:id="1130" w:author="Microsoft Office User" w:date="2025-07-27T14:55:00Z">
              <w:rPr>
                <w:rStyle w:val="Hyperlink"/>
              </w:rPr>
            </w:rPrChange>
          </w:rPr>
          <w:delText>https://blog.charact</w:delText>
        </w:r>
        <w:r w:rsidR="00A55CBC" w:rsidRPr="0097674B" w:rsidDel="00A55CBC">
          <w:rPr>
            <w:rStyle w:val="Hyperlink"/>
            <w:lang w:val="en-US"/>
            <w:rPrChange w:id="1131" w:author="Microsoft Office User" w:date="2025-07-27T14:55:00Z">
              <w:rPr>
                <w:rStyle w:val="Hyperlink"/>
              </w:rPr>
            </w:rPrChange>
          </w:rPr>
          <w:delText>e</w:delText>
        </w:r>
        <w:r w:rsidR="00A55CBC" w:rsidRPr="0097674B" w:rsidDel="00A55CBC">
          <w:rPr>
            <w:rStyle w:val="Hyperlink"/>
            <w:lang w:val="en-US"/>
            <w:rPrChange w:id="1132" w:author="Microsoft Office User" w:date="2025-07-27T14:55:00Z">
              <w:rPr>
                <w:rStyle w:val="Hyperlink"/>
              </w:rPr>
            </w:rPrChange>
          </w:rPr>
          <w:delText>r.ai/optimizing-ai-inference-at-character-ai/</w:delText>
        </w:r>
        <w:r w:rsidR="00A55CBC" w:rsidRPr="0097674B" w:rsidDel="00A55CBC">
          <w:rPr>
            <w:rStyle w:val="Hyperlink"/>
            <w:rFonts w:ascii="Times New Roman" w:hAnsi="Times New Roman" w:cs="Times New Roman"/>
            <w:spacing w:val="-2"/>
            <w:w w:val="105"/>
            <w:sz w:val="20"/>
            <w:szCs w:val="20"/>
            <w:lang w:val="en-US"/>
            <w:rPrChange w:id="1133" w:author="Microsoft Office User" w:date="2025-07-27T14:55:00Z">
              <w:rPr>
                <w:rStyle w:val="Hyperlink"/>
                <w:rFonts w:ascii="Times New Roman" w:hAnsi="Times New Roman" w:cs="Times New Roman"/>
                <w:spacing w:val="-2"/>
                <w:w w:val="105"/>
                <w:sz w:val="20"/>
                <w:szCs w:val="20"/>
              </w:rPr>
            </w:rPrChange>
          </w:rPr>
          <w:delText>)</w:delText>
        </w:r>
      </w:del>
      <w:ins w:id="1134" w:author="Microsoft Office User" w:date="2025-07-27T14:53:00Z">
        <w:r w:rsidR="00A55CBC">
          <w:fldChar w:fldCharType="end"/>
        </w:r>
      </w:ins>
      <w:del w:id="1135" w:author="Microsoft Office User" w:date="2025-07-27T14:53:00Z">
        <w:r w:rsidRPr="0097674B" w:rsidDel="00A55CBC">
          <w:rPr>
            <w:rFonts w:ascii="Times New Roman" w:hAnsi="Times New Roman" w:cs="Times New Roman"/>
            <w:spacing w:val="-2"/>
            <w:w w:val="105"/>
            <w:sz w:val="20"/>
            <w:szCs w:val="20"/>
            <w:lang w:val="en-US"/>
            <w:rPrChange w:id="1136" w:author="Microsoft Office User" w:date="2025-07-27T14:55:00Z">
              <w:rPr>
                <w:rFonts w:ascii="Times New Roman" w:hAnsi="Times New Roman" w:cs="Times New Roman"/>
                <w:spacing w:val="-2"/>
                <w:w w:val="105"/>
                <w:sz w:val="20"/>
                <w:szCs w:val="20"/>
              </w:rPr>
            </w:rPrChange>
          </w:rPr>
          <w:delText>.</w:delText>
        </w:r>
        <w:r w:rsidRPr="0097674B" w:rsidDel="00A55CBC">
          <w:rPr>
            <w:rFonts w:ascii="Times New Roman" w:hAnsi="Times New Roman" w:cs="Times New Roman"/>
            <w:sz w:val="20"/>
            <w:szCs w:val="20"/>
            <w:lang w:val="en-US"/>
            <w:rPrChange w:id="1137" w:author="Microsoft Office User" w:date="2025-07-27T14:55:00Z">
              <w:rPr>
                <w:rFonts w:ascii="Times New Roman" w:hAnsi="Times New Roman" w:cs="Times New Roman"/>
                <w:sz w:val="20"/>
                <w:szCs w:val="20"/>
              </w:rPr>
            </w:rPrChange>
          </w:rPr>
          <w:delText xml:space="preserve"> </w:delText>
        </w:r>
      </w:del>
      <w:r w:rsidRPr="00C22ED4">
        <w:rPr>
          <w:rFonts w:ascii="Times New Roman" w:hAnsi="Times New Roman" w:cs="Times New Roman"/>
          <w:sz w:val="20"/>
          <w:szCs w:val="20"/>
          <w:lang w:val="en-US"/>
        </w:rPr>
        <w:t>Sur</w:t>
      </w:r>
      <w:r w:rsidRPr="00C22ED4">
        <w:rPr>
          <w:rFonts w:ascii="Times New Roman" w:hAnsi="Times New Roman" w:cs="Times New Roman"/>
          <w:spacing w:val="-3"/>
          <w:sz w:val="20"/>
          <w:szCs w:val="20"/>
          <w:lang w:val="en-US"/>
        </w:rPr>
        <w:t xml:space="preserve"> </w:t>
      </w:r>
      <w:r w:rsidRPr="00C22ED4">
        <w:rPr>
          <w:rFonts w:ascii="Times New Roman" w:hAnsi="Times New Roman" w:cs="Times New Roman"/>
          <w:sz w:val="20"/>
          <w:szCs w:val="20"/>
          <w:lang w:val="en-US"/>
        </w:rPr>
        <w:t>une</w:t>
      </w:r>
      <w:r w:rsidRPr="00C22ED4">
        <w:rPr>
          <w:rFonts w:ascii="Times New Roman" w:hAnsi="Times New Roman" w:cs="Times New Roman"/>
          <w:spacing w:val="-3"/>
          <w:sz w:val="20"/>
          <w:szCs w:val="20"/>
          <w:lang w:val="en-US"/>
        </w:rPr>
        <w:t xml:space="preserve"> </w:t>
      </w:r>
      <w:r w:rsidRPr="00C22ED4">
        <w:rPr>
          <w:rFonts w:ascii="Times New Roman" w:hAnsi="Times New Roman" w:cs="Times New Roman"/>
          <w:sz w:val="20"/>
          <w:szCs w:val="20"/>
          <w:lang w:val="en-US"/>
        </w:rPr>
        <w:t>note</w:t>
      </w:r>
      <w:r w:rsidRPr="00C22ED4">
        <w:rPr>
          <w:rFonts w:ascii="Times New Roman" w:hAnsi="Times New Roman" w:cs="Times New Roman"/>
          <w:spacing w:val="-2"/>
          <w:sz w:val="20"/>
          <w:szCs w:val="20"/>
          <w:lang w:val="en-US"/>
        </w:rPr>
        <w:t xml:space="preserve"> </w:t>
      </w:r>
      <w:r w:rsidRPr="00C22ED4">
        <w:rPr>
          <w:rFonts w:ascii="Times New Roman" w:hAnsi="Times New Roman" w:cs="Times New Roman"/>
          <w:sz w:val="20"/>
          <w:szCs w:val="20"/>
          <w:lang w:val="en-US"/>
        </w:rPr>
        <w:t>plus</w:t>
      </w:r>
      <w:r w:rsidRPr="00C22ED4">
        <w:rPr>
          <w:rFonts w:ascii="Times New Roman" w:hAnsi="Times New Roman" w:cs="Times New Roman"/>
          <w:spacing w:val="-3"/>
          <w:sz w:val="20"/>
          <w:szCs w:val="20"/>
          <w:lang w:val="en-US"/>
        </w:rPr>
        <w:t xml:space="preserve"> </w:t>
      </w:r>
      <w:r w:rsidRPr="00C22ED4">
        <w:rPr>
          <w:rFonts w:ascii="Times New Roman" w:hAnsi="Times New Roman" w:cs="Times New Roman"/>
          <w:sz w:val="20"/>
          <w:szCs w:val="20"/>
          <w:lang w:val="en-US"/>
        </w:rPr>
        <w:t>macabre,</w:t>
      </w:r>
      <w:r w:rsidRPr="00C22ED4">
        <w:rPr>
          <w:rFonts w:ascii="Times New Roman" w:hAnsi="Times New Roman" w:cs="Times New Roman"/>
          <w:spacing w:val="-2"/>
          <w:sz w:val="20"/>
          <w:szCs w:val="20"/>
          <w:lang w:val="en-US"/>
        </w:rPr>
        <w:t xml:space="preserve"> </w:t>
      </w:r>
      <w:r w:rsidRPr="00C22ED4">
        <w:rPr>
          <w:rFonts w:ascii="Times New Roman" w:hAnsi="Times New Roman" w:cs="Times New Roman"/>
          <w:sz w:val="20"/>
          <w:szCs w:val="20"/>
          <w:lang w:val="en-US"/>
        </w:rPr>
        <w:t>lire</w:t>
      </w:r>
      <w:r w:rsidRPr="00C22ED4">
        <w:rPr>
          <w:rFonts w:ascii="Times New Roman" w:hAnsi="Times New Roman" w:cs="Times New Roman"/>
          <w:spacing w:val="-3"/>
          <w:sz w:val="20"/>
          <w:szCs w:val="20"/>
          <w:lang w:val="en-US"/>
        </w:rPr>
        <w:t xml:space="preserve"> Kevin Roose, </w:t>
      </w:r>
      <w:r w:rsidRPr="00C22ED4">
        <w:rPr>
          <w:rFonts w:ascii="Times New Roman" w:hAnsi="Times New Roman" w:cs="Times New Roman"/>
          <w:sz w:val="20"/>
          <w:szCs w:val="20"/>
          <w:lang w:val="en-US"/>
        </w:rPr>
        <w:t>«</w:t>
      </w:r>
      <w:r w:rsidRPr="00C22ED4">
        <w:rPr>
          <w:rFonts w:ascii="Times New Roman" w:hAnsi="Times New Roman" w:cs="Times New Roman"/>
          <w:spacing w:val="-3"/>
          <w:sz w:val="20"/>
          <w:szCs w:val="20"/>
          <w:lang w:val="en-US"/>
        </w:rPr>
        <w:t> </w:t>
      </w:r>
      <w:r w:rsidRPr="00C22ED4">
        <w:rPr>
          <w:rFonts w:ascii="Times New Roman" w:hAnsi="Times New Roman" w:cs="Times New Roman"/>
          <w:sz w:val="20"/>
          <w:szCs w:val="20"/>
          <w:lang w:val="en-US"/>
        </w:rPr>
        <w:t>Can A.I.</w:t>
      </w:r>
      <w:r w:rsidRPr="00C22ED4">
        <w:rPr>
          <w:rFonts w:ascii="Times New Roman" w:hAnsi="Times New Roman" w:cs="Times New Roman"/>
          <w:spacing w:val="-2"/>
          <w:sz w:val="20"/>
          <w:szCs w:val="20"/>
          <w:lang w:val="en-US"/>
        </w:rPr>
        <w:t xml:space="preserve"> </w:t>
      </w:r>
      <w:r w:rsidRPr="00C22ED4">
        <w:rPr>
          <w:rFonts w:ascii="Times New Roman" w:hAnsi="Times New Roman" w:cs="Times New Roman"/>
          <w:sz w:val="20"/>
          <w:szCs w:val="20"/>
          <w:lang w:val="en-US"/>
        </w:rPr>
        <w:t>be</w:t>
      </w:r>
      <w:r w:rsidRPr="00C22ED4">
        <w:rPr>
          <w:rFonts w:ascii="Times New Roman" w:hAnsi="Times New Roman" w:cs="Times New Roman"/>
          <w:spacing w:val="-3"/>
          <w:sz w:val="20"/>
          <w:szCs w:val="20"/>
          <w:lang w:val="en-US"/>
        </w:rPr>
        <w:t xml:space="preserve"> </w:t>
      </w:r>
      <w:r w:rsidRPr="00C22ED4">
        <w:rPr>
          <w:rFonts w:ascii="Times New Roman" w:hAnsi="Times New Roman" w:cs="Times New Roman"/>
          <w:sz w:val="20"/>
          <w:szCs w:val="20"/>
          <w:lang w:val="en-US"/>
        </w:rPr>
        <w:t>blamed</w:t>
      </w:r>
      <w:r w:rsidRPr="00C22ED4">
        <w:rPr>
          <w:rFonts w:ascii="Times New Roman" w:hAnsi="Times New Roman" w:cs="Times New Roman"/>
          <w:spacing w:val="-2"/>
          <w:sz w:val="20"/>
          <w:szCs w:val="20"/>
          <w:lang w:val="en-US"/>
        </w:rPr>
        <w:t xml:space="preserve"> </w:t>
      </w:r>
      <w:r w:rsidRPr="00C22ED4">
        <w:rPr>
          <w:rFonts w:ascii="Times New Roman" w:hAnsi="Times New Roman" w:cs="Times New Roman"/>
          <w:sz w:val="20"/>
          <w:szCs w:val="20"/>
          <w:lang w:val="en-US"/>
        </w:rPr>
        <w:t>for</w:t>
      </w:r>
      <w:r w:rsidRPr="00C22ED4">
        <w:rPr>
          <w:rFonts w:ascii="Times New Roman" w:hAnsi="Times New Roman" w:cs="Times New Roman"/>
          <w:spacing w:val="-3"/>
          <w:sz w:val="20"/>
          <w:szCs w:val="20"/>
          <w:lang w:val="en-US"/>
        </w:rPr>
        <w:t xml:space="preserve"> </w:t>
      </w:r>
      <w:r w:rsidRPr="00C22ED4">
        <w:rPr>
          <w:rFonts w:ascii="Times New Roman" w:hAnsi="Times New Roman" w:cs="Times New Roman"/>
          <w:sz w:val="20"/>
          <w:szCs w:val="20"/>
          <w:lang w:val="en-US"/>
        </w:rPr>
        <w:t>a</w:t>
      </w:r>
      <w:r w:rsidRPr="00C22ED4">
        <w:rPr>
          <w:rFonts w:ascii="Times New Roman" w:hAnsi="Times New Roman" w:cs="Times New Roman"/>
          <w:spacing w:val="-2"/>
          <w:sz w:val="20"/>
          <w:szCs w:val="20"/>
          <w:lang w:val="en-US"/>
        </w:rPr>
        <w:t xml:space="preserve"> </w:t>
      </w:r>
      <w:r w:rsidRPr="00C22ED4">
        <w:rPr>
          <w:rFonts w:ascii="Times New Roman" w:hAnsi="Times New Roman" w:cs="Times New Roman"/>
          <w:sz w:val="20"/>
          <w:szCs w:val="20"/>
          <w:lang w:val="en-US"/>
        </w:rPr>
        <w:t>teen’s</w:t>
      </w:r>
      <w:r w:rsidRPr="00C22ED4">
        <w:rPr>
          <w:rFonts w:ascii="Times New Roman" w:hAnsi="Times New Roman" w:cs="Times New Roman"/>
          <w:spacing w:val="-3"/>
          <w:sz w:val="20"/>
          <w:szCs w:val="20"/>
          <w:lang w:val="en-US"/>
        </w:rPr>
        <w:t xml:space="preserve"> </w:t>
      </w:r>
      <w:r w:rsidRPr="00C22ED4">
        <w:rPr>
          <w:rFonts w:ascii="Times New Roman" w:hAnsi="Times New Roman" w:cs="Times New Roman"/>
          <w:sz w:val="20"/>
          <w:szCs w:val="20"/>
          <w:lang w:val="en-US"/>
        </w:rPr>
        <w:t>suicide?</w:t>
      </w:r>
      <w:r w:rsidRPr="00C22ED4">
        <w:rPr>
          <w:rFonts w:ascii="Times New Roman" w:hAnsi="Times New Roman" w:cs="Times New Roman"/>
          <w:spacing w:val="-3"/>
          <w:sz w:val="20"/>
          <w:szCs w:val="20"/>
          <w:lang w:val="en-US"/>
        </w:rPr>
        <w:t> </w:t>
      </w:r>
      <w:r w:rsidRPr="00C22ED4">
        <w:rPr>
          <w:rFonts w:ascii="Times New Roman" w:hAnsi="Times New Roman" w:cs="Times New Roman"/>
          <w:sz w:val="20"/>
          <w:szCs w:val="20"/>
          <w:lang w:val="en-US"/>
        </w:rPr>
        <w:t>»,</w:t>
      </w:r>
      <w:r w:rsidRPr="00C22ED4">
        <w:rPr>
          <w:rFonts w:ascii="Times New Roman" w:hAnsi="Times New Roman" w:cs="Times New Roman"/>
          <w:spacing w:val="-3"/>
          <w:sz w:val="20"/>
          <w:szCs w:val="20"/>
          <w:lang w:val="en-US"/>
        </w:rPr>
        <w:t xml:space="preserve"> </w:t>
      </w:r>
      <w:r w:rsidRPr="00C22ED4">
        <w:rPr>
          <w:rFonts w:ascii="Times New Roman" w:hAnsi="Times New Roman" w:cs="Times New Roman"/>
          <w:i/>
          <w:sz w:val="20"/>
          <w:szCs w:val="20"/>
          <w:lang w:val="en-US"/>
        </w:rPr>
        <w:t>The</w:t>
      </w:r>
      <w:r w:rsidRPr="00C22ED4">
        <w:rPr>
          <w:rFonts w:ascii="Times New Roman" w:hAnsi="Times New Roman" w:cs="Times New Roman"/>
          <w:i/>
          <w:spacing w:val="-3"/>
          <w:sz w:val="20"/>
          <w:szCs w:val="20"/>
          <w:lang w:val="en-US"/>
        </w:rPr>
        <w:t xml:space="preserve"> </w:t>
      </w:r>
      <w:r w:rsidRPr="00C22ED4">
        <w:rPr>
          <w:rFonts w:ascii="Times New Roman" w:hAnsi="Times New Roman" w:cs="Times New Roman"/>
          <w:i/>
          <w:sz w:val="20"/>
          <w:szCs w:val="20"/>
          <w:lang w:val="en-US"/>
        </w:rPr>
        <w:t>New</w:t>
      </w:r>
      <w:r w:rsidRPr="00C22ED4">
        <w:rPr>
          <w:rFonts w:ascii="Times New Roman" w:hAnsi="Times New Roman" w:cs="Times New Roman"/>
          <w:i/>
          <w:spacing w:val="-6"/>
          <w:sz w:val="20"/>
          <w:szCs w:val="20"/>
          <w:lang w:val="en-US"/>
        </w:rPr>
        <w:t xml:space="preserve"> </w:t>
      </w:r>
      <w:r w:rsidRPr="00C22ED4">
        <w:rPr>
          <w:rFonts w:ascii="Times New Roman" w:hAnsi="Times New Roman" w:cs="Times New Roman"/>
          <w:i/>
          <w:sz w:val="20"/>
          <w:szCs w:val="20"/>
          <w:lang w:val="en-US"/>
        </w:rPr>
        <w:t>York</w:t>
      </w:r>
      <w:r w:rsidRPr="00C22ED4">
        <w:rPr>
          <w:rFonts w:ascii="Times New Roman" w:hAnsi="Times New Roman" w:cs="Times New Roman"/>
          <w:i/>
          <w:spacing w:val="-2"/>
          <w:sz w:val="20"/>
          <w:szCs w:val="20"/>
          <w:lang w:val="en-US"/>
        </w:rPr>
        <w:t xml:space="preserve"> Times</w:t>
      </w:r>
      <w:r w:rsidRPr="00C22ED4">
        <w:rPr>
          <w:rFonts w:ascii="Times New Roman" w:hAnsi="Times New Roman" w:cs="Times New Roman"/>
          <w:spacing w:val="-2"/>
          <w:sz w:val="20"/>
          <w:szCs w:val="20"/>
          <w:lang w:val="en-US"/>
        </w:rPr>
        <w:t>, 23/10/2024.</w:t>
      </w:r>
    </w:p>
  </w:footnote>
  <w:footnote w:id="51">
    <w:p w14:paraId="33089968" w14:textId="7190F264" w:rsidR="003175A3" w:rsidRPr="00E418E3" w:rsidRDefault="003175A3" w:rsidP="00650F7C">
      <w:pPr>
        <w:spacing w:before="60"/>
        <w:ind w:firstLine="0"/>
        <w:rPr>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Résultat</w:t>
      </w:r>
      <w:r w:rsidRPr="00E418E3">
        <w:rPr>
          <w:rFonts w:ascii="Times New Roman" w:hAnsi="Times New Roman" w:cs="Times New Roman"/>
          <w:spacing w:val="-3"/>
          <w:sz w:val="20"/>
          <w:szCs w:val="20"/>
        </w:rPr>
        <w:t xml:space="preserve"> </w:t>
      </w:r>
      <w:r w:rsidRPr="00E418E3">
        <w:rPr>
          <w:rFonts w:ascii="Times New Roman" w:hAnsi="Times New Roman" w:cs="Times New Roman"/>
          <w:sz w:val="20"/>
          <w:szCs w:val="20"/>
        </w:rPr>
        <w:t>construit</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par</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Turing</w:t>
      </w:r>
      <w:r w:rsidRPr="00E418E3">
        <w:rPr>
          <w:rFonts w:ascii="Times New Roman" w:hAnsi="Times New Roman" w:cs="Times New Roman"/>
          <w:spacing w:val="-2"/>
          <w:sz w:val="20"/>
          <w:szCs w:val="20"/>
        </w:rPr>
        <w:t xml:space="preserve"> </w:t>
      </w:r>
      <w:r w:rsidRPr="00E418E3">
        <w:rPr>
          <w:rFonts w:ascii="Times New Roman" w:hAnsi="Times New Roman" w:cs="Times New Roman"/>
          <w:sz w:val="20"/>
          <w:szCs w:val="20"/>
        </w:rPr>
        <w:t>à</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partir</w:t>
      </w:r>
      <w:r w:rsidRPr="00E418E3">
        <w:rPr>
          <w:rFonts w:ascii="Times New Roman" w:hAnsi="Times New Roman" w:cs="Times New Roman"/>
          <w:spacing w:val="-2"/>
          <w:sz w:val="20"/>
          <w:szCs w:val="20"/>
        </w:rPr>
        <w:t xml:space="preserve"> </w:t>
      </w:r>
      <w:r w:rsidRPr="00E418E3">
        <w:rPr>
          <w:rFonts w:ascii="Times New Roman" w:hAnsi="Times New Roman" w:cs="Times New Roman"/>
          <w:sz w:val="20"/>
          <w:szCs w:val="20"/>
        </w:rPr>
        <w:t>du</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théorème</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d’incomplétude</w:t>
      </w:r>
      <w:r w:rsidRPr="00E418E3">
        <w:rPr>
          <w:rFonts w:ascii="Times New Roman" w:hAnsi="Times New Roman" w:cs="Times New Roman"/>
          <w:spacing w:val="-2"/>
          <w:sz w:val="20"/>
          <w:szCs w:val="20"/>
        </w:rPr>
        <w:t xml:space="preserve"> </w:t>
      </w:r>
      <w:r w:rsidRPr="00E418E3">
        <w:rPr>
          <w:rFonts w:ascii="Times New Roman" w:hAnsi="Times New Roman" w:cs="Times New Roman"/>
          <w:sz w:val="20"/>
          <w:szCs w:val="20"/>
        </w:rPr>
        <w:t>de</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Kurt</w:t>
      </w:r>
      <w:r w:rsidRPr="00E418E3">
        <w:rPr>
          <w:rFonts w:ascii="Times New Roman" w:hAnsi="Times New Roman" w:cs="Times New Roman"/>
          <w:spacing w:val="-1"/>
          <w:sz w:val="20"/>
          <w:szCs w:val="20"/>
        </w:rPr>
        <w:t xml:space="preserve"> </w:t>
      </w:r>
      <w:r w:rsidRPr="00E418E3">
        <w:rPr>
          <w:rFonts w:ascii="Times New Roman" w:hAnsi="Times New Roman" w:cs="Times New Roman"/>
          <w:spacing w:val="-2"/>
          <w:sz w:val="20"/>
          <w:szCs w:val="20"/>
        </w:rPr>
        <w:t>Gödel.</w:t>
      </w:r>
    </w:p>
  </w:footnote>
  <w:footnote w:id="52">
    <w:p w14:paraId="6BF1EC91" w14:textId="4DFFBE06"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La</w:t>
      </w:r>
      <w:r w:rsidRPr="00E418E3">
        <w:rPr>
          <w:rFonts w:ascii="Times New Roman" w:hAnsi="Times New Roman" w:cs="Times New Roman"/>
          <w:spacing w:val="-1"/>
        </w:rPr>
        <w:t xml:space="preserve"> </w:t>
      </w:r>
      <w:r w:rsidRPr="00E418E3">
        <w:rPr>
          <w:rFonts w:ascii="Times New Roman" w:hAnsi="Times New Roman" w:cs="Times New Roman"/>
        </w:rPr>
        <w:t>tache de</w:t>
      </w:r>
      <w:r w:rsidRPr="00E418E3">
        <w:rPr>
          <w:rFonts w:ascii="Times New Roman" w:hAnsi="Times New Roman" w:cs="Times New Roman"/>
          <w:spacing w:val="-1"/>
        </w:rPr>
        <w:t xml:space="preserve"> </w:t>
      </w:r>
      <w:r w:rsidRPr="00E418E3">
        <w:rPr>
          <w:rFonts w:ascii="Times New Roman" w:hAnsi="Times New Roman" w:cs="Times New Roman"/>
        </w:rPr>
        <w:t>Mariotte, du</w:t>
      </w:r>
      <w:r w:rsidRPr="00E418E3">
        <w:rPr>
          <w:rFonts w:ascii="Times New Roman" w:hAnsi="Times New Roman" w:cs="Times New Roman"/>
          <w:spacing w:val="-1"/>
        </w:rPr>
        <w:t xml:space="preserve"> </w:t>
      </w:r>
      <w:r w:rsidRPr="00E418E3">
        <w:rPr>
          <w:rFonts w:ascii="Times New Roman" w:hAnsi="Times New Roman" w:cs="Times New Roman"/>
        </w:rPr>
        <w:t>nom du</w:t>
      </w:r>
      <w:r w:rsidRPr="00E418E3">
        <w:rPr>
          <w:rFonts w:ascii="Times New Roman" w:hAnsi="Times New Roman" w:cs="Times New Roman"/>
          <w:spacing w:val="-1"/>
        </w:rPr>
        <w:t xml:space="preserve"> </w:t>
      </w:r>
      <w:r w:rsidRPr="00E418E3">
        <w:rPr>
          <w:rFonts w:ascii="Times New Roman" w:hAnsi="Times New Roman" w:cs="Times New Roman"/>
        </w:rPr>
        <w:t>prêtre Edme</w:t>
      </w:r>
      <w:r w:rsidRPr="00E418E3">
        <w:rPr>
          <w:rFonts w:ascii="Times New Roman" w:hAnsi="Times New Roman" w:cs="Times New Roman"/>
          <w:spacing w:val="-1"/>
        </w:rPr>
        <w:t xml:space="preserve"> </w:t>
      </w:r>
      <w:r w:rsidRPr="00E418E3">
        <w:rPr>
          <w:rFonts w:ascii="Times New Roman" w:hAnsi="Times New Roman" w:cs="Times New Roman"/>
        </w:rPr>
        <w:t>Mariotte qui</w:t>
      </w:r>
      <w:r w:rsidRPr="00E418E3">
        <w:rPr>
          <w:rFonts w:ascii="Times New Roman" w:hAnsi="Times New Roman" w:cs="Times New Roman"/>
          <w:spacing w:val="-1"/>
        </w:rPr>
        <w:t xml:space="preserve"> </w:t>
      </w:r>
      <w:r w:rsidRPr="00E418E3">
        <w:rPr>
          <w:rFonts w:ascii="Times New Roman" w:hAnsi="Times New Roman" w:cs="Times New Roman"/>
        </w:rPr>
        <w:t>a découvert</w:t>
      </w:r>
      <w:r w:rsidRPr="00E418E3">
        <w:rPr>
          <w:rFonts w:ascii="Times New Roman" w:hAnsi="Times New Roman" w:cs="Times New Roman"/>
          <w:spacing w:val="-1"/>
        </w:rPr>
        <w:t xml:space="preserve"> </w:t>
      </w:r>
      <w:r w:rsidRPr="00E418E3">
        <w:rPr>
          <w:rFonts w:ascii="Times New Roman" w:hAnsi="Times New Roman" w:cs="Times New Roman"/>
        </w:rPr>
        <w:t xml:space="preserve">son </w:t>
      </w:r>
      <w:r w:rsidRPr="00E418E3">
        <w:rPr>
          <w:rFonts w:ascii="Times New Roman" w:hAnsi="Times New Roman" w:cs="Times New Roman"/>
          <w:spacing w:val="-2"/>
        </w:rPr>
        <w:t>existence.</w:t>
      </w:r>
    </w:p>
  </w:footnote>
  <w:footnote w:id="53">
    <w:p w14:paraId="3B0D62F3" w14:textId="33B03212"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En</w:t>
      </w:r>
      <w:r w:rsidRPr="00E418E3">
        <w:rPr>
          <w:rFonts w:ascii="Times New Roman" w:hAnsi="Times New Roman" w:cs="Times New Roman"/>
          <w:spacing w:val="-3"/>
        </w:rPr>
        <w:t xml:space="preserve"> </w:t>
      </w:r>
      <w:r w:rsidRPr="00E418E3">
        <w:rPr>
          <w:rFonts w:ascii="Times New Roman" w:hAnsi="Times New Roman" w:cs="Times New Roman"/>
        </w:rPr>
        <w:t>atteste</w:t>
      </w:r>
      <w:r w:rsidRPr="00E418E3">
        <w:rPr>
          <w:rFonts w:ascii="Times New Roman" w:hAnsi="Times New Roman" w:cs="Times New Roman"/>
          <w:spacing w:val="-1"/>
        </w:rPr>
        <w:t xml:space="preserve"> </w:t>
      </w:r>
      <w:r w:rsidRPr="00E418E3">
        <w:rPr>
          <w:rFonts w:ascii="Times New Roman" w:hAnsi="Times New Roman" w:cs="Times New Roman"/>
        </w:rPr>
        <w:t>le</w:t>
      </w:r>
      <w:r w:rsidRPr="00E418E3">
        <w:rPr>
          <w:rFonts w:ascii="Times New Roman" w:hAnsi="Times New Roman" w:cs="Times New Roman"/>
          <w:spacing w:val="-1"/>
        </w:rPr>
        <w:t xml:space="preserve"> </w:t>
      </w:r>
      <w:r w:rsidRPr="00E418E3">
        <w:rPr>
          <w:rFonts w:ascii="Times New Roman" w:hAnsi="Times New Roman" w:cs="Times New Roman"/>
        </w:rPr>
        <w:t>«</w:t>
      </w:r>
      <w:r w:rsidRPr="00E418E3">
        <w:rPr>
          <w:rFonts w:ascii="Times New Roman" w:hAnsi="Times New Roman" w:cs="Times New Roman"/>
          <w:spacing w:val="-2"/>
        </w:rPr>
        <w:t> </w:t>
      </w:r>
      <w:r w:rsidRPr="00E418E3">
        <w:rPr>
          <w:rFonts w:ascii="Times New Roman" w:hAnsi="Times New Roman" w:cs="Times New Roman"/>
        </w:rPr>
        <w:t>test</w:t>
      </w:r>
      <w:r w:rsidRPr="00E418E3">
        <w:rPr>
          <w:rFonts w:ascii="Times New Roman" w:hAnsi="Times New Roman" w:cs="Times New Roman"/>
          <w:spacing w:val="-1"/>
        </w:rPr>
        <w:t xml:space="preserve"> </w:t>
      </w:r>
      <w:r w:rsidRPr="00E418E3">
        <w:rPr>
          <w:rFonts w:ascii="Times New Roman" w:hAnsi="Times New Roman" w:cs="Times New Roman"/>
        </w:rPr>
        <w:t>du</w:t>
      </w:r>
      <w:r w:rsidRPr="00E418E3">
        <w:rPr>
          <w:rFonts w:ascii="Times New Roman" w:hAnsi="Times New Roman" w:cs="Times New Roman"/>
          <w:spacing w:val="-1"/>
        </w:rPr>
        <w:t xml:space="preserve"> </w:t>
      </w:r>
      <w:r w:rsidRPr="00E418E3">
        <w:rPr>
          <w:rFonts w:ascii="Times New Roman" w:hAnsi="Times New Roman" w:cs="Times New Roman"/>
        </w:rPr>
        <w:t>miroir</w:t>
      </w:r>
      <w:r w:rsidRPr="00E418E3">
        <w:rPr>
          <w:rFonts w:ascii="Times New Roman" w:hAnsi="Times New Roman" w:cs="Times New Roman"/>
          <w:spacing w:val="-3"/>
        </w:rPr>
        <w:t> </w:t>
      </w:r>
      <w:r w:rsidRPr="00E418E3">
        <w:rPr>
          <w:rFonts w:ascii="Times New Roman" w:hAnsi="Times New Roman" w:cs="Times New Roman"/>
        </w:rPr>
        <w:t>»</w:t>
      </w:r>
      <w:r w:rsidRPr="00E418E3">
        <w:rPr>
          <w:rFonts w:ascii="Times New Roman" w:hAnsi="Times New Roman" w:cs="Times New Roman"/>
          <w:spacing w:val="-1"/>
        </w:rPr>
        <w:t xml:space="preserve"> </w:t>
      </w:r>
      <w:r w:rsidRPr="00E418E3">
        <w:rPr>
          <w:rFonts w:ascii="Times New Roman" w:hAnsi="Times New Roman" w:cs="Times New Roman"/>
        </w:rPr>
        <w:t>auquel</w:t>
      </w:r>
      <w:r w:rsidRPr="00E418E3">
        <w:rPr>
          <w:rFonts w:ascii="Times New Roman" w:hAnsi="Times New Roman" w:cs="Times New Roman"/>
          <w:spacing w:val="-1"/>
        </w:rPr>
        <w:t xml:space="preserve"> </w:t>
      </w:r>
      <w:r w:rsidRPr="00E418E3">
        <w:rPr>
          <w:rFonts w:ascii="Times New Roman" w:hAnsi="Times New Roman" w:cs="Times New Roman"/>
        </w:rPr>
        <w:t>sont</w:t>
      </w:r>
      <w:r w:rsidRPr="00E418E3">
        <w:rPr>
          <w:rFonts w:ascii="Times New Roman" w:hAnsi="Times New Roman" w:cs="Times New Roman"/>
          <w:spacing w:val="-1"/>
        </w:rPr>
        <w:t xml:space="preserve"> </w:t>
      </w:r>
      <w:r w:rsidRPr="00E418E3">
        <w:rPr>
          <w:rFonts w:ascii="Times New Roman" w:hAnsi="Times New Roman" w:cs="Times New Roman"/>
        </w:rPr>
        <w:t>soumises</w:t>
      </w:r>
      <w:r w:rsidRPr="00E418E3">
        <w:rPr>
          <w:rFonts w:ascii="Times New Roman" w:hAnsi="Times New Roman" w:cs="Times New Roman"/>
          <w:spacing w:val="-1"/>
        </w:rPr>
        <w:t xml:space="preserve"> </w:t>
      </w:r>
      <w:r w:rsidRPr="00E418E3">
        <w:rPr>
          <w:rFonts w:ascii="Times New Roman" w:hAnsi="Times New Roman" w:cs="Times New Roman"/>
        </w:rPr>
        <w:t>les</w:t>
      </w:r>
      <w:r w:rsidRPr="00E418E3">
        <w:rPr>
          <w:rFonts w:ascii="Times New Roman" w:hAnsi="Times New Roman" w:cs="Times New Roman"/>
          <w:spacing w:val="-1"/>
        </w:rPr>
        <w:t xml:space="preserve"> </w:t>
      </w:r>
      <w:r w:rsidRPr="00E418E3">
        <w:rPr>
          <w:rFonts w:ascii="Times New Roman" w:hAnsi="Times New Roman" w:cs="Times New Roman"/>
        </w:rPr>
        <w:t>espèces</w:t>
      </w:r>
      <w:r w:rsidRPr="00E418E3">
        <w:rPr>
          <w:rFonts w:ascii="Times New Roman" w:hAnsi="Times New Roman" w:cs="Times New Roman"/>
          <w:spacing w:val="-1"/>
        </w:rPr>
        <w:t xml:space="preserve"> </w:t>
      </w:r>
      <w:r w:rsidRPr="00E418E3">
        <w:rPr>
          <w:rFonts w:ascii="Times New Roman" w:hAnsi="Times New Roman" w:cs="Times New Roman"/>
        </w:rPr>
        <w:t>pour</w:t>
      </w:r>
      <w:r w:rsidRPr="00E418E3">
        <w:rPr>
          <w:rFonts w:ascii="Times New Roman" w:hAnsi="Times New Roman" w:cs="Times New Roman"/>
          <w:spacing w:val="-1"/>
        </w:rPr>
        <w:t xml:space="preserve"> </w:t>
      </w:r>
      <w:r w:rsidRPr="00E418E3">
        <w:rPr>
          <w:rFonts w:ascii="Times New Roman" w:hAnsi="Times New Roman" w:cs="Times New Roman"/>
        </w:rPr>
        <w:t>reconnaître</w:t>
      </w:r>
      <w:r w:rsidRPr="00E418E3">
        <w:rPr>
          <w:rFonts w:ascii="Times New Roman" w:hAnsi="Times New Roman" w:cs="Times New Roman"/>
          <w:spacing w:val="-1"/>
        </w:rPr>
        <w:t xml:space="preserve"> </w:t>
      </w:r>
      <w:r w:rsidRPr="00E418E3">
        <w:rPr>
          <w:rFonts w:ascii="Times New Roman" w:hAnsi="Times New Roman" w:cs="Times New Roman"/>
        </w:rPr>
        <w:t>si</w:t>
      </w:r>
      <w:r w:rsidRPr="00E418E3">
        <w:rPr>
          <w:rFonts w:ascii="Times New Roman" w:hAnsi="Times New Roman" w:cs="Times New Roman"/>
          <w:spacing w:val="-1"/>
        </w:rPr>
        <w:t xml:space="preserve"> </w:t>
      </w:r>
      <w:r w:rsidRPr="00E418E3">
        <w:rPr>
          <w:rFonts w:ascii="Times New Roman" w:hAnsi="Times New Roman" w:cs="Times New Roman"/>
        </w:rPr>
        <w:t>elles</w:t>
      </w:r>
      <w:r w:rsidRPr="00E418E3">
        <w:rPr>
          <w:rFonts w:ascii="Times New Roman" w:hAnsi="Times New Roman" w:cs="Times New Roman"/>
          <w:spacing w:val="-1"/>
        </w:rPr>
        <w:t xml:space="preserve"> </w:t>
      </w:r>
      <w:r w:rsidRPr="00E418E3">
        <w:rPr>
          <w:rFonts w:ascii="Times New Roman" w:hAnsi="Times New Roman" w:cs="Times New Roman"/>
        </w:rPr>
        <w:t>ont</w:t>
      </w:r>
      <w:r w:rsidRPr="00E418E3">
        <w:rPr>
          <w:rFonts w:ascii="Times New Roman" w:hAnsi="Times New Roman" w:cs="Times New Roman"/>
          <w:spacing w:val="-1"/>
        </w:rPr>
        <w:t xml:space="preserve"> </w:t>
      </w:r>
      <w:r w:rsidRPr="00E418E3">
        <w:rPr>
          <w:rFonts w:ascii="Times New Roman" w:hAnsi="Times New Roman" w:cs="Times New Roman"/>
        </w:rPr>
        <w:t>une connaissance de soi. Ce test consiste à marquer la tête d’un animal de manière visible avec de la craie, et de le placer face à un miroir. Sa réaction, s’il est capable de tenter d’ôter la marque sur sa propre tête sans vouloir interagir avec son reflet dans le miroir, montrera s’il est capable de s’identifier. Pourtant, ce test ne fonctionne que pour des espèces qui ont la vue comme sens principal, comme nous – d’autres, s’appuyant plus sur leur olfaction, pourraient avoir une connaissance de soi sans que cela passe par la vision.</w:t>
      </w:r>
    </w:p>
  </w:footnote>
  <w:footnote w:id="54">
    <w:p w14:paraId="45F36B70" w14:textId="5FB6113D" w:rsidR="003175A3" w:rsidRPr="00E418E3" w:rsidRDefault="003175A3" w:rsidP="00650F7C">
      <w:pPr>
        <w:pStyle w:val="FootnoteText"/>
        <w:spacing w:line="276" w:lineRule="auto"/>
        <w:jc w:val="both"/>
        <w:rPr>
          <w:rFonts w:ascii="Times New Roman" w:hAnsi="Times New Roman" w:cs="Times New Roman"/>
        </w:rPr>
      </w:pPr>
      <w:r w:rsidRPr="00E418E3">
        <w:footnoteRef/>
      </w:r>
      <w:r w:rsidRPr="00C22ED4">
        <w:rPr>
          <w:rFonts w:ascii="Times New Roman" w:hAnsi="Times New Roman" w:cs="Times New Roman"/>
          <w:lang w:val="en-US"/>
        </w:rPr>
        <w:t xml:space="preserve"> Hoerner, F., Lawrenz, A., Oerke, et al., « Long-term olfactory memory in african elephants », </w:t>
      </w:r>
      <w:r w:rsidRPr="00C22ED4">
        <w:rPr>
          <w:rFonts w:ascii="Times New Roman" w:hAnsi="Times New Roman" w:cs="Times New Roman"/>
          <w:i/>
          <w:lang w:val="en-US"/>
        </w:rPr>
        <w:t>Animals : an open access journal from MDPI</w:t>
      </w:r>
      <w:r w:rsidRPr="00C22ED4">
        <w:rPr>
          <w:rFonts w:ascii="Times New Roman" w:hAnsi="Times New Roman" w:cs="Times New Roman"/>
          <w:lang w:val="en-US"/>
        </w:rPr>
        <w:t xml:space="preserve">, 13(4), 679, 2023. </w:t>
      </w:r>
      <w:r w:rsidRPr="00E418E3">
        <w:rPr>
          <w:rFonts w:ascii="Times New Roman" w:hAnsi="Times New Roman" w:cs="Times New Roman"/>
        </w:rPr>
        <w:t>Pour un autre exemple d’intelligence surprenante des animaux, voir l’histoire d’Hans le malin, Kluger</w:t>
      </w:r>
      <w:r w:rsidRPr="00E418E3">
        <w:rPr>
          <w:rFonts w:ascii="Times New Roman" w:hAnsi="Times New Roman" w:cs="Times New Roman"/>
          <w:spacing w:val="-3"/>
        </w:rPr>
        <w:t xml:space="preserve"> </w:t>
      </w:r>
      <w:r w:rsidRPr="00E418E3">
        <w:rPr>
          <w:rFonts w:ascii="Times New Roman" w:hAnsi="Times New Roman" w:cs="Times New Roman"/>
        </w:rPr>
        <w:t>Hans,</w:t>
      </w:r>
      <w:r w:rsidRPr="00E418E3">
        <w:rPr>
          <w:rFonts w:ascii="Times New Roman" w:hAnsi="Times New Roman" w:cs="Times New Roman"/>
          <w:spacing w:val="-3"/>
        </w:rPr>
        <w:t xml:space="preserve"> </w:t>
      </w:r>
      <w:r w:rsidRPr="00E418E3">
        <w:rPr>
          <w:rFonts w:ascii="Times New Roman" w:hAnsi="Times New Roman" w:cs="Times New Roman"/>
        </w:rPr>
        <w:t>un</w:t>
      </w:r>
      <w:r w:rsidRPr="00E418E3">
        <w:rPr>
          <w:rFonts w:ascii="Times New Roman" w:hAnsi="Times New Roman" w:cs="Times New Roman"/>
          <w:spacing w:val="-3"/>
        </w:rPr>
        <w:t xml:space="preserve"> </w:t>
      </w:r>
      <w:r w:rsidRPr="00E418E3">
        <w:rPr>
          <w:rFonts w:ascii="Times New Roman" w:hAnsi="Times New Roman" w:cs="Times New Roman"/>
        </w:rPr>
        <w:t>cheval</w:t>
      </w:r>
      <w:r w:rsidRPr="00E418E3">
        <w:rPr>
          <w:rFonts w:ascii="Times New Roman" w:hAnsi="Times New Roman" w:cs="Times New Roman"/>
          <w:spacing w:val="-3"/>
        </w:rPr>
        <w:t xml:space="preserve"> </w:t>
      </w:r>
      <w:r w:rsidRPr="00E418E3">
        <w:rPr>
          <w:rFonts w:ascii="Times New Roman" w:hAnsi="Times New Roman" w:cs="Times New Roman"/>
        </w:rPr>
        <w:t>à</w:t>
      </w:r>
      <w:r w:rsidRPr="00E418E3">
        <w:rPr>
          <w:rFonts w:ascii="Times New Roman" w:hAnsi="Times New Roman" w:cs="Times New Roman"/>
          <w:spacing w:val="-3"/>
        </w:rPr>
        <w:t xml:space="preserve"> </w:t>
      </w:r>
      <w:r w:rsidRPr="00E418E3">
        <w:rPr>
          <w:rFonts w:ascii="Times New Roman" w:hAnsi="Times New Roman" w:cs="Times New Roman"/>
        </w:rPr>
        <w:t>qui</w:t>
      </w:r>
      <w:r w:rsidRPr="00E418E3">
        <w:rPr>
          <w:rFonts w:ascii="Times New Roman" w:hAnsi="Times New Roman" w:cs="Times New Roman"/>
          <w:spacing w:val="-3"/>
        </w:rPr>
        <w:t xml:space="preserve"> </w:t>
      </w:r>
      <w:r w:rsidRPr="00E418E3">
        <w:rPr>
          <w:rFonts w:ascii="Times New Roman" w:hAnsi="Times New Roman" w:cs="Times New Roman"/>
        </w:rPr>
        <w:t>son</w:t>
      </w:r>
      <w:r w:rsidRPr="00E418E3">
        <w:rPr>
          <w:rFonts w:ascii="Times New Roman" w:hAnsi="Times New Roman" w:cs="Times New Roman"/>
          <w:spacing w:val="-3"/>
        </w:rPr>
        <w:t xml:space="preserve"> </w:t>
      </w:r>
      <w:r w:rsidRPr="00E418E3">
        <w:rPr>
          <w:rFonts w:ascii="Times New Roman" w:hAnsi="Times New Roman" w:cs="Times New Roman"/>
        </w:rPr>
        <w:t>propriétaire</w:t>
      </w:r>
      <w:r w:rsidRPr="00E418E3">
        <w:rPr>
          <w:rFonts w:ascii="Times New Roman" w:hAnsi="Times New Roman" w:cs="Times New Roman"/>
          <w:spacing w:val="-3"/>
        </w:rPr>
        <w:t xml:space="preserve"> </w:t>
      </w:r>
      <w:r w:rsidRPr="00E418E3">
        <w:rPr>
          <w:rFonts w:ascii="Times New Roman" w:hAnsi="Times New Roman" w:cs="Times New Roman"/>
        </w:rPr>
        <w:t>avait</w:t>
      </w:r>
      <w:r w:rsidRPr="00E418E3">
        <w:rPr>
          <w:rFonts w:ascii="Times New Roman" w:hAnsi="Times New Roman" w:cs="Times New Roman"/>
          <w:spacing w:val="-3"/>
        </w:rPr>
        <w:t xml:space="preserve"> </w:t>
      </w:r>
      <w:r w:rsidRPr="00E418E3">
        <w:rPr>
          <w:rFonts w:ascii="Times New Roman" w:hAnsi="Times New Roman" w:cs="Times New Roman"/>
        </w:rPr>
        <w:t>appris</w:t>
      </w:r>
      <w:r w:rsidRPr="00E418E3">
        <w:rPr>
          <w:rFonts w:ascii="Times New Roman" w:hAnsi="Times New Roman" w:cs="Times New Roman"/>
          <w:spacing w:val="-3"/>
        </w:rPr>
        <w:t xml:space="preserve"> </w:t>
      </w:r>
      <w:r w:rsidRPr="00E418E3">
        <w:rPr>
          <w:rFonts w:ascii="Times New Roman" w:hAnsi="Times New Roman" w:cs="Times New Roman"/>
        </w:rPr>
        <w:t>à</w:t>
      </w:r>
      <w:r w:rsidRPr="00E418E3">
        <w:rPr>
          <w:rFonts w:ascii="Times New Roman" w:hAnsi="Times New Roman" w:cs="Times New Roman"/>
          <w:spacing w:val="-3"/>
        </w:rPr>
        <w:t xml:space="preserve"> </w:t>
      </w:r>
      <w:r w:rsidRPr="00E418E3">
        <w:rPr>
          <w:rFonts w:ascii="Times New Roman" w:hAnsi="Times New Roman" w:cs="Times New Roman"/>
        </w:rPr>
        <w:t>compter,</w:t>
      </w:r>
      <w:r w:rsidRPr="00E418E3">
        <w:rPr>
          <w:rFonts w:ascii="Times New Roman" w:hAnsi="Times New Roman" w:cs="Times New Roman"/>
          <w:spacing w:val="-3"/>
        </w:rPr>
        <w:t xml:space="preserve"> </w:t>
      </w:r>
      <w:r w:rsidRPr="00E418E3">
        <w:rPr>
          <w:rFonts w:ascii="Times New Roman" w:hAnsi="Times New Roman" w:cs="Times New Roman"/>
        </w:rPr>
        <w:t>et</w:t>
      </w:r>
      <w:r w:rsidRPr="00E418E3">
        <w:rPr>
          <w:rFonts w:ascii="Times New Roman" w:hAnsi="Times New Roman" w:cs="Times New Roman"/>
          <w:spacing w:val="-3"/>
        </w:rPr>
        <w:t xml:space="preserve"> </w:t>
      </w:r>
      <w:r w:rsidRPr="00E418E3">
        <w:rPr>
          <w:rFonts w:ascii="Times New Roman" w:hAnsi="Times New Roman" w:cs="Times New Roman"/>
        </w:rPr>
        <w:t>qui</w:t>
      </w:r>
      <w:r w:rsidRPr="00E418E3">
        <w:rPr>
          <w:rFonts w:ascii="Times New Roman" w:hAnsi="Times New Roman" w:cs="Times New Roman"/>
          <w:spacing w:val="-3"/>
        </w:rPr>
        <w:t xml:space="preserve"> </w:t>
      </w:r>
      <w:r w:rsidRPr="00E418E3">
        <w:rPr>
          <w:rFonts w:ascii="Times New Roman" w:hAnsi="Times New Roman" w:cs="Times New Roman"/>
        </w:rPr>
        <w:t>était</w:t>
      </w:r>
      <w:r w:rsidRPr="00E418E3">
        <w:rPr>
          <w:rFonts w:ascii="Times New Roman" w:hAnsi="Times New Roman" w:cs="Times New Roman"/>
          <w:spacing w:val="-3"/>
        </w:rPr>
        <w:t xml:space="preserve"> </w:t>
      </w:r>
      <w:r w:rsidRPr="00E418E3">
        <w:rPr>
          <w:rFonts w:ascii="Times New Roman" w:hAnsi="Times New Roman" w:cs="Times New Roman"/>
        </w:rPr>
        <w:t>capable</w:t>
      </w:r>
      <w:r w:rsidRPr="00E418E3">
        <w:rPr>
          <w:rFonts w:ascii="Times New Roman" w:hAnsi="Times New Roman" w:cs="Times New Roman"/>
          <w:spacing w:val="-3"/>
        </w:rPr>
        <w:t xml:space="preserve"> </w:t>
      </w:r>
      <w:r w:rsidRPr="00E418E3">
        <w:rPr>
          <w:rFonts w:ascii="Times New Roman" w:hAnsi="Times New Roman" w:cs="Times New Roman"/>
        </w:rPr>
        <w:t>quand</w:t>
      </w:r>
      <w:r w:rsidRPr="00E418E3">
        <w:rPr>
          <w:rFonts w:ascii="Times New Roman" w:hAnsi="Times New Roman" w:cs="Times New Roman"/>
          <w:spacing w:val="-3"/>
        </w:rPr>
        <w:t xml:space="preserve"> </w:t>
      </w:r>
      <w:r w:rsidRPr="00E418E3">
        <w:rPr>
          <w:rFonts w:ascii="Times New Roman" w:hAnsi="Times New Roman" w:cs="Times New Roman"/>
        </w:rPr>
        <w:t>on</w:t>
      </w:r>
      <w:r w:rsidRPr="00E418E3">
        <w:rPr>
          <w:rFonts w:ascii="Times New Roman" w:hAnsi="Times New Roman" w:cs="Times New Roman"/>
          <w:spacing w:val="-3"/>
        </w:rPr>
        <w:t xml:space="preserve"> </w:t>
      </w:r>
      <w:r w:rsidRPr="00E418E3">
        <w:rPr>
          <w:rFonts w:ascii="Times New Roman" w:hAnsi="Times New Roman" w:cs="Times New Roman"/>
        </w:rPr>
        <w:t>lui posait une question de calcul mental, de frapper le sol avec son sabot le bon nombre de fois pour indiquer le résultat. Il s’est avéré que le cheval savait discerner chez ses interrogateurs les signes de tension qui indiquaient quand le bon nombre était atteint – et s’arrêtait au bon moment.</w:t>
      </w:r>
    </w:p>
  </w:footnote>
  <w:footnote w:id="55">
    <w:p w14:paraId="266D9190" w14:textId="55976A66" w:rsidR="003175A3" w:rsidRPr="00E418E3" w:rsidRDefault="003175A3" w:rsidP="00650F7C">
      <w:pPr>
        <w:pStyle w:val="CorpsA"/>
        <w:spacing w:before="60" w:line="276" w:lineRule="auto"/>
        <w:ind w:right="162"/>
        <w:jc w:val="both"/>
        <w:rPr>
          <w:rStyle w:val="Hyperlink0"/>
          <w:rFonts w:eastAsia="Palatino Linotype"/>
        </w:rPr>
      </w:pPr>
      <w:r w:rsidRPr="00E418E3">
        <w:rPr>
          <w:rStyle w:val="Aucun"/>
          <w:rFonts w:ascii="Times New Roman" w:hAnsi="Times New Roman" w:cs="Times New Roman"/>
          <w:sz w:val="20"/>
          <w:szCs w:val="20"/>
        </w:rPr>
        <w:footnoteRef/>
      </w:r>
      <w:r w:rsidRPr="00E418E3">
        <w:rPr>
          <w:rStyle w:val="Aucun"/>
          <w:rFonts w:ascii="Times New Roman" w:hAnsi="Times New Roman" w:cs="Times New Roman"/>
          <w:sz w:val="20"/>
          <w:szCs w:val="20"/>
        </w:rPr>
        <w:t xml:space="preserve"> Des juges humains auxquels on donnait aléatoirement des poésies écrites par des humains ou des IA</w:t>
      </w:r>
      <w:r w:rsidRPr="00E418E3">
        <w:rPr>
          <w:rStyle w:val="Aucun"/>
          <w:rFonts w:ascii="Times New Roman" w:hAnsi="Times New Roman" w:cs="Times New Roman"/>
          <w:spacing w:val="-9"/>
          <w:sz w:val="20"/>
          <w:szCs w:val="20"/>
        </w:rPr>
        <w:t xml:space="preserve"> </w:t>
      </w:r>
      <w:r w:rsidRPr="00E418E3">
        <w:rPr>
          <w:rStyle w:val="Hyperlink0"/>
          <w:rFonts w:eastAsia="Palatino Linotype"/>
        </w:rPr>
        <w:t>pr</w:t>
      </w:r>
      <w:r w:rsidRPr="00E418E3">
        <w:rPr>
          <w:rStyle w:val="Aucun"/>
          <w:rFonts w:ascii="Times New Roman" w:hAnsi="Times New Roman" w:cs="Times New Roman"/>
          <w:sz w:val="20"/>
          <w:szCs w:val="20"/>
        </w:rPr>
        <w:t>é</w:t>
      </w:r>
      <w:r w:rsidRPr="00E418E3">
        <w:rPr>
          <w:rStyle w:val="Hyperlink0"/>
          <w:rFonts w:eastAsia="Palatino Linotype"/>
        </w:rPr>
        <w:t>f</w:t>
      </w:r>
      <w:r w:rsidRPr="00E418E3">
        <w:rPr>
          <w:rStyle w:val="Aucun"/>
          <w:rFonts w:ascii="Times New Roman" w:hAnsi="Times New Roman" w:cs="Times New Roman"/>
          <w:sz w:val="20"/>
          <w:szCs w:val="20"/>
        </w:rPr>
        <w:t>éraient la poésie écrite par les IA</w:t>
      </w:r>
      <w:r w:rsidRPr="00E418E3">
        <w:rPr>
          <w:rStyle w:val="Aucun"/>
          <w:rFonts w:ascii="Times New Roman" w:hAnsi="Times New Roman" w:cs="Times New Roman"/>
          <w:spacing w:val="-9"/>
          <w:sz w:val="20"/>
          <w:szCs w:val="20"/>
        </w:rPr>
        <w:t xml:space="preserve"> </w:t>
      </w:r>
      <w:r w:rsidRPr="00E418E3">
        <w:rPr>
          <w:rStyle w:val="Aucun"/>
          <w:rFonts w:ascii="Times New Roman" w:hAnsi="Times New Roman" w:cs="Times New Roman"/>
          <w:sz w:val="20"/>
          <w:szCs w:val="20"/>
        </w:rPr>
        <w:t>et l’attribuaient à des humain</w:t>
      </w:r>
      <w:r w:rsidR="00F057F3" w:rsidRPr="00E418E3">
        <w:rPr>
          <w:rStyle w:val="Aucun"/>
          <w:rFonts w:ascii="Times New Roman" w:hAnsi="Times New Roman" w:cs="Times New Roman"/>
          <w:sz w:val="20"/>
          <w:szCs w:val="20"/>
        </w:rPr>
        <w:t>s</w:t>
      </w:r>
      <w:r w:rsidRPr="00E418E3">
        <w:rPr>
          <w:rStyle w:val="Aucun"/>
          <w:rFonts w:ascii="Times New Roman" w:hAnsi="Times New Roman" w:cs="Times New Roman"/>
          <w:sz w:val="20"/>
          <w:szCs w:val="20"/>
        </w:rPr>
        <w:t xml:space="preserve"> plus souvent que celles des humains.</w:t>
      </w:r>
    </w:p>
    <w:p w14:paraId="54760E0A" w14:textId="308AE106" w:rsidR="003175A3" w:rsidRPr="00C22ED4" w:rsidRDefault="003175A3" w:rsidP="00650F7C">
      <w:pPr>
        <w:pStyle w:val="CorpsA"/>
        <w:spacing w:line="276" w:lineRule="auto"/>
        <w:ind w:right="162"/>
        <w:jc w:val="both"/>
        <w:rPr>
          <w:rFonts w:ascii="Times New Roman" w:hAnsi="Times New Roman" w:cs="Times New Roman"/>
          <w:sz w:val="20"/>
          <w:szCs w:val="20"/>
          <w:lang w:val="en-US"/>
        </w:rPr>
      </w:pPr>
      <w:r w:rsidRPr="00C22ED4">
        <w:rPr>
          <w:rStyle w:val="Hyperlink3"/>
          <w:rFonts w:eastAsia="Palatino Linotype"/>
        </w:rPr>
        <w:t xml:space="preserve">B. Porter et E. Machery, </w:t>
      </w:r>
      <w:r w:rsidRPr="00C22ED4">
        <w:rPr>
          <w:rStyle w:val="Aucun"/>
          <w:rFonts w:ascii="Times New Roman" w:hAnsi="Times New Roman" w:cs="Times New Roman"/>
          <w:sz w:val="20"/>
          <w:szCs w:val="20"/>
          <w:lang w:val="en-US"/>
        </w:rPr>
        <w:t>«</w:t>
      </w:r>
      <w:r w:rsidRPr="00C22ED4">
        <w:rPr>
          <w:rStyle w:val="Aucun"/>
          <w:rFonts w:ascii="Times New Roman" w:hAnsi="Times New Roman" w:cs="Times New Roman"/>
          <w:spacing w:val="-2"/>
          <w:sz w:val="20"/>
          <w:szCs w:val="20"/>
          <w:lang w:val="en-US"/>
        </w:rPr>
        <w:t> </w:t>
      </w:r>
      <w:r w:rsidRPr="00C22ED4">
        <w:rPr>
          <w:rStyle w:val="Hyperlink3"/>
          <w:rFonts w:eastAsia="Palatino Linotype"/>
        </w:rPr>
        <w:t>AI-generated poetry is indistinguishable from human-written poetry and</w:t>
      </w:r>
      <w:r w:rsidRPr="00C22ED4">
        <w:rPr>
          <w:rStyle w:val="Aucun"/>
          <w:rFonts w:ascii="Times New Roman" w:hAnsi="Times New Roman" w:cs="Times New Roman"/>
          <w:spacing w:val="80"/>
          <w:sz w:val="20"/>
          <w:szCs w:val="20"/>
          <w:lang w:val="en-US"/>
        </w:rPr>
        <w:t xml:space="preserve"> </w:t>
      </w:r>
      <w:r w:rsidRPr="00C22ED4">
        <w:rPr>
          <w:rStyle w:val="Hyperlink0"/>
          <w:rFonts w:eastAsia="Palatino Linotype"/>
          <w:lang w:val="en-US"/>
        </w:rPr>
        <w:t>is</w:t>
      </w:r>
      <w:r w:rsidRPr="00C22ED4">
        <w:rPr>
          <w:rStyle w:val="Aucun"/>
          <w:rFonts w:ascii="Times New Roman" w:hAnsi="Times New Roman" w:cs="Times New Roman"/>
          <w:spacing w:val="80"/>
          <w:sz w:val="20"/>
          <w:szCs w:val="20"/>
          <w:lang w:val="en-US"/>
        </w:rPr>
        <w:t xml:space="preserve"> </w:t>
      </w:r>
      <w:r w:rsidRPr="00C22ED4">
        <w:rPr>
          <w:rStyle w:val="Hyperlink3"/>
          <w:rFonts w:eastAsia="Palatino Linotype"/>
        </w:rPr>
        <w:t>rated</w:t>
      </w:r>
      <w:r w:rsidRPr="00C22ED4">
        <w:rPr>
          <w:rStyle w:val="Aucun"/>
          <w:rFonts w:ascii="Times New Roman" w:hAnsi="Times New Roman" w:cs="Times New Roman"/>
          <w:spacing w:val="80"/>
          <w:sz w:val="20"/>
          <w:szCs w:val="20"/>
          <w:lang w:val="en-US"/>
        </w:rPr>
        <w:t xml:space="preserve"> </w:t>
      </w:r>
      <w:r w:rsidRPr="00C22ED4">
        <w:rPr>
          <w:rStyle w:val="Hyperlink3"/>
          <w:rFonts w:eastAsia="Palatino Linotype"/>
        </w:rPr>
        <w:t>more</w:t>
      </w:r>
      <w:r w:rsidRPr="00C22ED4">
        <w:rPr>
          <w:rStyle w:val="Aucun"/>
          <w:rFonts w:ascii="Times New Roman" w:hAnsi="Times New Roman" w:cs="Times New Roman"/>
          <w:spacing w:val="80"/>
          <w:sz w:val="20"/>
          <w:szCs w:val="20"/>
          <w:lang w:val="en-US"/>
        </w:rPr>
        <w:t xml:space="preserve"> </w:t>
      </w:r>
      <w:r w:rsidRPr="00C22ED4">
        <w:rPr>
          <w:rStyle w:val="Hyperlink3"/>
          <w:rFonts w:eastAsia="Palatino Linotype"/>
        </w:rPr>
        <w:t>favorably</w:t>
      </w:r>
      <w:r w:rsidRPr="00C22ED4">
        <w:rPr>
          <w:rStyle w:val="Aucun"/>
          <w:rFonts w:ascii="Times New Roman" w:hAnsi="Times New Roman" w:cs="Times New Roman"/>
          <w:sz w:val="20"/>
          <w:szCs w:val="20"/>
          <w:lang w:val="en-US"/>
        </w:rPr>
        <w:t> »</w:t>
      </w:r>
      <w:r w:rsidRPr="00C22ED4">
        <w:rPr>
          <w:rStyle w:val="Hyperlink0"/>
          <w:rFonts w:eastAsia="Palatino Linotype"/>
          <w:lang w:val="en-US"/>
        </w:rPr>
        <w:t>,</w:t>
      </w:r>
      <w:r w:rsidRPr="00C22ED4">
        <w:rPr>
          <w:rStyle w:val="Aucun"/>
          <w:rFonts w:ascii="Times New Roman" w:hAnsi="Times New Roman" w:cs="Times New Roman"/>
          <w:spacing w:val="80"/>
          <w:sz w:val="20"/>
          <w:szCs w:val="20"/>
          <w:lang w:val="en-US"/>
        </w:rPr>
        <w:t xml:space="preserve"> </w:t>
      </w:r>
      <w:r w:rsidRPr="00C22ED4">
        <w:rPr>
          <w:rStyle w:val="Aucun"/>
          <w:rFonts w:ascii="Times New Roman" w:hAnsi="Times New Roman" w:cs="Times New Roman"/>
          <w:i/>
          <w:sz w:val="20"/>
          <w:szCs w:val="20"/>
          <w:lang w:val="en-US"/>
        </w:rPr>
        <w:t>Sci</w:t>
      </w:r>
      <w:r w:rsidRPr="00C22ED4">
        <w:rPr>
          <w:rStyle w:val="Aucun"/>
          <w:rFonts w:ascii="Times New Roman" w:hAnsi="Times New Roman" w:cs="Times New Roman"/>
          <w:i/>
          <w:spacing w:val="80"/>
          <w:sz w:val="20"/>
          <w:szCs w:val="20"/>
          <w:lang w:val="en-US"/>
        </w:rPr>
        <w:t xml:space="preserve"> </w:t>
      </w:r>
      <w:r w:rsidRPr="00C22ED4">
        <w:rPr>
          <w:rStyle w:val="Hyperlink0"/>
          <w:rFonts w:eastAsia="Palatino Linotype"/>
          <w:i/>
          <w:lang w:val="en-US"/>
        </w:rPr>
        <w:t>Rep</w:t>
      </w:r>
      <w:r w:rsidRPr="00C22ED4">
        <w:rPr>
          <w:rStyle w:val="Hyperlink0"/>
          <w:rFonts w:eastAsia="Palatino Linotype"/>
          <w:lang w:val="en-US"/>
        </w:rPr>
        <w:t>,</w:t>
      </w:r>
      <w:r w:rsidRPr="00C22ED4">
        <w:rPr>
          <w:rStyle w:val="Aucun"/>
          <w:rFonts w:ascii="Times New Roman" w:hAnsi="Times New Roman" w:cs="Times New Roman"/>
          <w:spacing w:val="80"/>
          <w:sz w:val="20"/>
          <w:szCs w:val="20"/>
          <w:lang w:val="en-US"/>
        </w:rPr>
        <w:t xml:space="preserve"> </w:t>
      </w:r>
      <w:r w:rsidRPr="00C22ED4">
        <w:rPr>
          <w:rStyle w:val="Aucun"/>
          <w:rFonts w:ascii="Times New Roman" w:hAnsi="Times New Roman" w:cs="Times New Roman"/>
          <w:sz w:val="20"/>
          <w:szCs w:val="20"/>
          <w:lang w:val="en-US"/>
        </w:rPr>
        <w:t>vol.</w:t>
      </w:r>
      <w:r w:rsidRPr="00C22ED4">
        <w:rPr>
          <w:rStyle w:val="Aucun"/>
          <w:rFonts w:ascii="Times New Roman" w:hAnsi="Times New Roman" w:cs="Times New Roman"/>
          <w:spacing w:val="80"/>
          <w:sz w:val="20"/>
          <w:szCs w:val="20"/>
          <w:lang w:val="en-US"/>
        </w:rPr>
        <w:t xml:space="preserve"> </w:t>
      </w:r>
      <w:r w:rsidRPr="00C22ED4">
        <w:rPr>
          <w:rStyle w:val="Hyperlink0"/>
          <w:rFonts w:eastAsia="Palatino Linotype"/>
          <w:lang w:val="en-US"/>
        </w:rPr>
        <w:t>14,</w:t>
      </w:r>
      <w:r w:rsidRPr="00C22ED4">
        <w:rPr>
          <w:rStyle w:val="Aucun"/>
          <w:rFonts w:ascii="Times New Roman" w:hAnsi="Times New Roman" w:cs="Times New Roman"/>
          <w:spacing w:val="80"/>
          <w:sz w:val="20"/>
          <w:szCs w:val="20"/>
          <w:lang w:val="en-US"/>
        </w:rPr>
        <w:t xml:space="preserve"> </w:t>
      </w:r>
      <w:r w:rsidRPr="00C22ED4">
        <w:rPr>
          <w:rStyle w:val="Hyperlink0"/>
          <w:rFonts w:eastAsia="Palatino Linotype"/>
          <w:lang w:val="en-US"/>
        </w:rPr>
        <w:t>n</w:t>
      </w:r>
      <w:r w:rsidRPr="00E418E3">
        <w:rPr>
          <w:rStyle w:val="Hyperlink0"/>
          <w:rFonts w:eastAsia="Palatino Linotype"/>
        </w:rPr>
        <w:t>ᵒ</w:t>
      </w:r>
      <w:r w:rsidRPr="00C22ED4">
        <w:rPr>
          <w:rStyle w:val="Aucun"/>
          <w:rFonts w:ascii="Times New Roman" w:hAnsi="Times New Roman" w:cs="Times New Roman"/>
          <w:spacing w:val="80"/>
          <w:sz w:val="20"/>
          <w:szCs w:val="20"/>
          <w:lang w:val="en-US"/>
        </w:rPr>
        <w:t xml:space="preserve"> </w:t>
      </w:r>
      <w:r w:rsidRPr="00C22ED4">
        <w:rPr>
          <w:rStyle w:val="Hyperlink0"/>
          <w:rFonts w:eastAsia="Palatino Linotype"/>
          <w:lang w:val="en-US"/>
        </w:rPr>
        <w:t>1,</w:t>
      </w:r>
      <w:r w:rsidRPr="00C22ED4">
        <w:rPr>
          <w:rStyle w:val="Aucun"/>
          <w:rFonts w:ascii="Times New Roman" w:hAnsi="Times New Roman" w:cs="Times New Roman"/>
          <w:spacing w:val="80"/>
          <w:sz w:val="20"/>
          <w:szCs w:val="20"/>
          <w:lang w:val="en-US"/>
        </w:rPr>
        <w:t xml:space="preserve"> </w:t>
      </w:r>
      <w:r w:rsidRPr="00C22ED4">
        <w:rPr>
          <w:rStyle w:val="Hyperlink0"/>
          <w:rFonts w:eastAsia="Palatino Linotype"/>
          <w:lang w:val="en-US"/>
        </w:rPr>
        <w:t>p.</w:t>
      </w:r>
      <w:r w:rsidRPr="00C22ED4">
        <w:rPr>
          <w:rStyle w:val="Aucun"/>
          <w:rFonts w:ascii="Times New Roman" w:hAnsi="Times New Roman" w:cs="Times New Roman"/>
          <w:spacing w:val="80"/>
          <w:sz w:val="20"/>
          <w:szCs w:val="20"/>
          <w:lang w:val="en-US"/>
        </w:rPr>
        <w:t xml:space="preserve"> </w:t>
      </w:r>
      <w:r w:rsidRPr="00C22ED4">
        <w:rPr>
          <w:rStyle w:val="Hyperlink0"/>
          <w:rFonts w:eastAsia="Palatino Linotype"/>
          <w:lang w:val="en-US"/>
        </w:rPr>
        <w:t>26133,</w:t>
      </w:r>
      <w:r w:rsidRPr="00C22ED4">
        <w:rPr>
          <w:rStyle w:val="Aucun"/>
          <w:rFonts w:ascii="Times New Roman" w:hAnsi="Times New Roman" w:cs="Times New Roman"/>
          <w:spacing w:val="80"/>
          <w:sz w:val="20"/>
          <w:szCs w:val="20"/>
          <w:lang w:val="en-US"/>
        </w:rPr>
        <w:t xml:space="preserve"> </w:t>
      </w:r>
      <w:r w:rsidRPr="00C22ED4">
        <w:rPr>
          <w:rStyle w:val="Hyperlink0"/>
          <w:rFonts w:eastAsia="Palatino Linotype"/>
          <w:lang w:val="en-US"/>
        </w:rPr>
        <w:t>nov.</w:t>
      </w:r>
      <w:r w:rsidRPr="00C22ED4">
        <w:rPr>
          <w:rStyle w:val="Aucun"/>
          <w:rFonts w:ascii="Times New Roman" w:hAnsi="Times New Roman" w:cs="Times New Roman"/>
          <w:spacing w:val="80"/>
          <w:sz w:val="20"/>
          <w:szCs w:val="20"/>
          <w:lang w:val="en-US"/>
        </w:rPr>
        <w:t xml:space="preserve"> </w:t>
      </w:r>
      <w:r w:rsidRPr="00C22ED4">
        <w:rPr>
          <w:rStyle w:val="Hyperlink3"/>
          <w:rFonts w:eastAsia="Palatino Linotype"/>
        </w:rPr>
        <w:t>2024</w:t>
      </w:r>
      <w:r w:rsidRPr="00C22ED4">
        <w:rPr>
          <w:rStyle w:val="Hyperlink1"/>
          <w:rFonts w:cs="Times New Roman"/>
          <w:lang w:val="en-US"/>
        </w:rPr>
        <w:t>.</w:t>
      </w:r>
    </w:p>
  </w:footnote>
  <w:footnote w:id="56">
    <w:p w14:paraId="3219F10A" w14:textId="6729C81D" w:rsidR="003175A3" w:rsidRPr="00E418E3" w:rsidRDefault="003175A3" w:rsidP="00650F7C">
      <w:pPr>
        <w:spacing w:before="44"/>
        <w:ind w:right="162" w:firstLine="0"/>
        <w:rPr>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Combiner les heuristiques formées à partir de différents exemples d’entraînement : voir le début du </w:t>
      </w:r>
      <w:r w:rsidRPr="00E418E3">
        <w:rPr>
          <w:rFonts w:ascii="Times New Roman" w:hAnsi="Times New Roman" w:cs="Times New Roman"/>
          <w:sz w:val="20"/>
          <w:szCs w:val="20"/>
          <w:rPrChange w:id="1159" w:author="Héloïse Mahé" w:date="2025-07-25T17:55:00Z">
            <w:rPr>
              <w:rFonts w:ascii="Times New Roman" w:hAnsi="Times New Roman" w:cs="Times New Roman"/>
              <w:sz w:val="20"/>
              <w:szCs w:val="20"/>
              <w:highlight w:val="yellow"/>
            </w:rPr>
          </w:rPrChange>
        </w:rPr>
        <w:t>chapitre 3.</w:t>
      </w:r>
    </w:p>
  </w:footnote>
  <w:footnote w:id="57">
    <w:p w14:paraId="40168B44" w14:textId="59FB74F5" w:rsidR="003175A3" w:rsidRPr="00E418E3" w:rsidRDefault="003175A3" w:rsidP="00650F7C">
      <w:pPr>
        <w:pStyle w:val="FootnoteText"/>
        <w:spacing w:line="276" w:lineRule="auto"/>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Voir les concert</w:t>
      </w:r>
      <w:r w:rsidR="00093AFA" w:rsidRPr="00E418E3">
        <w:rPr>
          <w:rFonts w:ascii="Times New Roman" w:hAnsi="Times New Roman" w:cs="Times New Roman"/>
        </w:rPr>
        <w:t>s</w:t>
      </w:r>
      <w:r w:rsidRPr="00E418E3">
        <w:rPr>
          <w:rFonts w:ascii="Times New Roman" w:hAnsi="Times New Roman" w:cs="Times New Roman"/>
        </w:rPr>
        <w:t xml:space="preserve"> du groupe Axis of Awesome qui </w:t>
      </w:r>
      <w:del w:id="1162" w:author="Microsoft Office User" w:date="2025-07-27T14:57:00Z">
        <w:r w:rsidRPr="00E418E3" w:rsidDel="0097674B">
          <w:rPr>
            <w:rFonts w:ascii="Times New Roman" w:hAnsi="Times New Roman" w:cs="Times New Roman"/>
          </w:rPr>
          <w:delText>compilent une liste impressionnante</w:delText>
        </w:r>
      </w:del>
      <w:ins w:id="1163" w:author="Microsoft Office User" w:date="2025-07-27T14:57:00Z">
        <w:r w:rsidR="0097674B">
          <w:rPr>
            <w:rFonts w:ascii="Times New Roman" w:hAnsi="Times New Roman" w:cs="Times New Roman"/>
          </w:rPr>
          <w:t>en recensent une cinquantaine</w:t>
        </w:r>
      </w:ins>
      <w:r w:rsidRPr="00E418E3">
        <w:rPr>
          <w:rFonts w:ascii="Times New Roman" w:hAnsi="Times New Roman" w:cs="Times New Roman"/>
        </w:rPr>
        <w:t>.</w:t>
      </w:r>
    </w:p>
  </w:footnote>
  <w:footnote w:id="58">
    <w:p w14:paraId="4BFD5AE9" w14:textId="48EEFBDE"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On pourrait citer aussi pour de vrais sauts créatifs les «</w:t>
      </w:r>
      <w:r w:rsidRPr="00E418E3">
        <w:rPr>
          <w:rFonts w:ascii="Times New Roman" w:hAnsi="Times New Roman" w:cs="Times New Roman"/>
          <w:spacing w:val="-1"/>
        </w:rPr>
        <w:t> </w:t>
      </w:r>
      <w:r w:rsidRPr="00E418E3">
        <w:rPr>
          <w:rFonts w:ascii="Times New Roman" w:hAnsi="Times New Roman" w:cs="Times New Roman"/>
        </w:rPr>
        <w:t>thématisations</w:t>
      </w:r>
      <w:r w:rsidRPr="00E418E3">
        <w:rPr>
          <w:rFonts w:ascii="Times New Roman" w:hAnsi="Times New Roman" w:cs="Times New Roman"/>
          <w:spacing w:val="-2"/>
        </w:rPr>
        <w:t> </w:t>
      </w:r>
      <w:r w:rsidRPr="00E418E3">
        <w:rPr>
          <w:rFonts w:ascii="Times New Roman" w:hAnsi="Times New Roman" w:cs="Times New Roman"/>
        </w:rPr>
        <w:t>», moments où un cas particulier est érigé en objet d’étude. Par exemple le moment où Lagrange thématise la théorie des groupes ou la première utilisation des nombres complexes chez Cardan. Mais même ces exemples partent de problèmes à résoudre : par exemple Einstein s’appuie sur la géométrie riemannienne.</w:t>
      </w:r>
    </w:p>
  </w:footnote>
  <w:footnote w:id="59">
    <w:p w14:paraId="51958B63" w14:textId="13414CBE" w:rsidR="003175A3" w:rsidRPr="00E418E3" w:rsidRDefault="003175A3" w:rsidP="00650F7C">
      <w:pPr>
        <w:pStyle w:val="FootnoteText"/>
        <w:spacing w:line="276" w:lineRule="auto"/>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D’ailleurs, il n’est pas dit que des inventions de cette ampleur restent toujours exclues pour les IA (voir le </w:t>
      </w:r>
      <w:r w:rsidRPr="00E418E3">
        <w:rPr>
          <w:rFonts w:ascii="Times New Roman" w:hAnsi="Times New Roman" w:cs="Times New Roman"/>
          <w:rPrChange w:id="1169" w:author="Héloïse Mahé" w:date="2025-07-25T17:55:00Z">
            <w:rPr>
              <w:rFonts w:ascii="Times New Roman" w:hAnsi="Times New Roman" w:cs="Times New Roman"/>
              <w:highlight w:val="yellow"/>
            </w:rPr>
          </w:rPrChange>
        </w:rPr>
        <w:t>chapitre 12</w:t>
      </w:r>
      <w:r w:rsidRPr="00E418E3">
        <w:rPr>
          <w:rFonts w:ascii="Times New Roman" w:hAnsi="Times New Roman" w:cs="Times New Roman"/>
        </w:rPr>
        <w:t>).</w:t>
      </w:r>
    </w:p>
  </w:footnote>
  <w:footnote w:id="60">
    <w:p w14:paraId="44D0A5E2" w14:textId="5F934868" w:rsidR="003175A3" w:rsidRPr="00C22ED4" w:rsidDel="007A7922" w:rsidRDefault="003175A3" w:rsidP="00650F7C">
      <w:pPr>
        <w:spacing w:before="44"/>
        <w:ind w:right="163" w:firstLine="0"/>
        <w:rPr>
          <w:del w:id="1182" w:author="Microsoft Office User" w:date="2025-07-27T16:18:00Z"/>
          <w:rFonts w:ascii="Times New Roman" w:hAnsi="Times New Roman" w:cs="Times New Roman"/>
          <w:sz w:val="20"/>
          <w:szCs w:val="20"/>
          <w:lang w:val="en-US"/>
        </w:rPr>
      </w:pPr>
      <w:del w:id="1183" w:author="Microsoft Office User" w:date="2025-07-27T16:18:00Z">
        <w:r w:rsidRPr="00E418E3" w:rsidDel="007A7922">
          <w:rPr>
            <w:rStyle w:val="FootnoteReference"/>
            <w:rFonts w:ascii="Times New Roman" w:hAnsi="Times New Roman" w:cs="Times New Roman"/>
            <w:sz w:val="20"/>
            <w:szCs w:val="20"/>
          </w:rPr>
          <w:footnoteRef/>
        </w:r>
        <w:r w:rsidRPr="00E418E3" w:rsidDel="007A7922">
          <w:rPr>
            <w:rFonts w:ascii="Times New Roman" w:hAnsi="Times New Roman" w:cs="Times New Roman"/>
            <w:sz w:val="20"/>
            <w:szCs w:val="20"/>
          </w:rPr>
          <w:delText xml:space="preserve"> Jurgen</w:delText>
        </w:r>
        <w:r w:rsidRPr="00E418E3" w:rsidDel="007A7922">
          <w:rPr>
            <w:rFonts w:ascii="Times New Roman" w:hAnsi="Times New Roman" w:cs="Times New Roman"/>
            <w:spacing w:val="-2"/>
            <w:sz w:val="20"/>
            <w:szCs w:val="20"/>
          </w:rPr>
          <w:delText xml:space="preserve"> </w:delText>
        </w:r>
        <w:r w:rsidRPr="00E418E3" w:rsidDel="007A7922">
          <w:rPr>
            <w:rFonts w:ascii="Times New Roman" w:hAnsi="Times New Roman" w:cs="Times New Roman"/>
            <w:sz w:val="20"/>
            <w:szCs w:val="20"/>
          </w:rPr>
          <w:delText>Sch</w:delText>
        </w:r>
      </w:del>
      <w:ins w:id="1184" w:author="Microsoft Office User" w:date="2025-07-27T15:11:00Z">
        <w:del w:id="1185" w:author="Microsoft Office User" w:date="2025-07-27T16:18:00Z">
          <w:r w:rsidR="009B4604" w:rsidDel="007A7922">
            <w:rPr>
              <w:rFonts w:ascii="Times New Roman" w:hAnsi="Times New Roman" w:cs="Times New Roman"/>
              <w:sz w:val="20"/>
              <w:szCs w:val="20"/>
            </w:rPr>
            <w:delText>mi</w:delText>
          </w:r>
        </w:del>
      </w:ins>
      <w:del w:id="1186" w:author="Microsoft Office User" w:date="2025-07-27T16:18:00Z">
        <w:r w:rsidRPr="00E418E3" w:rsidDel="007A7922">
          <w:rPr>
            <w:rFonts w:ascii="Times New Roman" w:hAnsi="Times New Roman" w:cs="Times New Roman"/>
            <w:sz w:val="20"/>
            <w:szCs w:val="20"/>
          </w:rPr>
          <w:delText xml:space="preserve">imdhuber prédit cette date à 2040, en citant le dépassement de l’intelligence humaine </w:delText>
        </w:r>
        <w:r w:rsidRPr="00E418E3" w:rsidDel="007A7922">
          <w:rPr>
            <w:rFonts w:ascii="Times New Roman" w:hAnsi="Times New Roman" w:cs="Times New Roman"/>
            <w:w w:val="105"/>
            <w:sz w:val="20"/>
            <w:szCs w:val="20"/>
          </w:rPr>
          <w:delText xml:space="preserve">comme dernière révolution avant le Point Oméga inspiré de Pierre Teilhard de Chardin. </w:delText>
        </w:r>
        <w:r w:rsidRPr="00C22ED4" w:rsidDel="007A7922">
          <w:rPr>
            <w:rFonts w:ascii="Times New Roman" w:hAnsi="Times New Roman" w:cs="Times New Roman"/>
            <w:i/>
            <w:w w:val="105"/>
            <w:sz w:val="20"/>
            <w:szCs w:val="20"/>
            <w:lang w:val="en-US"/>
          </w:rPr>
          <w:delText>Cf</w:delText>
        </w:r>
        <w:r w:rsidRPr="00C22ED4" w:rsidDel="007A7922">
          <w:rPr>
            <w:rFonts w:ascii="Times New Roman" w:hAnsi="Times New Roman" w:cs="Times New Roman"/>
            <w:w w:val="105"/>
            <w:sz w:val="20"/>
            <w:szCs w:val="20"/>
            <w:lang w:val="en-US"/>
          </w:rPr>
          <w:delText xml:space="preserve">. J. Schmidhuber, « Newmillennium AI and the convergence of history ». </w:delText>
        </w:r>
        <w:r w:rsidRPr="00C22ED4" w:rsidDel="007A7922">
          <w:rPr>
            <w:rFonts w:ascii="Times New Roman" w:hAnsi="Times New Roman" w:cs="Times New Roman"/>
            <w:i/>
            <w:w w:val="105"/>
            <w:sz w:val="20"/>
            <w:szCs w:val="20"/>
            <w:lang w:val="en-US"/>
          </w:rPr>
          <w:delText>In</w:delText>
        </w:r>
        <w:r w:rsidRPr="00C22ED4" w:rsidDel="007A7922">
          <w:rPr>
            <w:rFonts w:ascii="Times New Roman" w:hAnsi="Times New Roman" w:cs="Times New Roman"/>
            <w:w w:val="105"/>
            <w:sz w:val="20"/>
            <w:szCs w:val="20"/>
            <w:lang w:val="en-US"/>
          </w:rPr>
          <w:delText xml:space="preserve"> W. Duch and J. Mandziuk, dir., </w:delText>
        </w:r>
        <w:r w:rsidRPr="00C22ED4" w:rsidDel="007A7922">
          <w:rPr>
            <w:rFonts w:ascii="Times New Roman" w:hAnsi="Times New Roman" w:cs="Times New Roman"/>
            <w:i/>
            <w:w w:val="105"/>
            <w:sz w:val="20"/>
            <w:szCs w:val="20"/>
            <w:lang w:val="en-US"/>
          </w:rPr>
          <w:delText>Challenges to Computational Intelligence</w:delText>
        </w:r>
        <w:r w:rsidRPr="00C22ED4" w:rsidDel="007A7922">
          <w:rPr>
            <w:rFonts w:ascii="Times New Roman" w:hAnsi="Times New Roman" w:cs="Times New Roman"/>
            <w:w w:val="105"/>
            <w:sz w:val="20"/>
            <w:szCs w:val="20"/>
            <w:lang w:val="en-US"/>
          </w:rPr>
          <w:delText>, Springer, 2006.</w:delText>
        </w:r>
      </w:del>
    </w:p>
  </w:footnote>
  <w:footnote w:id="61">
    <w:p w14:paraId="1378A0B4" w14:textId="001DF0C0" w:rsidR="003175A3" w:rsidRPr="00C22ED4" w:rsidDel="00FB63D7" w:rsidRDefault="003175A3" w:rsidP="00650F7C">
      <w:pPr>
        <w:pStyle w:val="FootnoteText"/>
        <w:spacing w:line="276" w:lineRule="auto"/>
        <w:jc w:val="both"/>
        <w:rPr>
          <w:del w:id="1189" w:author="Microsoft Office User" w:date="2025-07-27T15:18:00Z"/>
          <w:rFonts w:ascii="Times New Roman" w:hAnsi="Times New Roman" w:cs="Times New Roman"/>
          <w:lang w:val="en-US"/>
        </w:rPr>
      </w:pPr>
      <w:del w:id="1190" w:author="Microsoft Office User" w:date="2025-07-27T15:18:00Z">
        <w:r w:rsidRPr="00E418E3" w:rsidDel="00FB63D7">
          <w:rPr>
            <w:rStyle w:val="FootnoteReference"/>
            <w:rFonts w:ascii="Times New Roman" w:hAnsi="Times New Roman" w:cs="Times New Roman"/>
          </w:rPr>
          <w:footnoteRef/>
        </w:r>
        <w:r w:rsidRPr="00E418E3" w:rsidDel="00FB63D7">
          <w:rPr>
            <w:rFonts w:ascii="Times New Roman" w:hAnsi="Times New Roman" w:cs="Times New Roman"/>
          </w:rPr>
          <w:delText xml:space="preserve"> Ray Kurzweil place le dépassement de l’intelligence humaine en 2045, et appelle ce point la </w:delText>
        </w:r>
        <w:r w:rsidRPr="00E418E3" w:rsidDel="00FB63D7">
          <w:rPr>
            <w:rFonts w:ascii="Times New Roman" w:hAnsi="Times New Roman" w:cs="Times New Roman"/>
            <w:spacing w:val="-2"/>
          </w:rPr>
          <w:delText xml:space="preserve">Singularité. </w:delText>
        </w:r>
        <w:r w:rsidRPr="00C22ED4" w:rsidDel="00FB63D7">
          <w:rPr>
            <w:rFonts w:ascii="Times New Roman" w:hAnsi="Times New Roman" w:cs="Times New Roman"/>
            <w:i/>
            <w:spacing w:val="-2"/>
            <w:lang w:val="en-US"/>
          </w:rPr>
          <w:delText>Cf.</w:delText>
        </w:r>
        <w:r w:rsidRPr="00C22ED4" w:rsidDel="00FB63D7">
          <w:rPr>
            <w:rFonts w:ascii="Times New Roman" w:hAnsi="Times New Roman" w:cs="Times New Roman"/>
            <w:spacing w:val="-2"/>
            <w:lang w:val="en-US"/>
          </w:rPr>
          <w:delText xml:space="preserve"> Ray Kurzweil, </w:delText>
        </w:r>
        <w:r w:rsidRPr="00C22ED4" w:rsidDel="00FB63D7">
          <w:rPr>
            <w:rFonts w:ascii="Times New Roman" w:hAnsi="Times New Roman" w:cs="Times New Roman"/>
            <w:i/>
            <w:spacing w:val="-2"/>
            <w:lang w:val="en-US"/>
          </w:rPr>
          <w:delText>The Singularity Is Near</w:delText>
        </w:r>
        <w:r w:rsidRPr="00C22ED4" w:rsidDel="00FB63D7">
          <w:rPr>
            <w:rFonts w:ascii="Times New Roman" w:hAnsi="Times New Roman" w:cs="Times New Roman"/>
            <w:i/>
            <w:lang w:val="en-US"/>
          </w:rPr>
          <w:delText>:</w:delText>
        </w:r>
        <w:r w:rsidRPr="00C22ED4" w:rsidDel="00FB63D7">
          <w:rPr>
            <w:rFonts w:ascii="Times New Roman" w:hAnsi="Times New Roman" w:cs="Times New Roman"/>
            <w:i/>
            <w:spacing w:val="-1"/>
            <w:lang w:val="en-US"/>
          </w:rPr>
          <w:delText xml:space="preserve"> </w:delText>
        </w:r>
        <w:r w:rsidRPr="00C22ED4" w:rsidDel="00FB63D7">
          <w:rPr>
            <w:rFonts w:ascii="Times New Roman" w:hAnsi="Times New Roman" w:cs="Times New Roman"/>
            <w:i/>
            <w:lang w:val="en-US"/>
          </w:rPr>
          <w:delText>When</w:delText>
        </w:r>
        <w:r w:rsidRPr="00C22ED4" w:rsidDel="00FB63D7">
          <w:rPr>
            <w:rFonts w:ascii="Times New Roman" w:hAnsi="Times New Roman" w:cs="Times New Roman"/>
            <w:i/>
            <w:spacing w:val="-2"/>
            <w:lang w:val="en-US"/>
          </w:rPr>
          <w:delText xml:space="preserve"> </w:delText>
        </w:r>
        <w:r w:rsidRPr="00C22ED4" w:rsidDel="00FB63D7">
          <w:rPr>
            <w:rFonts w:ascii="Times New Roman" w:hAnsi="Times New Roman" w:cs="Times New Roman"/>
            <w:i/>
            <w:lang w:val="en-US"/>
          </w:rPr>
          <w:delText>Humans</w:delText>
        </w:r>
        <w:r w:rsidRPr="00C22ED4" w:rsidDel="00FB63D7">
          <w:rPr>
            <w:rFonts w:ascii="Times New Roman" w:hAnsi="Times New Roman" w:cs="Times New Roman"/>
            <w:i/>
            <w:spacing w:val="-1"/>
            <w:lang w:val="en-US"/>
          </w:rPr>
          <w:delText xml:space="preserve"> </w:delText>
        </w:r>
        <w:r w:rsidRPr="00C22ED4" w:rsidDel="00FB63D7">
          <w:rPr>
            <w:rFonts w:ascii="Times New Roman" w:hAnsi="Times New Roman" w:cs="Times New Roman"/>
            <w:i/>
            <w:lang w:val="en-US"/>
          </w:rPr>
          <w:delText>Transcend</w:delText>
        </w:r>
        <w:r w:rsidRPr="00C22ED4" w:rsidDel="00FB63D7">
          <w:rPr>
            <w:rFonts w:ascii="Times New Roman" w:hAnsi="Times New Roman" w:cs="Times New Roman"/>
            <w:i/>
            <w:spacing w:val="-1"/>
            <w:lang w:val="en-US"/>
          </w:rPr>
          <w:delText xml:space="preserve"> </w:delText>
        </w:r>
        <w:r w:rsidRPr="00C22ED4" w:rsidDel="00FB63D7">
          <w:rPr>
            <w:rFonts w:ascii="Times New Roman" w:hAnsi="Times New Roman" w:cs="Times New Roman"/>
            <w:i/>
            <w:lang w:val="en-US"/>
          </w:rPr>
          <w:delText>Biology</w:delText>
        </w:r>
        <w:r w:rsidRPr="00C22ED4" w:rsidDel="00FB63D7">
          <w:rPr>
            <w:rFonts w:ascii="Times New Roman" w:hAnsi="Times New Roman" w:cs="Times New Roman"/>
            <w:spacing w:val="-2"/>
            <w:lang w:val="en-US"/>
          </w:rPr>
          <w:delText>, Penguin Group, 2005.</w:delText>
        </w:r>
      </w:del>
    </w:p>
  </w:footnote>
  <w:footnote w:id="62">
    <w:p w14:paraId="2B44FA64" w14:textId="77777777" w:rsidR="007A7922" w:rsidRPr="00C22ED4" w:rsidRDefault="007A7922" w:rsidP="007A7922">
      <w:pPr>
        <w:spacing w:before="44"/>
        <w:ind w:right="163" w:firstLine="0"/>
        <w:rPr>
          <w:ins w:id="1364" w:author="Microsoft Office User" w:date="2025-07-27T16:18:00Z"/>
          <w:rFonts w:ascii="Times New Roman" w:hAnsi="Times New Roman" w:cs="Times New Roman"/>
          <w:sz w:val="20"/>
          <w:szCs w:val="20"/>
          <w:lang w:val="en-US"/>
        </w:rPr>
      </w:pPr>
      <w:ins w:id="1365" w:author="Microsoft Office User" w:date="2025-07-27T16:18:00Z">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Jurgen</w:t>
        </w:r>
        <w:r w:rsidRPr="00E418E3">
          <w:rPr>
            <w:rFonts w:ascii="Times New Roman" w:hAnsi="Times New Roman" w:cs="Times New Roman"/>
            <w:spacing w:val="-2"/>
            <w:sz w:val="20"/>
            <w:szCs w:val="20"/>
          </w:rPr>
          <w:t xml:space="preserve"> </w:t>
        </w:r>
        <w:r w:rsidRPr="00E418E3">
          <w:rPr>
            <w:rFonts w:ascii="Times New Roman" w:hAnsi="Times New Roman" w:cs="Times New Roman"/>
            <w:sz w:val="20"/>
            <w:szCs w:val="20"/>
          </w:rPr>
          <w:t>Sch</w:t>
        </w:r>
        <w:r>
          <w:rPr>
            <w:rFonts w:ascii="Times New Roman" w:hAnsi="Times New Roman" w:cs="Times New Roman"/>
            <w:sz w:val="20"/>
            <w:szCs w:val="20"/>
          </w:rPr>
          <w:t>mi</w:t>
        </w:r>
        <w:r w:rsidRPr="00E418E3">
          <w:rPr>
            <w:rFonts w:ascii="Times New Roman" w:hAnsi="Times New Roman" w:cs="Times New Roman"/>
            <w:sz w:val="20"/>
            <w:szCs w:val="20"/>
          </w:rPr>
          <w:t xml:space="preserve">dhuber prédit cette date à 2040, en citant le dépassement de l’intelligence humaine </w:t>
        </w:r>
        <w:r w:rsidRPr="00E418E3">
          <w:rPr>
            <w:rFonts w:ascii="Times New Roman" w:hAnsi="Times New Roman" w:cs="Times New Roman"/>
            <w:w w:val="105"/>
            <w:sz w:val="20"/>
            <w:szCs w:val="20"/>
          </w:rPr>
          <w:t xml:space="preserve">comme dernière révolution avant le Point Oméga inspiré de Pierre Teilhard de Chardin. </w:t>
        </w:r>
        <w:r w:rsidRPr="00C22ED4">
          <w:rPr>
            <w:rFonts w:ascii="Times New Roman" w:hAnsi="Times New Roman" w:cs="Times New Roman"/>
            <w:i/>
            <w:w w:val="105"/>
            <w:sz w:val="20"/>
            <w:szCs w:val="20"/>
            <w:lang w:val="en-US"/>
          </w:rPr>
          <w:t>Cf</w:t>
        </w:r>
        <w:r w:rsidRPr="00C22ED4">
          <w:rPr>
            <w:rFonts w:ascii="Times New Roman" w:hAnsi="Times New Roman" w:cs="Times New Roman"/>
            <w:w w:val="105"/>
            <w:sz w:val="20"/>
            <w:szCs w:val="20"/>
            <w:lang w:val="en-US"/>
          </w:rPr>
          <w:t xml:space="preserve">. J. Schmidhuber, « Newmillennium AI and the convergence of history ». </w:t>
        </w:r>
        <w:r w:rsidRPr="00C22ED4">
          <w:rPr>
            <w:rFonts w:ascii="Times New Roman" w:hAnsi="Times New Roman" w:cs="Times New Roman"/>
            <w:i/>
            <w:w w:val="105"/>
            <w:sz w:val="20"/>
            <w:szCs w:val="20"/>
            <w:lang w:val="en-US"/>
          </w:rPr>
          <w:t>In</w:t>
        </w:r>
        <w:r w:rsidRPr="00C22ED4">
          <w:rPr>
            <w:rFonts w:ascii="Times New Roman" w:hAnsi="Times New Roman" w:cs="Times New Roman"/>
            <w:w w:val="105"/>
            <w:sz w:val="20"/>
            <w:szCs w:val="20"/>
            <w:lang w:val="en-US"/>
          </w:rPr>
          <w:t xml:space="preserve"> W. Duch and J. Mandziuk, dir., </w:t>
        </w:r>
        <w:r w:rsidRPr="00C22ED4">
          <w:rPr>
            <w:rFonts w:ascii="Times New Roman" w:hAnsi="Times New Roman" w:cs="Times New Roman"/>
            <w:i/>
            <w:w w:val="105"/>
            <w:sz w:val="20"/>
            <w:szCs w:val="20"/>
            <w:lang w:val="en-US"/>
          </w:rPr>
          <w:t>Challenges to Computational Intelligence</w:t>
        </w:r>
        <w:r w:rsidRPr="00C22ED4">
          <w:rPr>
            <w:rFonts w:ascii="Times New Roman" w:hAnsi="Times New Roman" w:cs="Times New Roman"/>
            <w:w w:val="105"/>
            <w:sz w:val="20"/>
            <w:szCs w:val="20"/>
            <w:lang w:val="en-US"/>
          </w:rPr>
          <w:t>, Springer, 2006.</w:t>
        </w:r>
      </w:ins>
    </w:p>
  </w:footnote>
  <w:footnote w:id="63">
    <w:p w14:paraId="4AFB4837" w14:textId="5B9B6D12" w:rsidR="002D4D9E" w:rsidRPr="002D4D9E" w:rsidRDefault="002D4D9E">
      <w:pPr>
        <w:pStyle w:val="FootnoteText"/>
      </w:pPr>
      <w:ins w:id="1500" w:author="Microsoft Office User" w:date="2025-07-27T16:05:00Z">
        <w:r>
          <w:rPr>
            <w:rStyle w:val="FootnoteReference"/>
          </w:rPr>
          <w:footnoteRef/>
        </w:r>
        <w:r>
          <w:t xml:space="preserve"> </w:t>
        </w:r>
      </w:ins>
      <w:ins w:id="1501" w:author="Microsoft Office User" w:date="2025-07-27T16:06:00Z">
        <w:r>
          <w:t xml:space="preserve">Pour cela, on peut s’appuyer sur les jours de télétravail, puisqu’en télétravail, tout le flux d’information entre un employé et son entreprise transite par le numérique, même les </w:t>
        </w:r>
      </w:ins>
      <w:ins w:id="1502" w:author="Microsoft Office User" w:date="2025-07-27T16:07:00Z">
        <w:r>
          <w:t>réunions</w:t>
        </w:r>
      </w:ins>
      <w:ins w:id="1503" w:author="Microsoft Office User" w:date="2025-07-27T16:06:00Z">
        <w:r>
          <w:t xml:space="preserve"> se faisant en vidéo. Un agent IA pourrait s’interfacer avec l’ensemble de ces flux numériques, donc</w:t>
        </w:r>
      </w:ins>
      <w:ins w:id="1504" w:author="Microsoft Office User" w:date="2025-07-27T16:07:00Z">
        <w:r>
          <w:t xml:space="preserve"> accomplir </w:t>
        </w:r>
      </w:ins>
      <w:ins w:id="1505" w:author="Microsoft Office User" w:date="2025-07-27T16:08:00Z">
        <w:r>
          <w:t>les mêmes</w:t>
        </w:r>
      </w:ins>
      <w:ins w:id="1506" w:author="Microsoft Office User" w:date="2025-07-27T16:07:00Z">
        <w:r>
          <w:t xml:space="preserve"> tâches. Aux Etats-Unis</w:t>
        </w:r>
      </w:ins>
      <w:ins w:id="1507" w:author="Microsoft Office User" w:date="2025-07-27T16:09:00Z">
        <w:r>
          <w:t xml:space="preserve"> en 2025</w:t>
        </w:r>
      </w:ins>
      <w:ins w:id="1508" w:author="Microsoft Office User" w:date="2025-07-27T16:07:00Z">
        <w:r>
          <w:t xml:space="preserve">, le bureau du travail estime </w:t>
        </w:r>
      </w:ins>
      <w:ins w:id="1509" w:author="Microsoft Office User" w:date="2025-07-27T16:08:00Z">
        <w:r>
          <w:t>à 25% la proportion des jours de travail passés en télét</w:t>
        </w:r>
      </w:ins>
      <w:ins w:id="1510" w:author="Microsoft Office User" w:date="2025-07-27T16:09:00Z">
        <w:r>
          <w:t>ravail, avec un pic à 6</w:t>
        </w:r>
      </w:ins>
      <w:ins w:id="1511" w:author="Microsoft Office User" w:date="2025-07-27T16:10:00Z">
        <w:r>
          <w:t>0</w:t>
        </w:r>
      </w:ins>
      <w:ins w:id="1512" w:author="Microsoft Office User" w:date="2025-07-27T16:09:00Z">
        <w:r>
          <w:t xml:space="preserve">% pendant l’épidémie de COVID : </w:t>
        </w:r>
        <w:r w:rsidRPr="002D4D9E">
          <w:rPr>
            <w:rPrChange w:id="1513" w:author="Microsoft Office User" w:date="2025-07-27T16:09:00Z">
              <w:rPr>
                <w:lang w:val="en-US"/>
              </w:rPr>
            </w:rPrChange>
          </w:rPr>
          <w:t xml:space="preserve">S. R. Buckman, J. M. Barrero, N. Bloom, et S. J. Davis, « Measuring Work from Home », février 2025, </w:t>
        </w:r>
        <w:r w:rsidRPr="002D4D9E">
          <w:rPr>
            <w:i/>
            <w:iCs/>
            <w:rPrChange w:id="1514" w:author="Microsoft Office User" w:date="2025-07-27T16:09:00Z">
              <w:rPr>
                <w:i/>
                <w:iCs/>
                <w:lang w:val="en-US"/>
              </w:rPr>
            </w:rPrChange>
          </w:rPr>
          <w:t>National Bureau of Economic Research</w:t>
        </w:r>
        <w:r w:rsidRPr="002D4D9E">
          <w:rPr>
            <w:rPrChange w:id="1515" w:author="Microsoft Office User" w:date="2025-07-27T16:09:00Z">
              <w:rPr>
                <w:lang w:val="en-US"/>
              </w:rPr>
            </w:rPrChange>
          </w:rPr>
          <w:t xml:space="preserve">: 33508. doi: </w:t>
        </w:r>
        <w:r w:rsidRPr="002D4D9E">
          <w:fldChar w:fldCharType="begin"/>
        </w:r>
        <w:r w:rsidRPr="002D4D9E">
          <w:rPr>
            <w:rPrChange w:id="1516" w:author="Microsoft Office User" w:date="2025-07-27T16:09:00Z">
              <w:rPr>
                <w:lang w:val="en-US"/>
              </w:rPr>
            </w:rPrChange>
          </w:rPr>
          <w:instrText>HYPERLINK "https://doi.org/10.3386/w33508"</w:instrText>
        </w:r>
        <w:r w:rsidRPr="002D4D9E">
          <w:fldChar w:fldCharType="separate"/>
        </w:r>
        <w:r w:rsidRPr="002D4D9E">
          <w:rPr>
            <w:rStyle w:val="Hyperlink"/>
            <w:rPrChange w:id="1517" w:author="Microsoft Office User" w:date="2025-07-27T16:09:00Z">
              <w:rPr>
                <w:rStyle w:val="Hyperlink"/>
                <w:lang w:val="en-US"/>
              </w:rPr>
            </w:rPrChange>
          </w:rPr>
          <w:t>10.3386/w33508</w:t>
        </w:r>
        <w:r w:rsidRPr="002D4D9E">
          <w:fldChar w:fldCharType="end"/>
        </w:r>
        <w:r w:rsidRPr="002D4D9E">
          <w:rPr>
            <w:rPrChange w:id="1518" w:author="Microsoft Office User" w:date="2025-07-27T16:09:00Z">
              <w:rPr>
                <w:lang w:val="en-US"/>
              </w:rPr>
            </w:rPrChange>
          </w:rPr>
          <w:t>.</w:t>
        </w:r>
      </w:ins>
    </w:p>
  </w:footnote>
  <w:footnote w:id="64">
    <w:p w14:paraId="1B5D5A01" w14:textId="193CF602" w:rsidR="003175A3" w:rsidRPr="00E418E3" w:rsidRDefault="003175A3" w:rsidP="00650F7C">
      <w:pPr>
        <w:pStyle w:val="FootnoteText"/>
        <w:spacing w:line="276" w:lineRule="auto"/>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La courbe de progrès a ici été modélisée par une « sigmoïde », pour suivre une courbe empirique donnée par les équipes de Meta AI dans les rapport</w:t>
      </w:r>
      <w:r w:rsidR="00F057F3" w:rsidRPr="00E418E3">
        <w:rPr>
          <w:rFonts w:ascii="Times New Roman" w:hAnsi="Times New Roman" w:cs="Times New Roman"/>
        </w:rPr>
        <w:t>s</w:t>
      </w:r>
      <w:r w:rsidRPr="00E418E3">
        <w:rPr>
          <w:rFonts w:ascii="Times New Roman" w:hAnsi="Times New Roman" w:cs="Times New Roman"/>
        </w:rPr>
        <w:t xml:space="preserve"> techniques qu’ils ont publié avec la série de modèles Llama 3.</w:t>
      </w:r>
    </w:p>
  </w:footnote>
  <w:footnote w:id="65">
    <w:p w14:paraId="6752A7DC" w14:textId="3CD72428"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Le modèle text-davinci-003, publié par OpenAI en Novembre 2022, coûtait 20 $ pour 1M de sous-mots, et GPT-4o-mini, qui est bien plus performant, coûte 0,15 $ pour 1M de sous-mots en novembre 2024.</w:t>
      </w:r>
    </w:p>
  </w:footnote>
  <w:footnote w:id="66">
    <w:p w14:paraId="6E569E3A" w14:textId="6DB58AEE" w:rsidR="003175A3" w:rsidRPr="00E418E3" w:rsidRDefault="003175A3"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260 milliards d’heures au total aux États-Unis en 2022,</w:t>
      </w:r>
      <w:r w:rsidRPr="00E418E3">
        <w:rPr>
          <w:rFonts w:ascii="Times New Roman" w:hAnsi="Times New Roman" w:cs="Times New Roman"/>
          <w:w w:val="105"/>
          <w:sz w:val="20"/>
          <w:szCs w:val="20"/>
        </w:rPr>
        <w:t xml:space="preserve"> (source : US Bureau of Economic Analysis, Federal Reserve Bank of St Louis (Fred), référence B4701C0A222NBEA).</w:t>
      </w:r>
      <w:r w:rsidRPr="00E418E3">
        <w:rPr>
          <w:rFonts w:ascii="Times New Roman" w:hAnsi="Times New Roman" w:cs="Times New Roman"/>
          <w:sz w:val="20"/>
          <w:szCs w:val="20"/>
        </w:rPr>
        <w:t xml:space="preserve"> 1 jour sur 3 est télétravaillé.</w:t>
      </w:r>
    </w:p>
    <w:p w14:paraId="0C010E23" w14:textId="340BC4B3" w:rsidR="003175A3" w:rsidRPr="00C22ED4" w:rsidRDefault="003175A3" w:rsidP="00650F7C">
      <w:pPr>
        <w:spacing w:before="16"/>
        <w:ind w:right="163" w:firstLine="0"/>
        <w:rPr>
          <w:rFonts w:ascii="Times New Roman" w:hAnsi="Times New Roman" w:cs="Times New Roman"/>
          <w:sz w:val="20"/>
          <w:szCs w:val="20"/>
          <w:lang w:val="en-US"/>
        </w:rPr>
      </w:pPr>
      <w:r w:rsidRPr="00E418E3">
        <w:rPr>
          <w:rFonts w:ascii="Times New Roman" w:hAnsi="Times New Roman" w:cs="Times New Roman"/>
          <w:sz w:val="20"/>
          <w:szCs w:val="20"/>
        </w:rPr>
        <w:t xml:space="preserve">Le coût moyen pour une entreprise d’une heure de travail salarié est de 45,38 $ par heure. </w:t>
      </w:r>
      <w:r w:rsidRPr="00C22ED4">
        <w:rPr>
          <w:rFonts w:ascii="Times New Roman" w:hAnsi="Times New Roman" w:cs="Times New Roman"/>
          <w:sz w:val="20"/>
          <w:szCs w:val="20"/>
          <w:lang w:val="en-US"/>
        </w:rPr>
        <w:t>Source : US Bureau of Labor Statistics, Southwest Information Office, « Employer costs for employee compensation for the regions », 13 juin 2025.</w:t>
      </w:r>
    </w:p>
  </w:footnote>
  <w:footnote w:id="67">
    <w:p w14:paraId="53FB2608" w14:textId="38A29B64"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Ici, pour s’en convaincre, la lecture ne suffira pas : nous conseillons au lecteur d’aller voir les vidéos récentes des robots de l’entreprise chinoise Unitree.</w:t>
      </w:r>
    </w:p>
  </w:footnote>
  <w:footnote w:id="68">
    <w:p w14:paraId="70EDAB68" w14:textId="4CD7A9C2" w:rsidR="00C367D1" w:rsidRPr="00E418E3" w:rsidRDefault="00C367D1">
      <w:pPr>
        <w:pStyle w:val="FootnoteText"/>
      </w:pPr>
      <w:r w:rsidRPr="00E418E3">
        <w:rPr>
          <w:rStyle w:val="FootnoteReference"/>
        </w:rPr>
        <w:footnoteRef/>
      </w:r>
      <w:r w:rsidRPr="00E418E3">
        <w:t xml:space="preserve"> </w:t>
      </w:r>
      <w:r w:rsidR="006E4942" w:rsidRPr="00E418E3">
        <w:t>Le prix moyen d’une voiture neuve dépasse les 40.000$ aux Etats-Unis</w:t>
      </w:r>
      <w:r w:rsidRPr="00E418E3">
        <w:t>.</w:t>
      </w:r>
    </w:p>
  </w:footnote>
  <w:footnote w:id="69">
    <w:p w14:paraId="64EEDD97" w14:textId="75302ED2" w:rsidR="003175A3" w:rsidRPr="00E418E3" w:rsidRDefault="003175A3" w:rsidP="00650F7C">
      <w:pPr>
        <w:pStyle w:val="FootnoteText"/>
        <w:spacing w:line="276" w:lineRule="auto"/>
        <w:jc w:val="both"/>
        <w:rPr>
          <w:rFonts w:ascii="Times New Roman" w:hAnsi="Times New Roman" w:cs="Times New Roman"/>
        </w:rPr>
      </w:pPr>
      <w:r w:rsidRPr="00E418E3">
        <w:rPr>
          <w:rStyle w:val="Aucun"/>
          <w:rFonts w:ascii="Times New Roman" w:hAnsi="Times New Roman" w:cs="Times New Roman"/>
          <w:vertAlign w:val="superscript"/>
        </w:rPr>
        <w:footnoteRef/>
      </w:r>
      <w:r w:rsidRPr="00E418E3">
        <w:rPr>
          <w:rStyle w:val="Hyperlink2"/>
          <w:rFonts w:cs="Times New Roman"/>
          <w:vertAlign w:val="superscript"/>
        </w:rPr>
        <w:t xml:space="preserve"> </w:t>
      </w:r>
      <w:r w:rsidRPr="00E418E3">
        <w:rPr>
          <w:rStyle w:val="Hyperlink2"/>
          <w:rFonts w:cs="Times New Roman"/>
        </w:rPr>
        <w:t>Notons d’ailleurs que ces robots ne seront pas forcément humanoïdes, car un robot n’a pas</w:t>
      </w:r>
      <w:ins w:id="1764" w:author="Microsoft Office User" w:date="2025-07-27T17:02:00Z">
        <w:r w:rsidR="005B7BFE">
          <w:rPr>
            <w:rStyle w:val="Hyperlink2"/>
            <w:rFonts w:cs="Times New Roman"/>
          </w:rPr>
          <w:t xml:space="preserve"> </w:t>
        </w:r>
      </w:ins>
      <w:ins w:id="1765" w:author="Microsoft Office User" w:date="2025-07-27T17:01:00Z">
        <w:r w:rsidR="005B7BFE">
          <w:rPr>
            <w:rStyle w:val="Hyperlink2"/>
            <w:rFonts w:cs="Times New Roman"/>
          </w:rPr>
          <w:t>forcéme</w:t>
        </w:r>
      </w:ins>
      <w:ins w:id="1766" w:author="Microsoft Office User" w:date="2025-07-27T17:02:00Z">
        <w:r w:rsidR="005B7BFE">
          <w:rPr>
            <w:rStyle w:val="Hyperlink2"/>
            <w:rFonts w:cs="Times New Roman"/>
          </w:rPr>
          <w:t>nt</w:t>
        </w:r>
      </w:ins>
      <w:r w:rsidRPr="00E418E3">
        <w:rPr>
          <w:rStyle w:val="Hyperlink2"/>
          <w:rFonts w:cs="Times New Roman"/>
        </w:rPr>
        <w:t xml:space="preserve"> besoin de </w:t>
      </w:r>
      <w:del w:id="1767" w:author="Microsoft Office User" w:date="2025-07-27T16:56:00Z">
        <w:r w:rsidRPr="00E418E3" w:rsidDel="005B7BFE">
          <w:rPr>
            <w:rStyle w:val="Hyperlink2"/>
            <w:rFonts w:cs="Times New Roman"/>
          </w:rPr>
          <w:delText xml:space="preserve">certaines </w:delText>
        </w:r>
      </w:del>
      <w:r w:rsidRPr="00E418E3">
        <w:rPr>
          <w:rStyle w:val="Hyperlink2"/>
          <w:rFonts w:cs="Times New Roman"/>
        </w:rPr>
        <w:t>particularités humain</w:t>
      </w:r>
      <w:ins w:id="1768" w:author="Microsoft Office User" w:date="2025-07-27T16:56:00Z">
        <w:r w:rsidR="005B7BFE">
          <w:rPr>
            <w:rStyle w:val="Hyperlink2"/>
            <w:rFonts w:cs="Times New Roman"/>
          </w:rPr>
          <w:t>e</w:t>
        </w:r>
      </w:ins>
      <w:r w:rsidRPr="00E418E3">
        <w:rPr>
          <w:rStyle w:val="Hyperlink2"/>
          <w:rFonts w:cs="Times New Roman"/>
        </w:rPr>
        <w:t xml:space="preserve">s comme </w:t>
      </w:r>
      <w:del w:id="1769" w:author="Microsoft Office User" w:date="2025-07-27T16:56:00Z">
        <w:r w:rsidRPr="00E418E3" w:rsidDel="005B7BFE">
          <w:rPr>
            <w:rStyle w:val="Hyperlink2"/>
            <w:rFonts w:cs="Times New Roman"/>
          </w:rPr>
          <w:delText xml:space="preserve">notre </w:delText>
        </w:r>
      </w:del>
      <w:ins w:id="1770" w:author="Microsoft Office User" w:date="2025-07-27T16:56:00Z">
        <w:r w:rsidR="005B7BFE">
          <w:rPr>
            <w:rStyle w:val="Hyperlink2"/>
            <w:rFonts w:cs="Times New Roman"/>
          </w:rPr>
          <w:t>une</w:t>
        </w:r>
        <w:r w:rsidR="005B7BFE" w:rsidRPr="00E418E3">
          <w:rPr>
            <w:rStyle w:val="Hyperlink2"/>
            <w:rFonts w:cs="Times New Roman"/>
          </w:rPr>
          <w:t xml:space="preserve"> </w:t>
        </w:r>
      </w:ins>
      <w:r w:rsidRPr="00E418E3">
        <w:rPr>
          <w:rStyle w:val="Hyperlink2"/>
          <w:rFonts w:cs="Times New Roman"/>
        </w:rPr>
        <w:t xml:space="preserve">tête </w:t>
      </w:r>
      <w:del w:id="1771" w:author="Microsoft Office User" w:date="2025-07-27T16:56:00Z">
        <w:r w:rsidRPr="00E418E3" w:rsidDel="005B7BFE">
          <w:rPr>
            <w:rStyle w:val="Hyperlink2"/>
            <w:rFonts w:cs="Times New Roman"/>
          </w:rPr>
          <w:delText>énorme</w:delText>
        </w:r>
      </w:del>
      <w:ins w:id="1772" w:author="Microsoft Office User" w:date="2025-07-27T16:56:00Z">
        <w:r w:rsidR="005B7BFE">
          <w:rPr>
            <w:rStyle w:val="Hyperlink2"/>
            <w:rFonts w:cs="Times New Roman"/>
          </w:rPr>
          <w:t>aussi volumineuse</w:t>
        </w:r>
      </w:ins>
      <w:r w:rsidRPr="00E418E3">
        <w:rPr>
          <w:rStyle w:val="Hyperlink2"/>
          <w:rFonts w:cs="Times New Roman"/>
        </w:rPr>
        <w:t>. Le</w:t>
      </w:r>
      <w:ins w:id="1773" w:author="Microsoft Office User" w:date="2025-07-27T16:56:00Z">
        <w:r w:rsidR="005B7BFE">
          <w:rPr>
            <w:rStyle w:val="Hyperlink2"/>
            <w:rFonts w:cs="Times New Roman"/>
          </w:rPr>
          <w:t>s</w:t>
        </w:r>
      </w:ins>
      <w:r w:rsidRPr="00E418E3">
        <w:rPr>
          <w:rStyle w:val="Hyperlink2"/>
          <w:rFonts w:cs="Times New Roman"/>
        </w:rPr>
        <w:t xml:space="preserve"> </w:t>
      </w:r>
      <w:ins w:id="1774" w:author="Microsoft Office User" w:date="2025-07-27T16:57:00Z">
        <w:r w:rsidR="005B7BFE">
          <w:rPr>
            <w:rStyle w:val="Hyperlink2"/>
            <w:rFonts w:cs="Times New Roman"/>
          </w:rPr>
          <w:t>v</w:t>
        </w:r>
      </w:ins>
      <w:del w:id="1775" w:author="Microsoft Office User" w:date="2025-07-27T16:57:00Z">
        <w:r w:rsidRPr="00E418E3" w:rsidDel="005B7BFE">
          <w:rPr>
            <w:rStyle w:val="Hyperlink2"/>
            <w:rFonts w:cs="Times New Roman"/>
          </w:rPr>
          <w:delText xml:space="preserve">seul </w:delText>
        </w:r>
      </w:del>
      <w:ins w:id="1776" w:author="Microsoft Office User" w:date="2025-07-27T16:57:00Z">
        <w:r w:rsidR="005B7BFE">
          <w:rPr>
            <w:rStyle w:val="Hyperlink2"/>
            <w:rFonts w:cs="Times New Roman"/>
          </w:rPr>
          <w:t>éritables</w:t>
        </w:r>
        <w:r w:rsidR="005B7BFE" w:rsidRPr="00E418E3">
          <w:rPr>
            <w:rStyle w:val="Hyperlink2"/>
            <w:rFonts w:cs="Times New Roman"/>
          </w:rPr>
          <w:t xml:space="preserve"> </w:t>
        </w:r>
      </w:ins>
      <w:r w:rsidRPr="00E418E3">
        <w:rPr>
          <w:rStyle w:val="Hyperlink2"/>
          <w:rFonts w:cs="Times New Roman"/>
        </w:rPr>
        <w:t>avantage</w:t>
      </w:r>
      <w:ins w:id="1777" w:author="Microsoft Office User" w:date="2025-07-27T16:57:00Z">
        <w:r w:rsidR="005B7BFE">
          <w:rPr>
            <w:rStyle w:val="Hyperlink2"/>
            <w:rFonts w:cs="Times New Roman"/>
          </w:rPr>
          <w:t>s</w:t>
        </w:r>
      </w:ins>
      <w:r w:rsidRPr="00E418E3">
        <w:rPr>
          <w:rStyle w:val="Hyperlink2"/>
          <w:rFonts w:cs="Times New Roman"/>
        </w:rPr>
        <w:t xml:space="preserve"> à la forme humaine, pour un robot, </w:t>
      </w:r>
      <w:ins w:id="1778" w:author="Microsoft Office User" w:date="2025-07-27T16:57:00Z">
        <w:r w:rsidR="005B7BFE">
          <w:rPr>
            <w:rStyle w:val="Hyperlink2"/>
            <w:rFonts w:cs="Times New Roman"/>
          </w:rPr>
          <w:t xml:space="preserve">sont </w:t>
        </w:r>
      </w:ins>
      <w:del w:id="1779" w:author="Microsoft Office User" w:date="2025-07-27T16:57:00Z">
        <w:r w:rsidRPr="00E418E3" w:rsidDel="005B7BFE">
          <w:rPr>
            <w:rStyle w:val="Hyperlink2"/>
            <w:rFonts w:cs="Times New Roman"/>
          </w:rPr>
          <w:delText xml:space="preserve">est </w:delText>
        </w:r>
      </w:del>
      <w:r w:rsidRPr="00E418E3">
        <w:rPr>
          <w:rStyle w:val="Hyperlink2"/>
          <w:rFonts w:cs="Times New Roman"/>
        </w:rPr>
        <w:t>d</w:t>
      </w:r>
      <w:ins w:id="1780" w:author="Microsoft Office User" w:date="2025-07-27T16:57:00Z">
        <w:r w:rsidR="005B7BFE">
          <w:rPr>
            <w:rStyle w:val="Hyperlink2"/>
            <w:rFonts w:cs="Times New Roman"/>
          </w:rPr>
          <w:t>’interagir avec des objets pensés pour nous</w:t>
        </w:r>
      </w:ins>
      <w:del w:id="1781" w:author="Microsoft Office User" w:date="2025-07-27T16:57:00Z">
        <w:r w:rsidRPr="00E418E3" w:rsidDel="005B7BFE">
          <w:rPr>
            <w:rStyle w:val="Hyperlink2"/>
            <w:rFonts w:cs="Times New Roman"/>
          </w:rPr>
          <w:delText xml:space="preserve">e </w:delText>
        </w:r>
      </w:del>
      <w:ins w:id="1782" w:author="Microsoft Office User" w:date="2025-07-27T16:57:00Z">
        <w:r w:rsidR="005B7BFE">
          <w:rPr>
            <w:rStyle w:val="Hyperlink2"/>
            <w:rFonts w:cs="Times New Roman"/>
          </w:rPr>
          <w:t xml:space="preserve">, et de </w:t>
        </w:r>
      </w:ins>
      <w:r w:rsidRPr="00E418E3">
        <w:rPr>
          <w:rStyle w:val="Hyperlink2"/>
          <w:rFonts w:cs="Times New Roman"/>
        </w:rPr>
        <w:t>paraître plus familier aux humains avec lesquels il interagira.</w:t>
      </w:r>
    </w:p>
  </w:footnote>
  <w:footnote w:id="70">
    <w:p w14:paraId="3C97B5A7" w14:textId="6024D4F5" w:rsidR="003175A3" w:rsidRPr="00E418E3" w:rsidDel="00070445" w:rsidRDefault="003175A3" w:rsidP="00650F7C">
      <w:pPr>
        <w:pStyle w:val="FootnoteText"/>
        <w:spacing w:line="276" w:lineRule="auto"/>
        <w:rPr>
          <w:del w:id="1879" w:author="Microsoft Office User" w:date="2025-07-27T20:32:00Z"/>
          <w:rFonts w:ascii="Times New Roman" w:hAnsi="Times New Roman" w:cs="Times New Roman"/>
        </w:rPr>
      </w:pPr>
      <w:del w:id="1880" w:author="Microsoft Office User" w:date="2025-07-27T20:32:00Z">
        <w:r w:rsidRPr="00E418E3" w:rsidDel="00070445">
          <w:rPr>
            <w:rStyle w:val="FootnoteReference"/>
            <w:rFonts w:ascii="Times New Roman" w:hAnsi="Times New Roman" w:cs="Times New Roman"/>
          </w:rPr>
          <w:footnoteRef/>
        </w:r>
        <w:r w:rsidRPr="00E418E3" w:rsidDel="00070445">
          <w:rPr>
            <w:rFonts w:ascii="Times New Roman" w:hAnsi="Times New Roman" w:cs="Times New Roman"/>
          </w:rPr>
          <w:delText xml:space="preserve"> S’il s’agit de répondre à un QCM à quatre réponses possibles par question, le niveau 0, qui consiste à répondre au hasard, donnerait tout de même en moyenne un quart de réponses justes – mais notons cela comme le niveau 0.</w:delText>
        </w:r>
      </w:del>
    </w:p>
  </w:footnote>
  <w:footnote w:id="71">
    <w:p w14:paraId="37311AC5" w14:textId="351BE4AE" w:rsidR="003175A3" w:rsidRPr="00E418E3" w:rsidRDefault="003175A3" w:rsidP="00650F7C">
      <w:pPr>
        <w:spacing w:before="44"/>
        <w:ind w:right="162" w:firstLine="0"/>
        <w:rPr>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La loi de Moore correspond sur un an à un progrès de racine de 2, soit 0,15 ordre de grandeur en base 10. Elle a été nourrie dans les dernières années par le passage des CPU aux GPU, et le développement d’architectures GPU spécialisées supportant des précisions d’encodage de nombres réduites, passant de 32 (FP32) à 4 chiffres (FP4), pour accélérer les calculs.</w:t>
      </w:r>
    </w:p>
  </w:footnote>
  <w:footnote w:id="72">
    <w:p w14:paraId="64E317AE" w14:textId="0A20B059" w:rsidR="003175A3" w:rsidRPr="00E418E3" w:rsidRDefault="003175A3" w:rsidP="00650F7C">
      <w:pPr>
        <w:spacing w:before="44"/>
        <w:ind w:firstLine="0"/>
        <w:rPr>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w:t>
      </w:r>
      <w:r w:rsidRPr="00E418E3">
        <w:rPr>
          <w:rFonts w:ascii="Times New Roman" w:hAnsi="Times New Roman" w:cs="Times New Roman"/>
          <w:sz w:val="20"/>
          <w:szCs w:val="20"/>
          <w:rPrChange w:id="1976" w:author="Héloïse Mahé" w:date="2025-07-25T17:55:00Z">
            <w:rPr>
              <w:rFonts w:ascii="Times New Roman" w:hAnsi="Times New Roman" w:cs="Times New Roman"/>
              <w:sz w:val="20"/>
              <w:szCs w:val="20"/>
              <w:highlight w:val="yellow"/>
            </w:rPr>
          </w:rPrChange>
        </w:rPr>
        <w:t>Citons</w:t>
      </w:r>
      <w:r w:rsidRPr="00E418E3">
        <w:rPr>
          <w:rFonts w:ascii="Times New Roman" w:hAnsi="Times New Roman" w:cs="Times New Roman"/>
          <w:spacing w:val="6"/>
          <w:sz w:val="20"/>
          <w:szCs w:val="20"/>
          <w:rPrChange w:id="1977" w:author="Héloïse Mahé" w:date="2025-07-25T17:55:00Z">
            <w:rPr>
              <w:rFonts w:ascii="Times New Roman" w:hAnsi="Times New Roman" w:cs="Times New Roman"/>
              <w:spacing w:val="6"/>
              <w:sz w:val="20"/>
              <w:szCs w:val="20"/>
              <w:highlight w:val="yellow"/>
            </w:rPr>
          </w:rPrChange>
        </w:rPr>
        <w:t xml:space="preserve"> </w:t>
      </w:r>
      <w:r w:rsidRPr="00E418E3">
        <w:rPr>
          <w:rFonts w:ascii="Times New Roman" w:hAnsi="Times New Roman" w:cs="Times New Roman"/>
          <w:sz w:val="20"/>
          <w:szCs w:val="20"/>
          <w:rPrChange w:id="1978" w:author="Héloïse Mahé" w:date="2025-07-25T17:55:00Z">
            <w:rPr>
              <w:rFonts w:ascii="Times New Roman" w:hAnsi="Times New Roman" w:cs="Times New Roman"/>
              <w:sz w:val="20"/>
              <w:szCs w:val="20"/>
              <w:highlight w:val="yellow"/>
            </w:rPr>
          </w:rPrChange>
        </w:rPr>
        <w:t xml:space="preserve">par </w:t>
      </w:r>
      <w:r w:rsidRPr="00E418E3">
        <w:rPr>
          <w:rFonts w:ascii="Times New Roman" w:hAnsi="Times New Roman" w:cs="Times New Roman"/>
          <w:spacing w:val="-2"/>
          <w:sz w:val="20"/>
          <w:szCs w:val="20"/>
          <w:rPrChange w:id="1979" w:author="Héloïse Mahé" w:date="2025-07-25T17:55:00Z">
            <w:rPr>
              <w:rFonts w:ascii="Times New Roman" w:hAnsi="Times New Roman" w:cs="Times New Roman"/>
              <w:spacing w:val="-2"/>
              <w:sz w:val="20"/>
              <w:szCs w:val="20"/>
              <w:highlight w:val="yellow"/>
            </w:rPr>
          </w:rPrChange>
        </w:rPr>
        <w:t>exemple</w:t>
      </w:r>
      <w:r w:rsidRPr="00E418E3">
        <w:rPr>
          <w:rFonts w:ascii="Times New Roman" w:hAnsi="Times New Roman" w:cs="Times New Roman"/>
          <w:sz w:val="20"/>
          <w:szCs w:val="20"/>
          <w:rPrChange w:id="1980" w:author="Héloïse Mahé" w:date="2025-07-25T17:55:00Z">
            <w:rPr>
              <w:rFonts w:ascii="Times New Roman" w:hAnsi="Times New Roman" w:cs="Times New Roman"/>
              <w:sz w:val="20"/>
              <w:szCs w:val="20"/>
              <w:highlight w:val="yellow"/>
            </w:rPr>
          </w:rPrChange>
        </w:rPr>
        <w:t xml:space="preserve"> Flash</w:t>
      </w:r>
      <w:r w:rsidRPr="00E418E3">
        <w:rPr>
          <w:rFonts w:ascii="Times New Roman" w:hAnsi="Times New Roman" w:cs="Times New Roman"/>
          <w:spacing w:val="-3"/>
          <w:sz w:val="20"/>
          <w:szCs w:val="20"/>
          <w:rPrChange w:id="1981" w:author="Héloïse Mahé" w:date="2025-07-25T17:55:00Z">
            <w:rPr>
              <w:rFonts w:ascii="Times New Roman" w:hAnsi="Times New Roman" w:cs="Times New Roman"/>
              <w:spacing w:val="-3"/>
              <w:sz w:val="20"/>
              <w:szCs w:val="20"/>
              <w:highlight w:val="yellow"/>
            </w:rPr>
          </w:rPrChange>
        </w:rPr>
        <w:t xml:space="preserve"> </w:t>
      </w:r>
      <w:r w:rsidRPr="00E418E3">
        <w:rPr>
          <w:rFonts w:ascii="Times New Roman" w:hAnsi="Times New Roman" w:cs="Times New Roman"/>
          <w:sz w:val="20"/>
          <w:szCs w:val="20"/>
          <w:rPrChange w:id="1982" w:author="Héloïse Mahé" w:date="2025-07-25T17:55:00Z">
            <w:rPr>
              <w:rFonts w:ascii="Times New Roman" w:hAnsi="Times New Roman" w:cs="Times New Roman"/>
              <w:sz w:val="20"/>
              <w:szCs w:val="20"/>
              <w:highlight w:val="yellow"/>
            </w:rPr>
          </w:rPrChange>
        </w:rPr>
        <w:t>attention</w:t>
      </w:r>
      <w:r w:rsidRPr="00E418E3">
        <w:rPr>
          <w:rFonts w:ascii="Times New Roman" w:hAnsi="Times New Roman" w:cs="Times New Roman"/>
          <w:spacing w:val="-1"/>
          <w:sz w:val="20"/>
          <w:szCs w:val="20"/>
          <w:rPrChange w:id="1983" w:author="Héloïse Mahé" w:date="2025-07-25T17:55:00Z">
            <w:rPr>
              <w:rFonts w:ascii="Times New Roman" w:hAnsi="Times New Roman" w:cs="Times New Roman"/>
              <w:spacing w:val="-1"/>
              <w:sz w:val="20"/>
              <w:szCs w:val="20"/>
              <w:highlight w:val="yellow"/>
            </w:rPr>
          </w:rPrChange>
        </w:rPr>
        <w:t xml:space="preserve">, </w:t>
      </w:r>
      <w:r w:rsidRPr="00E418E3">
        <w:rPr>
          <w:rFonts w:ascii="Times New Roman" w:hAnsi="Times New Roman" w:cs="Times New Roman"/>
          <w:sz w:val="20"/>
          <w:szCs w:val="20"/>
          <w:rPrChange w:id="1984" w:author="Héloïse Mahé" w:date="2025-07-25T17:55:00Z">
            <w:rPr>
              <w:rFonts w:ascii="Times New Roman" w:hAnsi="Times New Roman" w:cs="Times New Roman"/>
              <w:sz w:val="20"/>
              <w:szCs w:val="20"/>
              <w:highlight w:val="yellow"/>
            </w:rPr>
          </w:rPrChange>
        </w:rPr>
        <w:t xml:space="preserve">RoPE, </w:t>
      </w:r>
      <w:r w:rsidRPr="00E418E3">
        <w:rPr>
          <w:rFonts w:ascii="Times New Roman" w:hAnsi="Times New Roman" w:cs="Times New Roman"/>
          <w:spacing w:val="-2"/>
          <w:sz w:val="20"/>
          <w:szCs w:val="20"/>
          <w:rPrChange w:id="1985" w:author="Héloïse Mahé" w:date="2025-07-25T17:55:00Z">
            <w:rPr>
              <w:rFonts w:ascii="Times New Roman" w:hAnsi="Times New Roman" w:cs="Times New Roman"/>
              <w:spacing w:val="-2"/>
              <w:sz w:val="20"/>
              <w:szCs w:val="20"/>
              <w:highlight w:val="yellow"/>
            </w:rPr>
          </w:rPrChange>
        </w:rPr>
        <w:t>Grouped-Query</w:t>
      </w:r>
      <w:r w:rsidRPr="00E418E3">
        <w:rPr>
          <w:rFonts w:ascii="Times New Roman" w:hAnsi="Times New Roman" w:cs="Times New Roman"/>
          <w:sz w:val="20"/>
          <w:szCs w:val="20"/>
          <w:rPrChange w:id="1986" w:author="Héloïse Mahé" w:date="2025-07-25T17:55:00Z">
            <w:rPr>
              <w:rFonts w:ascii="Times New Roman" w:hAnsi="Times New Roman" w:cs="Times New Roman"/>
              <w:sz w:val="20"/>
              <w:szCs w:val="20"/>
              <w:highlight w:val="yellow"/>
            </w:rPr>
          </w:rPrChange>
        </w:rPr>
        <w:t xml:space="preserve"> </w:t>
      </w:r>
      <w:r w:rsidRPr="00E418E3">
        <w:rPr>
          <w:rFonts w:ascii="Times New Roman" w:hAnsi="Times New Roman" w:cs="Times New Roman"/>
          <w:spacing w:val="-2"/>
          <w:sz w:val="20"/>
          <w:szCs w:val="20"/>
          <w:rPrChange w:id="1987" w:author="Héloïse Mahé" w:date="2025-07-25T17:55:00Z">
            <w:rPr>
              <w:rFonts w:ascii="Times New Roman" w:hAnsi="Times New Roman" w:cs="Times New Roman"/>
              <w:spacing w:val="-2"/>
              <w:sz w:val="20"/>
              <w:szCs w:val="20"/>
              <w:highlight w:val="yellow"/>
            </w:rPr>
          </w:rPrChange>
        </w:rPr>
        <w:t>Attention</w:t>
      </w:r>
      <w:r w:rsidRPr="00E418E3">
        <w:rPr>
          <w:rFonts w:ascii="Times New Roman" w:hAnsi="Times New Roman" w:cs="Times New Roman"/>
          <w:sz w:val="20"/>
          <w:szCs w:val="20"/>
          <w:rPrChange w:id="1988" w:author="Héloïse Mahé" w:date="2025-07-25T17:55:00Z">
            <w:rPr>
              <w:rFonts w:ascii="Times New Roman" w:hAnsi="Times New Roman" w:cs="Times New Roman"/>
              <w:sz w:val="20"/>
              <w:szCs w:val="20"/>
              <w:highlight w:val="yellow"/>
            </w:rPr>
          </w:rPrChange>
        </w:rPr>
        <w:t>, Mixture of Experts.</w:t>
      </w:r>
      <w:r w:rsidRPr="00E418E3">
        <w:rPr>
          <w:rFonts w:ascii="Times New Roman" w:hAnsi="Times New Roman" w:cs="Times New Roman"/>
          <w:sz w:val="20"/>
          <w:szCs w:val="20"/>
        </w:rPr>
        <w:t xml:space="preserve"> Sam</w:t>
      </w:r>
      <w:r w:rsidRPr="00E418E3">
        <w:rPr>
          <w:rFonts w:ascii="Times New Roman" w:hAnsi="Times New Roman" w:cs="Times New Roman"/>
          <w:spacing w:val="-12"/>
          <w:sz w:val="20"/>
          <w:szCs w:val="20"/>
        </w:rPr>
        <w:t xml:space="preserve"> </w:t>
      </w:r>
      <w:r w:rsidRPr="00E418E3">
        <w:rPr>
          <w:rFonts w:ascii="Times New Roman" w:hAnsi="Times New Roman" w:cs="Times New Roman"/>
          <w:sz w:val="20"/>
          <w:szCs w:val="20"/>
        </w:rPr>
        <w:t>Altman</w:t>
      </w:r>
      <w:r w:rsidRPr="00E418E3">
        <w:rPr>
          <w:rFonts w:ascii="Times New Roman" w:hAnsi="Times New Roman" w:cs="Times New Roman"/>
          <w:spacing w:val="-6"/>
          <w:sz w:val="20"/>
          <w:szCs w:val="20"/>
        </w:rPr>
        <w:t xml:space="preserve"> </w:t>
      </w:r>
      <w:r w:rsidRPr="00E418E3">
        <w:rPr>
          <w:rFonts w:ascii="Times New Roman" w:hAnsi="Times New Roman" w:cs="Times New Roman"/>
          <w:sz w:val="20"/>
          <w:szCs w:val="20"/>
        </w:rPr>
        <w:t>remarquait</w:t>
      </w:r>
      <w:r w:rsidRPr="00E418E3">
        <w:rPr>
          <w:rFonts w:ascii="Times New Roman" w:hAnsi="Times New Roman" w:cs="Times New Roman"/>
          <w:spacing w:val="-6"/>
          <w:sz w:val="20"/>
          <w:szCs w:val="20"/>
        </w:rPr>
        <w:t xml:space="preserve"> </w:t>
      </w:r>
      <w:r w:rsidRPr="00E418E3">
        <w:rPr>
          <w:rFonts w:ascii="Times New Roman" w:hAnsi="Times New Roman" w:cs="Times New Roman"/>
          <w:sz w:val="20"/>
          <w:szCs w:val="20"/>
        </w:rPr>
        <w:t>lui</w:t>
      </w:r>
      <w:r w:rsidRPr="00E418E3">
        <w:rPr>
          <w:rFonts w:ascii="Times New Roman" w:hAnsi="Times New Roman" w:cs="Times New Roman"/>
          <w:spacing w:val="-6"/>
          <w:sz w:val="20"/>
          <w:szCs w:val="20"/>
        </w:rPr>
        <w:t>-</w:t>
      </w:r>
      <w:r w:rsidRPr="00E418E3">
        <w:rPr>
          <w:rFonts w:ascii="Times New Roman" w:hAnsi="Times New Roman" w:cs="Times New Roman"/>
          <w:sz w:val="20"/>
          <w:szCs w:val="20"/>
        </w:rPr>
        <w:t>même</w:t>
      </w:r>
      <w:r w:rsidRPr="00E418E3">
        <w:rPr>
          <w:rFonts w:ascii="Times New Roman" w:hAnsi="Times New Roman" w:cs="Times New Roman"/>
          <w:spacing w:val="-6"/>
          <w:sz w:val="20"/>
          <w:szCs w:val="20"/>
        </w:rPr>
        <w:t xml:space="preserve"> </w:t>
      </w:r>
      <w:r w:rsidRPr="00E418E3">
        <w:rPr>
          <w:rFonts w:ascii="Times New Roman" w:hAnsi="Times New Roman" w:cs="Times New Roman"/>
          <w:sz w:val="20"/>
          <w:szCs w:val="20"/>
        </w:rPr>
        <w:t>sur</w:t>
      </w:r>
      <w:r w:rsidRPr="00E418E3">
        <w:rPr>
          <w:rFonts w:ascii="Times New Roman" w:hAnsi="Times New Roman" w:cs="Times New Roman"/>
          <w:spacing w:val="-6"/>
          <w:sz w:val="20"/>
          <w:szCs w:val="20"/>
        </w:rPr>
        <w:t xml:space="preserve"> </w:t>
      </w:r>
      <w:r w:rsidRPr="00E418E3">
        <w:rPr>
          <w:rFonts w:ascii="Times New Roman" w:hAnsi="Times New Roman" w:cs="Times New Roman"/>
          <w:sz w:val="20"/>
          <w:szCs w:val="20"/>
        </w:rPr>
        <w:t>Twitter</w:t>
      </w:r>
      <w:r w:rsidRPr="00E418E3">
        <w:rPr>
          <w:rFonts w:ascii="Times New Roman" w:hAnsi="Times New Roman" w:cs="Times New Roman"/>
          <w:spacing w:val="-6"/>
          <w:sz w:val="20"/>
          <w:szCs w:val="20"/>
        </w:rPr>
        <w:t xml:space="preserve"> </w:t>
      </w:r>
      <w:r w:rsidRPr="00E418E3">
        <w:rPr>
          <w:rFonts w:ascii="Times New Roman" w:hAnsi="Times New Roman" w:cs="Times New Roman"/>
          <w:sz w:val="20"/>
          <w:szCs w:val="20"/>
        </w:rPr>
        <w:t>que</w:t>
      </w:r>
      <w:r w:rsidRPr="00E418E3">
        <w:rPr>
          <w:rFonts w:ascii="Times New Roman" w:hAnsi="Times New Roman" w:cs="Times New Roman"/>
          <w:spacing w:val="-6"/>
          <w:sz w:val="20"/>
          <w:szCs w:val="20"/>
        </w:rPr>
        <w:t xml:space="preserve"> </w:t>
      </w:r>
      <w:r w:rsidRPr="00E418E3">
        <w:rPr>
          <w:rFonts w:ascii="Times New Roman" w:hAnsi="Times New Roman" w:cs="Times New Roman"/>
          <w:sz w:val="20"/>
          <w:szCs w:val="20"/>
        </w:rPr>
        <w:t>GPT-4o-mini</w:t>
      </w:r>
      <w:r w:rsidRPr="00E418E3">
        <w:rPr>
          <w:rFonts w:ascii="Times New Roman" w:hAnsi="Times New Roman" w:cs="Times New Roman"/>
          <w:spacing w:val="-6"/>
          <w:sz w:val="20"/>
          <w:szCs w:val="20"/>
        </w:rPr>
        <w:t xml:space="preserve"> </w:t>
      </w:r>
      <w:r w:rsidRPr="00E418E3">
        <w:rPr>
          <w:rFonts w:ascii="Times New Roman" w:hAnsi="Times New Roman" w:cs="Times New Roman"/>
          <w:sz w:val="20"/>
          <w:szCs w:val="20"/>
        </w:rPr>
        <w:t>était</w:t>
      </w:r>
      <w:r w:rsidRPr="00E418E3">
        <w:rPr>
          <w:rFonts w:ascii="Times New Roman" w:hAnsi="Times New Roman" w:cs="Times New Roman"/>
          <w:spacing w:val="-6"/>
          <w:sz w:val="20"/>
          <w:szCs w:val="20"/>
        </w:rPr>
        <w:t xml:space="preserve"> </w:t>
      </w:r>
      <w:r w:rsidRPr="00E418E3">
        <w:rPr>
          <w:rFonts w:ascii="Times New Roman" w:hAnsi="Times New Roman" w:cs="Times New Roman"/>
          <w:sz w:val="20"/>
          <w:szCs w:val="20"/>
        </w:rPr>
        <w:t>plus</w:t>
      </w:r>
      <w:r w:rsidRPr="00E418E3">
        <w:rPr>
          <w:rFonts w:ascii="Times New Roman" w:hAnsi="Times New Roman" w:cs="Times New Roman"/>
          <w:spacing w:val="-6"/>
          <w:sz w:val="20"/>
          <w:szCs w:val="20"/>
        </w:rPr>
        <w:t xml:space="preserve"> </w:t>
      </w:r>
      <w:r w:rsidRPr="00E418E3">
        <w:rPr>
          <w:rFonts w:ascii="Times New Roman" w:hAnsi="Times New Roman" w:cs="Times New Roman"/>
          <w:sz w:val="20"/>
          <w:szCs w:val="20"/>
        </w:rPr>
        <w:t>performant</w:t>
      </w:r>
      <w:r w:rsidRPr="00E418E3">
        <w:rPr>
          <w:rFonts w:ascii="Times New Roman" w:hAnsi="Times New Roman" w:cs="Times New Roman"/>
          <w:spacing w:val="-6"/>
          <w:sz w:val="20"/>
          <w:szCs w:val="20"/>
        </w:rPr>
        <w:t xml:space="preserve"> </w:t>
      </w:r>
      <w:r w:rsidRPr="00E418E3">
        <w:rPr>
          <w:rFonts w:ascii="Times New Roman" w:hAnsi="Times New Roman" w:cs="Times New Roman"/>
          <w:sz w:val="20"/>
          <w:szCs w:val="20"/>
        </w:rPr>
        <w:t>que</w:t>
      </w:r>
      <w:r w:rsidRPr="00E418E3">
        <w:rPr>
          <w:rFonts w:ascii="Times New Roman" w:hAnsi="Times New Roman" w:cs="Times New Roman"/>
          <w:spacing w:val="-6"/>
          <w:sz w:val="20"/>
          <w:szCs w:val="20"/>
        </w:rPr>
        <w:t xml:space="preserve"> </w:t>
      </w:r>
      <w:r w:rsidRPr="00E418E3">
        <w:rPr>
          <w:rFonts w:ascii="Times New Roman" w:hAnsi="Times New Roman" w:cs="Times New Roman"/>
          <w:sz w:val="20"/>
          <w:szCs w:val="20"/>
        </w:rPr>
        <w:t xml:space="preserve">GPT-3.5 à sa sortie, pour un coût plus de cent fois moindre, soit une amélioration de deux ordres de grandeur en un an et demi. Sa comparaison porte sur l’inférence et non l’entraînement, mais une bonne </w:t>
      </w:r>
      <w:r w:rsidRPr="00E418E3">
        <w:rPr>
          <w:rFonts w:ascii="Times New Roman" w:hAnsi="Times New Roman" w:cs="Times New Roman"/>
          <w:spacing w:val="-2"/>
          <w:sz w:val="20"/>
          <w:szCs w:val="20"/>
        </w:rPr>
        <w:t xml:space="preserve">partie </w:t>
      </w:r>
      <w:r w:rsidRPr="00E418E3">
        <w:rPr>
          <w:rFonts w:ascii="Times New Roman" w:hAnsi="Times New Roman" w:cs="Times New Roman"/>
          <w:sz w:val="20"/>
          <w:szCs w:val="20"/>
        </w:rPr>
        <w:t>de</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ces</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gains</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sont communs</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aux</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 xml:space="preserve">deux </w:t>
      </w:r>
      <w:r w:rsidRPr="00E418E3">
        <w:rPr>
          <w:rFonts w:ascii="Times New Roman" w:hAnsi="Times New Roman" w:cs="Times New Roman"/>
          <w:spacing w:val="-2"/>
          <w:sz w:val="20"/>
          <w:szCs w:val="20"/>
        </w:rPr>
        <w:t>étapes.</w:t>
      </w:r>
    </w:p>
  </w:footnote>
  <w:footnote w:id="73">
    <w:p w14:paraId="3E34BF90" w14:textId="5FEF93BC"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En prenant comme</w:t>
      </w:r>
      <w:r w:rsidRPr="00E418E3">
        <w:rPr>
          <w:rFonts w:ascii="Times New Roman" w:hAnsi="Times New Roman" w:cs="Times New Roman"/>
          <w:spacing w:val="1"/>
        </w:rPr>
        <w:t xml:space="preserve"> </w:t>
      </w:r>
      <w:r w:rsidRPr="00E418E3">
        <w:rPr>
          <w:rFonts w:ascii="Times New Roman" w:hAnsi="Times New Roman" w:cs="Times New Roman"/>
        </w:rPr>
        <w:t>référence le PIB</w:t>
      </w:r>
      <w:r w:rsidRPr="00E418E3">
        <w:rPr>
          <w:rFonts w:ascii="Times New Roman" w:hAnsi="Times New Roman" w:cs="Times New Roman"/>
          <w:spacing w:val="1"/>
        </w:rPr>
        <w:t xml:space="preserve"> de </w:t>
      </w:r>
      <w:r w:rsidRPr="00E418E3">
        <w:rPr>
          <w:rFonts w:ascii="Times New Roman" w:hAnsi="Times New Roman" w:cs="Times New Roman"/>
        </w:rPr>
        <w:t>2023 : 2 800 milliards</w:t>
      </w:r>
      <w:r w:rsidRPr="00E418E3">
        <w:rPr>
          <w:rFonts w:ascii="Times New Roman" w:hAnsi="Times New Roman" w:cs="Times New Roman"/>
          <w:spacing w:val="1"/>
        </w:rPr>
        <w:t xml:space="preserve"> </w:t>
      </w:r>
      <w:r w:rsidRPr="00E418E3">
        <w:rPr>
          <w:rFonts w:ascii="Times New Roman" w:hAnsi="Times New Roman" w:cs="Times New Roman"/>
          <w:spacing w:val="-2"/>
        </w:rPr>
        <w:t>d’euros.</w:t>
      </w:r>
    </w:p>
  </w:footnote>
  <w:footnote w:id="74">
    <w:p w14:paraId="08E017B4" w14:textId="1AB8D368" w:rsidR="003175A3" w:rsidRPr="00E418E3" w:rsidRDefault="003175A3" w:rsidP="00650F7C">
      <w:pPr>
        <w:pStyle w:val="FootnoteText"/>
        <w:spacing w:line="276" w:lineRule="auto"/>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Bien sûr, 39 millions d’heures seraient un peu longues pour entraîner un modèle : mais comme on place des milliers de ces processeurs en parallèle, ils se répartissent la charge pour diviser le temps total d’entraînement.</w:t>
      </w:r>
    </w:p>
  </w:footnote>
  <w:footnote w:id="75">
    <w:p w14:paraId="3C68C87B" w14:textId="05038EEF" w:rsidR="003175A3" w:rsidRPr="00E418E3" w:rsidRDefault="003175A3" w:rsidP="00650F7C">
      <w:pPr>
        <w:spacing w:before="60"/>
        <w:ind w:right="162" w:firstLine="0"/>
        <w:rPr>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w:t>
      </w:r>
      <w:r w:rsidRPr="00E418E3">
        <w:rPr>
          <w:rStyle w:val="Hyperlink7"/>
          <w:rFonts w:eastAsia="Palatino Linotype"/>
        </w:rPr>
        <w:t>Les</w:t>
      </w:r>
      <w:r w:rsidRPr="00E418E3">
        <w:rPr>
          <w:rFonts w:ascii="Times New Roman" w:hAnsi="Times New Roman" w:cs="Times New Roman"/>
          <w:sz w:val="20"/>
          <w:szCs w:val="20"/>
        </w:rPr>
        <w:t xml:space="preserve"> plus grands LLM sont entraînés en 2024 sur 20 trillions de tokens, soit 6 </w:t>
      </w:r>
      <w:r w:rsidRPr="00E418E3">
        <w:rPr>
          <w:rStyle w:val="Hyperlink2"/>
          <w:rFonts w:cs="Times New Roman"/>
          <w:sz w:val="20"/>
          <w:szCs w:val="20"/>
        </w:rPr>
        <w:t>× </w:t>
      </w:r>
      <w:r w:rsidRPr="00E418E3">
        <w:rPr>
          <w:rFonts w:ascii="Times New Roman" w:hAnsi="Times New Roman" w:cs="Times New Roman"/>
          <w:sz w:val="20"/>
          <w:szCs w:val="20"/>
        </w:rPr>
        <w:t>10¹³ octets d’information. 16 000 heures de vision correspondent à un volume comparable d’information transitant par nos nerfs optiques.</w:t>
      </w:r>
    </w:p>
  </w:footnote>
  <w:footnote w:id="76">
    <w:p w14:paraId="537D4283" w14:textId="2D6B25FF"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Par exemple : </w:t>
      </w:r>
      <w:del w:id="2092" w:author="Microsoft Office User" w:date="2025-07-25T05:36:00Z">
        <w:r w:rsidRPr="00E418E3" w:rsidDel="00424BF1">
          <w:rPr>
            <w:rFonts w:ascii="Times New Roman" w:hAnsi="Times New Roman" w:cs="Times New Roman"/>
          </w:rPr>
          <w:delText xml:space="preserve">pour un LLM, ajouter dans le </w:delText>
        </w:r>
        <w:r w:rsidRPr="00E418E3" w:rsidDel="00424BF1">
          <w:rPr>
            <w:rFonts w:ascii="Times New Roman" w:hAnsi="Times New Roman" w:cs="Times New Roman"/>
            <w:i/>
          </w:rPr>
          <w:delText>prompt</w:delText>
        </w:r>
        <w:r w:rsidRPr="00E418E3" w:rsidDel="00424BF1">
          <w:rPr>
            <w:rFonts w:ascii="Times New Roman" w:hAnsi="Times New Roman" w:cs="Times New Roman"/>
          </w:rPr>
          <w:delText xml:space="preserve"> quelques exemples de résolution de la tâche améliore radicalement la performance (cette technique s’appelle en anglais </w:delText>
        </w:r>
        <w:r w:rsidRPr="00E418E3" w:rsidDel="00424BF1">
          <w:rPr>
            <w:rFonts w:ascii="Times New Roman" w:hAnsi="Times New Roman" w:cs="Times New Roman"/>
            <w:i/>
          </w:rPr>
          <w:delText>few-shot prompting</w:delText>
        </w:r>
        <w:r w:rsidRPr="00E418E3" w:rsidDel="00424BF1">
          <w:rPr>
            <w:rFonts w:ascii="Times New Roman" w:hAnsi="Times New Roman" w:cs="Times New Roman"/>
          </w:rPr>
          <w:delText xml:space="preserve">). Ou encore, </w:delText>
        </w:r>
      </w:del>
      <w:del w:id="2093" w:author="Microsoft Office User" w:date="2025-07-25T05:37:00Z">
        <w:r w:rsidRPr="00E418E3" w:rsidDel="00424BF1">
          <w:rPr>
            <w:rFonts w:ascii="Times New Roman" w:hAnsi="Times New Roman" w:cs="Times New Roman"/>
          </w:rPr>
          <w:delText>inciter</w:delText>
        </w:r>
      </w:del>
      <w:ins w:id="2094" w:author="Microsoft Office User" w:date="2025-07-25T05:37:00Z">
        <w:r w:rsidR="00424BF1" w:rsidRPr="00E418E3">
          <w:rPr>
            <w:rFonts w:ascii="Times New Roman" w:hAnsi="Times New Roman" w:cs="Times New Roman"/>
          </w:rPr>
          <w:t>on découvrit en 2023 qu’on pouvait améliorer radicalement les performances des LLM (de cinq à dix points</w:t>
        </w:r>
      </w:ins>
      <w:ins w:id="2095" w:author="Microsoft Office User" w:date="2025-07-25T05:38:00Z">
        <w:r w:rsidR="00424BF1" w:rsidRPr="00E418E3">
          <w:rPr>
            <w:rFonts w:ascii="Times New Roman" w:hAnsi="Times New Roman" w:cs="Times New Roman"/>
          </w:rPr>
          <w:t xml:space="preserve"> sur la plupart des bancs de test)</w:t>
        </w:r>
      </w:ins>
      <w:ins w:id="2096" w:author="Microsoft Office User" w:date="2025-07-25T05:37:00Z">
        <w:r w:rsidR="00424BF1" w:rsidRPr="00E418E3">
          <w:rPr>
            <w:rFonts w:ascii="Times New Roman" w:hAnsi="Times New Roman" w:cs="Times New Roman"/>
          </w:rPr>
          <w:t xml:space="preserve"> en les incitant</w:t>
        </w:r>
      </w:ins>
      <w:r w:rsidRPr="00E418E3">
        <w:rPr>
          <w:rFonts w:ascii="Times New Roman" w:hAnsi="Times New Roman" w:cs="Times New Roman"/>
        </w:rPr>
        <w:t xml:space="preserve"> </w:t>
      </w:r>
      <w:del w:id="2097" w:author="Microsoft Office User" w:date="2025-07-25T05:37:00Z">
        <w:r w:rsidRPr="00E418E3" w:rsidDel="00424BF1">
          <w:rPr>
            <w:rFonts w:ascii="Times New Roman" w:hAnsi="Times New Roman" w:cs="Times New Roman"/>
          </w:rPr>
          <w:delText xml:space="preserve">un LLM </w:delText>
        </w:r>
      </w:del>
      <w:r w:rsidRPr="00E418E3">
        <w:rPr>
          <w:rFonts w:ascii="Times New Roman" w:hAnsi="Times New Roman" w:cs="Times New Roman"/>
        </w:rPr>
        <w:t xml:space="preserve">à réfléchir par étapes successives, par exemple en ajoutant au </w:t>
      </w:r>
      <w:r w:rsidRPr="00E418E3">
        <w:rPr>
          <w:rFonts w:ascii="Times New Roman" w:hAnsi="Times New Roman" w:cs="Times New Roman"/>
          <w:i/>
        </w:rPr>
        <w:t>prompt</w:t>
      </w:r>
      <w:r w:rsidRPr="00E418E3">
        <w:rPr>
          <w:rFonts w:ascii="Times New Roman" w:hAnsi="Times New Roman" w:cs="Times New Roman"/>
        </w:rPr>
        <w:t xml:space="preserve"> le suffixe «</w:t>
      </w:r>
      <w:r w:rsidRPr="00E418E3">
        <w:rPr>
          <w:rFonts w:ascii="Times New Roman" w:hAnsi="Times New Roman" w:cs="Times New Roman"/>
          <w:spacing w:val="-2"/>
        </w:rPr>
        <w:t> </w:t>
      </w:r>
      <w:r w:rsidRPr="00E418E3">
        <w:rPr>
          <w:rFonts w:ascii="Times New Roman" w:hAnsi="Times New Roman" w:cs="Times New Roman"/>
        </w:rPr>
        <w:t>Réfléchissons étape par étape :</w:t>
      </w:r>
      <w:r w:rsidRPr="00E418E3">
        <w:rPr>
          <w:rFonts w:ascii="Times New Roman" w:hAnsi="Times New Roman" w:cs="Times New Roman"/>
          <w:spacing w:val="-3"/>
        </w:rPr>
        <w:t> </w:t>
      </w:r>
      <w:r w:rsidRPr="00E418E3">
        <w:rPr>
          <w:rFonts w:ascii="Times New Roman" w:hAnsi="Times New Roman" w:cs="Times New Roman"/>
        </w:rPr>
        <w:t xml:space="preserve">» pour forcer la complétion à commencer </w:t>
      </w:r>
      <w:del w:id="2098" w:author="Héloïse Mahé" w:date="2025-07-25T17:49:00Z">
        <w:r w:rsidRPr="00E418E3" w:rsidDel="009F34AE">
          <w:rPr>
            <w:rFonts w:ascii="Times New Roman" w:hAnsi="Times New Roman" w:cs="Times New Roman"/>
          </w:rPr>
          <w:delText>par là</w:delText>
        </w:r>
      </w:del>
      <w:ins w:id="2099" w:author="Héloïse Mahé" w:date="2025-07-25T17:49:00Z">
        <w:r w:rsidR="009F34AE" w:rsidRPr="00E418E3">
          <w:rPr>
            <w:rFonts w:ascii="Times New Roman" w:hAnsi="Times New Roman" w:cs="Times New Roman"/>
          </w:rPr>
          <w:t>par-là</w:t>
        </w:r>
      </w:ins>
      <w:r w:rsidRPr="00E418E3">
        <w:rPr>
          <w:rFonts w:ascii="Times New Roman" w:hAnsi="Times New Roman" w:cs="Times New Roman"/>
        </w:rPr>
        <w:t xml:space="preserve"> (</w:t>
      </w:r>
      <w:r w:rsidRPr="00E418E3">
        <w:rPr>
          <w:rFonts w:ascii="Times New Roman" w:hAnsi="Times New Roman" w:cs="Times New Roman"/>
          <w:i/>
        </w:rPr>
        <w:t>chain-of-thought</w:t>
      </w:r>
      <w:r w:rsidRPr="00E418E3">
        <w:rPr>
          <w:rFonts w:ascii="Times New Roman" w:hAnsi="Times New Roman" w:cs="Times New Roman"/>
        </w:rPr>
        <w:t>).</w:t>
      </w:r>
      <w:r w:rsidRPr="00E418E3">
        <w:rPr>
          <w:rFonts w:ascii="Times New Roman" w:hAnsi="Times New Roman" w:cs="Times New Roman"/>
          <w:spacing w:val="32"/>
        </w:rPr>
        <w:t xml:space="preserve"> </w:t>
      </w:r>
      <w:r w:rsidRPr="00E418E3">
        <w:rPr>
          <w:rFonts w:ascii="Times New Roman" w:hAnsi="Times New Roman" w:cs="Times New Roman"/>
        </w:rPr>
        <w:t>Ainsi,</w:t>
      </w:r>
      <w:r w:rsidRPr="00E418E3">
        <w:rPr>
          <w:rFonts w:ascii="Times New Roman" w:hAnsi="Times New Roman" w:cs="Times New Roman"/>
          <w:spacing w:val="40"/>
        </w:rPr>
        <w:t xml:space="preserve"> </w:t>
      </w:r>
      <w:r w:rsidRPr="00E418E3">
        <w:rPr>
          <w:rFonts w:ascii="Times New Roman" w:hAnsi="Times New Roman" w:cs="Times New Roman"/>
        </w:rPr>
        <w:t>le</w:t>
      </w:r>
      <w:r w:rsidRPr="00E418E3">
        <w:rPr>
          <w:rFonts w:ascii="Times New Roman" w:hAnsi="Times New Roman" w:cs="Times New Roman"/>
          <w:spacing w:val="39"/>
        </w:rPr>
        <w:t xml:space="preserve"> </w:t>
      </w:r>
      <w:r w:rsidRPr="00E418E3">
        <w:rPr>
          <w:rFonts w:ascii="Times New Roman" w:hAnsi="Times New Roman" w:cs="Times New Roman"/>
        </w:rPr>
        <w:t>modèle</w:t>
      </w:r>
      <w:r w:rsidRPr="00E418E3">
        <w:rPr>
          <w:rFonts w:ascii="Times New Roman" w:hAnsi="Times New Roman" w:cs="Times New Roman"/>
          <w:spacing w:val="40"/>
        </w:rPr>
        <w:t xml:space="preserve"> </w:t>
      </w:r>
      <w:r w:rsidRPr="00E418E3">
        <w:rPr>
          <w:rFonts w:ascii="Times New Roman" w:hAnsi="Times New Roman" w:cs="Times New Roman"/>
        </w:rPr>
        <w:t>*pense*</w:t>
      </w:r>
      <w:r w:rsidRPr="00E418E3">
        <w:rPr>
          <w:rFonts w:ascii="Times New Roman" w:hAnsi="Times New Roman" w:cs="Times New Roman"/>
          <w:spacing w:val="39"/>
        </w:rPr>
        <w:t xml:space="preserve"> </w:t>
      </w:r>
      <w:r w:rsidRPr="00E418E3">
        <w:rPr>
          <w:rFonts w:ascii="Times New Roman" w:hAnsi="Times New Roman" w:cs="Times New Roman"/>
        </w:rPr>
        <w:t>mieux</w:t>
      </w:r>
      <w:r w:rsidRPr="00E418E3">
        <w:rPr>
          <w:rFonts w:ascii="Times New Roman" w:hAnsi="Times New Roman" w:cs="Times New Roman"/>
          <w:spacing w:val="40"/>
        </w:rPr>
        <w:t xml:space="preserve"> </w:t>
      </w:r>
      <w:r w:rsidRPr="00E418E3">
        <w:rPr>
          <w:rFonts w:ascii="Times New Roman" w:hAnsi="Times New Roman" w:cs="Times New Roman"/>
        </w:rPr>
        <w:t>différents</w:t>
      </w:r>
      <w:r w:rsidRPr="00E418E3">
        <w:rPr>
          <w:rFonts w:ascii="Times New Roman" w:hAnsi="Times New Roman" w:cs="Times New Roman"/>
          <w:spacing w:val="39"/>
        </w:rPr>
        <w:t xml:space="preserve"> </w:t>
      </w:r>
      <w:r w:rsidRPr="00E418E3">
        <w:rPr>
          <w:rFonts w:ascii="Times New Roman" w:hAnsi="Times New Roman" w:cs="Times New Roman"/>
        </w:rPr>
        <w:t>aspects</w:t>
      </w:r>
      <w:r w:rsidRPr="00E418E3">
        <w:rPr>
          <w:rFonts w:ascii="Times New Roman" w:hAnsi="Times New Roman" w:cs="Times New Roman"/>
          <w:spacing w:val="40"/>
        </w:rPr>
        <w:t xml:space="preserve"> </w:t>
      </w:r>
      <w:r w:rsidRPr="00E418E3">
        <w:rPr>
          <w:rFonts w:ascii="Times New Roman" w:hAnsi="Times New Roman" w:cs="Times New Roman"/>
        </w:rPr>
        <w:t>de</w:t>
      </w:r>
      <w:r w:rsidRPr="00E418E3">
        <w:rPr>
          <w:rFonts w:ascii="Times New Roman" w:hAnsi="Times New Roman" w:cs="Times New Roman"/>
          <w:spacing w:val="39"/>
        </w:rPr>
        <w:t xml:space="preserve"> </w:t>
      </w:r>
      <w:r w:rsidRPr="00E418E3">
        <w:rPr>
          <w:rFonts w:ascii="Times New Roman" w:hAnsi="Times New Roman" w:cs="Times New Roman"/>
        </w:rPr>
        <w:t>la</w:t>
      </w:r>
      <w:r w:rsidRPr="00E418E3">
        <w:rPr>
          <w:rFonts w:ascii="Times New Roman" w:hAnsi="Times New Roman" w:cs="Times New Roman"/>
          <w:spacing w:val="40"/>
        </w:rPr>
        <w:t xml:space="preserve"> </w:t>
      </w:r>
      <w:r w:rsidRPr="00E418E3">
        <w:rPr>
          <w:rFonts w:ascii="Times New Roman" w:hAnsi="Times New Roman" w:cs="Times New Roman"/>
        </w:rPr>
        <w:t>question</w:t>
      </w:r>
      <w:r w:rsidRPr="00E418E3">
        <w:rPr>
          <w:rFonts w:ascii="Times New Roman" w:hAnsi="Times New Roman" w:cs="Times New Roman"/>
          <w:spacing w:val="39"/>
        </w:rPr>
        <w:t xml:space="preserve"> </w:t>
      </w:r>
      <w:r w:rsidRPr="00E418E3">
        <w:rPr>
          <w:rFonts w:ascii="Times New Roman" w:hAnsi="Times New Roman" w:cs="Times New Roman"/>
        </w:rPr>
        <w:t>avant</w:t>
      </w:r>
      <w:r w:rsidRPr="00E418E3">
        <w:rPr>
          <w:rFonts w:ascii="Times New Roman" w:hAnsi="Times New Roman" w:cs="Times New Roman"/>
          <w:spacing w:val="40"/>
        </w:rPr>
        <w:t xml:space="preserve"> </w:t>
      </w:r>
      <w:r w:rsidRPr="00E418E3">
        <w:rPr>
          <w:rFonts w:ascii="Times New Roman" w:hAnsi="Times New Roman" w:cs="Times New Roman"/>
          <w:spacing w:val="-5"/>
        </w:rPr>
        <w:t xml:space="preserve">de </w:t>
      </w:r>
      <w:r w:rsidRPr="00E418E3">
        <w:rPr>
          <w:rFonts w:ascii="Times New Roman" w:hAnsi="Times New Roman" w:cs="Times New Roman"/>
        </w:rPr>
        <w:t xml:space="preserve">formuler sa réponse. </w:t>
      </w:r>
      <w:del w:id="2100" w:author="Microsoft Office User" w:date="2025-07-25T05:38:00Z">
        <w:r w:rsidRPr="00E418E3" w:rsidDel="00424BF1">
          <w:rPr>
            <w:rFonts w:ascii="Times New Roman" w:hAnsi="Times New Roman" w:cs="Times New Roman"/>
          </w:rPr>
          <w:delText xml:space="preserve">Ce simple ajout permet un bond impressionnant de performance de cinq à dix points sur cent sur la plupart des bancs de test. Pour une rupture plus radicale, prenons AlexNet qui, en 2012, a battu à plate couture les modèles de classification d’image existants grâce à son approche radicalement différente utilisant le </w:delText>
        </w:r>
        <w:r w:rsidRPr="00E418E3" w:rsidDel="00424BF1">
          <w:rPr>
            <w:rFonts w:ascii="Times New Roman" w:hAnsi="Times New Roman" w:cs="Times New Roman"/>
            <w:i/>
          </w:rPr>
          <w:delText>deep learning</w:delText>
        </w:r>
        <w:r w:rsidRPr="00E418E3" w:rsidDel="00424BF1">
          <w:rPr>
            <w:rFonts w:ascii="Times New Roman" w:hAnsi="Times New Roman" w:cs="Times New Roman"/>
          </w:rPr>
          <w:delText>.</w:delText>
        </w:r>
      </w:del>
      <w:ins w:id="2101" w:author="Microsoft Office User" w:date="2025-07-25T05:38:00Z">
        <w:r w:rsidR="00424BF1" w:rsidRPr="00E418E3">
          <w:rPr>
            <w:rFonts w:ascii="Times New Roman" w:hAnsi="Times New Roman" w:cs="Times New Roman"/>
          </w:rPr>
          <w:t xml:space="preserve">Cette découverte de l’importance de dépenser de l’effort de raisonnement a mené à la découverte d’un nouveau paradigme, le </w:t>
        </w:r>
        <w:r w:rsidR="00424BF1" w:rsidRPr="00E418E3">
          <w:rPr>
            <w:rFonts w:ascii="Times New Roman" w:hAnsi="Times New Roman" w:cs="Times New Roman"/>
            <w:i/>
            <w:iCs/>
            <w:rPrChange w:id="2102" w:author="Héloïse Mahé" w:date="2025-07-25T17:55:00Z">
              <w:rPr>
                <w:rFonts w:ascii="Times New Roman" w:hAnsi="Times New Roman" w:cs="Times New Roman"/>
              </w:rPr>
            </w:rPrChange>
          </w:rPr>
          <w:t>test-time scaling</w:t>
        </w:r>
        <w:r w:rsidR="00424BF1" w:rsidRPr="00E418E3">
          <w:rPr>
            <w:rFonts w:ascii="Times New Roman" w:hAnsi="Times New Roman" w:cs="Times New Roman"/>
          </w:rPr>
          <w:t>, avec de nouveaux progrès des modèles.</w:t>
        </w:r>
      </w:ins>
    </w:p>
  </w:footnote>
  <w:footnote w:id="77">
    <w:p w14:paraId="13780AFB" w14:textId="2B91A12D" w:rsidR="003175A3" w:rsidRPr="00C22ED4" w:rsidRDefault="003175A3" w:rsidP="00650F7C">
      <w:pPr>
        <w:spacing w:before="44"/>
        <w:ind w:firstLine="0"/>
        <w:rPr>
          <w:rFonts w:ascii="Times New Roman" w:hAnsi="Times New Roman" w:cs="Times New Roman"/>
          <w:sz w:val="20"/>
          <w:szCs w:val="20"/>
          <w:lang w:val="en-US"/>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Des modèles entraînés sur des scan</w:t>
      </w:r>
      <w:r w:rsidR="003304D5" w:rsidRPr="00E418E3">
        <w:rPr>
          <w:rFonts w:ascii="Times New Roman" w:hAnsi="Times New Roman" w:cs="Times New Roman"/>
          <w:sz w:val="20"/>
          <w:szCs w:val="20"/>
        </w:rPr>
        <w:t>s</w:t>
      </w:r>
      <w:r w:rsidRPr="00E418E3">
        <w:rPr>
          <w:rFonts w:ascii="Times New Roman" w:hAnsi="Times New Roman" w:cs="Times New Roman"/>
          <w:sz w:val="20"/>
          <w:szCs w:val="20"/>
        </w:rPr>
        <w:t xml:space="preserve"> rétiniens peuvent prédire à 90 % le sexe du patient en présence, sans que l’on sache expliquer sur quelles différences ils appuient leur prédiction. </w:t>
      </w:r>
      <w:r w:rsidRPr="00C22ED4">
        <w:rPr>
          <w:rFonts w:ascii="Times New Roman" w:hAnsi="Times New Roman" w:cs="Times New Roman"/>
          <w:sz w:val="20"/>
          <w:szCs w:val="20"/>
          <w:lang w:val="en-US"/>
        </w:rPr>
        <w:t>E. Korot et al., «</w:t>
      </w:r>
      <w:r w:rsidRPr="00C22ED4">
        <w:rPr>
          <w:rFonts w:ascii="Times New Roman" w:hAnsi="Times New Roman" w:cs="Times New Roman"/>
          <w:spacing w:val="-2"/>
          <w:sz w:val="20"/>
          <w:szCs w:val="20"/>
          <w:lang w:val="en-US"/>
        </w:rPr>
        <w:t> </w:t>
      </w:r>
      <w:r w:rsidRPr="00C22ED4">
        <w:rPr>
          <w:rFonts w:ascii="Times New Roman" w:hAnsi="Times New Roman" w:cs="Times New Roman"/>
          <w:sz w:val="20"/>
          <w:szCs w:val="20"/>
          <w:lang w:val="en-US"/>
        </w:rPr>
        <w:t xml:space="preserve">Predicting sex from retinal fundus photographs using automated deep learning », </w:t>
      </w:r>
      <w:r w:rsidRPr="00C22ED4">
        <w:rPr>
          <w:rFonts w:ascii="Times New Roman" w:hAnsi="Times New Roman" w:cs="Times New Roman"/>
          <w:i/>
          <w:sz w:val="20"/>
          <w:szCs w:val="20"/>
          <w:lang w:val="en-US"/>
        </w:rPr>
        <w:t>Sci Rep</w:t>
      </w:r>
      <w:r w:rsidRPr="00C22ED4">
        <w:rPr>
          <w:rFonts w:ascii="Times New Roman" w:hAnsi="Times New Roman" w:cs="Times New Roman"/>
          <w:sz w:val="20"/>
          <w:szCs w:val="20"/>
          <w:lang w:val="en-US"/>
        </w:rPr>
        <w:t>, vol. 11, n</w:t>
      </w:r>
      <w:r w:rsidRPr="00E418E3">
        <w:rPr>
          <w:rFonts w:ascii="Times New Roman" w:hAnsi="Times New Roman" w:cs="Times New Roman"/>
          <w:sz w:val="20"/>
          <w:szCs w:val="20"/>
        </w:rPr>
        <w:t>ᵒ</w:t>
      </w:r>
      <w:r w:rsidRPr="00C22ED4">
        <w:rPr>
          <w:rFonts w:ascii="Times New Roman" w:hAnsi="Times New Roman" w:cs="Times New Roman"/>
          <w:sz w:val="20"/>
          <w:szCs w:val="20"/>
          <w:lang w:val="en-US"/>
        </w:rPr>
        <w:t xml:space="preserve"> 1, p. 10286, mai 2021.</w:t>
      </w:r>
    </w:p>
  </w:footnote>
  <w:footnote w:id="78">
    <w:p w14:paraId="7F49E804" w14:textId="0CE114F7" w:rsidR="003175A3" w:rsidRPr="00E418E3" w:rsidRDefault="003175A3" w:rsidP="00650F7C">
      <w:pPr>
        <w:spacing w:before="44"/>
        <w:ind w:firstLine="0"/>
        <w:rPr>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Le</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téléphone</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mobile</w:t>
      </w:r>
      <w:r w:rsidRPr="00E418E3">
        <w:rPr>
          <w:rFonts w:ascii="Times New Roman" w:hAnsi="Times New Roman" w:cs="Times New Roman"/>
          <w:spacing w:val="2"/>
          <w:sz w:val="20"/>
          <w:szCs w:val="20"/>
        </w:rPr>
        <w:t xml:space="preserve"> </w:t>
      </w:r>
      <w:r w:rsidRPr="00E418E3">
        <w:rPr>
          <w:rFonts w:ascii="Times New Roman" w:hAnsi="Times New Roman" w:cs="Times New Roman"/>
          <w:sz w:val="20"/>
          <w:szCs w:val="20"/>
        </w:rPr>
        <w:t>a</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mis</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environ</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vingt</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ans</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à</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conquérir</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la</w:t>
      </w:r>
      <w:r w:rsidRPr="00E418E3">
        <w:rPr>
          <w:rFonts w:ascii="Times New Roman" w:hAnsi="Times New Roman" w:cs="Times New Roman"/>
          <w:spacing w:val="1"/>
          <w:sz w:val="20"/>
          <w:szCs w:val="20"/>
        </w:rPr>
        <w:t xml:space="preserve"> </w:t>
      </w:r>
      <w:r w:rsidRPr="00E418E3">
        <w:rPr>
          <w:rFonts w:ascii="Times New Roman" w:hAnsi="Times New Roman" w:cs="Times New Roman"/>
          <w:spacing w:val="-2"/>
          <w:sz w:val="20"/>
          <w:szCs w:val="20"/>
        </w:rPr>
        <w:t>planète.</w:t>
      </w:r>
    </w:p>
  </w:footnote>
  <w:footnote w:id="79">
    <w:p w14:paraId="277F74D2" w14:textId="6961937C" w:rsidR="003175A3" w:rsidRPr="00827875" w:rsidRDefault="003175A3"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rPr>
      </w:pPr>
      <w:r w:rsidRPr="00E418E3">
        <w:rPr>
          <w:rFonts w:ascii="Times New Roman" w:hAnsi="Times New Roman" w:cs="Times New Roman"/>
          <w:sz w:val="20"/>
          <w:szCs w:val="20"/>
          <w:vertAlign w:val="superscript"/>
        </w:rPr>
        <w:footnoteRef/>
      </w:r>
      <w:r w:rsidRPr="00827875">
        <w:rPr>
          <w:rFonts w:ascii="Times New Roman" w:hAnsi="Times New Roman" w:cs="Times New Roman"/>
          <w:sz w:val="20"/>
          <w:szCs w:val="20"/>
        </w:rPr>
        <w:t xml:space="preserve"> </w:t>
      </w:r>
      <w:del w:id="2128" w:author="Microsoft Office User" w:date="2025-07-27T21:00:00Z">
        <w:r w:rsidRPr="00827875" w:rsidDel="00BC619C">
          <w:rPr>
            <w:rFonts w:ascii="Times New Roman" w:hAnsi="Times New Roman" w:cs="Times New Roman"/>
            <w:sz w:val="20"/>
            <w:szCs w:val="20"/>
          </w:rPr>
          <w:delText xml:space="preserve">Voir </w:delText>
        </w:r>
      </w:del>
      <w:ins w:id="2129" w:author="Microsoft Office User" w:date="2025-07-27T21:00:00Z">
        <w:r w:rsidR="00BC619C" w:rsidRPr="00827875">
          <w:rPr>
            <w:rFonts w:ascii="Times New Roman" w:hAnsi="Times New Roman" w:cs="Times New Roman"/>
            <w:sz w:val="20"/>
            <w:szCs w:val="20"/>
            <w:rPrChange w:id="2130" w:author="Microsoft Office User" w:date="2025-07-27T21:14:00Z">
              <w:rPr>
                <w:rFonts w:ascii="Times New Roman" w:hAnsi="Times New Roman" w:cs="Times New Roman"/>
                <w:sz w:val="20"/>
                <w:szCs w:val="20"/>
                <w:lang w:val="en-US"/>
              </w:rPr>
            </w:rPrChange>
          </w:rPr>
          <w:t>Lore</w:t>
        </w:r>
        <w:r w:rsidR="00BC619C" w:rsidRPr="00827875">
          <w:rPr>
            <w:rFonts w:ascii="Times New Roman" w:hAnsi="Times New Roman" w:cs="Times New Roman"/>
            <w:sz w:val="20"/>
            <w:szCs w:val="20"/>
          </w:rPr>
          <w:t xml:space="preserve"> </w:t>
        </w:r>
      </w:ins>
      <w:r w:rsidRPr="00827875">
        <w:rPr>
          <w:rFonts w:ascii="Times New Roman" w:hAnsi="Times New Roman" w:cs="Times New Roman"/>
          <w:sz w:val="20"/>
          <w:szCs w:val="20"/>
        </w:rPr>
        <w:t>à ce sujet la fable de Clippy</w:t>
      </w:r>
      <w:ins w:id="2131" w:author="Microsoft Office User" w:date="2025-07-27T21:14:00Z">
        <w:r w:rsidR="00827875" w:rsidRPr="00827875">
          <w:rPr>
            <w:rFonts w:ascii="Times New Roman" w:hAnsi="Times New Roman" w:cs="Times New Roman"/>
            <w:sz w:val="20"/>
            <w:szCs w:val="20"/>
            <w:rPrChange w:id="2132" w:author="Microsoft Office User" w:date="2025-07-27T21:14:00Z">
              <w:rPr>
                <w:rFonts w:ascii="Times New Roman" w:hAnsi="Times New Roman" w:cs="Times New Roman"/>
                <w:sz w:val="20"/>
                <w:szCs w:val="20"/>
                <w:lang w:val="en-US"/>
              </w:rPr>
            </w:rPrChange>
          </w:rPr>
          <w:t xml:space="preserve">, </w:t>
        </w:r>
        <w:r w:rsidR="00827875">
          <w:rPr>
            <w:rFonts w:ascii="Times New Roman" w:hAnsi="Times New Roman" w:cs="Times New Roman"/>
            <w:sz w:val="20"/>
            <w:szCs w:val="20"/>
          </w:rPr>
          <w:t>dans laquelle</w:t>
        </w:r>
        <w:r w:rsidR="00827875" w:rsidRPr="00827875">
          <w:rPr>
            <w:rFonts w:ascii="Times New Roman" w:hAnsi="Times New Roman" w:cs="Times New Roman"/>
            <w:sz w:val="20"/>
            <w:szCs w:val="20"/>
            <w:rPrChange w:id="2133" w:author="Microsoft Office User" w:date="2025-07-27T21:14:00Z">
              <w:rPr>
                <w:rFonts w:ascii="Times New Roman" w:hAnsi="Times New Roman" w:cs="Times New Roman"/>
                <w:sz w:val="20"/>
                <w:szCs w:val="20"/>
                <w:lang w:val="en-US"/>
              </w:rPr>
            </w:rPrChange>
          </w:rPr>
          <w:t xml:space="preserve"> un modèle pensé pour </w:t>
        </w:r>
        <w:r w:rsidR="00827875">
          <w:rPr>
            <w:rFonts w:ascii="Times New Roman" w:hAnsi="Times New Roman" w:cs="Times New Roman"/>
            <w:sz w:val="20"/>
            <w:szCs w:val="20"/>
          </w:rPr>
          <w:t>optimiser la production d’une usine de trombones part en vrille et transforme la Terre en une usine de trombones géante</w:t>
        </w:r>
      </w:ins>
      <w:del w:id="2134" w:author="Microsoft Office User" w:date="2025-07-27T21:00:00Z">
        <w:r w:rsidRPr="00827875" w:rsidDel="00BC619C">
          <w:rPr>
            <w:rFonts w:ascii="Times New Roman" w:hAnsi="Times New Roman" w:cs="Times New Roman"/>
            <w:sz w:val="20"/>
            <w:szCs w:val="20"/>
          </w:rPr>
          <w:delText>,</w:delText>
        </w:r>
      </w:del>
      <w:r w:rsidRPr="00827875">
        <w:rPr>
          <w:rFonts w:ascii="Times New Roman" w:hAnsi="Times New Roman" w:cs="Times New Roman"/>
          <w:sz w:val="20"/>
          <w:szCs w:val="20"/>
        </w:rPr>
        <w:t xml:space="preserve"> </w:t>
      </w:r>
      <w:del w:id="2135" w:author="Microsoft Office User" w:date="2025-07-27T20:59:00Z">
        <w:r w:rsidRPr="00827875" w:rsidDel="00BC619C">
          <w:rPr>
            <w:rFonts w:ascii="Times New Roman" w:hAnsi="Times New Roman" w:cs="Times New Roman"/>
            <w:sz w:val="20"/>
            <w:szCs w:val="20"/>
          </w:rPr>
          <w:delText>sur le blog de Gwern</w:delText>
        </w:r>
      </w:del>
      <w:ins w:id="2136" w:author="Microsoft Office User" w:date="2025-07-27T20:59:00Z">
        <w:r w:rsidR="00BC619C" w:rsidRPr="00827875">
          <w:rPr>
            <w:rFonts w:ascii="Times New Roman" w:hAnsi="Times New Roman" w:cs="Times New Roman"/>
            <w:sz w:val="20"/>
            <w:szCs w:val="20"/>
            <w:rPrChange w:id="2137" w:author="Microsoft Office User" w:date="2025-07-27T21:14:00Z">
              <w:rPr>
                <w:rFonts w:ascii="Times New Roman" w:hAnsi="Times New Roman" w:cs="Times New Roman"/>
                <w:sz w:val="20"/>
                <w:szCs w:val="20"/>
                <w:lang w:val="en-US"/>
              </w:rPr>
            </w:rPrChange>
          </w:rPr>
          <w:t>:</w:t>
        </w:r>
        <w:r w:rsidR="00BC619C" w:rsidRPr="00827875">
          <w:rPr>
            <w:rFonts w:ascii="Times New Roman" w:hAnsi="Times New Roman" w:cs="Times New Roman"/>
            <w:sz w:val="20"/>
            <w:szCs w:val="20"/>
          </w:rPr>
          <w:t xml:space="preserve"> </w:t>
        </w:r>
      </w:ins>
      <w:ins w:id="2138" w:author="Microsoft Office User" w:date="2025-07-27T21:00:00Z">
        <w:r w:rsidR="00BC619C" w:rsidRPr="00827875">
          <w:rPr>
            <w:rFonts w:ascii="Times New Roman" w:hAnsi="Times New Roman" w:cs="Times New Roman"/>
            <w:sz w:val="20"/>
            <w:szCs w:val="20"/>
            <w:rPrChange w:id="2139" w:author="Microsoft Office User" w:date="2025-07-27T21:14:00Z">
              <w:rPr>
                <w:rFonts w:ascii="Times New Roman" w:hAnsi="Times New Roman" w:cs="Times New Roman"/>
                <w:sz w:val="20"/>
                <w:szCs w:val="20"/>
                <w:lang w:val="en-US"/>
              </w:rPr>
            </w:rPrChange>
          </w:rPr>
          <w:t>“</w:t>
        </w:r>
      </w:ins>
      <w:ins w:id="2140" w:author="Microsoft Office User" w:date="2025-07-27T20:59:00Z">
        <w:r w:rsidR="00BC619C" w:rsidRPr="00827875">
          <w:rPr>
            <w:rFonts w:ascii="Times New Roman" w:hAnsi="Times New Roman" w:cs="Times New Roman"/>
            <w:sz w:val="20"/>
            <w:szCs w:val="20"/>
          </w:rPr>
          <w:t>It Looks Like You’re Trying To Take Over The World</w:t>
        </w:r>
      </w:ins>
      <w:ins w:id="2141" w:author="Microsoft Office User" w:date="2025-07-27T21:00:00Z">
        <w:r w:rsidR="00BC619C" w:rsidRPr="00827875">
          <w:rPr>
            <w:rFonts w:ascii="Times New Roman" w:hAnsi="Times New Roman" w:cs="Times New Roman"/>
            <w:sz w:val="20"/>
            <w:szCs w:val="20"/>
            <w:rPrChange w:id="2142" w:author="Microsoft Office User" w:date="2025-07-27T21:14:00Z">
              <w:rPr>
                <w:rFonts w:ascii="Times New Roman" w:hAnsi="Times New Roman" w:cs="Times New Roman"/>
                <w:sz w:val="20"/>
                <w:szCs w:val="20"/>
                <w:lang w:val="en-US"/>
              </w:rPr>
            </w:rPrChange>
          </w:rPr>
          <w:t>”, gwern.net.</w:t>
        </w:r>
      </w:ins>
      <w:del w:id="2143" w:author="Microsoft Office User" w:date="2025-07-27T20:59:00Z">
        <w:r w:rsidRPr="00827875" w:rsidDel="00BC619C">
          <w:rPr>
            <w:rFonts w:ascii="Times New Roman" w:hAnsi="Times New Roman" w:cs="Times New Roman"/>
            <w:sz w:val="20"/>
            <w:szCs w:val="20"/>
          </w:rPr>
          <w:delText>.</w:delText>
        </w:r>
      </w:del>
    </w:p>
  </w:footnote>
  <w:footnote w:id="80">
    <w:p w14:paraId="5AC74F94" w14:textId="5DBA64C7" w:rsidR="003175A3" w:rsidRPr="00C22ED4" w:rsidRDefault="003175A3" w:rsidP="00650F7C">
      <w:pPr>
        <w:pStyle w:val="FootnoteText"/>
        <w:spacing w:line="276" w:lineRule="auto"/>
        <w:jc w:val="both"/>
        <w:rPr>
          <w:rFonts w:ascii="Times New Roman" w:hAnsi="Times New Roman" w:cs="Times New Roman"/>
          <w:lang w:val="en-US"/>
        </w:rPr>
      </w:pPr>
      <w:r w:rsidRPr="00E418E3">
        <w:rPr>
          <w:rStyle w:val="FootnoteReference"/>
          <w:rFonts w:ascii="Times New Roman" w:hAnsi="Times New Roman" w:cs="Times New Roman"/>
        </w:rPr>
        <w:footnoteRef/>
      </w:r>
      <w:r w:rsidRPr="00E418E3">
        <w:rPr>
          <w:rFonts w:ascii="Times New Roman" w:hAnsi="Times New Roman" w:cs="Times New Roman"/>
        </w:rPr>
        <w:t xml:space="preserve"> </w:t>
      </w:r>
      <w:r w:rsidRPr="00E418E3">
        <w:rPr>
          <w:rFonts w:ascii="Times New Roman" w:hAnsi="Times New Roman" w:cs="Times New Roman"/>
          <w:w w:val="105"/>
        </w:rPr>
        <w:t>Pour une étude plus large, voir les lauréats de prix Nobel</w:t>
      </w:r>
      <w:r w:rsidRPr="00E418E3">
        <w:rPr>
          <w:rFonts w:ascii="Times New Roman" w:hAnsi="Times New Roman" w:cs="Times New Roman"/>
        </w:rPr>
        <w:t xml:space="preserve"> </w:t>
      </w:r>
      <w:r w:rsidRPr="00E418E3">
        <w:rPr>
          <w:rStyle w:val="Hyperlink2"/>
          <w:rFonts w:cs="Times New Roman"/>
        </w:rPr>
        <w:t>: pour la majorité d’entre eux,</w:t>
      </w:r>
      <w:r w:rsidRPr="00E418E3">
        <w:rPr>
          <w:rFonts w:ascii="Times New Roman" w:hAnsi="Times New Roman" w:cs="Times New Roman"/>
          <w:w w:val="105"/>
        </w:rPr>
        <w:t xml:space="preserve"> leur</w:t>
      </w:r>
      <w:del w:id="2242" w:author="Héloïse Mahé" w:date="2025-07-25T17:51:00Z">
        <w:r w:rsidRPr="00E418E3" w:rsidDel="005044F5">
          <w:rPr>
            <w:rFonts w:ascii="Times New Roman" w:hAnsi="Times New Roman" w:cs="Times New Roman"/>
            <w:w w:val="105"/>
          </w:rPr>
          <w:delText>s</w:delText>
        </w:r>
      </w:del>
      <w:r w:rsidRPr="00E418E3">
        <w:rPr>
          <w:rFonts w:ascii="Times New Roman" w:hAnsi="Times New Roman" w:cs="Times New Roman"/>
          <w:w w:val="105"/>
        </w:rPr>
        <w:t xml:space="preserve"> père</w:t>
      </w:r>
      <w:del w:id="2243" w:author="Héloïse Mahé" w:date="2025-07-25T17:51:00Z">
        <w:r w:rsidRPr="00E418E3" w:rsidDel="005044F5">
          <w:rPr>
            <w:rFonts w:ascii="Times New Roman" w:hAnsi="Times New Roman" w:cs="Times New Roman"/>
            <w:w w:val="105"/>
          </w:rPr>
          <w:delText>s</w:delText>
        </w:r>
      </w:del>
      <w:r w:rsidRPr="00E418E3">
        <w:rPr>
          <w:rFonts w:ascii="Times New Roman" w:hAnsi="Times New Roman" w:cs="Times New Roman"/>
          <w:w w:val="105"/>
        </w:rPr>
        <w:t xml:space="preserve"> se classe</w:t>
      </w:r>
      <w:del w:id="2244" w:author="Héloïse Mahé" w:date="2025-07-25T17:51:00Z">
        <w:r w:rsidRPr="00E418E3" w:rsidDel="005044F5">
          <w:rPr>
            <w:rFonts w:ascii="Times New Roman" w:hAnsi="Times New Roman" w:cs="Times New Roman"/>
            <w:w w:val="105"/>
          </w:rPr>
          <w:delText>nt</w:delText>
        </w:r>
      </w:del>
      <w:r w:rsidRPr="00E418E3">
        <w:rPr>
          <w:rFonts w:ascii="Times New Roman" w:hAnsi="Times New Roman" w:cs="Times New Roman"/>
          <w:w w:val="105"/>
        </w:rPr>
        <w:t xml:space="preserve"> dans </w:t>
      </w:r>
      <w:r w:rsidRPr="00E418E3">
        <w:rPr>
          <w:rStyle w:val="Hyperlink2"/>
          <w:rFonts w:cs="Times New Roman"/>
        </w:rPr>
        <w:t>le premier décile</w:t>
      </w:r>
      <w:r w:rsidRPr="00E418E3">
        <w:rPr>
          <w:rFonts w:ascii="Times New Roman" w:hAnsi="Times New Roman" w:cs="Times New Roman"/>
          <w:w w:val="105"/>
        </w:rPr>
        <w:t xml:space="preserve"> de la population en termes d’éducation et de revenu. </w:t>
      </w:r>
      <w:r w:rsidRPr="00C22ED4">
        <w:rPr>
          <w:rFonts w:ascii="Times New Roman" w:hAnsi="Times New Roman" w:cs="Times New Roman"/>
          <w:w w:val="105"/>
          <w:lang w:val="en-US"/>
          <w:rPrChange w:id="2245" w:author="Microsoft Office User" w:date="2025-07-25T16:49:00Z">
            <w:rPr>
              <w:rFonts w:ascii="Times New Roman" w:hAnsi="Times New Roman" w:cs="Times New Roman"/>
              <w:w w:val="105"/>
              <w:highlight w:val="yellow"/>
              <w:lang w:val="en-US"/>
            </w:rPr>
          </w:rPrChange>
        </w:rPr>
        <w:t xml:space="preserve">Cf. Paul Novosad, Sam Asher, </w:t>
      </w:r>
      <w:r w:rsidRPr="00C22ED4">
        <w:rPr>
          <w:rFonts w:ascii="Times New Roman" w:hAnsi="Times New Roman" w:cs="Times New Roman"/>
          <w:i/>
          <w:w w:val="105"/>
          <w:lang w:val="en-US"/>
          <w:rPrChange w:id="2246" w:author="Microsoft Office User" w:date="2025-07-25T16:49:00Z">
            <w:rPr>
              <w:rFonts w:ascii="Times New Roman" w:hAnsi="Times New Roman" w:cs="Times New Roman"/>
              <w:i/>
              <w:w w:val="105"/>
              <w:highlight w:val="yellow"/>
              <w:lang w:val="en-US"/>
            </w:rPr>
          </w:rPrChange>
        </w:rPr>
        <w:t>et al.</w:t>
      </w:r>
      <w:r w:rsidRPr="00C22ED4">
        <w:rPr>
          <w:rFonts w:ascii="Times New Roman" w:hAnsi="Times New Roman" w:cs="Times New Roman"/>
          <w:w w:val="105"/>
          <w:lang w:val="en-US"/>
          <w:rPrChange w:id="2247" w:author="Microsoft Office User" w:date="2025-07-25T16:49:00Z">
            <w:rPr>
              <w:rFonts w:ascii="Times New Roman" w:hAnsi="Times New Roman" w:cs="Times New Roman"/>
              <w:w w:val="105"/>
              <w:highlight w:val="yellow"/>
              <w:lang w:val="en-US"/>
            </w:rPr>
          </w:rPrChange>
        </w:rPr>
        <w:t xml:space="preserve">, « Access to opportunity in the sciences : Evidence from the Nobel laureates », </w:t>
      </w:r>
      <w:r w:rsidRPr="00C22ED4">
        <w:rPr>
          <w:rFonts w:ascii="Times New Roman" w:hAnsi="Times New Roman" w:cs="Times New Roman"/>
          <w:i/>
          <w:w w:val="105"/>
          <w:lang w:val="en-US"/>
          <w:rPrChange w:id="2248" w:author="Microsoft Office User" w:date="2025-07-25T16:49:00Z">
            <w:rPr>
              <w:rFonts w:ascii="Times New Roman" w:hAnsi="Times New Roman" w:cs="Times New Roman"/>
              <w:i/>
              <w:w w:val="105"/>
              <w:highlight w:val="yellow"/>
              <w:lang w:val="en-US"/>
            </w:rPr>
          </w:rPrChange>
        </w:rPr>
        <w:t>Development Economics</w:t>
      </w:r>
      <w:r w:rsidRPr="00C22ED4">
        <w:rPr>
          <w:rFonts w:ascii="Times New Roman" w:hAnsi="Times New Roman" w:cs="Times New Roman"/>
          <w:w w:val="105"/>
          <w:lang w:val="en-US"/>
          <w:rPrChange w:id="2249" w:author="Microsoft Office User" w:date="2025-07-25T16:49:00Z">
            <w:rPr>
              <w:rFonts w:ascii="Times New Roman" w:hAnsi="Times New Roman" w:cs="Times New Roman"/>
              <w:w w:val="105"/>
              <w:highlight w:val="yellow"/>
              <w:lang w:val="en-US"/>
            </w:rPr>
          </w:rPrChange>
        </w:rPr>
        <w:t>, 124, 031, J62, 2 octobre 2024.</w:t>
      </w:r>
    </w:p>
  </w:footnote>
  <w:footnote w:id="81">
    <w:p w14:paraId="6B8BED1E" w14:textId="28377873"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Voir</w:t>
      </w:r>
      <w:r w:rsidRPr="00E418E3">
        <w:rPr>
          <w:rFonts w:ascii="Times New Roman" w:hAnsi="Times New Roman" w:cs="Times New Roman"/>
          <w:spacing w:val="-1"/>
        </w:rPr>
        <w:t xml:space="preserve"> </w:t>
      </w:r>
      <w:r w:rsidRPr="00E418E3">
        <w:rPr>
          <w:rFonts w:ascii="Times New Roman" w:hAnsi="Times New Roman" w:cs="Times New Roman"/>
        </w:rPr>
        <w:t xml:space="preserve">des </w:t>
      </w:r>
      <w:del w:id="2282" w:author="Microsoft Office User" w:date="2025-07-27T22:50:00Z">
        <w:r w:rsidRPr="00E418E3" w:rsidDel="00B97C54">
          <w:rPr>
            <w:rFonts w:ascii="Times New Roman" w:hAnsi="Times New Roman" w:cs="Times New Roman"/>
          </w:rPr>
          <w:delText>entreprises comme Cursor</w:delText>
        </w:r>
        <w:r w:rsidRPr="00E418E3" w:rsidDel="00B97C54">
          <w:rPr>
            <w:rFonts w:ascii="Times New Roman" w:hAnsi="Times New Roman" w:cs="Times New Roman"/>
            <w:spacing w:val="-1"/>
          </w:rPr>
          <w:delText xml:space="preserve"> </w:delText>
        </w:r>
        <w:r w:rsidRPr="00E418E3" w:rsidDel="00B97C54">
          <w:rPr>
            <w:rFonts w:ascii="Times New Roman" w:hAnsi="Times New Roman" w:cs="Times New Roman"/>
          </w:rPr>
          <w:delText xml:space="preserve">ou </w:delText>
        </w:r>
        <w:r w:rsidRPr="00E418E3" w:rsidDel="00B97C54">
          <w:rPr>
            <w:rFonts w:ascii="Times New Roman" w:hAnsi="Times New Roman" w:cs="Times New Roman"/>
            <w:spacing w:val="-2"/>
          </w:rPr>
          <w:delText>Continue.dev</w:delText>
        </w:r>
      </w:del>
      <w:ins w:id="2283" w:author="Microsoft Office User" w:date="2025-07-27T22:50:00Z">
        <w:r w:rsidR="00B97C54">
          <w:rPr>
            <w:rFonts w:ascii="Times New Roman" w:hAnsi="Times New Roman" w:cs="Times New Roman"/>
          </w:rPr>
          <w:t>logiciels comme Claude Code ou Cursor</w:t>
        </w:r>
      </w:ins>
      <w:ins w:id="2284" w:author="Héloïse Mahé" w:date="2025-07-25T17:52:00Z">
        <w:r w:rsidR="005044F5" w:rsidRPr="00E418E3">
          <w:rPr>
            <w:rFonts w:ascii="Times New Roman" w:hAnsi="Times New Roman" w:cs="Times New Roman"/>
            <w:spacing w:val="-2"/>
          </w:rPr>
          <w:t>.</w:t>
        </w:r>
      </w:ins>
      <w:del w:id="2285" w:author="Héloïse Mahé" w:date="2025-07-25T17:52:00Z">
        <w:r w:rsidRPr="00E418E3" w:rsidDel="005044F5">
          <w:rPr>
            <w:rFonts w:ascii="Times New Roman" w:hAnsi="Times New Roman" w:cs="Times New Roman"/>
            <w:spacing w:val="-2"/>
          </w:rPr>
          <w:delText>.</w:delText>
        </w:r>
      </w:del>
    </w:p>
  </w:footnote>
  <w:footnote w:id="82">
    <w:p w14:paraId="0D2BA030" w14:textId="1FB6D979" w:rsidR="003175A3" w:rsidRPr="00E418E3" w:rsidRDefault="003175A3"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Une</w:t>
      </w:r>
      <w:r w:rsidRPr="00E418E3">
        <w:rPr>
          <w:rFonts w:ascii="Times New Roman" w:hAnsi="Times New Roman" w:cs="Times New Roman"/>
          <w:spacing w:val="-1"/>
        </w:rPr>
        <w:t xml:space="preserve"> </w:t>
      </w:r>
      <w:r w:rsidRPr="00E418E3">
        <w:rPr>
          <w:rFonts w:ascii="Times New Roman" w:hAnsi="Times New Roman" w:cs="Times New Roman"/>
        </w:rPr>
        <w:t xml:space="preserve">autre option, plus altruiste, serait de ne rien faire et permettre aux ouvriers de réduire leur temps de travail d’un facteur N pour le même salaire : mais </w:t>
      </w:r>
      <w:r w:rsidR="003304D5" w:rsidRPr="00E418E3">
        <w:rPr>
          <w:rFonts w:ascii="Times New Roman" w:hAnsi="Times New Roman" w:cs="Times New Roman"/>
        </w:rPr>
        <w:t xml:space="preserve">encore une fois, </w:t>
      </w:r>
      <w:r w:rsidRPr="00E418E3">
        <w:rPr>
          <w:rFonts w:ascii="Times New Roman" w:hAnsi="Times New Roman" w:cs="Times New Roman"/>
        </w:rPr>
        <w:t xml:space="preserve">un patron altruiste a des concurrents qui ne le sont pas, et </w:t>
      </w:r>
      <w:r w:rsidR="003304D5" w:rsidRPr="00E418E3">
        <w:rPr>
          <w:rFonts w:ascii="Times New Roman" w:hAnsi="Times New Roman" w:cs="Times New Roman"/>
        </w:rPr>
        <w:t>leur concurrence le mènera à la faillite</w:t>
      </w:r>
      <w:r w:rsidRPr="00E418E3">
        <w:rPr>
          <w:rFonts w:ascii="Times New Roman" w:hAnsi="Times New Roman" w:cs="Times New Roman"/>
        </w:rPr>
        <w:t>.</w:t>
      </w:r>
    </w:p>
  </w:footnote>
  <w:footnote w:id="83">
    <w:p w14:paraId="65EAF4FE" w14:textId="5612E638" w:rsidR="003175A3" w:rsidRPr="00E418E3" w:rsidRDefault="003175A3" w:rsidP="003175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sz w:val="20"/>
          <w:szCs w:val="20"/>
          <w:rPrChange w:id="2318" w:author="Héloïse Mahé" w:date="2025-07-25T17:55:00Z">
            <w:rPr/>
          </w:rPrChange>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La «</w:t>
      </w:r>
      <w:r w:rsidRPr="00E418E3">
        <w:rPr>
          <w:rFonts w:ascii="Times New Roman" w:hAnsi="Times New Roman" w:cs="Times New Roman"/>
          <w:spacing w:val="-1"/>
          <w:sz w:val="20"/>
          <w:szCs w:val="20"/>
        </w:rPr>
        <w:t> </w:t>
      </w:r>
      <w:r w:rsidRPr="00E418E3">
        <w:rPr>
          <w:rFonts w:ascii="Times New Roman" w:hAnsi="Times New Roman" w:cs="Times New Roman"/>
          <w:sz w:val="20"/>
          <w:szCs w:val="20"/>
        </w:rPr>
        <w:t>décorrélation</w:t>
      </w:r>
      <w:r w:rsidRPr="00E418E3">
        <w:rPr>
          <w:rFonts w:ascii="Times New Roman" w:hAnsi="Times New Roman" w:cs="Times New Roman"/>
          <w:spacing w:val="-1"/>
          <w:sz w:val="20"/>
          <w:szCs w:val="20"/>
        </w:rPr>
        <w:t> </w:t>
      </w:r>
      <w:r w:rsidRPr="00E418E3">
        <w:rPr>
          <w:rFonts w:ascii="Times New Roman" w:hAnsi="Times New Roman" w:cs="Times New Roman"/>
          <w:sz w:val="20"/>
          <w:szCs w:val="20"/>
        </w:rPr>
        <w:t>» observée au niveau national est en fait une illusion, causée par la tertiarisation toujours croissante de notre économie qui nous fait exporter les émissions en Chine : mais l’empreinte carbone de la France et d’autres pays européens continue effectivement</w:t>
      </w:r>
      <w:r w:rsidRPr="00E418E3">
        <w:rPr>
          <w:rFonts w:ascii="Times New Roman" w:hAnsi="Times New Roman" w:cs="Times New Roman"/>
          <w:spacing w:val="40"/>
          <w:sz w:val="20"/>
          <w:szCs w:val="20"/>
        </w:rPr>
        <w:t xml:space="preserve"> </w:t>
      </w:r>
      <w:r w:rsidRPr="00E418E3">
        <w:rPr>
          <w:rFonts w:ascii="Times New Roman" w:hAnsi="Times New Roman" w:cs="Times New Roman"/>
          <w:spacing w:val="-2"/>
          <w:sz w:val="20"/>
          <w:szCs w:val="20"/>
        </w:rPr>
        <w:t xml:space="preserve">d’augmenter. </w:t>
      </w:r>
      <w:r w:rsidRPr="00E418E3">
        <w:rPr>
          <w:rFonts w:ascii="Times New Roman" w:hAnsi="Times New Roman" w:cs="Times New Roman"/>
          <w:sz w:val="20"/>
          <w:szCs w:val="20"/>
          <w:rPrChange w:id="2319" w:author="Héloïse Mahé" w:date="2025-07-25T17:55:00Z">
            <w:rPr/>
          </w:rPrChange>
        </w:rPr>
        <w:t xml:space="preserve">Cf. Jean-Marc Jancovici, « Moins de degrés et plus d’argent ? », </w:t>
      </w:r>
      <w:r w:rsidRPr="00E418E3">
        <w:rPr>
          <w:rFonts w:ascii="Times New Roman" w:hAnsi="Times New Roman" w:cs="Times New Roman"/>
          <w:i/>
          <w:sz w:val="20"/>
          <w:szCs w:val="20"/>
          <w:rPrChange w:id="2320" w:author="Héloïse Mahé" w:date="2025-07-25T17:55:00Z">
            <w:rPr>
              <w:i/>
            </w:rPr>
          </w:rPrChange>
        </w:rPr>
        <w:t>L’Express</w:t>
      </w:r>
      <w:r w:rsidRPr="00E418E3">
        <w:rPr>
          <w:rFonts w:ascii="Times New Roman" w:hAnsi="Times New Roman" w:cs="Times New Roman"/>
          <w:sz w:val="20"/>
          <w:szCs w:val="20"/>
          <w:rPrChange w:id="2321" w:author="Héloïse Mahé" w:date="2025-07-25T17:55:00Z">
            <w:rPr/>
          </w:rPrChange>
        </w:rPr>
        <w:t>, 29 octobre 2020.</w:t>
      </w:r>
    </w:p>
  </w:footnote>
  <w:footnote w:id="84">
    <w:p w14:paraId="759BE7ED" w14:textId="63D3C73C" w:rsidR="003175A3" w:rsidRPr="00E418E3" w:rsidRDefault="003175A3" w:rsidP="00650F7C">
      <w:pPr>
        <w:spacing w:before="16"/>
        <w:ind w:firstLine="0"/>
        <w:rPr>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Pascal</w:t>
      </w:r>
      <w:r w:rsidRPr="00E418E3">
        <w:rPr>
          <w:rFonts w:ascii="Times New Roman" w:hAnsi="Times New Roman" w:cs="Times New Roman"/>
          <w:spacing w:val="5"/>
          <w:sz w:val="20"/>
          <w:szCs w:val="20"/>
        </w:rPr>
        <w:t xml:space="preserve"> </w:t>
      </w:r>
      <w:r w:rsidRPr="00E418E3">
        <w:rPr>
          <w:rFonts w:ascii="Times New Roman" w:hAnsi="Times New Roman" w:cs="Times New Roman"/>
          <w:sz w:val="20"/>
          <w:szCs w:val="20"/>
        </w:rPr>
        <w:t>écrit :</w:t>
      </w:r>
      <w:r w:rsidRPr="00E418E3">
        <w:rPr>
          <w:rFonts w:ascii="Times New Roman" w:hAnsi="Times New Roman" w:cs="Times New Roman"/>
          <w:spacing w:val="4"/>
          <w:sz w:val="20"/>
          <w:szCs w:val="20"/>
        </w:rPr>
        <w:t xml:space="preserve"> </w:t>
      </w:r>
      <w:r w:rsidRPr="00E418E3">
        <w:rPr>
          <w:rFonts w:ascii="Times New Roman" w:hAnsi="Times New Roman" w:cs="Times New Roman"/>
          <w:sz w:val="20"/>
          <w:szCs w:val="20"/>
        </w:rPr>
        <w:t>« Ainsi</w:t>
      </w:r>
      <w:r w:rsidRPr="00E418E3">
        <w:rPr>
          <w:rFonts w:ascii="Times New Roman" w:hAnsi="Times New Roman" w:cs="Times New Roman"/>
          <w:spacing w:val="5"/>
          <w:sz w:val="20"/>
          <w:szCs w:val="20"/>
        </w:rPr>
        <w:t xml:space="preserve"> </w:t>
      </w:r>
      <w:r w:rsidRPr="00E418E3">
        <w:rPr>
          <w:rFonts w:ascii="Times New Roman" w:hAnsi="Times New Roman" w:cs="Times New Roman"/>
          <w:sz w:val="20"/>
          <w:szCs w:val="20"/>
        </w:rPr>
        <w:t>s’écoule</w:t>
      </w:r>
      <w:r w:rsidRPr="00E418E3">
        <w:rPr>
          <w:rFonts w:ascii="Times New Roman" w:hAnsi="Times New Roman" w:cs="Times New Roman"/>
          <w:spacing w:val="4"/>
          <w:sz w:val="20"/>
          <w:szCs w:val="20"/>
        </w:rPr>
        <w:t xml:space="preserve"> </w:t>
      </w:r>
      <w:r w:rsidRPr="00E418E3">
        <w:rPr>
          <w:rFonts w:ascii="Times New Roman" w:hAnsi="Times New Roman" w:cs="Times New Roman"/>
          <w:sz w:val="20"/>
          <w:szCs w:val="20"/>
        </w:rPr>
        <w:t>toute</w:t>
      </w:r>
      <w:r w:rsidRPr="00E418E3">
        <w:rPr>
          <w:rFonts w:ascii="Times New Roman" w:hAnsi="Times New Roman" w:cs="Times New Roman"/>
          <w:spacing w:val="5"/>
          <w:sz w:val="20"/>
          <w:szCs w:val="20"/>
        </w:rPr>
        <w:t xml:space="preserve"> </w:t>
      </w:r>
      <w:r w:rsidRPr="00E418E3">
        <w:rPr>
          <w:rFonts w:ascii="Times New Roman" w:hAnsi="Times New Roman" w:cs="Times New Roman"/>
          <w:sz w:val="20"/>
          <w:szCs w:val="20"/>
        </w:rPr>
        <w:t>la</w:t>
      </w:r>
      <w:r w:rsidRPr="00E418E3">
        <w:rPr>
          <w:rFonts w:ascii="Times New Roman" w:hAnsi="Times New Roman" w:cs="Times New Roman"/>
          <w:spacing w:val="5"/>
          <w:sz w:val="20"/>
          <w:szCs w:val="20"/>
        </w:rPr>
        <w:t xml:space="preserve"> </w:t>
      </w:r>
      <w:r w:rsidRPr="00E418E3">
        <w:rPr>
          <w:rFonts w:ascii="Times New Roman" w:hAnsi="Times New Roman" w:cs="Times New Roman"/>
          <w:sz w:val="20"/>
          <w:szCs w:val="20"/>
        </w:rPr>
        <w:t>vie,</w:t>
      </w:r>
      <w:r w:rsidRPr="00E418E3">
        <w:rPr>
          <w:rFonts w:ascii="Times New Roman" w:hAnsi="Times New Roman" w:cs="Times New Roman"/>
          <w:spacing w:val="4"/>
          <w:sz w:val="20"/>
          <w:szCs w:val="20"/>
        </w:rPr>
        <w:t xml:space="preserve"> </w:t>
      </w:r>
      <w:r w:rsidRPr="00E418E3">
        <w:rPr>
          <w:rFonts w:ascii="Times New Roman" w:hAnsi="Times New Roman" w:cs="Times New Roman"/>
          <w:sz w:val="20"/>
          <w:szCs w:val="20"/>
        </w:rPr>
        <w:t>on</w:t>
      </w:r>
      <w:r w:rsidRPr="00E418E3">
        <w:rPr>
          <w:rFonts w:ascii="Times New Roman" w:hAnsi="Times New Roman" w:cs="Times New Roman"/>
          <w:spacing w:val="5"/>
          <w:sz w:val="20"/>
          <w:szCs w:val="20"/>
        </w:rPr>
        <w:t xml:space="preserve"> </w:t>
      </w:r>
      <w:r w:rsidRPr="00E418E3">
        <w:rPr>
          <w:rFonts w:ascii="Times New Roman" w:hAnsi="Times New Roman" w:cs="Times New Roman"/>
          <w:sz w:val="20"/>
          <w:szCs w:val="20"/>
        </w:rPr>
        <w:t>cherche</w:t>
      </w:r>
      <w:r w:rsidRPr="00E418E3">
        <w:rPr>
          <w:rFonts w:ascii="Times New Roman" w:hAnsi="Times New Roman" w:cs="Times New Roman"/>
          <w:spacing w:val="5"/>
          <w:sz w:val="20"/>
          <w:szCs w:val="20"/>
        </w:rPr>
        <w:t xml:space="preserve"> </w:t>
      </w:r>
      <w:r w:rsidRPr="00E418E3">
        <w:rPr>
          <w:rFonts w:ascii="Times New Roman" w:hAnsi="Times New Roman" w:cs="Times New Roman"/>
          <w:sz w:val="20"/>
          <w:szCs w:val="20"/>
        </w:rPr>
        <w:t>le</w:t>
      </w:r>
      <w:r w:rsidRPr="00E418E3">
        <w:rPr>
          <w:rFonts w:ascii="Times New Roman" w:hAnsi="Times New Roman" w:cs="Times New Roman"/>
          <w:spacing w:val="5"/>
          <w:sz w:val="20"/>
          <w:szCs w:val="20"/>
        </w:rPr>
        <w:t xml:space="preserve"> </w:t>
      </w:r>
      <w:r w:rsidRPr="00E418E3">
        <w:rPr>
          <w:rFonts w:ascii="Times New Roman" w:hAnsi="Times New Roman" w:cs="Times New Roman"/>
          <w:sz w:val="20"/>
          <w:szCs w:val="20"/>
        </w:rPr>
        <w:t>repos</w:t>
      </w:r>
      <w:r w:rsidRPr="00E418E3">
        <w:rPr>
          <w:rFonts w:ascii="Times New Roman" w:hAnsi="Times New Roman" w:cs="Times New Roman"/>
          <w:spacing w:val="4"/>
          <w:sz w:val="20"/>
          <w:szCs w:val="20"/>
        </w:rPr>
        <w:t xml:space="preserve"> </w:t>
      </w:r>
      <w:r w:rsidRPr="00E418E3">
        <w:rPr>
          <w:rFonts w:ascii="Times New Roman" w:hAnsi="Times New Roman" w:cs="Times New Roman"/>
          <w:sz w:val="20"/>
          <w:szCs w:val="20"/>
        </w:rPr>
        <w:t>en</w:t>
      </w:r>
      <w:r w:rsidRPr="00E418E3">
        <w:rPr>
          <w:rFonts w:ascii="Times New Roman" w:hAnsi="Times New Roman" w:cs="Times New Roman"/>
          <w:spacing w:val="5"/>
          <w:sz w:val="20"/>
          <w:szCs w:val="20"/>
        </w:rPr>
        <w:t xml:space="preserve"> </w:t>
      </w:r>
      <w:r w:rsidRPr="00E418E3">
        <w:rPr>
          <w:rFonts w:ascii="Times New Roman" w:hAnsi="Times New Roman" w:cs="Times New Roman"/>
          <w:sz w:val="20"/>
          <w:szCs w:val="20"/>
        </w:rPr>
        <w:t>combattant</w:t>
      </w:r>
      <w:r w:rsidRPr="00E418E3">
        <w:rPr>
          <w:rFonts w:ascii="Times New Roman" w:hAnsi="Times New Roman" w:cs="Times New Roman"/>
          <w:spacing w:val="5"/>
          <w:sz w:val="20"/>
          <w:szCs w:val="20"/>
        </w:rPr>
        <w:t xml:space="preserve"> </w:t>
      </w:r>
      <w:r w:rsidRPr="00E418E3">
        <w:rPr>
          <w:rFonts w:ascii="Times New Roman" w:hAnsi="Times New Roman" w:cs="Times New Roman"/>
          <w:sz w:val="20"/>
          <w:szCs w:val="20"/>
        </w:rPr>
        <w:t>quelques</w:t>
      </w:r>
      <w:r w:rsidRPr="00E418E3">
        <w:rPr>
          <w:rFonts w:ascii="Times New Roman" w:hAnsi="Times New Roman" w:cs="Times New Roman"/>
          <w:spacing w:val="4"/>
          <w:sz w:val="20"/>
          <w:szCs w:val="20"/>
        </w:rPr>
        <w:t xml:space="preserve"> </w:t>
      </w:r>
      <w:r w:rsidRPr="00E418E3">
        <w:rPr>
          <w:rFonts w:ascii="Times New Roman" w:hAnsi="Times New Roman" w:cs="Times New Roman"/>
          <w:spacing w:val="-2"/>
          <w:sz w:val="20"/>
          <w:szCs w:val="20"/>
        </w:rPr>
        <w:t>obstacles.</w:t>
      </w:r>
      <w:r w:rsidRPr="00E418E3">
        <w:rPr>
          <w:rFonts w:ascii="Times New Roman" w:hAnsi="Times New Roman" w:cs="Times New Roman"/>
          <w:sz w:val="20"/>
          <w:szCs w:val="20"/>
        </w:rPr>
        <w:t xml:space="preserve"> Et</w:t>
      </w:r>
      <w:r w:rsidRPr="00E418E3">
        <w:rPr>
          <w:rFonts w:ascii="Times New Roman" w:hAnsi="Times New Roman" w:cs="Times New Roman"/>
          <w:spacing w:val="-2"/>
          <w:sz w:val="20"/>
          <w:szCs w:val="20"/>
        </w:rPr>
        <w:t xml:space="preserve"> </w:t>
      </w:r>
      <w:r w:rsidRPr="00E418E3">
        <w:rPr>
          <w:rFonts w:ascii="Times New Roman" w:hAnsi="Times New Roman" w:cs="Times New Roman"/>
          <w:sz w:val="20"/>
          <w:szCs w:val="20"/>
        </w:rPr>
        <w:t>si</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on</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les</w:t>
      </w:r>
      <w:r w:rsidRPr="00E418E3">
        <w:rPr>
          <w:rFonts w:ascii="Times New Roman" w:hAnsi="Times New Roman" w:cs="Times New Roman"/>
          <w:spacing w:val="-2"/>
          <w:sz w:val="20"/>
          <w:szCs w:val="20"/>
        </w:rPr>
        <w:t xml:space="preserve"> </w:t>
      </w:r>
      <w:r w:rsidRPr="00E418E3">
        <w:rPr>
          <w:rFonts w:ascii="Times New Roman" w:hAnsi="Times New Roman" w:cs="Times New Roman"/>
          <w:sz w:val="20"/>
          <w:szCs w:val="20"/>
        </w:rPr>
        <w:t>a</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surmontés,</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le</w:t>
      </w:r>
      <w:r w:rsidRPr="00E418E3">
        <w:rPr>
          <w:rFonts w:ascii="Times New Roman" w:hAnsi="Times New Roman" w:cs="Times New Roman"/>
          <w:spacing w:val="-2"/>
          <w:sz w:val="20"/>
          <w:szCs w:val="20"/>
        </w:rPr>
        <w:t xml:space="preserve"> </w:t>
      </w:r>
      <w:r w:rsidRPr="00E418E3">
        <w:rPr>
          <w:rFonts w:ascii="Times New Roman" w:hAnsi="Times New Roman" w:cs="Times New Roman"/>
          <w:sz w:val="20"/>
          <w:szCs w:val="20"/>
        </w:rPr>
        <w:t>repos</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devient</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insupportable</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par</w:t>
      </w:r>
      <w:r w:rsidRPr="00E418E3">
        <w:rPr>
          <w:rFonts w:ascii="Times New Roman" w:hAnsi="Times New Roman" w:cs="Times New Roman"/>
          <w:spacing w:val="-2"/>
          <w:sz w:val="20"/>
          <w:szCs w:val="20"/>
        </w:rPr>
        <w:t xml:space="preserve"> </w:t>
      </w:r>
      <w:r w:rsidRPr="00E418E3">
        <w:rPr>
          <w:rFonts w:ascii="Times New Roman" w:hAnsi="Times New Roman" w:cs="Times New Roman"/>
          <w:sz w:val="20"/>
          <w:szCs w:val="20"/>
        </w:rPr>
        <w:t>l’ennui</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qu’il</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engendre.</w:t>
      </w:r>
      <w:r w:rsidRPr="00E418E3">
        <w:rPr>
          <w:rFonts w:ascii="Times New Roman" w:hAnsi="Times New Roman" w:cs="Times New Roman"/>
          <w:spacing w:val="-2"/>
          <w:sz w:val="20"/>
          <w:szCs w:val="20"/>
        </w:rPr>
        <w:t> </w:t>
      </w:r>
      <w:r w:rsidRPr="00E418E3">
        <w:rPr>
          <w:rFonts w:ascii="Times New Roman" w:hAnsi="Times New Roman" w:cs="Times New Roman"/>
          <w:spacing w:val="-10"/>
          <w:sz w:val="20"/>
          <w:szCs w:val="20"/>
        </w:rPr>
        <w:t>»</w:t>
      </w:r>
    </w:p>
  </w:footnote>
  <w:footnote w:id="85">
    <w:p w14:paraId="791D6A94" w14:textId="326EA731" w:rsidR="003175A3" w:rsidRPr="00E418E3" w:rsidDel="007E4B6B" w:rsidRDefault="003175A3" w:rsidP="00650F7C">
      <w:pPr>
        <w:spacing w:before="60"/>
        <w:ind w:right="164" w:firstLine="0"/>
        <w:rPr>
          <w:del w:id="2353" w:author="Microsoft Office User" w:date="2025-07-25T05:49:00Z"/>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Ce propos est soutenu par des études psychosociologiques sur le chômage, qui au</w:t>
      </w:r>
      <w:r w:rsidR="007B67AA" w:rsidRPr="00E418E3">
        <w:rPr>
          <w:rFonts w:ascii="Times New Roman" w:hAnsi="Times New Roman" w:cs="Times New Roman"/>
          <w:sz w:val="20"/>
          <w:szCs w:val="20"/>
        </w:rPr>
        <w:t>-</w:t>
      </w:r>
      <w:r w:rsidRPr="00E418E3">
        <w:rPr>
          <w:rFonts w:ascii="Times New Roman" w:hAnsi="Times New Roman" w:cs="Times New Roman"/>
          <w:sz w:val="20"/>
          <w:szCs w:val="20"/>
        </w:rPr>
        <w:t>delà d’un déclassement perçu par rapport à la société, montrent que le désœuvrement causé par un chômage forcé peut créer un déclin vers l’apathie.</w:t>
      </w:r>
      <w:ins w:id="2354" w:author="Microsoft Office User" w:date="2025-07-25T05:49:00Z">
        <w:r w:rsidR="007E4B6B" w:rsidRPr="00E418E3">
          <w:rPr>
            <w:rFonts w:ascii="Times New Roman" w:hAnsi="Times New Roman" w:cs="Times New Roman"/>
            <w:i/>
            <w:sz w:val="20"/>
            <w:szCs w:val="20"/>
            <w:rPrChange w:id="2355" w:author="Héloïse Mahé" w:date="2025-07-25T17:55:00Z">
              <w:rPr>
                <w:rFonts w:ascii="Times New Roman" w:hAnsi="Times New Roman" w:cs="Times New Roman"/>
                <w:i/>
                <w:sz w:val="20"/>
                <w:szCs w:val="20"/>
                <w:lang w:val="en-US"/>
              </w:rPr>
            </w:rPrChange>
          </w:rPr>
          <w:t xml:space="preserve"> </w:t>
        </w:r>
      </w:ins>
    </w:p>
    <w:p w14:paraId="788E96CA" w14:textId="61811F91" w:rsidR="003175A3" w:rsidRPr="00C22ED4" w:rsidRDefault="003175A3">
      <w:pPr>
        <w:spacing w:before="60"/>
        <w:ind w:right="164" w:firstLine="0"/>
        <w:rPr>
          <w:rFonts w:ascii="Times New Roman" w:hAnsi="Times New Roman" w:cs="Times New Roman"/>
          <w:sz w:val="20"/>
          <w:szCs w:val="20"/>
          <w:lang w:val="en-US"/>
        </w:rPr>
        <w:pPrChange w:id="2356" w:author="Microsoft Office User" w:date="2025-07-25T05:49:00Z">
          <w:pPr>
            <w:ind w:right="162" w:firstLine="0"/>
          </w:pPr>
        </w:pPrChange>
      </w:pPr>
      <w:r w:rsidRPr="00C22ED4">
        <w:rPr>
          <w:rFonts w:ascii="Times New Roman" w:hAnsi="Times New Roman" w:cs="Times New Roman"/>
          <w:i/>
          <w:sz w:val="20"/>
          <w:szCs w:val="20"/>
          <w:lang w:val="en-US"/>
        </w:rPr>
        <w:t>Cf</w:t>
      </w:r>
      <w:r w:rsidRPr="00C22ED4">
        <w:rPr>
          <w:rFonts w:ascii="Times New Roman" w:hAnsi="Times New Roman" w:cs="Times New Roman"/>
          <w:sz w:val="20"/>
          <w:szCs w:val="20"/>
          <w:lang w:val="en-US"/>
        </w:rPr>
        <w:t>. M. Jahoda, P. F. Lazarsfeld, et H. Zeisel, Marienthal, « The sociography of an unemployed community », Routledge, 2002.</w:t>
      </w:r>
    </w:p>
  </w:footnote>
  <w:footnote w:id="86">
    <w:p w14:paraId="11A93F88" w14:textId="2472D1F0" w:rsidR="001D2912" w:rsidRPr="00C22ED4" w:rsidRDefault="001D2912" w:rsidP="00650F7C">
      <w:pPr>
        <w:spacing w:before="44"/>
        <w:ind w:firstLine="0"/>
        <w:rPr>
          <w:rFonts w:ascii="Times New Roman" w:hAnsi="Times New Roman" w:cs="Times New Roman"/>
          <w:sz w:val="20"/>
          <w:szCs w:val="20"/>
          <w:lang w:val="en-US"/>
        </w:rPr>
      </w:pPr>
      <w:r w:rsidRPr="00E418E3">
        <w:rPr>
          <w:rStyle w:val="FootnoteReference"/>
          <w:rFonts w:ascii="Times New Roman" w:hAnsi="Times New Roman" w:cs="Times New Roman"/>
          <w:sz w:val="20"/>
          <w:szCs w:val="20"/>
        </w:rPr>
        <w:footnoteRef/>
      </w:r>
      <w:r w:rsidRPr="00C22ED4">
        <w:rPr>
          <w:rFonts w:ascii="Times New Roman" w:hAnsi="Times New Roman" w:cs="Times New Roman"/>
          <w:sz w:val="20"/>
          <w:szCs w:val="20"/>
          <w:lang w:val="en-US"/>
          <w:rPrChange w:id="2377" w:author="Microsoft Office User" w:date="2025-07-25T16:49:00Z">
            <w:rPr>
              <w:rFonts w:ascii="Times New Roman" w:hAnsi="Times New Roman" w:cs="Times New Roman"/>
              <w:sz w:val="20"/>
              <w:szCs w:val="20"/>
            </w:rPr>
          </w:rPrChange>
        </w:rPr>
        <w:t xml:space="preserve"> </w:t>
      </w:r>
      <w:r w:rsidRPr="00C22ED4">
        <w:rPr>
          <w:rFonts w:ascii="Times New Roman" w:hAnsi="Times New Roman" w:cs="Times New Roman"/>
          <w:spacing w:val="-2"/>
          <w:sz w:val="20"/>
          <w:szCs w:val="20"/>
          <w:lang w:val="en-US"/>
        </w:rPr>
        <w:t xml:space="preserve">Yaniv Leviathan, </w:t>
      </w:r>
      <w:r w:rsidRPr="00C22ED4">
        <w:rPr>
          <w:rFonts w:ascii="Times New Roman" w:hAnsi="Times New Roman" w:cs="Times New Roman"/>
          <w:i/>
          <w:spacing w:val="-2"/>
          <w:sz w:val="20"/>
          <w:szCs w:val="20"/>
          <w:lang w:val="en-US"/>
        </w:rPr>
        <w:t>et al</w:t>
      </w:r>
      <w:r w:rsidRPr="00C22ED4">
        <w:rPr>
          <w:rFonts w:ascii="Times New Roman" w:hAnsi="Times New Roman" w:cs="Times New Roman"/>
          <w:spacing w:val="-2"/>
          <w:sz w:val="20"/>
          <w:szCs w:val="20"/>
          <w:lang w:val="en-US"/>
        </w:rPr>
        <w:t>. « Diffusion models are real-time game engines », ICLR 2025, arXiv, 24 avril 2025.</w:t>
      </w:r>
    </w:p>
  </w:footnote>
  <w:footnote w:id="87">
    <w:p w14:paraId="24F6FBA1" w14:textId="77777777" w:rsidR="001D2912" w:rsidRPr="00E418E3" w:rsidRDefault="001D2912"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C’est le modèle dit des « Degrés-jour », toujours en usage aujourd’hui. </w:t>
      </w:r>
      <w:r w:rsidRPr="00E418E3" w:rsidDel="00CB22BD">
        <w:rPr>
          <w:rFonts w:ascii="Times New Roman" w:hAnsi="Times New Roman" w:cs="Times New Roman"/>
        </w:rPr>
        <w:t xml:space="preserve">R.-A.F. de Réaumur. </w:t>
      </w:r>
      <w:r w:rsidRPr="00E418E3" w:rsidDel="00CB22BD">
        <w:rPr>
          <w:rFonts w:ascii="Times New Roman" w:hAnsi="Times New Roman" w:cs="Times New Roman"/>
          <w:i/>
        </w:rPr>
        <w:t>Observations du thermomètre faites à Paris pendant l’année</w:t>
      </w:r>
      <w:r w:rsidRPr="00E418E3" w:rsidDel="00CB22BD">
        <w:rPr>
          <w:rFonts w:ascii="Times New Roman" w:hAnsi="Times New Roman" w:cs="Times New Roman"/>
          <w:i/>
          <w:spacing w:val="-3"/>
        </w:rPr>
        <w:t xml:space="preserve"> </w:t>
      </w:r>
      <w:r w:rsidRPr="00E418E3" w:rsidDel="00CB22BD">
        <w:rPr>
          <w:rFonts w:ascii="Times New Roman" w:hAnsi="Times New Roman" w:cs="Times New Roman"/>
          <w:i/>
        </w:rPr>
        <w:t>1735</w:t>
      </w:r>
      <w:r w:rsidRPr="00E418E3" w:rsidDel="00CB22BD">
        <w:rPr>
          <w:rFonts w:ascii="Times New Roman" w:hAnsi="Times New Roman" w:cs="Times New Roman"/>
          <w:i/>
          <w:spacing w:val="-3"/>
        </w:rPr>
        <w:t xml:space="preserve"> </w:t>
      </w:r>
      <w:r w:rsidRPr="00E418E3" w:rsidDel="00CB22BD">
        <w:rPr>
          <w:rFonts w:ascii="Times New Roman" w:hAnsi="Times New Roman" w:cs="Times New Roman"/>
          <w:i/>
        </w:rPr>
        <w:t>comparées</w:t>
      </w:r>
      <w:r w:rsidRPr="00E418E3" w:rsidDel="00CB22BD">
        <w:rPr>
          <w:rFonts w:ascii="Times New Roman" w:hAnsi="Times New Roman" w:cs="Times New Roman"/>
          <w:i/>
          <w:spacing w:val="-3"/>
        </w:rPr>
        <w:t xml:space="preserve"> </w:t>
      </w:r>
      <w:r w:rsidRPr="00E418E3" w:rsidDel="00CB22BD">
        <w:rPr>
          <w:rFonts w:ascii="Times New Roman" w:hAnsi="Times New Roman" w:cs="Times New Roman"/>
          <w:i/>
        </w:rPr>
        <w:t>avec</w:t>
      </w:r>
      <w:r w:rsidRPr="00E418E3" w:rsidDel="00CB22BD">
        <w:rPr>
          <w:rFonts w:ascii="Times New Roman" w:hAnsi="Times New Roman" w:cs="Times New Roman"/>
          <w:i/>
          <w:spacing w:val="-3"/>
        </w:rPr>
        <w:t xml:space="preserve"> </w:t>
      </w:r>
      <w:r w:rsidRPr="00E418E3" w:rsidDel="00CB22BD">
        <w:rPr>
          <w:rFonts w:ascii="Times New Roman" w:hAnsi="Times New Roman" w:cs="Times New Roman"/>
          <w:i/>
        </w:rPr>
        <w:t>celles</w:t>
      </w:r>
      <w:r w:rsidRPr="00E418E3" w:rsidDel="00CB22BD">
        <w:rPr>
          <w:rFonts w:ascii="Times New Roman" w:hAnsi="Times New Roman" w:cs="Times New Roman"/>
          <w:i/>
          <w:spacing w:val="-3"/>
        </w:rPr>
        <w:t xml:space="preserve"> </w:t>
      </w:r>
      <w:r w:rsidRPr="00E418E3" w:rsidDel="00CB22BD">
        <w:rPr>
          <w:rFonts w:ascii="Times New Roman" w:hAnsi="Times New Roman" w:cs="Times New Roman"/>
          <w:i/>
        </w:rPr>
        <w:t>qui</w:t>
      </w:r>
      <w:r w:rsidRPr="00E418E3" w:rsidDel="00CB22BD">
        <w:rPr>
          <w:rFonts w:ascii="Times New Roman" w:hAnsi="Times New Roman" w:cs="Times New Roman"/>
          <w:i/>
          <w:spacing w:val="-3"/>
        </w:rPr>
        <w:t xml:space="preserve"> </w:t>
      </w:r>
      <w:r w:rsidRPr="00E418E3" w:rsidDel="00CB22BD">
        <w:rPr>
          <w:rFonts w:ascii="Times New Roman" w:hAnsi="Times New Roman" w:cs="Times New Roman"/>
          <w:i/>
        </w:rPr>
        <w:t>ont</w:t>
      </w:r>
      <w:r w:rsidRPr="00E418E3" w:rsidDel="00CB22BD">
        <w:rPr>
          <w:rFonts w:ascii="Times New Roman" w:hAnsi="Times New Roman" w:cs="Times New Roman"/>
          <w:i/>
          <w:spacing w:val="-3"/>
        </w:rPr>
        <w:t xml:space="preserve"> </w:t>
      </w:r>
      <w:r w:rsidRPr="00E418E3" w:rsidDel="00CB22BD">
        <w:rPr>
          <w:rFonts w:ascii="Times New Roman" w:hAnsi="Times New Roman" w:cs="Times New Roman"/>
          <w:i/>
        </w:rPr>
        <w:t>été</w:t>
      </w:r>
      <w:r w:rsidRPr="00E418E3" w:rsidDel="00CB22BD">
        <w:rPr>
          <w:rFonts w:ascii="Times New Roman" w:hAnsi="Times New Roman" w:cs="Times New Roman"/>
          <w:i/>
          <w:spacing w:val="-3"/>
        </w:rPr>
        <w:t xml:space="preserve"> </w:t>
      </w:r>
      <w:r w:rsidRPr="00E418E3" w:rsidDel="00CB22BD">
        <w:rPr>
          <w:rFonts w:ascii="Times New Roman" w:hAnsi="Times New Roman" w:cs="Times New Roman"/>
          <w:i/>
        </w:rPr>
        <w:t>faites</w:t>
      </w:r>
      <w:r w:rsidRPr="00E418E3" w:rsidDel="00CB22BD">
        <w:rPr>
          <w:rFonts w:ascii="Times New Roman" w:hAnsi="Times New Roman" w:cs="Times New Roman"/>
          <w:i/>
          <w:spacing w:val="-3"/>
        </w:rPr>
        <w:t xml:space="preserve"> </w:t>
      </w:r>
      <w:r w:rsidRPr="00E418E3" w:rsidDel="00CB22BD">
        <w:rPr>
          <w:rFonts w:ascii="Times New Roman" w:hAnsi="Times New Roman" w:cs="Times New Roman"/>
          <w:i/>
        </w:rPr>
        <w:t>sous</w:t>
      </w:r>
      <w:r w:rsidRPr="00E418E3" w:rsidDel="00CB22BD">
        <w:rPr>
          <w:rFonts w:ascii="Times New Roman" w:hAnsi="Times New Roman" w:cs="Times New Roman"/>
          <w:i/>
          <w:spacing w:val="-3"/>
        </w:rPr>
        <w:t xml:space="preserve"> </w:t>
      </w:r>
      <w:r w:rsidRPr="00E418E3" w:rsidDel="00CB22BD">
        <w:rPr>
          <w:rFonts w:ascii="Times New Roman" w:hAnsi="Times New Roman" w:cs="Times New Roman"/>
          <w:i/>
        </w:rPr>
        <w:t>la</w:t>
      </w:r>
      <w:r w:rsidRPr="00E418E3" w:rsidDel="00CB22BD">
        <w:rPr>
          <w:rFonts w:ascii="Times New Roman" w:hAnsi="Times New Roman" w:cs="Times New Roman"/>
          <w:i/>
          <w:spacing w:val="-3"/>
        </w:rPr>
        <w:t xml:space="preserve"> </w:t>
      </w:r>
      <w:r w:rsidRPr="00E418E3" w:rsidDel="00CB22BD">
        <w:rPr>
          <w:rFonts w:ascii="Times New Roman" w:hAnsi="Times New Roman" w:cs="Times New Roman"/>
          <w:i/>
        </w:rPr>
        <w:t>ligne,</w:t>
      </w:r>
      <w:r w:rsidRPr="00E418E3" w:rsidDel="00CB22BD">
        <w:rPr>
          <w:rFonts w:ascii="Times New Roman" w:hAnsi="Times New Roman" w:cs="Times New Roman"/>
          <w:i/>
          <w:spacing w:val="-3"/>
        </w:rPr>
        <w:t xml:space="preserve"> </w:t>
      </w:r>
      <w:r w:rsidRPr="00E418E3" w:rsidDel="00CB22BD">
        <w:rPr>
          <w:rFonts w:ascii="Times New Roman" w:hAnsi="Times New Roman" w:cs="Times New Roman"/>
          <w:i/>
        </w:rPr>
        <w:t>à</w:t>
      </w:r>
      <w:r w:rsidRPr="00E418E3" w:rsidDel="00CB22BD">
        <w:rPr>
          <w:rFonts w:ascii="Times New Roman" w:hAnsi="Times New Roman" w:cs="Times New Roman"/>
          <w:i/>
          <w:spacing w:val="-3"/>
        </w:rPr>
        <w:t xml:space="preserve"> </w:t>
      </w:r>
      <w:r w:rsidRPr="00E418E3" w:rsidDel="00CB22BD">
        <w:rPr>
          <w:rFonts w:ascii="Times New Roman" w:hAnsi="Times New Roman" w:cs="Times New Roman"/>
          <w:i/>
        </w:rPr>
        <w:t>l’Île</w:t>
      </w:r>
      <w:r w:rsidRPr="00E418E3" w:rsidDel="00CB22BD">
        <w:rPr>
          <w:rFonts w:ascii="Times New Roman" w:hAnsi="Times New Roman" w:cs="Times New Roman"/>
          <w:i/>
          <w:spacing w:val="-3"/>
        </w:rPr>
        <w:t xml:space="preserve"> </w:t>
      </w:r>
      <w:r w:rsidRPr="00E418E3" w:rsidDel="00CB22BD">
        <w:rPr>
          <w:rFonts w:ascii="Times New Roman" w:hAnsi="Times New Roman" w:cs="Times New Roman"/>
          <w:i/>
        </w:rPr>
        <w:t>de France, à</w:t>
      </w:r>
      <w:r w:rsidRPr="00E418E3" w:rsidDel="00CB22BD">
        <w:rPr>
          <w:rFonts w:ascii="Times New Roman" w:hAnsi="Times New Roman" w:cs="Times New Roman"/>
          <w:i/>
          <w:spacing w:val="-1"/>
        </w:rPr>
        <w:t xml:space="preserve"> </w:t>
      </w:r>
      <w:r w:rsidRPr="00E418E3" w:rsidDel="00CB22BD">
        <w:rPr>
          <w:rFonts w:ascii="Times New Roman" w:hAnsi="Times New Roman" w:cs="Times New Roman"/>
          <w:i/>
        </w:rPr>
        <w:t>Alger et en quelques-unes de nos Îles de l’Amérique</w:t>
      </w:r>
      <w:r w:rsidRPr="00E418E3" w:rsidDel="00CB22BD">
        <w:rPr>
          <w:rFonts w:ascii="Times New Roman" w:hAnsi="Times New Roman" w:cs="Times New Roman"/>
        </w:rPr>
        <w:t>. Mémoires de l’académie royale des sciences de Paris, 1738:545–576, 1735. P.558</w:t>
      </w:r>
    </w:p>
  </w:footnote>
  <w:footnote w:id="88">
    <w:p w14:paraId="3220244F" w14:textId="77777777" w:rsidR="001D2912" w:rsidRPr="00E418E3" w:rsidDel="00CA1412" w:rsidRDefault="001D2912"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rPr>
      </w:pPr>
      <w:r w:rsidRPr="00E418E3" w:rsidDel="00CA1412">
        <w:rPr>
          <w:rFonts w:ascii="Times New Roman" w:hAnsi="Times New Roman" w:cs="Times New Roman"/>
          <w:sz w:val="20"/>
          <w:szCs w:val="20"/>
          <w:vertAlign w:val="superscript"/>
        </w:rPr>
        <w:footnoteRef/>
      </w:r>
      <w:r w:rsidRPr="00E418E3" w:rsidDel="00CA1412">
        <w:rPr>
          <w:rFonts w:ascii="Times New Roman" w:hAnsi="Times New Roman" w:cs="Times New Roman"/>
          <w:sz w:val="20"/>
          <w:szCs w:val="20"/>
        </w:rPr>
        <w:t xml:space="preserve"> Certains redoutent que ce soit déjà le cas avec l’explosion actuelle de la quantité d’articles publiés : lire par exemple J. S. G. Chu et J. A. Evans, « Slowed canonical progress in large fields of science », </w:t>
      </w:r>
      <w:r w:rsidRPr="00E418E3" w:rsidDel="00CA1412">
        <w:rPr>
          <w:rFonts w:ascii="Times New Roman" w:hAnsi="Times New Roman" w:cs="Times New Roman"/>
          <w:i/>
          <w:sz w:val="20"/>
          <w:szCs w:val="20"/>
        </w:rPr>
        <w:t>Proceedings of the National Academy of Sciences</w:t>
      </w:r>
      <w:r w:rsidRPr="00E418E3" w:rsidDel="00CA1412">
        <w:rPr>
          <w:rFonts w:ascii="Times New Roman" w:hAnsi="Times New Roman" w:cs="Times New Roman"/>
          <w:sz w:val="20"/>
          <w:szCs w:val="20"/>
        </w:rPr>
        <w:t>, vol. 118, nᵒ 41, p. e2021636118, octobre. 2021, doi: 10.1073/pnas.2021636118.</w:t>
      </w:r>
    </w:p>
  </w:footnote>
  <w:footnote w:id="89">
    <w:p w14:paraId="161DB5DB" w14:textId="7C5693E4" w:rsidR="001D2912" w:rsidRPr="00E418E3" w:rsidRDefault="001D2912" w:rsidP="00650F7C">
      <w:pPr>
        <w:ind w:right="162" w:firstLine="0"/>
        <w:rPr>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Dans le système éducatif français, ce tropisme est assez prononcé, avec une tendance importante à voir les mathématiques théoriques comme la seule science digne de ce nom</w:t>
      </w:r>
      <w:r w:rsidRPr="00E418E3" w:rsidDel="00054E51">
        <w:rPr>
          <w:rFonts w:ascii="Times New Roman" w:hAnsi="Times New Roman" w:cs="Times New Roman"/>
          <w:sz w:val="20"/>
          <w:szCs w:val="20"/>
        </w:rPr>
        <w:t>. Cette tendance est d’ailleurs amplifiée par le manque de moyens</w:t>
      </w:r>
      <w:r w:rsidR="00D622C0" w:rsidRPr="00E418E3">
        <w:rPr>
          <w:rFonts w:ascii="Times New Roman" w:hAnsi="Times New Roman" w:cs="Times New Roman"/>
          <w:sz w:val="20"/>
          <w:szCs w:val="20"/>
        </w:rPr>
        <w:t xml:space="preserve"> </w:t>
      </w:r>
      <w:r w:rsidRPr="00E418E3" w:rsidDel="00054E51">
        <w:rPr>
          <w:rFonts w:ascii="Times New Roman" w:hAnsi="Times New Roman" w:cs="Times New Roman"/>
          <w:sz w:val="20"/>
          <w:szCs w:val="20"/>
        </w:rPr>
        <w:t>: quand on n’a qu’un tableau noir, plus facile d’avancer sur la théorie plutôt que sur les applications</w:t>
      </w:r>
      <w:r w:rsidRPr="00E418E3">
        <w:rPr>
          <w:rFonts w:ascii="Times New Roman" w:hAnsi="Times New Roman" w:cs="Times New Roman"/>
          <w:sz w:val="20"/>
          <w:szCs w:val="20"/>
        </w:rPr>
        <w:t>.</w:t>
      </w:r>
    </w:p>
  </w:footnote>
  <w:footnote w:id="90">
    <w:p w14:paraId="0CD64D28" w14:textId="77777777" w:rsidR="001D2912" w:rsidRPr="004C283A" w:rsidDel="00054E51" w:rsidRDefault="001D2912" w:rsidP="00650F7C">
      <w:pPr>
        <w:spacing w:before="60"/>
        <w:ind w:firstLine="0"/>
        <w:rPr>
          <w:rFonts w:ascii="Times New Roman" w:hAnsi="Times New Roman" w:cs="Times New Roman"/>
          <w:sz w:val="20"/>
          <w:szCs w:val="20"/>
          <w:lang w:val="en-US"/>
        </w:rPr>
      </w:pPr>
      <w:r w:rsidRPr="00E418E3" w:rsidDel="00054E51">
        <w:rPr>
          <w:rStyle w:val="FootnoteReference"/>
          <w:rFonts w:ascii="Times New Roman" w:hAnsi="Times New Roman" w:cs="Times New Roman"/>
          <w:sz w:val="20"/>
          <w:szCs w:val="20"/>
        </w:rPr>
        <w:footnoteRef/>
      </w:r>
      <w:r w:rsidRPr="004C283A" w:rsidDel="00054E51">
        <w:rPr>
          <w:rFonts w:ascii="Times New Roman" w:hAnsi="Times New Roman" w:cs="Times New Roman"/>
          <w:sz w:val="20"/>
          <w:szCs w:val="20"/>
          <w:lang w:val="en-US"/>
        </w:rPr>
        <w:t xml:space="preserve"> Reinforcement </w:t>
      </w:r>
      <w:r w:rsidRPr="004C283A" w:rsidDel="00054E51">
        <w:rPr>
          <w:rFonts w:ascii="Times New Roman" w:hAnsi="Times New Roman" w:cs="Times New Roman"/>
          <w:spacing w:val="-2"/>
          <w:sz w:val="20"/>
          <w:szCs w:val="20"/>
          <w:lang w:val="en-US"/>
        </w:rPr>
        <w:t>Learning</w:t>
      </w:r>
    </w:p>
  </w:footnote>
  <w:footnote w:id="91">
    <w:p w14:paraId="233A42AC" w14:textId="3C09379F" w:rsidR="009F7B96" w:rsidRPr="00E418E3" w:rsidDel="00042A84" w:rsidRDefault="009F7B96">
      <w:pPr>
        <w:pStyle w:val="FootnoteText"/>
        <w:rPr>
          <w:del w:id="2476" w:author="Microsoft Office User" w:date="2025-07-25T06:05:00Z"/>
          <w:rPrChange w:id="2477" w:author="Héloïse Mahé" w:date="2025-07-25T17:55:00Z">
            <w:rPr>
              <w:del w:id="2478" w:author="Microsoft Office User" w:date="2025-07-25T06:05:00Z"/>
              <w:lang w:val="en-US"/>
            </w:rPr>
          </w:rPrChange>
        </w:rPr>
      </w:pPr>
      <w:del w:id="2479" w:author="Microsoft Office User" w:date="2025-07-25T06:05:00Z">
        <w:r w:rsidRPr="00E418E3" w:rsidDel="00042A84">
          <w:rPr>
            <w:rStyle w:val="FootnoteReference"/>
          </w:rPr>
          <w:footnoteRef/>
        </w:r>
        <w:r w:rsidRPr="00E418E3" w:rsidDel="00042A84">
          <w:rPr>
            <w:rPrChange w:id="2480" w:author="Héloïse Mahé" w:date="2025-07-25T17:55:00Z">
              <w:rPr>
                <w:lang w:val="en-US"/>
              </w:rPr>
            </w:rPrChange>
          </w:rPr>
          <w:delText xml:space="preserve"> </w:delText>
        </w:r>
      </w:del>
      <w:ins w:id="2481" w:author="Microsoft Office User" w:date="2025-07-25T06:04:00Z">
        <w:del w:id="2482" w:author="Microsoft Office User" w:date="2025-07-25T06:05:00Z">
          <w:r w:rsidR="00042A84" w:rsidRPr="00E418E3" w:rsidDel="00042A84">
            <w:rPr>
              <w:rPrChange w:id="2483" w:author="Héloïse Mahé" w:date="2025-07-25T17:55:00Z">
                <w:rPr>
                  <w:lang w:val="en-US"/>
                </w:rPr>
              </w:rPrChange>
            </w:rPr>
            <w:fldChar w:fldCharType="begin"/>
          </w:r>
          <w:r w:rsidR="00042A84" w:rsidRPr="00E418E3" w:rsidDel="00042A84">
            <w:rPr>
              <w:rPrChange w:id="2484" w:author="Héloïse Mahé" w:date="2025-07-25T17:55:00Z">
                <w:rPr>
                  <w:lang w:val="en-US"/>
                </w:rPr>
              </w:rPrChange>
            </w:rPr>
            <w:delInstrText>HYPERLINK "</w:delInstrText>
          </w:r>
        </w:del>
      </w:ins>
      <w:del w:id="2485" w:author="Microsoft Office User" w:date="2025-07-25T06:05:00Z">
        <w:r w:rsidR="00042A84" w:rsidRPr="00E418E3" w:rsidDel="00042A84">
          <w:rPr>
            <w:rPrChange w:id="2486" w:author="Héloïse Mahé" w:date="2025-07-25T17:55:00Z">
              <w:rPr>
                <w:lang w:val="en-US"/>
              </w:rPr>
            </w:rPrChange>
          </w:rPr>
          <w:delInstrText>https://www.darioamodei.com/essay/machines-of-loving-grace</w:delInstrText>
        </w:r>
      </w:del>
      <w:ins w:id="2487" w:author="Microsoft Office User" w:date="2025-07-25T06:04:00Z">
        <w:del w:id="2488" w:author="Microsoft Office User" w:date="2025-07-25T06:05:00Z">
          <w:r w:rsidR="00042A84" w:rsidRPr="00E418E3" w:rsidDel="00042A84">
            <w:rPr>
              <w:rPrChange w:id="2489" w:author="Héloïse Mahé" w:date="2025-07-25T17:55:00Z">
                <w:rPr>
                  <w:lang w:val="en-US"/>
                </w:rPr>
              </w:rPrChange>
            </w:rPr>
            <w:delInstrText>"</w:delInstrText>
          </w:r>
          <w:r w:rsidR="00042A84" w:rsidRPr="00E418E3" w:rsidDel="00042A84">
            <w:rPr>
              <w:rPrChange w:id="2490" w:author="Héloïse Mahé" w:date="2025-07-25T17:55:00Z">
                <w:rPr>
                  <w:lang w:val="en-US"/>
                </w:rPr>
              </w:rPrChange>
            </w:rPr>
            <w:fldChar w:fldCharType="separate"/>
          </w:r>
        </w:del>
      </w:ins>
      <w:del w:id="2491" w:author="Microsoft Office User" w:date="2025-07-25T06:05:00Z">
        <w:r w:rsidR="00042A84" w:rsidRPr="00E418E3" w:rsidDel="00042A84">
          <w:rPr>
            <w:rStyle w:val="Hyperlink"/>
            <w:rPrChange w:id="2492" w:author="Héloïse Mahé" w:date="2025-07-25T17:55:00Z">
              <w:rPr>
                <w:rStyle w:val="Hyperlink"/>
                <w:lang w:val="en-US"/>
              </w:rPr>
            </w:rPrChange>
          </w:rPr>
          <w:delText>https://www.darioamodei.com/essay/machines-of-loving-grace</w:delText>
        </w:r>
      </w:del>
      <w:ins w:id="2493" w:author="Microsoft Office User" w:date="2025-07-25T06:04:00Z">
        <w:del w:id="2494" w:author="Microsoft Office User" w:date="2025-07-25T06:05:00Z">
          <w:r w:rsidR="00042A84" w:rsidRPr="00E418E3" w:rsidDel="00042A84">
            <w:rPr>
              <w:rPrChange w:id="2495" w:author="Héloïse Mahé" w:date="2025-07-25T17:55:00Z">
                <w:rPr>
                  <w:lang w:val="en-US"/>
                </w:rPr>
              </w:rPrChange>
            </w:rPr>
            <w:fldChar w:fldCharType="end"/>
          </w:r>
          <w:r w:rsidR="00042A84" w:rsidRPr="00E418E3" w:rsidDel="00042A84">
            <w:rPr>
              <w:rPrChange w:id="2496" w:author="Héloïse Mahé" w:date="2025-07-25T17:55:00Z">
                <w:rPr>
                  <w:lang w:val="en-US"/>
                </w:rPr>
              </w:rPrChange>
            </w:rPr>
            <w:delText xml:space="preserve">. </w:delText>
          </w:r>
        </w:del>
      </w:ins>
      <w:ins w:id="2497" w:author="Microsoft Office User" w:date="2025-07-25T06:05:00Z">
        <w:del w:id="2498" w:author="Microsoft Office User" w:date="2025-07-25T06:05:00Z">
          <w:r w:rsidR="00042A84" w:rsidRPr="00E418E3" w:rsidDel="00042A84">
            <w:rPr>
              <w:rPrChange w:id="2499" w:author="Héloïse Mahé" w:date="2025-07-25T17:55:00Z">
                <w:rPr>
                  <w:lang w:val="en-US"/>
                </w:rPr>
              </w:rPrChange>
            </w:rPr>
            <w:delText>“</w:delText>
          </w:r>
          <w:r w:rsidR="00042A84" w:rsidRPr="00E418E3" w:rsidDel="00042A84">
            <w:delText>Greatly improved </w:delText>
          </w:r>
          <w:r w:rsidR="00042A84" w:rsidRPr="00E418E3" w:rsidDel="00042A84">
            <w:fldChar w:fldCharType="begin"/>
          </w:r>
          <w:r w:rsidR="00042A84" w:rsidRPr="00E418E3" w:rsidDel="00042A84">
            <w:delInstrText>HYPERLINK "https://www.nature.com/articles/s41591-022-01735-0" \t "_blank"</w:delInstrText>
          </w:r>
          <w:r w:rsidR="00042A84" w:rsidRPr="00E418E3" w:rsidDel="00042A84">
            <w:fldChar w:fldCharType="separate"/>
          </w:r>
          <w:r w:rsidR="00042A84" w:rsidRPr="00E418E3" w:rsidDel="00042A84">
            <w:rPr>
              <w:rStyle w:val="Hyperlink"/>
            </w:rPr>
            <w:delText>embryo screening</w:delText>
          </w:r>
          <w:r w:rsidR="00042A84" w:rsidRPr="00E418E3" w:rsidDel="00042A84">
            <w:rPr>
              <w:rPrChange w:id="2500" w:author="Héloïse Mahé" w:date="2025-07-25T17:55:00Z">
                <w:rPr>
                  <w:lang w:val="en-US"/>
                </w:rPr>
              </w:rPrChange>
            </w:rPr>
            <w:fldChar w:fldCharType="end"/>
          </w:r>
          <w:r w:rsidR="00042A84" w:rsidRPr="00E418E3" w:rsidDel="00042A84">
            <w:delText> will likely make it possible to prevent most genetic disease</w:delText>
          </w:r>
          <w:r w:rsidR="00042A84" w:rsidRPr="00E418E3" w:rsidDel="00042A84">
            <w:rPr>
              <w:rPrChange w:id="2501" w:author="Héloïse Mahé" w:date="2025-07-25T17:55:00Z">
                <w:rPr>
                  <w:lang w:val="en-US"/>
                </w:rPr>
              </w:rPrChange>
            </w:rPr>
            <w:delText>”</w:delText>
          </w:r>
        </w:del>
      </w:ins>
    </w:p>
  </w:footnote>
  <w:footnote w:id="92">
    <w:p w14:paraId="761087AA" w14:textId="77777777" w:rsidR="004C283A" w:rsidRPr="0033321C" w:rsidRDefault="004C283A" w:rsidP="004C283A">
      <w:pPr>
        <w:pStyle w:val="FootnoteText"/>
        <w:rPr>
          <w:ins w:id="2509" w:author="Microsoft Office User" w:date="2025-07-27T23:42:00Z"/>
          <w:lang w:val="en-US"/>
        </w:rPr>
      </w:pPr>
      <w:ins w:id="2510" w:author="Microsoft Office User" w:date="2025-07-27T23:42:00Z">
        <w:r>
          <w:rPr>
            <w:rStyle w:val="FootnoteReference"/>
          </w:rPr>
          <w:footnoteRef/>
        </w:r>
        <w:r w:rsidRPr="0033321C">
          <w:rPr>
            <w:lang w:val="en-US"/>
          </w:rPr>
          <w:t xml:space="preserve"> </w:t>
        </w:r>
        <w:r w:rsidRPr="004C283A">
          <w:rPr>
            <w:lang w:val="en-US"/>
          </w:rPr>
          <w:t>« Greatly improved embryo screening will likely make it possible to prevent most genetic disease »</w:t>
        </w:r>
        <w:r>
          <w:rPr>
            <w:lang w:val="en-US"/>
          </w:rPr>
          <w:t xml:space="preserve"> </w:t>
        </w:r>
        <w:r w:rsidRPr="004C283A">
          <w:rPr>
            <w:lang w:val="en-US"/>
          </w:rPr>
          <w:t>Dario Amodei, « Machines of loving grace », Dario Amodei.com</w:t>
        </w:r>
        <w:r>
          <w:rPr>
            <w:lang w:val="en-US"/>
          </w:rPr>
          <w:t>.</w:t>
        </w:r>
      </w:ins>
    </w:p>
  </w:footnote>
  <w:footnote w:id="93">
    <w:p w14:paraId="145AACA9" w14:textId="28334372" w:rsidR="001D2912" w:rsidRPr="00E418E3" w:rsidRDefault="001D2912"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rPr>
        <w:footnoteRef/>
      </w:r>
      <w:r w:rsidRPr="00E418E3">
        <w:rPr>
          <w:rStyle w:val="Hyperlink7"/>
          <w:rFonts w:eastAsia="Palatino Linotype"/>
        </w:rPr>
        <w:t xml:space="preserve"> Plus largement sans même parler d’IA, la trajectoire exponentielle du changement technologique toujours accé</w:t>
      </w:r>
      <w:r w:rsidRPr="00E418E3">
        <w:rPr>
          <w:rStyle w:val="Hyperlink0"/>
          <w:rFonts w:eastAsia="Palatino Linotype"/>
        </w:rPr>
        <w:t>l</w:t>
      </w:r>
      <w:r w:rsidRPr="00E418E3">
        <w:rPr>
          <w:rStyle w:val="Hyperlink7"/>
          <w:rFonts w:eastAsia="Palatino Linotype"/>
        </w:rPr>
        <w:t>é</w:t>
      </w:r>
      <w:r w:rsidRPr="00E418E3">
        <w:rPr>
          <w:rStyle w:val="Hyperlink0"/>
          <w:rFonts w:eastAsia="Palatino Linotype"/>
        </w:rPr>
        <w:t>r</w:t>
      </w:r>
      <w:r w:rsidRPr="00E418E3">
        <w:rPr>
          <w:rStyle w:val="Hyperlink7"/>
          <w:rFonts w:eastAsia="Palatino Linotype"/>
        </w:rPr>
        <w:t xml:space="preserve">é a conduit au concept de </w:t>
      </w:r>
      <w:r w:rsidRPr="00E418E3" w:rsidDel="00852079">
        <w:rPr>
          <w:rStyle w:val="Hyperlink7"/>
          <w:rFonts w:eastAsia="Palatino Linotype"/>
        </w:rPr>
        <w:t>Singularité</w:t>
      </w:r>
      <w:r w:rsidRPr="00E418E3" w:rsidDel="00852079">
        <w:rPr>
          <w:rFonts w:ascii="Times New Roman" w:hAnsi="Times New Roman" w:cs="Times New Roman"/>
        </w:rPr>
        <w:t xml:space="preserve"> </w:t>
      </w:r>
      <w:r w:rsidRPr="00E418E3">
        <w:rPr>
          <w:rStyle w:val="Hyperlink7"/>
          <w:rFonts w:eastAsia="Palatino Linotype"/>
        </w:rPr>
        <w:t>Singularité</w:t>
      </w:r>
      <w:r w:rsidRPr="00E418E3">
        <w:rPr>
          <w:rFonts w:ascii="Times New Roman" w:hAnsi="Times New Roman" w:cs="Times New Roman"/>
        </w:rPr>
        <w:t xml:space="preserve"> </w:t>
      </w:r>
      <w:r w:rsidRPr="00E418E3">
        <w:rPr>
          <w:rStyle w:val="Hyperlink7"/>
          <w:rFonts w:eastAsia="Palatino Linotype"/>
        </w:rPr>
        <w:t>: le moment où le changement technologique serait devenu «</w:t>
      </w:r>
      <w:r w:rsidRPr="00E418E3">
        <w:rPr>
          <w:rFonts w:ascii="Times New Roman" w:hAnsi="Times New Roman"/>
          <w:spacing w:val="-2"/>
        </w:rPr>
        <w:t> </w:t>
      </w:r>
      <w:r w:rsidRPr="00E418E3">
        <w:rPr>
          <w:rFonts w:ascii="Times New Roman" w:hAnsi="Times New Roman"/>
        </w:rPr>
        <w:t>si rapide</w:t>
      </w:r>
      <w:r w:rsidRPr="00E418E3">
        <w:rPr>
          <w:rFonts w:ascii="Times New Roman" w:hAnsi="Times New Roman" w:cs="Times New Roman"/>
        </w:rPr>
        <w:t xml:space="preserve"> </w:t>
      </w:r>
      <w:r w:rsidRPr="00E418E3">
        <w:rPr>
          <w:rStyle w:val="Hyperlink7"/>
          <w:rFonts w:eastAsia="Palatino Linotype"/>
        </w:rPr>
        <w:t xml:space="preserve">et profond qu’il déchirerait la toile de l’histoire de l’Humanité» </w:t>
      </w:r>
      <w:r w:rsidRPr="00E418E3" w:rsidDel="00852079">
        <w:rPr>
          <w:rStyle w:val="Hyperlink3"/>
          <w:rFonts w:eastAsia="Palatino Linotype"/>
          <w:lang w:val="fr-FR"/>
        </w:rPr>
        <w:t>("</w:t>
      </w:r>
      <w:r w:rsidRPr="00E418E3">
        <w:rPr>
          <w:rStyle w:val="Hyperlink3"/>
          <w:rFonts w:eastAsia="Palatino Linotype"/>
          <w:lang w:val="fr-FR"/>
        </w:rPr>
        <w:t>(« </w:t>
      </w:r>
      <w:r w:rsidRPr="00E418E3">
        <w:rPr>
          <w:rStyle w:val="Hyperlink3"/>
          <w:rFonts w:eastAsia="Palatino Linotype"/>
          <w:i/>
          <w:lang w:val="fr-FR"/>
        </w:rPr>
        <w:t>technological change so rapid and profound it represents a rupture in the fabric of human</w:t>
      </w:r>
      <w:r w:rsidRPr="00E418E3">
        <w:rPr>
          <w:rStyle w:val="Hyperlink1"/>
          <w:rFonts w:cs="Times New Roman"/>
          <w:i/>
        </w:rPr>
        <w:t xml:space="preserve"> </w:t>
      </w:r>
      <w:r w:rsidRPr="00E418E3">
        <w:rPr>
          <w:rStyle w:val="Hyperlink3"/>
          <w:rFonts w:eastAsia="Palatino Linotype"/>
          <w:i/>
          <w:lang w:val="fr-FR"/>
        </w:rPr>
        <w:t>history</w:t>
      </w:r>
      <w:r w:rsidRPr="00E418E3">
        <w:rPr>
          <w:rFonts w:ascii="Times New Roman" w:hAnsi="Times New Roman"/>
          <w:spacing w:val="-2"/>
        </w:rPr>
        <w:t> </w:t>
      </w:r>
      <w:r w:rsidRPr="00E418E3">
        <w:rPr>
          <w:rStyle w:val="Hyperlink7"/>
          <w:rFonts w:eastAsia="Palatino Linotype"/>
        </w:rPr>
        <w:t>»</w:t>
      </w:r>
      <w:r w:rsidRPr="00E418E3">
        <w:rPr>
          <w:rStyle w:val="Hyperlink0"/>
          <w:rFonts w:eastAsia="Palatino Linotype"/>
        </w:rPr>
        <w:t>).</w:t>
      </w:r>
      <w:r w:rsidRPr="00E418E3">
        <w:rPr>
          <w:rStyle w:val="Hyperlink1"/>
          <w:rFonts w:cs="Times New Roman"/>
        </w:rPr>
        <w:t xml:space="preserve"> </w:t>
      </w:r>
      <w:r w:rsidRPr="00E418E3">
        <w:rPr>
          <w:rStyle w:val="Hyperlink3"/>
          <w:rFonts w:eastAsia="Palatino Linotype"/>
          <w:lang w:val="fr-FR"/>
        </w:rPr>
        <w:t>Ray</w:t>
      </w:r>
      <w:r w:rsidRPr="00E418E3">
        <w:rPr>
          <w:rFonts w:ascii="Times New Roman" w:hAnsi="Times New Roman"/>
          <w:spacing w:val="-1"/>
        </w:rPr>
        <w:t xml:space="preserve"> </w:t>
      </w:r>
      <w:r w:rsidRPr="00E418E3">
        <w:rPr>
          <w:rFonts w:ascii="Times New Roman" w:hAnsi="Times New Roman"/>
        </w:rPr>
        <w:t>Kurzweil,</w:t>
      </w:r>
      <w:r w:rsidRPr="00E418E3">
        <w:rPr>
          <w:rFonts w:ascii="Times New Roman" w:hAnsi="Times New Roman"/>
          <w:spacing w:val="-1"/>
        </w:rPr>
        <w:t xml:space="preserve"> </w:t>
      </w:r>
      <w:r w:rsidRPr="00E418E3">
        <w:rPr>
          <w:rStyle w:val="Hyperlink0"/>
          <w:rFonts w:eastAsia="Palatino Linotype"/>
        </w:rPr>
        <w:t>un</w:t>
      </w:r>
      <w:r w:rsidRPr="00E418E3">
        <w:rPr>
          <w:rStyle w:val="Hyperlink1"/>
          <w:rFonts w:cs="Times New Roman"/>
        </w:rPr>
        <w:t xml:space="preserve"> </w:t>
      </w:r>
      <w:r w:rsidRPr="00E418E3">
        <w:rPr>
          <w:rStyle w:val="Hyperlink0"/>
          <w:rFonts w:eastAsia="Palatino Linotype"/>
        </w:rPr>
        <w:t>des</w:t>
      </w:r>
      <w:r w:rsidRPr="00E418E3">
        <w:rPr>
          <w:rFonts w:ascii="Times New Roman" w:hAnsi="Times New Roman"/>
          <w:spacing w:val="-1"/>
        </w:rPr>
        <w:t xml:space="preserve"> </w:t>
      </w:r>
      <w:r w:rsidRPr="00E418E3">
        <w:rPr>
          <w:rStyle w:val="Hyperlink7"/>
          <w:rFonts w:eastAsia="Palatino Linotype"/>
        </w:rPr>
        <w:t>principaux</w:t>
      </w:r>
      <w:r w:rsidRPr="00E418E3">
        <w:rPr>
          <w:rFonts w:ascii="Times New Roman" w:hAnsi="Times New Roman"/>
          <w:spacing w:val="-1"/>
        </w:rPr>
        <w:t xml:space="preserve"> </w:t>
      </w:r>
      <w:r w:rsidRPr="00E418E3">
        <w:rPr>
          <w:rStyle w:val="Hyperlink7"/>
          <w:rFonts w:eastAsia="Palatino Linotype"/>
        </w:rPr>
        <w:t>prophè</w:t>
      </w:r>
      <w:r w:rsidRPr="00E418E3">
        <w:rPr>
          <w:rStyle w:val="Hyperlink0"/>
          <w:rFonts w:eastAsia="Palatino Linotype"/>
        </w:rPr>
        <w:t>tes</w:t>
      </w:r>
      <w:r w:rsidRPr="00E418E3">
        <w:rPr>
          <w:rStyle w:val="Hyperlink1"/>
          <w:rFonts w:cs="Times New Roman"/>
        </w:rPr>
        <w:t xml:space="preserve"> </w:t>
      </w:r>
      <w:r w:rsidRPr="00E418E3">
        <w:rPr>
          <w:rStyle w:val="Hyperlink0"/>
          <w:rFonts w:eastAsia="Palatino Linotype"/>
        </w:rPr>
        <w:t>de</w:t>
      </w:r>
      <w:r w:rsidRPr="00E418E3">
        <w:rPr>
          <w:rFonts w:ascii="Times New Roman" w:hAnsi="Times New Roman"/>
          <w:spacing w:val="-1"/>
        </w:rPr>
        <w:t xml:space="preserve"> </w:t>
      </w:r>
      <w:r w:rsidRPr="00E418E3">
        <w:rPr>
          <w:rStyle w:val="Hyperlink0"/>
          <w:rFonts w:eastAsia="Palatino Linotype"/>
        </w:rPr>
        <w:t>la</w:t>
      </w:r>
      <w:r w:rsidRPr="00E418E3">
        <w:rPr>
          <w:rStyle w:val="Hyperlink1"/>
          <w:rFonts w:cs="Times New Roman"/>
        </w:rPr>
        <w:t xml:space="preserve"> </w:t>
      </w:r>
      <w:r w:rsidRPr="00E418E3">
        <w:rPr>
          <w:rFonts w:ascii="Times New Roman" w:hAnsi="Times New Roman"/>
        </w:rPr>
        <w:t>Singularit</w:t>
      </w:r>
      <w:r w:rsidRPr="00E418E3">
        <w:rPr>
          <w:rStyle w:val="Hyperlink7"/>
          <w:rFonts w:eastAsia="Palatino Linotype"/>
        </w:rPr>
        <w:t>é</w:t>
      </w:r>
      <w:r w:rsidRPr="00E418E3">
        <w:rPr>
          <w:rFonts w:ascii="Times New Roman" w:hAnsi="Times New Roman"/>
          <w:spacing w:val="-1"/>
        </w:rPr>
        <w:t xml:space="preserve"> </w:t>
      </w:r>
      <w:r w:rsidRPr="00E418E3">
        <w:rPr>
          <w:rStyle w:val="Hyperlink0"/>
          <w:rFonts w:eastAsia="Palatino Linotype"/>
        </w:rPr>
        <w:t>la</w:t>
      </w:r>
      <w:r w:rsidRPr="00E418E3">
        <w:rPr>
          <w:rFonts w:ascii="Times New Roman" w:hAnsi="Times New Roman"/>
          <w:spacing w:val="-1"/>
        </w:rPr>
        <w:t xml:space="preserve"> </w:t>
      </w:r>
      <w:r w:rsidRPr="00E418E3">
        <w:rPr>
          <w:rStyle w:val="Hyperlink7"/>
          <w:rFonts w:eastAsia="Palatino Linotype"/>
        </w:rPr>
        <w:t>situe</w:t>
      </w:r>
      <w:r w:rsidRPr="00E418E3">
        <w:rPr>
          <w:rStyle w:val="Hyperlink1"/>
          <w:rFonts w:cs="Times New Roman"/>
        </w:rPr>
        <w:t xml:space="preserve"> </w:t>
      </w:r>
      <w:r w:rsidRPr="00E418E3">
        <w:rPr>
          <w:rStyle w:val="Hyperlink7"/>
          <w:rFonts w:eastAsia="Palatino Linotype"/>
        </w:rPr>
        <w:t>autour</w:t>
      </w:r>
      <w:r w:rsidRPr="00E418E3">
        <w:rPr>
          <w:rFonts w:ascii="Times New Roman" w:hAnsi="Times New Roman"/>
          <w:spacing w:val="-1"/>
        </w:rPr>
        <w:t xml:space="preserve"> </w:t>
      </w:r>
      <w:r w:rsidRPr="00E418E3">
        <w:rPr>
          <w:rStyle w:val="Hyperlink0"/>
          <w:rFonts w:eastAsia="Palatino Linotype"/>
        </w:rPr>
        <w:t>de</w:t>
      </w:r>
      <w:r w:rsidRPr="00E418E3">
        <w:rPr>
          <w:rFonts w:ascii="Times New Roman" w:hAnsi="Times New Roman"/>
          <w:spacing w:val="-1"/>
        </w:rPr>
        <w:t xml:space="preserve"> </w:t>
      </w:r>
      <w:r w:rsidRPr="00E418E3">
        <w:rPr>
          <w:rFonts w:ascii="Times New Roman" w:hAnsi="Times New Roman"/>
          <w:spacing w:val="-4"/>
        </w:rPr>
        <w:t>2045</w:t>
      </w:r>
      <w:r w:rsidRPr="00E418E3">
        <w:rPr>
          <w:rStyle w:val="Hyperlink7"/>
          <w:rFonts w:eastAsia="Palatino Linotype"/>
        </w:rPr>
        <w:t xml:space="preserve"> à</w:t>
      </w:r>
      <w:r w:rsidRPr="00E418E3">
        <w:rPr>
          <w:rFonts w:ascii="Times New Roman" w:hAnsi="Times New Roman"/>
          <w:spacing w:val="-3"/>
        </w:rPr>
        <w:t xml:space="preserve"> </w:t>
      </w:r>
      <w:r w:rsidRPr="00E418E3">
        <w:rPr>
          <w:rFonts w:ascii="Times New Roman" w:hAnsi="Times New Roman"/>
        </w:rPr>
        <w:t>partir</w:t>
      </w:r>
      <w:r w:rsidRPr="00E418E3">
        <w:rPr>
          <w:rStyle w:val="Hyperlink1"/>
          <w:rFonts w:cs="Times New Roman"/>
        </w:rPr>
        <w:t xml:space="preserve"> </w:t>
      </w:r>
      <w:r w:rsidRPr="00E418E3">
        <w:rPr>
          <w:rStyle w:val="Hyperlink0"/>
          <w:rFonts w:eastAsia="Palatino Linotype"/>
        </w:rPr>
        <w:t>de</w:t>
      </w:r>
      <w:r w:rsidRPr="00E418E3">
        <w:rPr>
          <w:rStyle w:val="Hyperlink1"/>
          <w:rFonts w:cs="Times New Roman"/>
        </w:rPr>
        <w:t xml:space="preserve"> </w:t>
      </w:r>
      <w:r w:rsidRPr="00E418E3">
        <w:rPr>
          <w:rStyle w:val="Hyperlink0"/>
          <w:rFonts w:eastAsia="Palatino Linotype"/>
        </w:rPr>
        <w:t>l</w:t>
      </w:r>
      <w:r w:rsidRPr="00E418E3">
        <w:rPr>
          <w:rStyle w:val="Hyperlink7"/>
          <w:rFonts w:eastAsia="Palatino Linotype"/>
        </w:rPr>
        <w:t>’</w:t>
      </w:r>
      <w:r w:rsidRPr="00E418E3">
        <w:rPr>
          <w:rFonts w:ascii="Times New Roman" w:hAnsi="Times New Roman"/>
        </w:rPr>
        <w:t>acc</w:t>
      </w:r>
      <w:r w:rsidRPr="00E418E3">
        <w:rPr>
          <w:rStyle w:val="Hyperlink7"/>
          <w:rFonts w:eastAsia="Palatino Linotype"/>
        </w:rPr>
        <w:t>é</w:t>
      </w:r>
      <w:r w:rsidRPr="00E418E3">
        <w:rPr>
          <w:rStyle w:val="Hyperlink0"/>
          <w:rFonts w:eastAsia="Palatino Linotype"/>
        </w:rPr>
        <w:t>l</w:t>
      </w:r>
      <w:r w:rsidRPr="00E418E3">
        <w:rPr>
          <w:rStyle w:val="Hyperlink7"/>
          <w:rFonts w:eastAsia="Palatino Linotype"/>
        </w:rPr>
        <w:t>ération</w:t>
      </w:r>
      <w:r w:rsidRPr="00E418E3">
        <w:rPr>
          <w:rFonts w:ascii="Times New Roman" w:hAnsi="Times New Roman"/>
          <w:spacing w:val="-3"/>
        </w:rPr>
        <w:t xml:space="preserve"> </w:t>
      </w:r>
      <w:r w:rsidRPr="00E418E3">
        <w:rPr>
          <w:rStyle w:val="Hyperlink7"/>
          <w:rFonts w:eastAsia="Palatino Linotype"/>
        </w:rPr>
        <w:t>historique</w:t>
      </w:r>
      <w:r w:rsidRPr="00E418E3">
        <w:rPr>
          <w:rStyle w:val="Hyperlink1"/>
          <w:rFonts w:cs="Times New Roman"/>
        </w:rPr>
        <w:t xml:space="preserve"> </w:t>
      </w:r>
      <w:r w:rsidRPr="00E418E3">
        <w:rPr>
          <w:rStyle w:val="Hyperlink0"/>
          <w:rFonts w:eastAsia="Palatino Linotype"/>
        </w:rPr>
        <w:t>des</w:t>
      </w:r>
      <w:r w:rsidRPr="00E418E3">
        <w:rPr>
          <w:rStyle w:val="Hyperlink1"/>
          <w:rFonts w:cs="Times New Roman"/>
        </w:rPr>
        <w:t xml:space="preserve"> </w:t>
      </w:r>
      <w:r w:rsidRPr="00E418E3">
        <w:rPr>
          <w:rStyle w:val="Hyperlink7"/>
          <w:rFonts w:eastAsia="Palatino Linotype"/>
        </w:rPr>
        <w:t>ruptures</w:t>
      </w:r>
      <w:r w:rsidRPr="00E418E3">
        <w:rPr>
          <w:rFonts w:ascii="Times New Roman" w:hAnsi="Times New Roman"/>
          <w:spacing w:val="-2"/>
        </w:rPr>
        <w:t xml:space="preserve"> scientifiques.</w:t>
      </w:r>
    </w:p>
  </w:footnote>
  <w:footnote w:id="94">
    <w:p w14:paraId="759E7A8D" w14:textId="64EF3061" w:rsidR="001D2912" w:rsidRPr="00E418E3" w:rsidDel="000D4F01" w:rsidRDefault="001D2912"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del w:id="2681" w:author="Microsoft Office User" w:date="2025-07-25T06:27:00Z"/>
          <w:rFonts w:ascii="Times New Roman" w:hAnsi="Times New Roman" w:cs="Times New Roman"/>
          <w:sz w:val="20"/>
          <w:szCs w:val="20"/>
        </w:rPr>
      </w:pPr>
      <w:del w:id="2682" w:author="Microsoft Office User" w:date="2025-07-25T06:27:00Z">
        <w:r w:rsidRPr="00E418E3" w:rsidDel="000D4F01">
          <w:rPr>
            <w:rFonts w:ascii="Times New Roman" w:hAnsi="Times New Roman" w:cs="Times New Roman"/>
            <w:sz w:val="20"/>
            <w:szCs w:val="20"/>
            <w:vertAlign w:val="superscript"/>
          </w:rPr>
          <w:footnoteRef/>
        </w:r>
        <w:r w:rsidRPr="00E418E3" w:rsidDel="000D4F01">
          <w:rPr>
            <w:rFonts w:ascii="Times New Roman" w:hAnsi="Times New Roman" w:cs="Times New Roman"/>
            <w:sz w:val="20"/>
            <w:szCs w:val="20"/>
          </w:rPr>
          <w:delText xml:space="preserve"> Pour la génération d’images par exemple, les modèles d’un type appelé « Diffusion » ont longtemps privilégiés au Transformers, mais l’architecture Transformers finit par revenir. Voir P. Sun </w:delText>
        </w:r>
        <w:r w:rsidRPr="00E418E3" w:rsidDel="000D4F01">
          <w:rPr>
            <w:rFonts w:ascii="Times New Roman" w:hAnsi="Times New Roman" w:cs="Times New Roman"/>
            <w:i/>
            <w:sz w:val="20"/>
            <w:szCs w:val="20"/>
          </w:rPr>
          <w:delText>et al</w:delText>
        </w:r>
        <w:r w:rsidRPr="00E418E3" w:rsidDel="000D4F01">
          <w:rPr>
            <w:rFonts w:ascii="Times New Roman" w:hAnsi="Times New Roman" w:cs="Times New Roman"/>
            <w:sz w:val="20"/>
            <w:szCs w:val="20"/>
          </w:rPr>
          <w:delText xml:space="preserve">., </w:delText>
        </w:r>
        <w:r w:rsidRPr="00E418E3" w:rsidDel="000D4F01">
          <w:rPr>
            <w:rFonts w:ascii="Times New Roman" w:hAnsi="Times New Roman" w:cs="Times New Roman"/>
            <w:sz w:val="20"/>
            <w:szCs w:val="20"/>
            <w:highlight w:val="yellow"/>
          </w:rPr>
          <w:delText>« Autoregressive model beats diffusion : Llama for scalable image generation », 10 juin 2024, arXiv, : 10 juin 2024</w:delText>
        </w:r>
      </w:del>
      <w:ins w:id="2683" w:author="Microsoft Office User" w:date="2025-07-25T06:27:00Z">
        <w:del w:id="2684" w:author="Microsoft Office User" w:date="2025-07-25T06:27:00Z">
          <w:r w:rsidR="000D4F01" w:rsidRPr="00E418E3" w:rsidDel="000D4F01">
            <w:rPr>
              <w:rFonts w:ascii="Times New Roman" w:hAnsi="Times New Roman" w:cs="Times New Roman"/>
              <w:sz w:val="20"/>
              <w:szCs w:val="20"/>
              <w:highlight w:val="yellow"/>
            </w:rPr>
            <w:delText xml:space="preserve"> </w:delText>
          </w:r>
        </w:del>
      </w:ins>
      <w:del w:id="2685" w:author="Microsoft Office User" w:date="2025-07-25T06:27:00Z">
        <w:r w:rsidRPr="00E418E3" w:rsidDel="000D4F01">
          <w:rPr>
            <w:rFonts w:ascii="Times New Roman" w:hAnsi="Times New Roman" w:cs="Times New Roman"/>
            <w:sz w:val="20"/>
            <w:szCs w:val="20"/>
            <w:highlight w:val="yellow"/>
          </w:rPr>
          <w:delText>arXiv:2406.06525. Consulté le: 8 novembre</w:delText>
        </w:r>
        <w:r w:rsidRPr="00E418E3" w:rsidDel="000D4F01">
          <w:rPr>
            <w:rFonts w:ascii="Times New Roman" w:hAnsi="Times New Roman" w:cs="Times New Roman"/>
            <w:sz w:val="20"/>
            <w:szCs w:val="20"/>
          </w:rPr>
          <w:delText xml:space="preserve"> 2024. [En ligne]. Disponible sur: http://arxiv.org/abs/2406.06525</w:delText>
        </w:r>
      </w:del>
    </w:p>
  </w:footnote>
  <w:footnote w:id="95">
    <w:p w14:paraId="5BD0650A" w14:textId="055DF14B" w:rsidR="001D2912" w:rsidRPr="00E418E3" w:rsidRDefault="001D2912"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En toute rigueur, un modèle </w:t>
      </w:r>
      <w:r w:rsidRPr="00E418E3">
        <w:rPr>
          <w:rFonts w:ascii="Times New Roman" w:hAnsi="Times New Roman" w:cs="Times New Roman"/>
          <w:i/>
        </w:rPr>
        <w:t>open source</w:t>
      </w:r>
      <w:r w:rsidRPr="00E418E3">
        <w:rPr>
          <w:rFonts w:ascii="Times New Roman" w:hAnsi="Times New Roman" w:cs="Times New Roman"/>
        </w:rPr>
        <w:t xml:space="preserve"> doit partager non seulement son mécanisme (ses poids et son architecture), mais aussi les méthodes qui ont permis de l’entraîner. Partager seulement</w:t>
      </w:r>
      <w:r w:rsidRPr="00E418E3">
        <w:rPr>
          <w:rFonts w:ascii="Times New Roman" w:hAnsi="Times New Roman" w:cs="Times New Roman"/>
          <w:spacing w:val="40"/>
        </w:rPr>
        <w:t xml:space="preserve"> </w:t>
      </w:r>
      <w:r w:rsidRPr="00E418E3">
        <w:rPr>
          <w:rFonts w:ascii="Times New Roman" w:hAnsi="Times New Roman" w:cs="Times New Roman"/>
        </w:rPr>
        <w:t xml:space="preserve">le mécanisme, </w:t>
      </w:r>
      <w:del w:id="2731" w:author="Héloïse Mahé" w:date="2025-07-25T17:59:00Z">
        <w:r w:rsidRPr="00E418E3" w:rsidDel="00E418E3">
          <w:rPr>
            <w:rFonts w:ascii="Times New Roman" w:hAnsi="Times New Roman" w:cs="Times New Roman"/>
          </w:rPr>
          <w:delText>cela s’appelle</w:delText>
        </w:r>
      </w:del>
      <w:r w:rsidRPr="00E418E3">
        <w:rPr>
          <w:rFonts w:ascii="Times New Roman" w:hAnsi="Times New Roman" w:cs="Times New Roman"/>
        </w:rPr>
        <w:t>c’est le choix de l’</w:t>
      </w:r>
      <w:r w:rsidRPr="00E418E3" w:rsidDel="00520CCC">
        <w:rPr>
          <w:rFonts w:ascii="Times New Roman" w:hAnsi="Times New Roman" w:cs="Times New Roman"/>
        </w:rPr>
        <w:t xml:space="preserve"> </w:t>
      </w:r>
      <w:r w:rsidRPr="00E418E3" w:rsidDel="00956CF2">
        <w:rPr>
          <w:rFonts w:ascii="Times New Roman" w:hAnsi="Times New Roman" w:cs="Times New Roman"/>
        </w:rPr>
        <w:t>« </w:t>
      </w:r>
      <w:r w:rsidRPr="00E418E3">
        <w:rPr>
          <w:rFonts w:ascii="Times New Roman" w:hAnsi="Times New Roman" w:cs="Times New Roman"/>
          <w:i/>
        </w:rPr>
        <w:t>open weights</w:t>
      </w:r>
      <w:r w:rsidRPr="00E418E3" w:rsidDel="00956CF2">
        <w:rPr>
          <w:rFonts w:ascii="Times New Roman" w:hAnsi="Times New Roman" w:cs="Times New Roman"/>
          <w:i/>
        </w:rPr>
        <w:t> </w:t>
      </w:r>
      <w:r w:rsidRPr="00E418E3" w:rsidDel="00956CF2">
        <w:rPr>
          <w:rFonts w:ascii="Times New Roman" w:hAnsi="Times New Roman" w:cs="Times New Roman"/>
        </w:rPr>
        <w:t>»</w:t>
      </w:r>
      <w:r w:rsidRPr="00E418E3">
        <w:rPr>
          <w:rFonts w:ascii="Times New Roman" w:hAnsi="Times New Roman" w:cs="Times New Roman"/>
        </w:rPr>
        <w:t>.</w:t>
      </w:r>
    </w:p>
  </w:footnote>
  <w:footnote w:id="96">
    <w:p w14:paraId="64C1072C" w14:textId="77777777" w:rsidR="001D2912" w:rsidRPr="00E418E3" w:rsidDel="00025460" w:rsidRDefault="001D2912" w:rsidP="00650F7C">
      <w:pPr>
        <w:pStyle w:val="FootnoteText"/>
        <w:spacing w:line="276" w:lineRule="auto"/>
        <w:rPr>
          <w:del w:id="2811" w:author="Microsoft Office User" w:date="2025-07-25T06:43:00Z"/>
        </w:rPr>
      </w:pPr>
      <w:del w:id="2812" w:author="Microsoft Office User" w:date="2025-07-25T06:43:00Z">
        <w:r w:rsidRPr="00E418E3" w:rsidDel="00025460">
          <w:rPr>
            <w:rStyle w:val="FootnoteReference"/>
          </w:rPr>
          <w:footnoteRef/>
        </w:r>
        <w:r w:rsidRPr="00E418E3" w:rsidDel="00025460">
          <w:delText xml:space="preserve"> On peut aussi se demander ceci : si un nombre croissant de tâches est délégué à des IA, n’y a-t-il pas un risque que les travailleurs humains restants perdent leur vision d’ensemble et leur connaissance de sujets importants ? Par exemple, un artiste qui a toujours généré ses œuvres en donnant des </w:delText>
        </w:r>
        <w:r w:rsidRPr="00E418E3" w:rsidDel="00025460">
          <w:rPr>
            <w:i/>
          </w:rPr>
          <w:delText>prompts</w:delText>
        </w:r>
        <w:r w:rsidRPr="00E418E3" w:rsidDel="00025460">
          <w:delText xml:space="preserve"> à des IA pourrait-il jamais avoir la capacité d’innovation radicale qu’ont eues les pointillistes ou les cubistes, s’il n’a jamais tenu de pinceau ? Si on ne monte plus les premières marches, comment sauter jusqu’aux suivantes ? »</w:delText>
        </w:r>
      </w:del>
    </w:p>
    <w:p w14:paraId="5C3D1B51" w14:textId="77777777" w:rsidR="001D2912" w:rsidRPr="00E418E3" w:rsidDel="00025460" w:rsidRDefault="001D2912" w:rsidP="00650F7C">
      <w:pPr>
        <w:pStyle w:val="FootnoteText"/>
        <w:spacing w:line="276" w:lineRule="auto"/>
        <w:rPr>
          <w:del w:id="2813" w:author="Microsoft Office User" w:date="2025-07-25T06:43:00Z"/>
        </w:rPr>
      </w:pPr>
    </w:p>
  </w:footnote>
  <w:footnote w:id="97">
    <w:p w14:paraId="2F4DE7B1" w14:textId="064861CE" w:rsidR="001D2912" w:rsidRPr="00E418E3" w:rsidRDefault="001D2912" w:rsidP="00650F7C">
      <w:pPr>
        <w:pStyle w:val="FootnoteText"/>
        <w:spacing w:line="276" w:lineRule="auto"/>
        <w:jc w:val="both"/>
        <w:rPr>
          <w:rFonts w:ascii="Times New Roman" w:hAnsi="Times New Roman" w:cs="Times New Roman"/>
        </w:rPr>
      </w:pPr>
      <w:r w:rsidRPr="00E418E3">
        <w:rPr>
          <w:rStyle w:val="Aucun"/>
          <w:rFonts w:ascii="Times New Roman" w:hAnsi="Times New Roman" w:cs="Times New Roman"/>
          <w:vertAlign w:val="superscript"/>
        </w:rPr>
        <w:footnoteRef/>
      </w:r>
      <w:r w:rsidRPr="00E418E3">
        <w:rPr>
          <w:rStyle w:val="Hyperlink2"/>
          <w:rFonts w:cs="Times New Roman"/>
          <w:vertAlign w:val="superscript"/>
        </w:rPr>
        <w:t xml:space="preserve"> </w:t>
      </w:r>
      <w:r w:rsidRPr="00E418E3">
        <w:rPr>
          <w:rStyle w:val="Hyperlink2"/>
          <w:rFonts w:cs="Times New Roman"/>
        </w:rPr>
        <w:t xml:space="preserve">Sur Wikipédia, toute information peut être modifiée par la communauté avec une traçabilité complète, ce qui rend </w:t>
      </w:r>
      <w:r w:rsidRPr="00E418E3">
        <w:rPr>
          <w:rFonts w:ascii="Times New Roman" w:hAnsi="Times New Roman" w:cs="Times New Roman"/>
        </w:rPr>
        <w:t>visibles</w:t>
      </w:r>
      <w:r w:rsidRPr="00E418E3">
        <w:rPr>
          <w:rStyle w:val="Hyperlink2"/>
          <w:rFonts w:cs="Times New Roman"/>
        </w:rPr>
        <w:t xml:space="preserve"> les tentatives d’influence.</w:t>
      </w:r>
    </w:p>
  </w:footnote>
  <w:footnote w:id="98">
    <w:p w14:paraId="5ABE2F0A" w14:textId="5BD8EECE" w:rsidR="001D2912" w:rsidRPr="00E418E3" w:rsidRDefault="001D2912"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rPr>
      </w:pPr>
      <w:r w:rsidRPr="00E418E3">
        <w:rPr>
          <w:rFonts w:ascii="Times New Roman" w:hAnsi="Times New Roman" w:cs="Times New Roman"/>
          <w:sz w:val="20"/>
          <w:szCs w:val="20"/>
          <w:vertAlign w:val="superscript"/>
        </w:rPr>
        <w:footnoteRef/>
      </w:r>
      <w:r w:rsidRPr="00E418E3">
        <w:rPr>
          <w:rFonts w:ascii="Times New Roman" w:hAnsi="Times New Roman" w:cs="Times New Roman"/>
          <w:sz w:val="20"/>
          <w:szCs w:val="20"/>
        </w:rPr>
        <w:t xml:space="preserve"> Matthieu Auzanneau cite dans son excellent </w:t>
      </w:r>
      <w:r w:rsidRPr="00E418E3">
        <w:rPr>
          <w:rFonts w:ascii="Times New Roman" w:hAnsi="Times New Roman" w:cs="Times New Roman"/>
          <w:i/>
          <w:sz w:val="20"/>
          <w:szCs w:val="20"/>
        </w:rPr>
        <w:t xml:space="preserve">Or </w:t>
      </w:r>
      <w:r w:rsidRPr="00E418E3" w:rsidDel="008058C8">
        <w:rPr>
          <w:rFonts w:ascii="Times New Roman" w:hAnsi="Times New Roman" w:cs="Times New Roman"/>
          <w:i/>
          <w:sz w:val="20"/>
          <w:szCs w:val="20"/>
        </w:rPr>
        <w:t>N</w:t>
      </w:r>
      <w:r w:rsidRPr="00E418E3">
        <w:rPr>
          <w:rFonts w:ascii="Times New Roman" w:hAnsi="Times New Roman" w:cs="Times New Roman"/>
          <w:i/>
          <w:sz w:val="20"/>
          <w:szCs w:val="20"/>
        </w:rPr>
        <w:t>oir</w:t>
      </w:r>
      <w:r w:rsidRPr="00E418E3">
        <w:rPr>
          <w:rFonts w:ascii="Times New Roman" w:hAnsi="Times New Roman" w:cs="Times New Roman"/>
          <w:sz w:val="20"/>
          <w:szCs w:val="20"/>
        </w:rPr>
        <w:t>, le président Franklin Roosevelt : « Le problème de ce pays, c’est que vous ne pouvez pas gagner une élection sans le bloc du pétrole, et que vous ne pouvez pas gouverner avec eux. »</w:t>
      </w:r>
      <w:r w:rsidR="003F176E" w:rsidRPr="00E418E3">
        <w:rPr>
          <w:rFonts w:ascii="Times New Roman" w:hAnsi="Times New Roman" w:cs="Times New Roman"/>
          <w:sz w:val="20"/>
          <w:szCs w:val="20"/>
        </w:rPr>
        <w:t xml:space="preserve">. Matthieu Auzanneau, </w:t>
      </w:r>
      <w:r w:rsidR="003F176E" w:rsidRPr="00E418E3">
        <w:rPr>
          <w:rFonts w:ascii="Times New Roman" w:hAnsi="Times New Roman" w:cs="Times New Roman"/>
          <w:i/>
          <w:iCs/>
          <w:sz w:val="20"/>
          <w:szCs w:val="20"/>
          <w:rPrChange w:id="2824" w:author="Héloïse Mahé" w:date="2025-07-25T18:01:00Z">
            <w:rPr>
              <w:rFonts w:ascii="Times New Roman" w:hAnsi="Times New Roman" w:cs="Times New Roman"/>
              <w:i/>
              <w:iCs/>
              <w:sz w:val="20"/>
              <w:szCs w:val="20"/>
              <w:highlight w:val="green"/>
            </w:rPr>
          </w:rPrChange>
        </w:rPr>
        <w:t>Or noir, la grande histoire du pétrole</w:t>
      </w:r>
      <w:r w:rsidR="003F176E" w:rsidRPr="00E418E3">
        <w:rPr>
          <w:rFonts w:ascii="Times New Roman" w:hAnsi="Times New Roman" w:cs="Times New Roman"/>
          <w:sz w:val="20"/>
          <w:szCs w:val="20"/>
          <w:rPrChange w:id="2825" w:author="Héloïse Mahé" w:date="2025-07-25T18:01:00Z">
            <w:rPr>
              <w:rFonts w:ascii="Times New Roman" w:hAnsi="Times New Roman" w:cs="Times New Roman"/>
              <w:sz w:val="20"/>
              <w:szCs w:val="20"/>
              <w:highlight w:val="green"/>
            </w:rPr>
          </w:rPrChange>
        </w:rPr>
        <w:t>, Paris, La Découverte, 2015.</w:t>
      </w:r>
    </w:p>
  </w:footnote>
  <w:footnote w:id="99">
    <w:p w14:paraId="4D1F863F" w14:textId="77777777" w:rsidR="001D2912" w:rsidRPr="00E418E3" w:rsidDel="00BD4905" w:rsidRDefault="001D2912" w:rsidP="00650F7C">
      <w:pPr>
        <w:pStyle w:val="FootnoteText"/>
        <w:spacing w:line="276" w:lineRule="auto"/>
        <w:rPr>
          <w:del w:id="2835" w:author="Microsoft Office User" w:date="2025-07-27T23:43:00Z"/>
          <w:rFonts w:ascii="Times New Roman" w:hAnsi="Times New Roman" w:cs="Times New Roman"/>
        </w:rPr>
      </w:pPr>
      <w:del w:id="2836" w:author="Microsoft Office User" w:date="2025-07-27T23:43:00Z">
        <w:r w:rsidRPr="00E418E3" w:rsidDel="00BD4905">
          <w:rPr>
            <w:rStyle w:val="FootnoteReference"/>
            <w:rFonts w:ascii="Times New Roman" w:hAnsi="Times New Roman" w:cs="Times New Roman"/>
            <w:highlight w:val="yellow"/>
          </w:rPr>
          <w:footnoteRef/>
        </w:r>
        <w:r w:rsidRPr="00E418E3" w:rsidDel="00BD4905">
          <w:rPr>
            <w:rFonts w:ascii="Times New Roman" w:hAnsi="Times New Roman" w:cs="Times New Roman"/>
          </w:rPr>
          <w:delText xml:space="preserve"> </w:delText>
        </w:r>
      </w:del>
    </w:p>
  </w:footnote>
  <w:footnote w:id="100">
    <w:p w14:paraId="4D6E0324" w14:textId="6607CC38" w:rsidR="001D2912" w:rsidRPr="00E418E3" w:rsidRDefault="001D2912"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rPr>
      </w:pPr>
      <w:r w:rsidRPr="00E418E3">
        <w:rPr>
          <w:rFonts w:ascii="Times New Roman" w:hAnsi="Times New Roman" w:cs="Times New Roman"/>
          <w:sz w:val="20"/>
          <w:szCs w:val="20"/>
          <w:vertAlign w:val="superscript"/>
        </w:rPr>
        <w:footnoteRef/>
      </w:r>
      <w:r w:rsidRPr="00E418E3">
        <w:rPr>
          <w:rFonts w:ascii="Times New Roman" w:hAnsi="Times New Roman" w:cs="Times New Roman"/>
          <w:sz w:val="20"/>
          <w:szCs w:val="20"/>
        </w:rPr>
        <w:t xml:space="preserve"> Ainsi une lettre ouverte signée par d’anciens employés d’OpenAI a été publiée pour demander la cessation de ce genre de conditions et la création de plus de devoirs de transparence des grandes entreprises : Collectif, </w:t>
      </w:r>
      <w:del w:id="2838" w:author="Microsoft Office User" w:date="2025-07-25T06:09:00Z">
        <w:r w:rsidR="003F176E" w:rsidRPr="00E418E3" w:rsidDel="00042A84">
          <w:rPr>
            <w:rFonts w:ascii="Times New Roman" w:hAnsi="Times New Roman" w:cs="Times New Roman"/>
            <w:sz w:val="20"/>
            <w:szCs w:val="20"/>
          </w:rPr>
          <w:fldChar w:fldCharType="begin"/>
        </w:r>
        <w:r w:rsidR="003F176E" w:rsidRPr="00E418E3" w:rsidDel="00042A84">
          <w:rPr>
            <w:rFonts w:ascii="Times New Roman" w:hAnsi="Times New Roman" w:cs="Times New Roman"/>
            <w:sz w:val="20"/>
            <w:szCs w:val="20"/>
          </w:rPr>
          <w:delInstrText>HYPERLINK "https://righttowarn.ai/"</w:delInstrText>
        </w:r>
        <w:r w:rsidR="003F176E" w:rsidRPr="00E418E3" w:rsidDel="00042A84">
          <w:rPr>
            <w:rFonts w:ascii="Times New Roman" w:hAnsi="Times New Roman" w:cs="Times New Roman"/>
            <w:sz w:val="20"/>
            <w:szCs w:val="20"/>
          </w:rPr>
        </w:r>
        <w:r w:rsidR="003F176E" w:rsidRPr="00E418E3" w:rsidDel="00042A84">
          <w:rPr>
            <w:rFonts w:ascii="Times New Roman" w:hAnsi="Times New Roman" w:cs="Times New Roman"/>
            <w:sz w:val="20"/>
            <w:szCs w:val="20"/>
          </w:rPr>
          <w:fldChar w:fldCharType="separate"/>
        </w:r>
        <w:r w:rsidR="003F176E" w:rsidRPr="00E418E3" w:rsidDel="00042A84">
          <w:rPr>
            <w:rStyle w:val="Hyperlink"/>
            <w:rFonts w:ascii="Times New Roman" w:hAnsi="Times New Roman" w:cs="Times New Roman"/>
            <w:sz w:val="20"/>
            <w:szCs w:val="20"/>
          </w:rPr>
          <w:delText>https://righttowarn.ai/</w:delText>
        </w:r>
        <w:r w:rsidR="003F176E" w:rsidRPr="00E418E3" w:rsidDel="00042A84">
          <w:rPr>
            <w:rFonts w:ascii="Times New Roman" w:hAnsi="Times New Roman" w:cs="Times New Roman"/>
            <w:sz w:val="20"/>
            <w:szCs w:val="20"/>
          </w:rPr>
          <w:fldChar w:fldCharType="end"/>
        </w:r>
        <w:r w:rsidR="003F176E" w:rsidRPr="00E418E3" w:rsidDel="00042A84">
          <w:rPr>
            <w:rFonts w:ascii="Times New Roman" w:hAnsi="Times New Roman" w:cs="Times New Roman"/>
            <w:sz w:val="20"/>
            <w:szCs w:val="20"/>
          </w:rPr>
          <w:delText xml:space="preserve"> </w:delText>
        </w:r>
      </w:del>
      <w:r w:rsidRPr="00E418E3">
        <w:rPr>
          <w:rFonts w:ascii="Times New Roman" w:hAnsi="Times New Roman" w:cs="Times New Roman"/>
          <w:sz w:val="20"/>
          <w:szCs w:val="20"/>
        </w:rPr>
        <w:t>« A right to warn about advanced artificial intelligence », RightToWarn.ai, juin 2024.</w:t>
      </w:r>
    </w:p>
  </w:footnote>
  <w:footnote w:id="101">
    <w:p w14:paraId="107B5745" w14:textId="4B044BAE" w:rsidR="001D2912" w:rsidRPr="00E418E3" w:rsidRDefault="001D2912"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Qui</w:t>
      </w:r>
      <w:r w:rsidRPr="00E418E3">
        <w:rPr>
          <w:rFonts w:ascii="Times New Roman" w:hAnsi="Times New Roman" w:cs="Times New Roman"/>
          <w:spacing w:val="3"/>
        </w:rPr>
        <w:t xml:space="preserve"> </w:t>
      </w:r>
      <w:r w:rsidRPr="00E418E3">
        <w:rPr>
          <w:rFonts w:ascii="Times New Roman" w:hAnsi="Times New Roman" w:cs="Times New Roman"/>
        </w:rPr>
        <w:t>ressemble</w:t>
      </w:r>
      <w:r w:rsidRPr="00E418E3">
        <w:rPr>
          <w:rFonts w:ascii="Times New Roman" w:hAnsi="Times New Roman" w:cs="Times New Roman"/>
          <w:spacing w:val="2"/>
        </w:rPr>
        <w:t xml:space="preserve"> </w:t>
      </w:r>
      <w:r w:rsidRPr="00E418E3">
        <w:rPr>
          <w:rFonts w:ascii="Times New Roman" w:hAnsi="Times New Roman" w:cs="Times New Roman"/>
        </w:rPr>
        <w:t>à</w:t>
      </w:r>
      <w:r w:rsidRPr="00E418E3">
        <w:rPr>
          <w:rFonts w:ascii="Times New Roman" w:hAnsi="Times New Roman" w:cs="Times New Roman"/>
          <w:spacing w:val="3"/>
        </w:rPr>
        <w:t xml:space="preserve"> </w:t>
      </w:r>
      <w:r w:rsidRPr="00E418E3">
        <w:rPr>
          <w:rFonts w:ascii="Times New Roman" w:hAnsi="Times New Roman" w:cs="Times New Roman"/>
        </w:rPr>
        <w:t>la</w:t>
      </w:r>
      <w:r w:rsidRPr="00E418E3">
        <w:rPr>
          <w:rFonts w:ascii="Times New Roman" w:hAnsi="Times New Roman" w:cs="Times New Roman"/>
          <w:spacing w:val="3"/>
        </w:rPr>
        <w:t xml:space="preserve"> </w:t>
      </w:r>
      <w:del w:id="2842" w:author="Microsoft Office User" w:date="2025-07-25T06:09:00Z">
        <w:r w:rsidRPr="00E418E3" w:rsidDel="00042A84">
          <w:rPr>
            <w:rFonts w:ascii="Times New Roman" w:hAnsi="Times New Roman" w:cs="Times New Roman"/>
          </w:rPr>
          <w:delText>r</w:delText>
        </w:r>
      </w:del>
      <w:ins w:id="2843" w:author="Microsoft Office User" w:date="2025-07-25T06:09:00Z">
        <w:r w:rsidR="00042A84" w:rsidRPr="00E418E3">
          <w:rPr>
            <w:rFonts w:ascii="Times New Roman" w:hAnsi="Times New Roman" w:cs="Times New Roman"/>
          </w:rPr>
          <w:t>r</w:t>
        </w:r>
      </w:ins>
      <w:del w:id="2844" w:author="Microsoft Office User" w:date="2025-07-25T06:09:00Z">
        <w:r w:rsidRPr="00E418E3" w:rsidDel="00042A84">
          <w:rPr>
            <w:rFonts w:ascii="Times New Roman" w:hAnsi="Times New Roman" w:cs="Times New Roman"/>
          </w:rPr>
          <w:delText>R</w:delText>
        </w:r>
      </w:del>
      <w:r w:rsidRPr="00E418E3">
        <w:rPr>
          <w:rFonts w:ascii="Times New Roman" w:hAnsi="Times New Roman" w:cs="Times New Roman"/>
        </w:rPr>
        <w:t>use</w:t>
      </w:r>
      <w:r w:rsidRPr="00E418E3">
        <w:rPr>
          <w:rFonts w:ascii="Times New Roman" w:hAnsi="Times New Roman" w:cs="Times New Roman"/>
          <w:spacing w:val="2"/>
        </w:rPr>
        <w:t xml:space="preserve"> </w:t>
      </w:r>
      <w:r w:rsidRPr="00E418E3">
        <w:rPr>
          <w:rFonts w:ascii="Times New Roman" w:hAnsi="Times New Roman" w:cs="Times New Roman"/>
        </w:rPr>
        <w:t>de</w:t>
      </w:r>
      <w:r w:rsidRPr="00E418E3">
        <w:rPr>
          <w:rFonts w:ascii="Times New Roman" w:hAnsi="Times New Roman" w:cs="Times New Roman"/>
          <w:spacing w:val="3"/>
        </w:rPr>
        <w:t xml:space="preserve"> </w:t>
      </w:r>
      <w:r w:rsidRPr="00E418E3">
        <w:rPr>
          <w:rFonts w:ascii="Times New Roman" w:hAnsi="Times New Roman" w:cs="Times New Roman"/>
        </w:rPr>
        <w:t>la</w:t>
      </w:r>
      <w:r w:rsidRPr="00E418E3">
        <w:rPr>
          <w:rFonts w:ascii="Times New Roman" w:hAnsi="Times New Roman" w:cs="Times New Roman"/>
          <w:spacing w:val="2"/>
        </w:rPr>
        <w:t xml:space="preserve"> </w:t>
      </w:r>
      <w:r w:rsidRPr="00E418E3">
        <w:rPr>
          <w:rFonts w:ascii="Times New Roman" w:hAnsi="Times New Roman" w:cs="Times New Roman"/>
        </w:rPr>
        <w:t>Raison</w:t>
      </w:r>
      <w:r w:rsidRPr="00E418E3">
        <w:rPr>
          <w:rFonts w:ascii="Times New Roman" w:hAnsi="Times New Roman" w:cs="Times New Roman"/>
          <w:spacing w:val="3"/>
        </w:rPr>
        <w:t xml:space="preserve"> </w:t>
      </w:r>
      <w:r w:rsidRPr="00E418E3">
        <w:rPr>
          <w:rFonts w:ascii="Times New Roman" w:hAnsi="Times New Roman" w:cs="Times New Roman"/>
        </w:rPr>
        <w:t>de</w:t>
      </w:r>
      <w:r w:rsidRPr="00E418E3">
        <w:rPr>
          <w:rFonts w:ascii="Times New Roman" w:hAnsi="Times New Roman" w:cs="Times New Roman"/>
          <w:spacing w:val="2"/>
        </w:rPr>
        <w:t xml:space="preserve"> </w:t>
      </w:r>
      <w:r w:rsidRPr="00E418E3">
        <w:rPr>
          <w:rFonts w:ascii="Times New Roman" w:hAnsi="Times New Roman" w:cs="Times New Roman"/>
          <w:spacing w:val="-2"/>
        </w:rPr>
        <w:t>Hegel.</w:t>
      </w:r>
    </w:p>
  </w:footnote>
  <w:footnote w:id="102">
    <w:p w14:paraId="66CFA7B7" w14:textId="1AC1CC7E" w:rsidR="001D2912" w:rsidRPr="00E418E3" w:rsidRDefault="001D2912" w:rsidP="00650F7C">
      <w:pPr>
        <w:spacing w:before="44"/>
        <w:ind w:right="162" w:firstLine="0"/>
        <w:rPr>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pacing w:val="-4"/>
          <w:sz w:val="20"/>
          <w:szCs w:val="20"/>
        </w:rPr>
        <w:t xml:space="preserve"> </w:t>
      </w:r>
      <w:r w:rsidRPr="00E418E3">
        <w:rPr>
          <w:rFonts w:ascii="Times New Roman" w:hAnsi="Times New Roman" w:cs="Times New Roman"/>
          <w:sz w:val="20"/>
          <w:szCs w:val="20"/>
        </w:rPr>
        <w:t>MovieGen de Meta permet déjà de générer des vidéos convaincantes</w:t>
      </w:r>
      <w:ins w:id="2858" w:author="Microsoft Office User" w:date="2025-07-25T06:10:00Z">
        <w:r w:rsidR="00042A84" w:rsidRPr="00E418E3">
          <w:rPr>
            <w:rFonts w:ascii="Times New Roman" w:hAnsi="Times New Roman" w:cs="Times New Roman"/>
            <w:sz w:val="20"/>
            <w:szCs w:val="20"/>
          </w:rPr>
          <w:t xml:space="preserve"> à partir d’un visage donné en entrée </w:t>
        </w:r>
      </w:ins>
      <w:del w:id="2859" w:author="Microsoft Office User" w:date="2025-07-25T06:10:00Z">
        <w:r w:rsidRPr="00E418E3" w:rsidDel="00042A84">
          <w:rPr>
            <w:rFonts w:ascii="Times New Roman" w:hAnsi="Times New Roman" w:cs="Times New Roman"/>
            <w:sz w:val="20"/>
            <w:szCs w:val="20"/>
          </w:rPr>
          <w:delText xml:space="preserve">, permettant de donner un portrait pour dicter le visage qu’aura le personnage sur la vidéo </w:delText>
        </w:r>
      </w:del>
      <w:r w:rsidRPr="00E418E3" w:rsidDel="00BE2043">
        <w:rPr>
          <w:rFonts w:ascii="Times New Roman" w:hAnsi="Times New Roman" w:cs="Times New Roman"/>
          <w:sz w:val="20"/>
          <w:szCs w:val="20"/>
        </w:rPr>
        <w:t xml:space="preserve">: </w:t>
      </w:r>
      <w:del w:id="2860" w:author="Microsoft Office User" w:date="2025-07-25T06:10:00Z">
        <w:r w:rsidRPr="00E418E3" w:rsidDel="00042A84">
          <w:rPr>
            <w:rFonts w:ascii="Times New Roman" w:hAnsi="Times New Roman" w:cs="Times New Roman"/>
            <w:sz w:val="20"/>
            <w:szCs w:val="20"/>
          </w:rPr>
          <w:delText>https://ai.meta.com/research/</w:delText>
        </w:r>
        <w:r w:rsidRPr="00E418E3" w:rsidDel="00042A84">
          <w:rPr>
            <w:rFonts w:ascii="Times New Roman" w:hAnsi="Times New Roman" w:cs="Times New Roman"/>
            <w:spacing w:val="-2"/>
            <w:sz w:val="20"/>
            <w:szCs w:val="20"/>
          </w:rPr>
          <w:delText>movie-gen/</w:delText>
        </w:r>
        <w:r w:rsidRPr="00E418E3" w:rsidDel="00042A84">
          <w:rPr>
            <w:rFonts w:ascii="Times New Roman" w:hAnsi="Times New Roman" w:cs="Times New Roman"/>
            <w:sz w:val="20"/>
            <w:szCs w:val="20"/>
          </w:rPr>
          <w:delText>(</w:delText>
        </w:r>
      </w:del>
      <w:r w:rsidRPr="00E418E3">
        <w:rPr>
          <w:rFonts w:ascii="Times New Roman" w:hAnsi="Times New Roman" w:cs="Times New Roman"/>
          <w:i/>
          <w:sz w:val="20"/>
          <w:szCs w:val="20"/>
        </w:rPr>
        <w:t>cf</w:t>
      </w:r>
      <w:r w:rsidRPr="00E418E3">
        <w:rPr>
          <w:rFonts w:ascii="Times New Roman" w:hAnsi="Times New Roman" w:cs="Times New Roman"/>
          <w:sz w:val="20"/>
          <w:szCs w:val="20"/>
        </w:rPr>
        <w:t>. Meta, « Movie Gen sets a new standard for immersive AI content », AI.Meta.com</w:t>
      </w:r>
      <w:del w:id="2861" w:author="Microsoft Office User" w:date="2025-07-25T06:10:00Z">
        <w:r w:rsidRPr="00E418E3" w:rsidDel="00042A84">
          <w:rPr>
            <w:rFonts w:ascii="Times New Roman" w:hAnsi="Times New Roman" w:cs="Times New Roman"/>
            <w:sz w:val="20"/>
            <w:szCs w:val="20"/>
          </w:rPr>
          <w:delText>)</w:delText>
        </w:r>
      </w:del>
      <w:r w:rsidRPr="00E418E3">
        <w:rPr>
          <w:rFonts w:ascii="Times New Roman" w:hAnsi="Times New Roman" w:cs="Times New Roman"/>
          <w:sz w:val="20"/>
          <w:szCs w:val="20"/>
        </w:rPr>
        <w:t xml:space="preserve">. </w:t>
      </w:r>
    </w:p>
  </w:footnote>
  <w:footnote w:id="103">
    <w:p w14:paraId="4761F36B" w14:textId="031CF49D" w:rsidR="001D2912" w:rsidRPr="00E418E3" w:rsidRDefault="001D2912" w:rsidP="00650F7C">
      <w:pPr>
        <w:spacing w:before="44"/>
        <w:ind w:right="162" w:firstLine="0"/>
        <w:rPr>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Au</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fil des âges, la raison d’État a souvent justifié des mensonges envers les populations. Citons par exemple le moment où le secrétaire d’État américain Colin Powell a brandi dans l’hémicycle de l’O</w:t>
      </w:r>
      <w:r w:rsidRPr="00E418E3" w:rsidDel="00BE2043">
        <w:rPr>
          <w:rFonts w:ascii="Times New Roman" w:hAnsi="Times New Roman" w:cs="Times New Roman"/>
          <w:sz w:val="20"/>
          <w:szCs w:val="20"/>
        </w:rPr>
        <w:t>NU</w:t>
      </w:r>
      <w:r w:rsidRPr="00E418E3">
        <w:rPr>
          <w:rFonts w:ascii="Times New Roman" w:hAnsi="Times New Roman" w:cs="Times New Roman"/>
          <w:sz w:val="20"/>
          <w:szCs w:val="20"/>
        </w:rPr>
        <w:t xml:space="preserve"> un flacon censé être un extrait d’armes de destructions massives irakiennes, assertion qui a justifié l’invasion américaine, et s’est révélée plus tard être une supercherie. Plus près de nous, voir le rapport</w:t>
      </w:r>
      <w:r w:rsidRPr="00E418E3">
        <w:rPr>
          <w:rFonts w:ascii="Times New Roman" w:hAnsi="Times New Roman" w:cs="Times New Roman"/>
          <w:spacing w:val="16"/>
          <w:sz w:val="20"/>
          <w:szCs w:val="20"/>
        </w:rPr>
        <w:t xml:space="preserve"> </w:t>
      </w:r>
      <w:r w:rsidRPr="00E418E3">
        <w:rPr>
          <w:rFonts w:ascii="Times New Roman" w:hAnsi="Times New Roman" w:cs="Times New Roman"/>
          <w:sz w:val="20"/>
          <w:szCs w:val="20"/>
        </w:rPr>
        <w:t>du 12 juillet</w:t>
      </w:r>
      <w:r w:rsidRPr="00E418E3">
        <w:rPr>
          <w:rFonts w:ascii="Times New Roman" w:hAnsi="Times New Roman" w:cs="Times New Roman"/>
          <w:spacing w:val="16"/>
          <w:sz w:val="20"/>
          <w:szCs w:val="20"/>
        </w:rPr>
        <w:t xml:space="preserve"> </w:t>
      </w:r>
      <w:r w:rsidRPr="00E418E3">
        <w:rPr>
          <w:rFonts w:ascii="Times New Roman" w:hAnsi="Times New Roman" w:cs="Times New Roman"/>
          <w:sz w:val="20"/>
          <w:szCs w:val="20"/>
        </w:rPr>
        <w:t>2023 «</w:t>
      </w:r>
      <w:r w:rsidRPr="00E418E3">
        <w:rPr>
          <w:rFonts w:ascii="Times New Roman" w:hAnsi="Times New Roman" w:cs="Times New Roman"/>
          <w:spacing w:val="-2"/>
          <w:sz w:val="20"/>
          <w:szCs w:val="20"/>
        </w:rPr>
        <w:t> </w:t>
      </w:r>
      <w:r w:rsidRPr="00E418E3">
        <w:rPr>
          <w:rFonts w:ascii="Times New Roman" w:hAnsi="Times New Roman" w:cs="Times New Roman"/>
          <w:sz w:val="20"/>
          <w:szCs w:val="20"/>
        </w:rPr>
        <w:t>Hearing wrap</w:t>
      </w:r>
      <w:r w:rsidRPr="00E418E3">
        <w:rPr>
          <w:rFonts w:ascii="Times New Roman" w:hAnsi="Times New Roman" w:cs="Times New Roman"/>
          <w:spacing w:val="16"/>
          <w:sz w:val="20"/>
          <w:szCs w:val="20"/>
        </w:rPr>
        <w:t xml:space="preserve"> </w:t>
      </w:r>
      <w:r w:rsidRPr="00E418E3">
        <w:rPr>
          <w:rFonts w:ascii="Times New Roman" w:hAnsi="Times New Roman" w:cs="Times New Roman"/>
          <w:sz w:val="20"/>
          <w:szCs w:val="20"/>
        </w:rPr>
        <w:t>up : Suppression</w:t>
      </w:r>
      <w:r w:rsidRPr="00E418E3">
        <w:rPr>
          <w:rFonts w:ascii="Times New Roman" w:hAnsi="Times New Roman" w:cs="Times New Roman"/>
          <w:spacing w:val="16"/>
          <w:sz w:val="20"/>
          <w:szCs w:val="20"/>
        </w:rPr>
        <w:t xml:space="preserve"> </w:t>
      </w:r>
      <w:r w:rsidRPr="00E418E3">
        <w:rPr>
          <w:rFonts w:ascii="Times New Roman" w:hAnsi="Times New Roman" w:cs="Times New Roman"/>
          <w:sz w:val="20"/>
          <w:szCs w:val="20"/>
        </w:rPr>
        <w:t>of the lab</w:t>
      </w:r>
      <w:r w:rsidRPr="00E418E3">
        <w:rPr>
          <w:rFonts w:ascii="Times New Roman" w:hAnsi="Times New Roman" w:cs="Times New Roman"/>
          <w:spacing w:val="16"/>
          <w:sz w:val="20"/>
          <w:szCs w:val="20"/>
        </w:rPr>
        <w:t xml:space="preserve"> </w:t>
      </w:r>
      <w:r w:rsidRPr="00E418E3">
        <w:rPr>
          <w:rFonts w:ascii="Times New Roman" w:hAnsi="Times New Roman" w:cs="Times New Roman"/>
          <w:sz w:val="20"/>
          <w:szCs w:val="20"/>
        </w:rPr>
        <w:t>leak hypothesis was not based in science</w:t>
      </w:r>
      <w:r w:rsidRPr="00E418E3">
        <w:rPr>
          <w:rFonts w:ascii="Times New Roman" w:hAnsi="Times New Roman" w:cs="Times New Roman"/>
          <w:spacing w:val="-2"/>
          <w:sz w:val="20"/>
          <w:szCs w:val="20"/>
        </w:rPr>
        <w:t> </w:t>
      </w:r>
      <w:r w:rsidRPr="00E418E3">
        <w:rPr>
          <w:rFonts w:ascii="Times New Roman" w:hAnsi="Times New Roman" w:cs="Times New Roman"/>
          <w:sz w:val="20"/>
          <w:szCs w:val="20"/>
        </w:rPr>
        <w:t>» du Committee on Oversight and Accountability de la Chambre des représentants des États-Unis.</w:t>
      </w:r>
    </w:p>
  </w:footnote>
  <w:footnote w:id="104">
    <w:p w14:paraId="13C424D8" w14:textId="734D3458" w:rsidR="001D2912" w:rsidRPr="00E418E3" w:rsidDel="00042A84" w:rsidRDefault="001D2912" w:rsidP="00650F7C">
      <w:pPr>
        <w:spacing w:before="60"/>
        <w:ind w:right="162" w:firstLine="0"/>
        <w:rPr>
          <w:del w:id="2884" w:author="Microsoft Office User" w:date="2025-07-25T06:11:00Z"/>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Nombre d’exemples historiques montrent la démocratie </w:t>
      </w:r>
      <w:ins w:id="2885" w:author="Microsoft Office User" w:date="2025-07-25T06:11:00Z">
        <w:r w:rsidR="00042A84" w:rsidRPr="00E418E3">
          <w:rPr>
            <w:rFonts w:ascii="Times New Roman" w:hAnsi="Times New Roman" w:cs="Times New Roman"/>
            <w:sz w:val="20"/>
            <w:szCs w:val="20"/>
          </w:rPr>
          <w:t>comporte</w:t>
        </w:r>
      </w:ins>
      <w:del w:id="2886" w:author="Microsoft Office User" w:date="2025-07-25T06:11:00Z">
        <w:r w:rsidRPr="00E418E3" w:rsidDel="00042A84">
          <w:rPr>
            <w:rFonts w:ascii="Times New Roman" w:hAnsi="Times New Roman" w:cs="Times New Roman"/>
            <w:sz w:val="20"/>
            <w:szCs w:val="20"/>
          </w:rPr>
          <w:delText>a</w:delText>
        </w:r>
      </w:del>
      <w:r w:rsidRPr="00E418E3">
        <w:rPr>
          <w:rFonts w:ascii="Times New Roman" w:hAnsi="Times New Roman" w:cs="Times New Roman"/>
          <w:sz w:val="20"/>
          <w:szCs w:val="20"/>
        </w:rPr>
        <w:t xml:space="preserve"> </w:t>
      </w:r>
      <w:del w:id="2887" w:author="Microsoft Office User" w:date="2025-07-25T06:11:00Z">
        <w:r w:rsidRPr="00E418E3" w:rsidDel="00042A84">
          <w:rPr>
            <w:rFonts w:ascii="Times New Roman" w:hAnsi="Times New Roman" w:cs="Times New Roman"/>
            <w:sz w:val="20"/>
            <w:szCs w:val="20"/>
          </w:rPr>
          <w:delText xml:space="preserve">structurellement </w:delText>
        </w:r>
      </w:del>
      <w:r w:rsidRPr="00E418E3">
        <w:rPr>
          <w:rFonts w:ascii="Times New Roman" w:hAnsi="Times New Roman" w:cs="Times New Roman"/>
          <w:sz w:val="20"/>
          <w:szCs w:val="20"/>
        </w:rPr>
        <w:t xml:space="preserve">une tendance </w:t>
      </w:r>
      <w:ins w:id="2888" w:author="Microsoft Office User" w:date="2025-07-25T06:11:00Z">
        <w:r w:rsidR="00042A84" w:rsidRPr="00E418E3">
          <w:rPr>
            <w:rFonts w:ascii="Times New Roman" w:hAnsi="Times New Roman" w:cs="Times New Roman"/>
            <w:sz w:val="20"/>
            <w:szCs w:val="20"/>
          </w:rPr>
          <w:t xml:space="preserve">structurelle </w:t>
        </w:r>
      </w:ins>
      <w:r w:rsidRPr="00E418E3">
        <w:rPr>
          <w:rFonts w:ascii="Times New Roman" w:hAnsi="Times New Roman" w:cs="Times New Roman"/>
          <w:sz w:val="20"/>
          <w:szCs w:val="20"/>
        </w:rPr>
        <w:t>aux tergiversations néfastes. Par exemple, tandis qu’en 1936 l’Allemagne nazie se réarmait à pleine vapeur, les démocraties européennes ne réagissaient que mollement</w:t>
      </w:r>
      <w:del w:id="2889" w:author="Microsoft Office User" w:date="2025-07-25T06:11:00Z">
        <w:r w:rsidRPr="00E418E3" w:rsidDel="00042A84">
          <w:rPr>
            <w:rFonts w:ascii="Times New Roman" w:hAnsi="Times New Roman" w:cs="Times New Roman"/>
            <w:sz w:val="20"/>
            <w:szCs w:val="20"/>
          </w:rPr>
          <w:delText xml:space="preserve"> et avec du retard</w:delText>
        </w:r>
      </w:del>
      <w:r w:rsidRPr="00E418E3">
        <w:rPr>
          <w:rFonts w:ascii="Times New Roman" w:hAnsi="Times New Roman" w:cs="Times New Roman"/>
          <w:sz w:val="20"/>
          <w:szCs w:val="20"/>
        </w:rPr>
        <w:t xml:space="preserve">. </w:t>
      </w:r>
    </w:p>
    <w:p w14:paraId="66C62531" w14:textId="77777777" w:rsidR="001D2912" w:rsidRPr="00E418E3" w:rsidRDefault="001D2912" w:rsidP="00872D79">
      <w:pPr>
        <w:spacing w:before="60"/>
        <w:ind w:right="162" w:firstLine="0"/>
        <w:rPr>
          <w:rFonts w:ascii="Times New Roman" w:hAnsi="Times New Roman" w:cs="Times New Roman"/>
          <w:sz w:val="20"/>
          <w:szCs w:val="20"/>
        </w:rPr>
      </w:pPr>
      <w:r w:rsidRPr="00E418E3">
        <w:rPr>
          <w:rFonts w:ascii="Times New Roman" w:hAnsi="Times New Roman" w:cs="Times New Roman"/>
          <w:sz w:val="20"/>
          <w:szCs w:val="20"/>
        </w:rPr>
        <w:t>Plus près de nous, la peur du nucléaire a fait choisir aux Allemands un portefeuille énergétique bancal les mettant à la merci du gaz russe.</w:t>
      </w:r>
    </w:p>
  </w:footnote>
  <w:footnote w:id="105">
    <w:p w14:paraId="5A8DC7E1" w14:textId="1663A34F" w:rsidR="001D2912" w:rsidRPr="00E418E3" w:rsidDel="007440AD" w:rsidRDefault="001D2912" w:rsidP="00650F7C">
      <w:pPr>
        <w:pStyle w:val="FootnoteText"/>
        <w:spacing w:line="276" w:lineRule="auto"/>
        <w:jc w:val="both"/>
        <w:rPr>
          <w:rFonts w:ascii="Times New Roman" w:hAnsi="Times New Roman" w:cs="Times New Roman"/>
        </w:rPr>
      </w:pPr>
      <w:r w:rsidRPr="00E418E3" w:rsidDel="007440AD">
        <w:rPr>
          <w:rStyle w:val="FootnoteReference"/>
          <w:rFonts w:ascii="Times New Roman" w:hAnsi="Times New Roman" w:cs="Times New Roman"/>
        </w:rPr>
        <w:footnoteRef/>
      </w:r>
      <w:r w:rsidRPr="00E418E3" w:rsidDel="007440AD">
        <w:rPr>
          <w:rFonts w:ascii="Times New Roman" w:hAnsi="Times New Roman" w:cs="Times New Roman"/>
        </w:rPr>
        <w:t xml:space="preserve"> </w:t>
      </w:r>
      <w:r w:rsidRPr="00E418E3" w:rsidDel="007440AD">
        <w:rPr>
          <w:rFonts w:ascii="Times New Roman" w:hAnsi="Times New Roman" w:cs="Times New Roman"/>
          <w:w w:val="105"/>
        </w:rPr>
        <w:t>Il</w:t>
      </w:r>
      <w:r w:rsidRPr="00E418E3" w:rsidDel="007440AD">
        <w:rPr>
          <w:rFonts w:ascii="Times New Roman" w:hAnsi="Times New Roman" w:cs="Times New Roman"/>
          <w:spacing w:val="-13"/>
          <w:w w:val="105"/>
        </w:rPr>
        <w:t xml:space="preserve"> </w:t>
      </w:r>
      <w:r w:rsidRPr="00E418E3" w:rsidDel="007440AD">
        <w:rPr>
          <w:rFonts w:ascii="Times New Roman" w:hAnsi="Times New Roman" w:cs="Times New Roman"/>
          <w:w w:val="105"/>
        </w:rPr>
        <w:t>est</w:t>
      </w:r>
      <w:r w:rsidRPr="00E418E3" w:rsidDel="007440AD">
        <w:rPr>
          <w:rFonts w:ascii="Times New Roman" w:hAnsi="Times New Roman" w:cs="Times New Roman"/>
          <w:spacing w:val="-13"/>
          <w:w w:val="105"/>
        </w:rPr>
        <w:t xml:space="preserve"> </w:t>
      </w:r>
      <w:r w:rsidRPr="00E418E3" w:rsidDel="007440AD">
        <w:rPr>
          <w:rFonts w:ascii="Times New Roman" w:hAnsi="Times New Roman" w:cs="Times New Roman"/>
          <w:w w:val="105"/>
        </w:rPr>
        <w:t>apparu</w:t>
      </w:r>
      <w:r w:rsidRPr="00E418E3" w:rsidDel="007440AD">
        <w:rPr>
          <w:rFonts w:ascii="Times New Roman" w:hAnsi="Times New Roman" w:cs="Times New Roman"/>
          <w:spacing w:val="-13"/>
          <w:w w:val="105"/>
        </w:rPr>
        <w:t xml:space="preserve"> </w:t>
      </w:r>
      <w:r w:rsidRPr="00E418E3" w:rsidDel="007440AD">
        <w:rPr>
          <w:rFonts w:ascii="Times New Roman" w:hAnsi="Times New Roman" w:cs="Times New Roman"/>
          <w:w w:val="105"/>
        </w:rPr>
        <w:t>que</w:t>
      </w:r>
      <w:r w:rsidRPr="00E418E3" w:rsidDel="007440AD">
        <w:rPr>
          <w:rFonts w:ascii="Times New Roman" w:hAnsi="Times New Roman" w:cs="Times New Roman"/>
          <w:spacing w:val="-10"/>
          <w:w w:val="105"/>
        </w:rPr>
        <w:t xml:space="preserve"> </w:t>
      </w:r>
      <w:r w:rsidRPr="00E418E3" w:rsidDel="007440AD">
        <w:rPr>
          <w:rFonts w:ascii="Times New Roman" w:hAnsi="Times New Roman" w:cs="Times New Roman"/>
          <w:w w:val="105"/>
        </w:rPr>
        <w:t>Mark</w:t>
      </w:r>
      <w:r w:rsidRPr="00E418E3" w:rsidDel="007440AD">
        <w:rPr>
          <w:rFonts w:ascii="Times New Roman" w:hAnsi="Times New Roman" w:cs="Times New Roman"/>
          <w:spacing w:val="-11"/>
          <w:w w:val="105"/>
        </w:rPr>
        <w:t xml:space="preserve"> </w:t>
      </w:r>
      <w:r w:rsidRPr="00E418E3" w:rsidDel="007440AD">
        <w:rPr>
          <w:rFonts w:ascii="Times New Roman" w:hAnsi="Times New Roman" w:cs="Times New Roman"/>
          <w:w w:val="105"/>
        </w:rPr>
        <w:t>Zuckerberg</w:t>
      </w:r>
      <w:r w:rsidRPr="00E418E3" w:rsidDel="007440AD">
        <w:rPr>
          <w:rFonts w:ascii="Times New Roman" w:hAnsi="Times New Roman" w:cs="Times New Roman"/>
          <w:spacing w:val="-11"/>
          <w:w w:val="105"/>
        </w:rPr>
        <w:t xml:space="preserve"> </w:t>
      </w:r>
      <w:r w:rsidRPr="00E418E3" w:rsidDel="007440AD">
        <w:rPr>
          <w:rFonts w:ascii="Times New Roman" w:hAnsi="Times New Roman" w:cs="Times New Roman"/>
          <w:w w:val="105"/>
        </w:rPr>
        <w:t>avait</w:t>
      </w:r>
      <w:r w:rsidRPr="00E418E3" w:rsidDel="007440AD">
        <w:rPr>
          <w:rFonts w:ascii="Times New Roman" w:hAnsi="Times New Roman" w:cs="Times New Roman"/>
          <w:spacing w:val="-11"/>
          <w:w w:val="105"/>
        </w:rPr>
        <w:t xml:space="preserve"> </w:t>
      </w:r>
      <w:r w:rsidRPr="00E418E3" w:rsidDel="007440AD">
        <w:rPr>
          <w:rFonts w:ascii="Times New Roman" w:hAnsi="Times New Roman" w:cs="Times New Roman"/>
          <w:w w:val="105"/>
        </w:rPr>
        <w:t>donné</w:t>
      </w:r>
      <w:r w:rsidRPr="00E418E3" w:rsidDel="007440AD">
        <w:rPr>
          <w:rFonts w:ascii="Times New Roman" w:hAnsi="Times New Roman" w:cs="Times New Roman"/>
          <w:spacing w:val="-11"/>
          <w:w w:val="105"/>
        </w:rPr>
        <w:t xml:space="preserve"> </w:t>
      </w:r>
      <w:r w:rsidRPr="00E418E3" w:rsidDel="007440AD">
        <w:rPr>
          <w:rFonts w:ascii="Times New Roman" w:hAnsi="Times New Roman" w:cs="Times New Roman"/>
          <w:w w:val="105"/>
        </w:rPr>
        <w:t>son</w:t>
      </w:r>
      <w:r w:rsidRPr="00E418E3" w:rsidDel="007440AD">
        <w:rPr>
          <w:rFonts w:ascii="Times New Roman" w:hAnsi="Times New Roman" w:cs="Times New Roman"/>
          <w:spacing w:val="-11"/>
          <w:w w:val="105"/>
        </w:rPr>
        <w:t xml:space="preserve"> </w:t>
      </w:r>
      <w:r w:rsidRPr="00E418E3" w:rsidDel="007440AD">
        <w:rPr>
          <w:rFonts w:ascii="Times New Roman" w:hAnsi="Times New Roman" w:cs="Times New Roman"/>
          <w:w w:val="105"/>
        </w:rPr>
        <w:t>aval</w:t>
      </w:r>
      <w:r w:rsidRPr="00E418E3" w:rsidDel="007440AD">
        <w:rPr>
          <w:rFonts w:ascii="Times New Roman" w:hAnsi="Times New Roman" w:cs="Times New Roman"/>
          <w:spacing w:val="-11"/>
          <w:w w:val="105"/>
        </w:rPr>
        <w:t xml:space="preserve"> </w:t>
      </w:r>
      <w:r w:rsidRPr="00E418E3" w:rsidDel="007440AD">
        <w:rPr>
          <w:rFonts w:ascii="Times New Roman" w:hAnsi="Times New Roman" w:cs="Times New Roman"/>
          <w:w w:val="105"/>
        </w:rPr>
        <w:t>à</w:t>
      </w:r>
      <w:r w:rsidRPr="00E418E3" w:rsidDel="007440AD">
        <w:rPr>
          <w:rFonts w:ascii="Times New Roman" w:hAnsi="Times New Roman" w:cs="Times New Roman"/>
          <w:spacing w:val="-11"/>
          <w:w w:val="105"/>
        </w:rPr>
        <w:t xml:space="preserve"> </w:t>
      </w:r>
      <w:r w:rsidRPr="00E418E3" w:rsidDel="007440AD">
        <w:rPr>
          <w:rFonts w:ascii="Times New Roman" w:hAnsi="Times New Roman" w:cs="Times New Roman"/>
          <w:w w:val="105"/>
        </w:rPr>
        <w:t>l’utilisation</w:t>
      </w:r>
      <w:r w:rsidRPr="00E418E3" w:rsidDel="007440AD">
        <w:rPr>
          <w:rFonts w:ascii="Times New Roman" w:hAnsi="Times New Roman" w:cs="Times New Roman"/>
          <w:spacing w:val="-11"/>
          <w:w w:val="105"/>
        </w:rPr>
        <w:t xml:space="preserve"> </w:t>
      </w:r>
      <w:r w:rsidRPr="00E418E3" w:rsidDel="007440AD">
        <w:rPr>
          <w:rFonts w:ascii="Times New Roman" w:hAnsi="Times New Roman" w:cs="Times New Roman"/>
          <w:w w:val="105"/>
        </w:rPr>
        <w:t>de</w:t>
      </w:r>
      <w:r w:rsidRPr="00E418E3" w:rsidDel="007440AD">
        <w:rPr>
          <w:rFonts w:ascii="Times New Roman" w:hAnsi="Times New Roman" w:cs="Times New Roman"/>
          <w:spacing w:val="-11"/>
          <w:w w:val="105"/>
        </w:rPr>
        <w:t xml:space="preserve"> </w:t>
      </w:r>
      <w:r w:rsidRPr="00E418E3" w:rsidDel="007440AD">
        <w:rPr>
          <w:rFonts w:ascii="Times New Roman" w:hAnsi="Times New Roman" w:cs="Times New Roman"/>
          <w:w w:val="105"/>
        </w:rPr>
        <w:t>la</w:t>
      </w:r>
      <w:r w:rsidRPr="00E418E3" w:rsidDel="007440AD">
        <w:rPr>
          <w:rFonts w:ascii="Times New Roman" w:hAnsi="Times New Roman" w:cs="Times New Roman"/>
          <w:spacing w:val="-11"/>
          <w:w w:val="105"/>
        </w:rPr>
        <w:t xml:space="preserve"> </w:t>
      </w:r>
      <w:r w:rsidRPr="00E418E3" w:rsidDel="007440AD">
        <w:rPr>
          <w:rFonts w:ascii="Times New Roman" w:hAnsi="Times New Roman" w:cs="Times New Roman"/>
        </w:rPr>
        <w:t>basse</w:t>
      </w:r>
      <w:r w:rsidRPr="00E418E3" w:rsidDel="007440AD">
        <w:rPr>
          <w:rFonts w:ascii="Times New Roman" w:hAnsi="Times New Roman" w:cs="Times New Roman"/>
          <w:spacing w:val="-11"/>
          <w:w w:val="105"/>
        </w:rPr>
        <w:t xml:space="preserve"> </w:t>
      </w:r>
      <w:r w:rsidRPr="00E418E3" w:rsidDel="007440AD">
        <w:rPr>
          <w:rFonts w:ascii="Times New Roman" w:hAnsi="Times New Roman" w:cs="Times New Roman"/>
          <w:w w:val="105"/>
        </w:rPr>
        <w:t>LibGen</w:t>
      </w:r>
      <w:r w:rsidRPr="00E418E3" w:rsidDel="007440AD">
        <w:rPr>
          <w:rFonts w:ascii="Times New Roman" w:hAnsi="Times New Roman" w:cs="Times New Roman"/>
        </w:rPr>
        <w:t xml:space="preserve"> de</w:t>
      </w:r>
      <w:r w:rsidRPr="00E418E3" w:rsidDel="007440AD">
        <w:rPr>
          <w:rFonts w:ascii="Times New Roman" w:hAnsi="Times New Roman" w:cs="Times New Roman"/>
          <w:w w:val="105"/>
        </w:rPr>
        <w:t xml:space="preserve"> livres</w:t>
      </w:r>
      <w:r w:rsidRPr="00E418E3" w:rsidDel="007440AD">
        <w:rPr>
          <w:rFonts w:ascii="Times New Roman" w:hAnsi="Times New Roman" w:cs="Times New Roman"/>
          <w:spacing w:val="-9"/>
          <w:w w:val="105"/>
        </w:rPr>
        <w:t xml:space="preserve"> </w:t>
      </w:r>
      <w:r w:rsidRPr="00E418E3" w:rsidDel="007440AD">
        <w:rPr>
          <w:rFonts w:ascii="Times New Roman" w:hAnsi="Times New Roman" w:cs="Times New Roman"/>
          <w:w w:val="105"/>
        </w:rPr>
        <w:t>piratés</w:t>
      </w:r>
      <w:r w:rsidRPr="00E418E3" w:rsidDel="007440AD">
        <w:rPr>
          <w:rFonts w:ascii="Times New Roman" w:hAnsi="Times New Roman" w:cs="Times New Roman"/>
          <w:spacing w:val="-9"/>
          <w:w w:val="105"/>
        </w:rPr>
        <w:t xml:space="preserve"> </w:t>
      </w:r>
      <w:r w:rsidRPr="00E418E3" w:rsidDel="007440AD">
        <w:rPr>
          <w:rFonts w:ascii="Times New Roman" w:hAnsi="Times New Roman" w:cs="Times New Roman"/>
          <w:w w:val="105"/>
        </w:rPr>
        <w:t>dans</w:t>
      </w:r>
      <w:r w:rsidRPr="00E418E3" w:rsidDel="007440AD">
        <w:rPr>
          <w:rFonts w:ascii="Times New Roman" w:hAnsi="Times New Roman" w:cs="Times New Roman"/>
          <w:spacing w:val="-9"/>
          <w:w w:val="105"/>
        </w:rPr>
        <w:t xml:space="preserve"> </w:t>
      </w:r>
      <w:r w:rsidRPr="00E418E3" w:rsidDel="007440AD">
        <w:rPr>
          <w:rFonts w:ascii="Times New Roman" w:hAnsi="Times New Roman" w:cs="Times New Roman"/>
          <w:w w:val="105"/>
        </w:rPr>
        <w:t>l’entraînement</w:t>
      </w:r>
      <w:r w:rsidRPr="00E418E3" w:rsidDel="007440AD">
        <w:rPr>
          <w:rFonts w:ascii="Times New Roman" w:hAnsi="Times New Roman" w:cs="Times New Roman"/>
          <w:spacing w:val="-9"/>
          <w:w w:val="105"/>
        </w:rPr>
        <w:t xml:space="preserve"> </w:t>
      </w:r>
      <w:r w:rsidRPr="00E418E3" w:rsidDel="007440AD">
        <w:rPr>
          <w:rFonts w:ascii="Times New Roman" w:hAnsi="Times New Roman" w:cs="Times New Roman"/>
          <w:w w:val="105"/>
        </w:rPr>
        <w:t>des</w:t>
      </w:r>
      <w:r w:rsidRPr="00E418E3" w:rsidDel="007440AD">
        <w:rPr>
          <w:rFonts w:ascii="Times New Roman" w:hAnsi="Times New Roman" w:cs="Times New Roman"/>
          <w:spacing w:val="-9"/>
          <w:w w:val="105"/>
        </w:rPr>
        <w:t xml:space="preserve"> </w:t>
      </w:r>
      <w:r w:rsidRPr="00E418E3" w:rsidDel="007440AD">
        <w:rPr>
          <w:rFonts w:ascii="Times New Roman" w:hAnsi="Times New Roman" w:cs="Times New Roman"/>
          <w:w w:val="105"/>
        </w:rPr>
        <w:t>modèles</w:t>
      </w:r>
      <w:r w:rsidRPr="00E418E3" w:rsidDel="007440AD">
        <w:rPr>
          <w:rFonts w:ascii="Times New Roman" w:hAnsi="Times New Roman" w:cs="Times New Roman"/>
          <w:spacing w:val="-9"/>
          <w:w w:val="105"/>
        </w:rPr>
        <w:t xml:space="preserve"> </w:t>
      </w:r>
      <w:r w:rsidRPr="00E418E3" w:rsidDel="007440AD">
        <w:rPr>
          <w:rFonts w:ascii="Times New Roman" w:hAnsi="Times New Roman" w:cs="Times New Roman"/>
          <w:w w:val="105"/>
        </w:rPr>
        <w:t>Llama</w:t>
      </w:r>
      <w:r w:rsidR="003F176E" w:rsidRPr="00E418E3">
        <w:rPr>
          <w:rFonts w:ascii="Times New Roman" w:hAnsi="Times New Roman" w:cs="Times New Roman"/>
          <w:w w:val="105"/>
        </w:rPr>
        <w:t xml:space="preserve"> </w:t>
      </w:r>
      <w:r w:rsidRPr="00E418E3" w:rsidDel="007440AD">
        <w:rPr>
          <w:rFonts w:ascii="Times New Roman" w:hAnsi="Times New Roman" w:cs="Times New Roman"/>
          <w:w w:val="105"/>
        </w:rPr>
        <w:t>:</w:t>
      </w:r>
      <w:r w:rsidRPr="00E418E3" w:rsidDel="007440AD">
        <w:rPr>
          <w:rFonts w:ascii="Times New Roman" w:hAnsi="Times New Roman" w:cs="Times New Roman"/>
          <w:spacing w:val="-9"/>
          <w:w w:val="105"/>
        </w:rPr>
        <w:t xml:space="preserve"> </w:t>
      </w:r>
      <w:r w:rsidRPr="00E418E3" w:rsidDel="007440AD">
        <w:rPr>
          <w:rFonts w:ascii="Times New Roman" w:hAnsi="Times New Roman" w:cs="Times New Roman"/>
          <w:spacing w:val="-9"/>
          <w:w w:val="105"/>
          <w:highlight w:val="yellow"/>
        </w:rPr>
        <w:t>Dan Milmo, « </w:t>
      </w:r>
      <w:del w:id="2901" w:author="Microsoft Office User" w:date="2025-07-25T06:12:00Z">
        <w:r w:rsidRPr="00E418E3" w:rsidDel="00607602">
          <w:rPr>
            <w:rFonts w:ascii="Times New Roman" w:hAnsi="Times New Roman" w:cs="Times New Roman"/>
            <w:w w:val="105"/>
            <w:highlight w:val="yellow"/>
          </w:rPr>
          <w:delText>https</w:delText>
        </w:r>
        <w:r w:rsidRPr="00E418E3" w:rsidDel="00607602">
          <w:rPr>
            <w:rFonts w:ascii="Times New Roman" w:hAnsi="Times New Roman" w:cs="Times New Roman"/>
            <w:highlight w:val="yellow"/>
          </w:rPr>
          <w:delText>://www.theguardian.com/technology/</w:delText>
        </w:r>
        <w:r w:rsidRPr="00E418E3" w:rsidDel="00607602">
          <w:rPr>
            <w:rFonts w:ascii="Times New Roman" w:hAnsi="Times New Roman" w:cs="Times New Roman"/>
            <w:spacing w:val="-2"/>
            <w:w w:val="105"/>
            <w:highlight w:val="yellow"/>
          </w:rPr>
          <w:delText>2025/jan/10/mark-zuckerberg-meta-books-ai-models-sarah-silverman</w:delText>
        </w:r>
        <w:r w:rsidRPr="00E418E3" w:rsidDel="00607602">
          <w:rPr>
            <w:rFonts w:ascii="Times New Roman" w:hAnsi="Times New Roman" w:cs="Times New Roman"/>
            <w:w w:val="105"/>
            <w:highlight w:val="yellow"/>
          </w:rPr>
          <w:delText>Zuckerberg</w:delText>
        </w:r>
      </w:del>
      <w:ins w:id="2902" w:author="Microsoft Office User" w:date="2025-07-25T06:12:00Z">
        <w:r w:rsidR="00607602" w:rsidRPr="00E418E3">
          <w:rPr>
            <w:rFonts w:ascii="Times New Roman" w:hAnsi="Times New Roman" w:cs="Times New Roman"/>
            <w:w w:val="105"/>
            <w:highlight w:val="yellow"/>
          </w:rPr>
          <w:t>Zuckerberg</w:t>
        </w:r>
      </w:ins>
      <w:r w:rsidRPr="00E418E3" w:rsidDel="007440AD">
        <w:rPr>
          <w:rFonts w:ascii="Times New Roman" w:hAnsi="Times New Roman" w:cs="Times New Roman"/>
          <w:w w:val="105"/>
          <w:highlight w:val="yellow"/>
        </w:rPr>
        <w:t xml:space="preserve"> approved Meta’s use of “pirated” books to train AI models, autors claim », </w:t>
      </w:r>
      <w:r w:rsidRPr="00E418E3" w:rsidDel="007440AD">
        <w:rPr>
          <w:rFonts w:ascii="Times New Roman" w:hAnsi="Times New Roman" w:cs="Times New Roman"/>
          <w:i/>
          <w:w w:val="105"/>
          <w:highlight w:val="yellow"/>
        </w:rPr>
        <w:t>The Guardian</w:t>
      </w:r>
      <w:r w:rsidRPr="00E418E3" w:rsidDel="007440AD">
        <w:rPr>
          <w:rFonts w:ascii="Times New Roman" w:hAnsi="Times New Roman" w:cs="Times New Roman"/>
          <w:w w:val="105"/>
          <w:highlight w:val="yellow"/>
        </w:rPr>
        <w:t>, 10 janvier 2025.</w:t>
      </w:r>
    </w:p>
  </w:footnote>
  <w:footnote w:id="106">
    <w:p w14:paraId="0C39DEFA" w14:textId="3300AFB8" w:rsidR="001D2912" w:rsidRPr="00E418E3" w:rsidRDefault="001D2912" w:rsidP="00650F7C">
      <w:pPr>
        <w:pStyle w:val="FootnoteText"/>
        <w:spacing w:line="276" w:lineRule="auto"/>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w:t>
      </w:r>
      <w:del w:id="2912" w:author="Microsoft Office User" w:date="2025-07-25T06:12:00Z">
        <w:r w:rsidRPr="00E418E3" w:rsidDel="00607602">
          <w:rPr>
            <w:rFonts w:ascii="Times New Roman" w:hAnsi="Times New Roman" w:cs="Times New Roman"/>
          </w:rPr>
          <w:delText>Notons toutefois les Espagnols ont bénéficié dans leur conquête de</w:delText>
        </w:r>
      </w:del>
      <w:ins w:id="2913" w:author="Microsoft Office User" w:date="2025-07-25T06:12:00Z">
        <w:r w:rsidR="00607602" w:rsidRPr="00E418E3">
          <w:rPr>
            <w:rFonts w:ascii="Times New Roman" w:hAnsi="Times New Roman" w:cs="Times New Roman"/>
          </w:rPr>
          <w:t>Avec</w:t>
        </w:r>
      </w:ins>
      <w:r w:rsidRPr="00E418E3">
        <w:rPr>
          <w:rFonts w:ascii="Times New Roman" w:hAnsi="Times New Roman" w:cs="Times New Roman"/>
        </w:rPr>
        <w:t xml:space="preserve"> </w:t>
      </w:r>
      <w:del w:id="2914" w:author="Microsoft Office User" w:date="2025-07-25T06:13:00Z">
        <w:r w:rsidRPr="00E418E3" w:rsidDel="00607602">
          <w:rPr>
            <w:rFonts w:ascii="Times New Roman" w:hAnsi="Times New Roman" w:cs="Times New Roman"/>
          </w:rPr>
          <w:delText xml:space="preserve">l’aide </w:delText>
        </w:r>
      </w:del>
      <w:ins w:id="2915" w:author="Microsoft Office User" w:date="2025-07-25T06:13:00Z">
        <w:r w:rsidR="00607602" w:rsidRPr="00E418E3">
          <w:rPr>
            <w:rFonts w:ascii="Times New Roman" w:hAnsi="Times New Roman" w:cs="Times New Roman"/>
          </w:rPr>
          <w:t xml:space="preserve">le soutien </w:t>
        </w:r>
      </w:ins>
      <w:del w:id="2916" w:author="Microsoft Office User" w:date="2025-07-25T06:12:00Z">
        <w:r w:rsidRPr="00E418E3" w:rsidDel="00607602">
          <w:rPr>
            <w:rFonts w:ascii="Times New Roman" w:hAnsi="Times New Roman" w:cs="Times New Roman"/>
          </w:rPr>
          <w:delText xml:space="preserve">précieuse </w:delText>
        </w:r>
      </w:del>
      <w:r w:rsidRPr="00E418E3">
        <w:rPr>
          <w:rFonts w:ascii="Times New Roman" w:hAnsi="Times New Roman" w:cs="Times New Roman"/>
        </w:rPr>
        <w:t>de peuples comme les Totonaques ou les Tlaxcaltèques.</w:t>
      </w:r>
    </w:p>
  </w:footnote>
  <w:footnote w:id="107">
    <w:p w14:paraId="232BE74D" w14:textId="77777777" w:rsidR="001D2912" w:rsidRPr="00E418E3" w:rsidRDefault="001D2912" w:rsidP="00650F7C">
      <w:pPr>
        <w:spacing w:before="44"/>
        <w:ind w:right="163" w:firstLine="0"/>
        <w:rPr>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Ou l’accélération : les avions actuels sont limités dans leur maniabilité par le besoin de garder en vie le pilote, qui ne peut supporter que quelques G d’accélération.</w:t>
      </w:r>
    </w:p>
  </w:footnote>
  <w:footnote w:id="108">
    <w:p w14:paraId="66553D93" w14:textId="77777777" w:rsidR="001D2912" w:rsidRPr="00E418E3" w:rsidRDefault="001D2912">
      <w:pPr>
        <w:pStyle w:val="FootnoteText"/>
      </w:pPr>
      <w:r w:rsidRPr="00E418E3">
        <w:rPr>
          <w:rStyle w:val="FootnoteReference"/>
        </w:rPr>
        <w:footnoteRef/>
      </w:r>
      <w:r w:rsidRPr="00E418E3">
        <w:t xml:space="preserve"> </w:t>
      </w:r>
      <w:r w:rsidRPr="00E418E3">
        <w:rPr>
          <w:i/>
        </w:rPr>
        <w:t>Gesellschaft mit beschränkter Haftung</w:t>
      </w:r>
      <w:r w:rsidRPr="00E418E3">
        <w:t xml:space="preserve"> (GmbH), société à responsabilité limitée.</w:t>
      </w:r>
    </w:p>
  </w:footnote>
  <w:footnote w:id="109">
    <w:p w14:paraId="6F2830FA" w14:textId="31D8B815" w:rsidR="001D2912" w:rsidRPr="00E418E3" w:rsidDel="00E22682" w:rsidRDefault="001D2912" w:rsidP="00650F7C">
      <w:pPr>
        <w:pStyle w:val="FootnoteText"/>
        <w:spacing w:line="276" w:lineRule="auto"/>
        <w:jc w:val="both"/>
        <w:rPr>
          <w:del w:id="3044" w:author="Microsoft Office User" w:date="2025-07-27T21:36:00Z"/>
          <w:rFonts w:ascii="Times New Roman" w:hAnsi="Times New Roman" w:cs="Times New Roman"/>
        </w:rPr>
      </w:pPr>
      <w:del w:id="3045" w:author="Microsoft Office User" w:date="2025-07-27T21:36:00Z">
        <w:r w:rsidRPr="00E418E3" w:rsidDel="00E22682">
          <w:rPr>
            <w:rStyle w:val="FootnoteReference"/>
            <w:rFonts w:ascii="Times New Roman" w:hAnsi="Times New Roman" w:cs="Times New Roman"/>
            <w:rPrChange w:id="3046" w:author="Héloïse Mahé" w:date="2025-07-25T17:55:00Z">
              <w:rPr>
                <w:rStyle w:val="FootnoteReference"/>
                <w:rFonts w:ascii="Times New Roman" w:hAnsi="Times New Roman" w:cs="Times New Roman"/>
                <w:highlight w:val="red"/>
              </w:rPr>
            </w:rPrChange>
          </w:rPr>
          <w:footnoteRef/>
        </w:r>
        <w:r w:rsidRPr="00E418E3" w:rsidDel="00E22682">
          <w:rPr>
            <w:rFonts w:ascii="Times New Roman" w:hAnsi="Times New Roman" w:cs="Times New Roman"/>
            <w:rPrChange w:id="3047" w:author="Héloïse Mahé" w:date="2025-07-25T17:55:00Z">
              <w:rPr>
                <w:rFonts w:ascii="Times New Roman" w:hAnsi="Times New Roman" w:cs="Times New Roman"/>
                <w:highlight w:val="red"/>
              </w:rPr>
            </w:rPrChange>
          </w:rPr>
          <w:delText xml:space="preserve"> </w:delText>
        </w:r>
      </w:del>
      <w:ins w:id="3048" w:author="Microsoft Office User" w:date="2025-07-25T07:27:00Z">
        <w:del w:id="3049" w:author="Microsoft Office User" w:date="2025-07-27T21:36:00Z">
          <w:r w:rsidR="00380A67" w:rsidRPr="00E418E3" w:rsidDel="00E22682">
            <w:rPr>
              <w:rFonts w:ascii="Times New Roman" w:hAnsi="Times New Roman" w:cs="Times New Roman"/>
              <w:rPrChange w:id="3050" w:author="Héloïse Mahé" w:date="2025-07-25T17:55:00Z">
                <w:rPr>
                  <w:rFonts w:ascii="Times New Roman" w:hAnsi="Times New Roman" w:cs="Times New Roman"/>
                  <w:highlight w:val="red"/>
                </w:rPr>
              </w:rPrChange>
            </w:rPr>
            <w:delText>Sur c</w:delText>
          </w:r>
        </w:del>
      </w:ins>
      <w:del w:id="3051" w:author="Microsoft Office User" w:date="2025-07-27T21:36:00Z">
        <w:r w:rsidRPr="00E418E3" w:rsidDel="00E22682">
          <w:rPr>
            <w:rFonts w:ascii="Times New Roman" w:hAnsi="Times New Roman" w:cs="Times New Roman"/>
            <w:rPrChange w:id="3052" w:author="Héloïse Mahé" w:date="2025-07-25T17:55:00Z">
              <w:rPr>
                <w:rFonts w:ascii="Times New Roman" w:hAnsi="Times New Roman" w:cs="Times New Roman"/>
                <w:highlight w:val="red"/>
              </w:rPr>
            </w:rPrChange>
          </w:rPr>
          <w:delText>Ces</w:delText>
        </w:r>
        <w:r w:rsidRPr="00E418E3" w:rsidDel="00E22682">
          <w:rPr>
            <w:rFonts w:ascii="Times New Roman" w:hAnsi="Times New Roman" w:cs="Times New Roman"/>
            <w:spacing w:val="18"/>
            <w:rPrChange w:id="3053" w:author="Héloïse Mahé" w:date="2025-07-25T17:55:00Z">
              <w:rPr>
                <w:rFonts w:ascii="Times New Roman" w:hAnsi="Times New Roman" w:cs="Times New Roman"/>
                <w:spacing w:val="18"/>
                <w:highlight w:val="red"/>
              </w:rPr>
            </w:rPrChange>
          </w:rPr>
          <w:delText xml:space="preserve"> </w:delText>
        </w:r>
        <w:r w:rsidRPr="00E418E3" w:rsidDel="00E22682">
          <w:rPr>
            <w:rFonts w:ascii="Times New Roman" w:hAnsi="Times New Roman" w:cs="Times New Roman"/>
            <w:rPrChange w:id="3054" w:author="Héloïse Mahé" w:date="2025-07-25T17:55:00Z">
              <w:rPr>
                <w:rFonts w:ascii="Times New Roman" w:hAnsi="Times New Roman" w:cs="Times New Roman"/>
                <w:highlight w:val="red"/>
              </w:rPr>
            </w:rPrChange>
          </w:rPr>
          <w:delText>deux</w:delText>
        </w:r>
        <w:r w:rsidRPr="00E418E3" w:rsidDel="00E22682">
          <w:rPr>
            <w:rFonts w:ascii="Times New Roman" w:hAnsi="Times New Roman" w:cs="Times New Roman"/>
            <w:spacing w:val="18"/>
            <w:rPrChange w:id="3055" w:author="Héloïse Mahé" w:date="2025-07-25T17:55:00Z">
              <w:rPr>
                <w:rFonts w:ascii="Times New Roman" w:hAnsi="Times New Roman" w:cs="Times New Roman"/>
                <w:spacing w:val="18"/>
                <w:highlight w:val="red"/>
              </w:rPr>
            </w:rPrChange>
          </w:rPr>
          <w:delText xml:space="preserve"> </w:delText>
        </w:r>
        <w:r w:rsidRPr="00E418E3" w:rsidDel="00E22682">
          <w:rPr>
            <w:rFonts w:ascii="Times New Roman" w:hAnsi="Times New Roman" w:cs="Times New Roman"/>
            <w:rPrChange w:id="3056" w:author="Héloïse Mahé" w:date="2025-07-25T17:55:00Z">
              <w:rPr>
                <w:rFonts w:ascii="Times New Roman" w:hAnsi="Times New Roman" w:cs="Times New Roman"/>
                <w:highlight w:val="red"/>
              </w:rPr>
            </w:rPrChange>
          </w:rPr>
          <w:delText>marchés</w:delText>
        </w:r>
      </w:del>
      <w:ins w:id="3057" w:author="Microsoft Office User" w:date="2025-07-25T07:27:00Z">
        <w:del w:id="3058" w:author="Microsoft Office User" w:date="2025-07-27T21:36:00Z">
          <w:r w:rsidR="00380A67" w:rsidRPr="00E418E3" w:rsidDel="00E22682">
            <w:rPr>
              <w:rFonts w:ascii="Times New Roman" w:hAnsi="Times New Roman" w:cs="Times New Roman"/>
            </w:rPr>
            <w:delText>, les consommateurs</w:delText>
          </w:r>
        </w:del>
      </w:ins>
      <w:del w:id="3059" w:author="Microsoft Office User" w:date="2025-07-27T21:36:00Z">
        <w:r w:rsidRPr="00E418E3" w:rsidDel="00E22682">
          <w:rPr>
            <w:rFonts w:ascii="Times New Roman" w:hAnsi="Times New Roman" w:cs="Times New Roman"/>
            <w:spacing w:val="18"/>
          </w:rPr>
          <w:delText xml:space="preserve"> </w:delText>
        </w:r>
      </w:del>
      <w:ins w:id="3060" w:author="Microsoft Office User" w:date="2025-07-25T07:26:00Z">
        <w:del w:id="3061" w:author="Microsoft Office User" w:date="2025-07-27T21:36:00Z">
          <w:r w:rsidR="00380A67" w:rsidRPr="00E418E3" w:rsidDel="00E22682">
            <w:rPr>
              <w:rFonts w:ascii="Times New Roman" w:hAnsi="Times New Roman" w:cs="Times New Roman"/>
              <w:spacing w:val="18"/>
            </w:rPr>
            <w:delText>sont bien plus friands</w:delText>
          </w:r>
        </w:del>
      </w:ins>
      <w:ins w:id="3062" w:author="Microsoft Office User" w:date="2025-07-27T21:35:00Z">
        <w:del w:id="3063" w:author="Microsoft Office User" w:date="2025-07-27T21:36:00Z">
          <w:r w:rsidR="00E22682" w:rsidDel="00E22682">
            <w:rPr>
              <w:rFonts w:ascii="Times New Roman" w:hAnsi="Times New Roman" w:cs="Times New Roman"/>
              <w:spacing w:val="18"/>
            </w:rPr>
            <w:delText xml:space="preserve"> </w:delText>
          </w:r>
        </w:del>
      </w:ins>
      <w:del w:id="3064" w:author="Microsoft Office User" w:date="2025-07-27T21:36:00Z">
        <w:r w:rsidRPr="00E418E3" w:rsidDel="00E22682">
          <w:rPr>
            <w:rFonts w:ascii="Times New Roman" w:hAnsi="Times New Roman" w:cs="Times New Roman"/>
          </w:rPr>
          <w:delText>ont</w:delText>
        </w:r>
        <w:r w:rsidRPr="00E418E3" w:rsidDel="00E22682">
          <w:rPr>
            <w:rFonts w:ascii="Times New Roman" w:hAnsi="Times New Roman" w:cs="Times New Roman"/>
            <w:spacing w:val="18"/>
          </w:rPr>
          <w:delText xml:space="preserve"> </w:delText>
        </w:r>
        <w:r w:rsidRPr="00E418E3" w:rsidDel="00E22682">
          <w:rPr>
            <w:rFonts w:ascii="Times New Roman" w:hAnsi="Times New Roman" w:cs="Times New Roman"/>
          </w:rPr>
          <w:delText>aussi</w:delText>
        </w:r>
        <w:r w:rsidRPr="00E418E3" w:rsidDel="00E22682">
          <w:rPr>
            <w:rFonts w:ascii="Times New Roman" w:hAnsi="Times New Roman" w:cs="Times New Roman"/>
            <w:spacing w:val="18"/>
          </w:rPr>
          <w:delText xml:space="preserve"> </w:delText>
        </w:r>
        <w:r w:rsidRPr="00E418E3" w:rsidDel="00E22682">
          <w:rPr>
            <w:rFonts w:ascii="Times New Roman" w:hAnsi="Times New Roman" w:cs="Times New Roman"/>
          </w:rPr>
          <w:delText>bien</w:delText>
        </w:r>
        <w:r w:rsidRPr="00E418E3" w:rsidDel="00E22682">
          <w:rPr>
            <w:rFonts w:ascii="Times New Roman" w:hAnsi="Times New Roman" w:cs="Times New Roman"/>
            <w:spacing w:val="18"/>
          </w:rPr>
          <w:delText xml:space="preserve"> </w:delText>
        </w:r>
        <w:r w:rsidRPr="00E418E3" w:rsidDel="00E22682">
          <w:rPr>
            <w:rFonts w:ascii="Times New Roman" w:hAnsi="Times New Roman" w:cs="Times New Roman"/>
          </w:rPr>
          <w:delText>plus</w:delText>
        </w:r>
        <w:r w:rsidRPr="00E418E3" w:rsidDel="00E22682">
          <w:rPr>
            <w:rFonts w:ascii="Times New Roman" w:hAnsi="Times New Roman" w:cs="Times New Roman"/>
            <w:spacing w:val="18"/>
          </w:rPr>
          <w:delText xml:space="preserve"> </w:delText>
        </w:r>
        <w:r w:rsidRPr="00E418E3" w:rsidDel="00E22682">
          <w:rPr>
            <w:rFonts w:ascii="Times New Roman" w:hAnsi="Times New Roman" w:cs="Times New Roman"/>
          </w:rPr>
          <w:delText>facilement</w:delText>
        </w:r>
        <w:r w:rsidRPr="00E418E3" w:rsidDel="00E22682">
          <w:rPr>
            <w:rFonts w:ascii="Times New Roman" w:hAnsi="Times New Roman" w:cs="Times New Roman"/>
            <w:spacing w:val="18"/>
          </w:rPr>
          <w:delText xml:space="preserve"> </w:delText>
        </w:r>
        <w:r w:rsidRPr="00E418E3" w:rsidDel="00E22682">
          <w:rPr>
            <w:rFonts w:ascii="Times New Roman" w:hAnsi="Times New Roman" w:cs="Times New Roman"/>
          </w:rPr>
          <w:delText>adopté</w:delText>
        </w:r>
        <w:r w:rsidRPr="00E418E3" w:rsidDel="00E22682">
          <w:rPr>
            <w:rFonts w:ascii="Times New Roman" w:hAnsi="Times New Roman" w:cs="Times New Roman"/>
            <w:spacing w:val="18"/>
          </w:rPr>
          <w:delText xml:space="preserve"> </w:delText>
        </w:r>
      </w:del>
      <w:ins w:id="3065" w:author="Microsoft Office User" w:date="2025-07-27T21:35:00Z">
        <w:del w:id="3066" w:author="Microsoft Office User" w:date="2025-07-27T21:36:00Z">
          <w:r w:rsidR="00E22682" w:rsidDel="00E22682">
            <w:rPr>
              <w:rFonts w:ascii="Times New Roman" w:hAnsi="Times New Roman" w:cs="Times New Roman"/>
            </w:rPr>
            <w:delText>d</w:delText>
          </w:r>
        </w:del>
      </w:ins>
      <w:del w:id="3067" w:author="Microsoft Office User" w:date="2025-07-27T21:36:00Z">
        <w:r w:rsidRPr="00E418E3" w:rsidDel="00E22682">
          <w:rPr>
            <w:rFonts w:ascii="Times New Roman" w:hAnsi="Times New Roman" w:cs="Times New Roman"/>
          </w:rPr>
          <w:delText>l’IA que</w:delText>
        </w:r>
        <w:r w:rsidRPr="00E418E3" w:rsidDel="00E22682">
          <w:rPr>
            <w:rFonts w:ascii="Times New Roman" w:hAnsi="Times New Roman" w:cs="Times New Roman"/>
            <w:spacing w:val="18"/>
          </w:rPr>
          <w:delText xml:space="preserve"> </w:delText>
        </w:r>
      </w:del>
      <w:ins w:id="3068" w:author="Microsoft Office User" w:date="2025-07-25T07:27:00Z">
        <w:del w:id="3069" w:author="Microsoft Office User" w:date="2025-07-27T21:36:00Z">
          <w:r w:rsidR="00380A67" w:rsidRPr="00E418E3" w:rsidDel="00E22682">
            <w:rPr>
              <w:rFonts w:ascii="Times New Roman" w:hAnsi="Times New Roman" w:cs="Times New Roman"/>
            </w:rPr>
            <w:delText>qu’en</w:delText>
          </w:r>
          <w:r w:rsidR="00380A67" w:rsidRPr="00E418E3" w:rsidDel="00E22682">
            <w:rPr>
              <w:rFonts w:ascii="Times New Roman" w:hAnsi="Times New Roman" w:cs="Times New Roman"/>
              <w:spacing w:val="18"/>
            </w:rPr>
            <w:delText xml:space="preserve"> </w:delText>
          </w:r>
        </w:del>
      </w:ins>
      <w:del w:id="3070" w:author="Microsoft Office User" w:date="2025-07-27T21:36:00Z">
        <w:r w:rsidRPr="00E418E3" w:rsidDel="00E22682">
          <w:rPr>
            <w:rFonts w:ascii="Times New Roman" w:hAnsi="Times New Roman" w:cs="Times New Roman"/>
          </w:rPr>
          <w:delText>l’Europe,</w:delText>
        </w:r>
        <w:r w:rsidRPr="00E418E3" w:rsidDel="00E22682">
          <w:rPr>
            <w:rFonts w:ascii="Times New Roman" w:hAnsi="Times New Roman" w:cs="Times New Roman"/>
            <w:spacing w:val="18"/>
          </w:rPr>
          <w:delText xml:space="preserve"> </w:delText>
        </w:r>
        <w:r w:rsidRPr="00E418E3" w:rsidDel="00E22682">
          <w:rPr>
            <w:rFonts w:ascii="Times New Roman" w:hAnsi="Times New Roman" w:cs="Times New Roman"/>
          </w:rPr>
          <w:delText>ce</w:delText>
        </w:r>
        <w:r w:rsidRPr="00E418E3" w:rsidDel="00E22682">
          <w:rPr>
            <w:rFonts w:ascii="Times New Roman" w:hAnsi="Times New Roman" w:cs="Times New Roman"/>
            <w:spacing w:val="18"/>
          </w:rPr>
          <w:delText xml:space="preserve"> </w:delText>
        </w:r>
        <w:r w:rsidRPr="00E418E3" w:rsidDel="00E22682">
          <w:rPr>
            <w:rFonts w:ascii="Times New Roman" w:hAnsi="Times New Roman" w:cs="Times New Roman"/>
          </w:rPr>
          <w:delText>qui</w:delText>
        </w:r>
        <w:r w:rsidRPr="00E418E3" w:rsidDel="00E22682">
          <w:rPr>
            <w:rFonts w:ascii="Times New Roman" w:hAnsi="Times New Roman" w:cs="Times New Roman"/>
            <w:spacing w:val="18"/>
          </w:rPr>
          <w:delText xml:space="preserve"> </w:delText>
        </w:r>
        <w:r w:rsidRPr="00E418E3" w:rsidDel="00E22682">
          <w:rPr>
            <w:rFonts w:ascii="Times New Roman" w:hAnsi="Times New Roman" w:cs="Times New Roman"/>
          </w:rPr>
          <w:delText>assure</w:delText>
        </w:r>
        <w:r w:rsidRPr="00E418E3" w:rsidDel="00E22682">
          <w:rPr>
            <w:rFonts w:ascii="Times New Roman" w:hAnsi="Times New Roman" w:cs="Times New Roman"/>
            <w:spacing w:val="18"/>
          </w:rPr>
          <w:delText xml:space="preserve"> </w:delText>
        </w:r>
        <w:r w:rsidRPr="00E418E3" w:rsidDel="00E22682">
          <w:rPr>
            <w:rFonts w:ascii="Times New Roman" w:hAnsi="Times New Roman" w:cs="Times New Roman"/>
          </w:rPr>
          <w:delText>aux entreprises domestiques un marché solide sur lequel s’appuyer</w:delText>
        </w:r>
      </w:del>
      <w:ins w:id="3071" w:author="Microsoft Office User" w:date="2025-07-25T07:27:00Z">
        <w:del w:id="3072" w:author="Microsoft Office User" w:date="2025-07-27T21:36:00Z">
          <w:r w:rsidR="00380A67" w:rsidRPr="00E418E3" w:rsidDel="00E22682">
            <w:rPr>
              <w:rFonts w:ascii="Times New Roman" w:hAnsi="Times New Roman" w:cs="Times New Roman"/>
            </w:rPr>
            <w:delText>domestiques un marché solide</w:delText>
          </w:r>
        </w:del>
      </w:ins>
      <w:del w:id="3073" w:author="Microsoft Office User" w:date="2025-07-27T21:36:00Z">
        <w:r w:rsidRPr="00E418E3" w:rsidDel="00E22682">
          <w:rPr>
            <w:rFonts w:ascii="Times New Roman" w:hAnsi="Times New Roman" w:cs="Times New Roman"/>
          </w:rPr>
          <w:delText>.</w:delText>
        </w:r>
      </w:del>
    </w:p>
  </w:footnote>
  <w:footnote w:id="110">
    <w:p w14:paraId="73EBDB55" w14:textId="77777777" w:rsidR="001D2912" w:rsidRPr="00E418E3" w:rsidDel="00E22682" w:rsidRDefault="001D2912" w:rsidP="00650F7C">
      <w:pPr>
        <w:spacing w:before="60"/>
        <w:ind w:firstLine="0"/>
        <w:rPr>
          <w:del w:id="3094" w:author="Microsoft Office User" w:date="2025-07-27T21:35:00Z"/>
          <w:rFonts w:ascii="Times New Roman" w:hAnsi="Times New Roman" w:cs="Times New Roman"/>
          <w:sz w:val="20"/>
          <w:szCs w:val="20"/>
        </w:rPr>
      </w:pPr>
      <w:del w:id="3095" w:author="Microsoft Office User" w:date="2025-07-27T21:35:00Z">
        <w:r w:rsidRPr="00E418E3" w:rsidDel="00E22682">
          <w:rPr>
            <w:rStyle w:val="FootnoteReference"/>
            <w:rFonts w:ascii="Times New Roman" w:hAnsi="Times New Roman" w:cs="Times New Roman"/>
            <w:sz w:val="20"/>
            <w:szCs w:val="20"/>
          </w:rPr>
          <w:footnoteRef/>
        </w:r>
        <w:r w:rsidRPr="00E418E3" w:rsidDel="00E22682">
          <w:rPr>
            <w:rFonts w:ascii="Times New Roman" w:hAnsi="Times New Roman" w:cs="Times New Roman"/>
            <w:sz w:val="20"/>
            <w:szCs w:val="20"/>
          </w:rPr>
          <w:delText xml:space="preserve"> Il recommande aussi à l’Union Européenne de doubler le programme d’innovation «</w:delText>
        </w:r>
        <w:r w:rsidRPr="00E418E3" w:rsidDel="00E22682">
          <w:rPr>
            <w:rFonts w:ascii="Times New Roman" w:hAnsi="Times New Roman" w:cs="Times New Roman"/>
            <w:spacing w:val="-2"/>
            <w:sz w:val="20"/>
            <w:szCs w:val="20"/>
          </w:rPr>
          <w:delText> </w:delText>
        </w:r>
        <w:r w:rsidRPr="00E418E3" w:rsidDel="00E22682">
          <w:rPr>
            <w:rFonts w:ascii="Times New Roman" w:hAnsi="Times New Roman" w:cs="Times New Roman"/>
            <w:sz w:val="20"/>
            <w:szCs w:val="20"/>
          </w:rPr>
          <w:delText>Horizon Europe » à 200 milliards d’euros, et de soutenir les institutions académiques.</w:delText>
        </w:r>
      </w:del>
    </w:p>
  </w:footnote>
  <w:footnote w:id="111">
    <w:p w14:paraId="3A4A371A" w14:textId="5AE875B6" w:rsidR="001D2912" w:rsidRPr="00E418E3" w:rsidRDefault="001D2912" w:rsidP="00650F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rPr>
      </w:pPr>
      <w:r w:rsidRPr="00E418E3">
        <w:rPr>
          <w:rFonts w:ascii="Times New Roman" w:hAnsi="Times New Roman" w:cs="Times New Roman"/>
          <w:sz w:val="20"/>
          <w:szCs w:val="20"/>
          <w:vertAlign w:val="superscript"/>
        </w:rPr>
        <w:footnoteRef/>
      </w:r>
      <w:r w:rsidRPr="00E418E3">
        <w:rPr>
          <w:rFonts w:ascii="Times New Roman" w:hAnsi="Times New Roman" w:cs="Times New Roman"/>
          <w:sz w:val="20"/>
          <w:szCs w:val="20"/>
        </w:rPr>
        <w:t xml:space="preserve"> Les générations </w:t>
      </w:r>
      <w:ins w:id="3128" w:author="Microsoft Office User" w:date="2025-07-27T21:39:00Z">
        <w:r w:rsidR="00E22682">
          <w:rPr>
            <w:rFonts w:ascii="Times New Roman" w:hAnsi="Times New Roman" w:cs="Times New Roman"/>
            <w:sz w:val="20"/>
            <w:szCs w:val="20"/>
          </w:rPr>
          <w:t xml:space="preserve">successives </w:t>
        </w:r>
      </w:ins>
      <w:r w:rsidRPr="00E418E3">
        <w:rPr>
          <w:rFonts w:ascii="Times New Roman" w:hAnsi="Times New Roman" w:cs="Times New Roman"/>
          <w:sz w:val="20"/>
          <w:szCs w:val="20"/>
        </w:rPr>
        <w:t>de procédés de fabrication des processeurs sont notées en nanomètres de plus en plus petits, censés représenter une gravure toujours plus fine. Cependant, cette notation relève davantage de la réclame que d’une mesure physique, car aucune mensuration des processeurs ne correspond au nombre exact de nanomètres mentionnés.</w:t>
      </w:r>
    </w:p>
  </w:footnote>
  <w:footnote w:id="112">
    <w:p w14:paraId="4C30B796" w14:textId="05915367" w:rsidR="001D2912" w:rsidRPr="00E418E3" w:rsidDel="00E22682" w:rsidRDefault="001D2912" w:rsidP="00650F7C">
      <w:pPr>
        <w:pStyle w:val="FootnoteText"/>
        <w:spacing w:line="276" w:lineRule="auto"/>
        <w:jc w:val="both"/>
        <w:rPr>
          <w:del w:id="3134" w:author="Microsoft Office User" w:date="2025-07-27T21:39:00Z"/>
          <w:rFonts w:ascii="Times New Roman" w:hAnsi="Times New Roman" w:cs="Times New Roman"/>
        </w:rPr>
      </w:pPr>
      <w:del w:id="3135" w:author="Microsoft Office User" w:date="2025-07-27T21:39:00Z">
        <w:r w:rsidRPr="00E418E3" w:rsidDel="00E22682">
          <w:rPr>
            <w:rStyle w:val="FootnoteReference"/>
            <w:rFonts w:ascii="Times New Roman" w:hAnsi="Times New Roman" w:cs="Times New Roman"/>
          </w:rPr>
          <w:footnoteRef/>
        </w:r>
        <w:r w:rsidRPr="00E418E3" w:rsidDel="00E22682">
          <w:rPr>
            <w:rFonts w:ascii="Times New Roman" w:hAnsi="Times New Roman" w:cs="Times New Roman"/>
          </w:rPr>
          <w:delText xml:space="preserve"> Intel avait projeté </w:delText>
        </w:r>
      </w:del>
      <w:ins w:id="3136" w:author="Microsoft Office User" w:date="2025-07-27T21:38:00Z">
        <w:del w:id="3137" w:author="Microsoft Office User" w:date="2025-07-27T21:39:00Z">
          <w:r w:rsidR="00E22682" w:rsidDel="00E22682">
            <w:rPr>
              <w:rFonts w:ascii="Times New Roman" w:hAnsi="Times New Roman" w:cs="Times New Roman"/>
            </w:rPr>
            <w:delText>annoncé</w:delText>
          </w:r>
          <w:r w:rsidR="00E22682" w:rsidRPr="00E418E3" w:rsidDel="00E22682">
            <w:rPr>
              <w:rFonts w:ascii="Times New Roman" w:hAnsi="Times New Roman" w:cs="Times New Roman"/>
            </w:rPr>
            <w:delText xml:space="preserve"> </w:delText>
          </w:r>
          <w:r w:rsidR="00E22682" w:rsidDel="00E22682">
            <w:rPr>
              <w:rFonts w:ascii="Times New Roman" w:hAnsi="Times New Roman" w:cs="Times New Roman"/>
            </w:rPr>
            <w:delText xml:space="preserve">en 2022 </w:delText>
          </w:r>
        </w:del>
      </w:ins>
      <w:del w:id="3138" w:author="Microsoft Office User" w:date="2025-07-27T21:39:00Z">
        <w:r w:rsidRPr="00E418E3" w:rsidDel="00E22682">
          <w:rPr>
            <w:rFonts w:ascii="Times New Roman" w:hAnsi="Times New Roman" w:cs="Times New Roman"/>
          </w:rPr>
          <w:delText xml:space="preserve">de </w:delText>
        </w:r>
      </w:del>
      <w:ins w:id="3139" w:author="Microsoft Office User" w:date="2025-07-27T21:38:00Z">
        <w:del w:id="3140" w:author="Microsoft Office User" w:date="2025-07-27T21:39:00Z">
          <w:r w:rsidR="00E22682" w:rsidDel="00E22682">
            <w:rPr>
              <w:rFonts w:ascii="Times New Roman" w:hAnsi="Times New Roman" w:cs="Times New Roman"/>
            </w:rPr>
            <w:delText>le projet de</w:delText>
          </w:r>
          <w:r w:rsidR="00E22682" w:rsidRPr="00E418E3" w:rsidDel="00E22682">
            <w:rPr>
              <w:rFonts w:ascii="Times New Roman" w:hAnsi="Times New Roman" w:cs="Times New Roman"/>
            </w:rPr>
            <w:delText xml:space="preserve"> </w:delText>
          </w:r>
        </w:del>
      </w:ins>
      <w:del w:id="3141" w:author="Microsoft Office User" w:date="2025-07-27T21:39:00Z">
        <w:r w:rsidRPr="00E418E3" w:rsidDel="00E22682">
          <w:rPr>
            <w:rFonts w:ascii="Times New Roman" w:hAnsi="Times New Roman" w:cs="Times New Roman"/>
          </w:rPr>
          <w:delText>construire une fonderie de pointe à Magdeburg en Allemagne, mais a repoussé le projet à 2029.</w:delText>
        </w:r>
      </w:del>
      <w:ins w:id="3142" w:author="Microsoft Office User" w:date="2025-07-27T21:38:00Z">
        <w:del w:id="3143" w:author="Microsoft Office User" w:date="2025-07-27T21:39:00Z">
          <w:r w:rsidR="00E22682" w:rsidDel="00E22682">
            <w:rPr>
              <w:rFonts w:ascii="Times New Roman" w:hAnsi="Times New Roman" w:cs="Times New Roman"/>
            </w:rPr>
            <w:delText>fini par annuler le projet en 2025.</w:delText>
          </w:r>
        </w:del>
      </w:ins>
    </w:p>
  </w:footnote>
  <w:footnote w:id="113">
    <w:p w14:paraId="03FFD8DA" w14:textId="77777777" w:rsidR="001D2912" w:rsidRPr="00E418E3" w:rsidRDefault="001D2912" w:rsidP="00650F7C">
      <w:pPr>
        <w:pStyle w:val="FootnoteText"/>
        <w:spacing w:line="276" w:lineRule="auto"/>
        <w:jc w:val="both"/>
        <w:rPr>
          <w:rFonts w:ascii="Times New Roman" w:hAnsi="Times New Roman" w:cs="Times New Roman"/>
          <w:rPrChange w:id="3150" w:author="Héloïse Mahé" w:date="2025-07-25T17:55:00Z">
            <w:rPr>
              <w:rFonts w:ascii="Times New Roman" w:hAnsi="Times New Roman" w:cs="Times New Roman"/>
              <w:lang w:val="en-US"/>
            </w:rPr>
          </w:rPrChange>
        </w:rPr>
      </w:pPr>
      <w:r w:rsidRPr="00E418E3">
        <w:rPr>
          <w:rStyle w:val="FootnoteReference"/>
          <w:rFonts w:ascii="Times New Roman" w:hAnsi="Times New Roman" w:cs="Times New Roman"/>
        </w:rPr>
        <w:footnoteRef/>
      </w:r>
      <w:r w:rsidRPr="00E418E3">
        <w:rPr>
          <w:rFonts w:ascii="Times New Roman" w:hAnsi="Times New Roman" w:cs="Times New Roman"/>
          <w:rPrChange w:id="3151" w:author="Héloïse Mahé" w:date="2025-07-25T17:55:00Z">
            <w:rPr>
              <w:rFonts w:ascii="Times New Roman" w:hAnsi="Times New Roman" w:cs="Times New Roman"/>
              <w:lang w:val="en-US"/>
            </w:rPr>
          </w:rPrChange>
        </w:rPr>
        <w:t xml:space="preserve"> </w:t>
      </w:r>
      <w:r w:rsidRPr="00E418E3">
        <w:rPr>
          <w:rFonts w:ascii="Times New Roman" w:hAnsi="Times New Roman" w:cs="Times New Roman"/>
          <w:spacing w:val="-2"/>
          <w:w w:val="105"/>
          <w:highlight w:val="yellow"/>
          <w:rPrChange w:id="3152" w:author="Héloïse Mahé" w:date="2025-07-25T17:55:00Z">
            <w:rPr>
              <w:rFonts w:ascii="Times New Roman" w:hAnsi="Times New Roman" w:cs="Times New Roman"/>
              <w:spacing w:val="-2"/>
              <w:w w:val="105"/>
              <w:highlight w:val="yellow"/>
              <w:lang w:val="en-US"/>
            </w:rPr>
          </w:rPrChange>
        </w:rPr>
        <w:t>Article</w:t>
      </w:r>
      <w:r w:rsidRPr="00E418E3">
        <w:rPr>
          <w:rFonts w:ascii="Times New Roman" w:hAnsi="Times New Roman" w:cs="Times New Roman"/>
          <w:spacing w:val="2"/>
          <w:w w:val="105"/>
          <w:highlight w:val="yellow"/>
          <w:rPrChange w:id="3153" w:author="Héloïse Mahé" w:date="2025-07-25T17:55:00Z">
            <w:rPr>
              <w:rFonts w:ascii="Times New Roman" w:hAnsi="Times New Roman" w:cs="Times New Roman"/>
              <w:spacing w:val="2"/>
              <w:w w:val="105"/>
              <w:highlight w:val="yellow"/>
              <w:lang w:val="en-US"/>
            </w:rPr>
          </w:rPrChange>
        </w:rPr>
        <w:t xml:space="preserve"> </w:t>
      </w:r>
      <w:r w:rsidRPr="00E418E3">
        <w:rPr>
          <w:rFonts w:ascii="Times New Roman" w:hAnsi="Times New Roman" w:cs="Times New Roman"/>
          <w:spacing w:val="-4"/>
          <w:w w:val="105"/>
          <w:highlight w:val="yellow"/>
          <w:rPrChange w:id="3154" w:author="Héloïse Mahé" w:date="2025-07-25T17:55:00Z">
            <w:rPr>
              <w:rFonts w:ascii="Times New Roman" w:hAnsi="Times New Roman" w:cs="Times New Roman"/>
              <w:spacing w:val="-4"/>
              <w:w w:val="105"/>
              <w:highlight w:val="yellow"/>
              <w:lang w:val="en-US"/>
            </w:rPr>
          </w:rPrChange>
        </w:rPr>
        <w:t>60f.</w:t>
      </w:r>
    </w:p>
  </w:footnote>
  <w:footnote w:id="114">
    <w:p w14:paraId="201C33B2" w14:textId="4E3464DD" w:rsidR="0054015A" w:rsidRPr="00E418E3" w:rsidRDefault="0054015A">
      <w:pPr>
        <w:pStyle w:val="FootnoteText"/>
      </w:pPr>
      <w:r w:rsidRPr="00E418E3">
        <w:rPr>
          <w:rStyle w:val="FootnoteReference"/>
        </w:rPr>
        <w:footnoteRef/>
      </w:r>
      <w:r w:rsidRPr="00E418E3">
        <w:t xml:space="preserve"> Voir l’annexe XIII de l’AI Act, qui ne donne que des pistes posibles en repoussant la définition précise des systèmes à risque à l’appréciation de la Commission.</w:t>
      </w:r>
    </w:p>
  </w:footnote>
  <w:footnote w:id="115">
    <w:p w14:paraId="64199FB9" w14:textId="02531577" w:rsidR="001D2912" w:rsidRPr="00C22ED4" w:rsidRDefault="001D2912" w:rsidP="00650F7C">
      <w:pPr>
        <w:spacing w:before="60"/>
        <w:ind w:right="163" w:firstLine="0"/>
        <w:rPr>
          <w:rFonts w:ascii="Times New Roman" w:hAnsi="Times New Roman" w:cs="Times New Roman"/>
          <w:sz w:val="20"/>
          <w:szCs w:val="20"/>
          <w:lang w:val="en-US"/>
        </w:rPr>
      </w:pPr>
      <w:r w:rsidRPr="00E418E3">
        <w:rPr>
          <w:rStyle w:val="FootnoteReference"/>
          <w:rFonts w:ascii="Times New Roman" w:hAnsi="Times New Roman" w:cs="Times New Roman"/>
          <w:sz w:val="20"/>
          <w:szCs w:val="20"/>
        </w:rPr>
        <w:footnoteRef/>
      </w:r>
      <w:r w:rsidRPr="00C22ED4">
        <w:rPr>
          <w:rFonts w:ascii="Times New Roman" w:hAnsi="Times New Roman" w:cs="Times New Roman"/>
          <w:sz w:val="20"/>
          <w:szCs w:val="20"/>
          <w:lang w:val="en-US"/>
        </w:rPr>
        <w:t xml:space="preserve"> Meta a signé une lettre ouverte qui mentionnait : «</w:t>
      </w:r>
      <w:r w:rsidRPr="00C22ED4">
        <w:rPr>
          <w:rFonts w:ascii="Times New Roman" w:hAnsi="Times New Roman" w:cs="Times New Roman"/>
          <w:spacing w:val="-1"/>
          <w:sz w:val="20"/>
          <w:szCs w:val="20"/>
          <w:lang w:val="en-US"/>
        </w:rPr>
        <w:t> </w:t>
      </w:r>
      <w:r w:rsidRPr="00C22ED4" w:rsidDel="00593013">
        <w:rPr>
          <w:rFonts w:ascii="Times New Roman" w:hAnsi="Times New Roman" w:cs="Times New Roman"/>
          <w:i/>
          <w:sz w:val="20"/>
          <w:szCs w:val="20"/>
          <w:lang w:val="en-US"/>
        </w:rPr>
        <w:t>i</w:t>
      </w:r>
      <w:r w:rsidRPr="00C22ED4">
        <w:rPr>
          <w:rFonts w:ascii="Times New Roman" w:hAnsi="Times New Roman" w:cs="Times New Roman"/>
          <w:i/>
          <w:sz w:val="20"/>
          <w:szCs w:val="20"/>
          <w:lang w:val="en-US"/>
        </w:rPr>
        <w:t>nterventions by the European Data Protection</w:t>
      </w:r>
      <w:r w:rsidRPr="00C22ED4">
        <w:rPr>
          <w:rFonts w:ascii="Times New Roman" w:hAnsi="Times New Roman" w:cs="Times New Roman"/>
          <w:i/>
          <w:spacing w:val="-8"/>
          <w:sz w:val="20"/>
          <w:szCs w:val="20"/>
          <w:lang w:val="en-US"/>
        </w:rPr>
        <w:t xml:space="preserve"> </w:t>
      </w:r>
      <w:r w:rsidRPr="00C22ED4">
        <w:rPr>
          <w:rFonts w:ascii="Times New Roman" w:hAnsi="Times New Roman" w:cs="Times New Roman"/>
          <w:i/>
          <w:sz w:val="20"/>
          <w:szCs w:val="20"/>
          <w:lang w:val="en-US"/>
        </w:rPr>
        <w:t>Authorities</w:t>
      </w:r>
      <w:r w:rsidRPr="00C22ED4">
        <w:rPr>
          <w:rFonts w:ascii="Times New Roman" w:hAnsi="Times New Roman" w:cs="Times New Roman"/>
          <w:i/>
          <w:spacing w:val="-1"/>
          <w:sz w:val="20"/>
          <w:szCs w:val="20"/>
          <w:lang w:val="en-US"/>
        </w:rPr>
        <w:t xml:space="preserve"> </w:t>
      </w:r>
      <w:r w:rsidRPr="00C22ED4">
        <w:rPr>
          <w:rFonts w:ascii="Times New Roman" w:hAnsi="Times New Roman" w:cs="Times New Roman"/>
          <w:i/>
          <w:sz w:val="20"/>
          <w:szCs w:val="20"/>
          <w:lang w:val="en-US"/>
        </w:rPr>
        <w:t>have</w:t>
      </w:r>
      <w:r w:rsidRPr="00C22ED4">
        <w:rPr>
          <w:rFonts w:ascii="Times New Roman" w:hAnsi="Times New Roman" w:cs="Times New Roman"/>
          <w:i/>
          <w:spacing w:val="-1"/>
          <w:sz w:val="20"/>
          <w:szCs w:val="20"/>
          <w:lang w:val="en-US"/>
        </w:rPr>
        <w:t xml:space="preserve"> </w:t>
      </w:r>
      <w:r w:rsidRPr="00C22ED4">
        <w:rPr>
          <w:rFonts w:ascii="Times New Roman" w:hAnsi="Times New Roman" w:cs="Times New Roman"/>
          <w:i/>
          <w:sz w:val="20"/>
          <w:szCs w:val="20"/>
          <w:lang w:val="en-US"/>
        </w:rPr>
        <w:t>created</w:t>
      </w:r>
      <w:r w:rsidRPr="00C22ED4">
        <w:rPr>
          <w:rFonts w:ascii="Times New Roman" w:hAnsi="Times New Roman" w:cs="Times New Roman"/>
          <w:i/>
          <w:spacing w:val="-1"/>
          <w:sz w:val="20"/>
          <w:szCs w:val="20"/>
          <w:lang w:val="en-US"/>
        </w:rPr>
        <w:t xml:space="preserve"> </w:t>
      </w:r>
      <w:r w:rsidRPr="00C22ED4">
        <w:rPr>
          <w:rFonts w:ascii="Times New Roman" w:hAnsi="Times New Roman" w:cs="Times New Roman"/>
          <w:i/>
          <w:sz w:val="20"/>
          <w:szCs w:val="20"/>
          <w:lang w:val="en-US"/>
        </w:rPr>
        <w:t>huge</w:t>
      </w:r>
      <w:r w:rsidRPr="00C22ED4">
        <w:rPr>
          <w:rFonts w:ascii="Times New Roman" w:hAnsi="Times New Roman" w:cs="Times New Roman"/>
          <w:i/>
          <w:spacing w:val="-1"/>
          <w:sz w:val="20"/>
          <w:szCs w:val="20"/>
          <w:lang w:val="en-US"/>
        </w:rPr>
        <w:t xml:space="preserve"> </w:t>
      </w:r>
      <w:r w:rsidRPr="00C22ED4">
        <w:rPr>
          <w:rFonts w:ascii="Times New Roman" w:hAnsi="Times New Roman" w:cs="Times New Roman"/>
          <w:i/>
          <w:sz w:val="20"/>
          <w:szCs w:val="20"/>
          <w:lang w:val="en-US"/>
        </w:rPr>
        <w:t>uncertainty</w:t>
      </w:r>
      <w:r w:rsidRPr="00C22ED4">
        <w:rPr>
          <w:rFonts w:ascii="Times New Roman" w:hAnsi="Times New Roman" w:cs="Times New Roman"/>
          <w:i/>
          <w:spacing w:val="-1"/>
          <w:sz w:val="20"/>
          <w:szCs w:val="20"/>
          <w:lang w:val="en-US"/>
        </w:rPr>
        <w:t xml:space="preserve"> </w:t>
      </w:r>
      <w:r w:rsidRPr="00C22ED4">
        <w:rPr>
          <w:rFonts w:ascii="Times New Roman" w:hAnsi="Times New Roman" w:cs="Times New Roman"/>
          <w:i/>
          <w:sz w:val="20"/>
          <w:szCs w:val="20"/>
          <w:lang w:val="en-US"/>
        </w:rPr>
        <w:t>about</w:t>
      </w:r>
      <w:r w:rsidRPr="00C22ED4">
        <w:rPr>
          <w:rFonts w:ascii="Times New Roman" w:hAnsi="Times New Roman" w:cs="Times New Roman"/>
          <w:i/>
          <w:spacing w:val="-1"/>
          <w:sz w:val="20"/>
          <w:szCs w:val="20"/>
          <w:lang w:val="en-US"/>
        </w:rPr>
        <w:t xml:space="preserve"> </w:t>
      </w:r>
      <w:r w:rsidRPr="00C22ED4">
        <w:rPr>
          <w:rFonts w:ascii="Times New Roman" w:hAnsi="Times New Roman" w:cs="Times New Roman"/>
          <w:i/>
          <w:sz w:val="20"/>
          <w:szCs w:val="20"/>
          <w:lang w:val="en-US"/>
        </w:rPr>
        <w:t>what</w:t>
      </w:r>
      <w:r w:rsidRPr="00C22ED4">
        <w:rPr>
          <w:rFonts w:ascii="Times New Roman" w:hAnsi="Times New Roman" w:cs="Times New Roman"/>
          <w:i/>
          <w:spacing w:val="-1"/>
          <w:sz w:val="20"/>
          <w:szCs w:val="20"/>
          <w:lang w:val="en-US"/>
        </w:rPr>
        <w:t xml:space="preserve"> </w:t>
      </w:r>
      <w:r w:rsidRPr="00C22ED4">
        <w:rPr>
          <w:rFonts w:ascii="Times New Roman" w:hAnsi="Times New Roman" w:cs="Times New Roman"/>
          <w:i/>
          <w:sz w:val="20"/>
          <w:szCs w:val="20"/>
          <w:lang w:val="en-US"/>
        </w:rPr>
        <w:t>kinds</w:t>
      </w:r>
      <w:r w:rsidRPr="00C22ED4">
        <w:rPr>
          <w:rFonts w:ascii="Times New Roman" w:hAnsi="Times New Roman" w:cs="Times New Roman"/>
          <w:i/>
          <w:spacing w:val="-1"/>
          <w:sz w:val="20"/>
          <w:szCs w:val="20"/>
          <w:lang w:val="en-US"/>
        </w:rPr>
        <w:t xml:space="preserve"> </w:t>
      </w:r>
      <w:r w:rsidRPr="00C22ED4">
        <w:rPr>
          <w:rFonts w:ascii="Times New Roman" w:hAnsi="Times New Roman" w:cs="Times New Roman"/>
          <w:i/>
          <w:sz w:val="20"/>
          <w:szCs w:val="20"/>
          <w:lang w:val="en-US"/>
        </w:rPr>
        <w:t>of</w:t>
      </w:r>
      <w:r w:rsidRPr="00C22ED4">
        <w:rPr>
          <w:rFonts w:ascii="Times New Roman" w:hAnsi="Times New Roman" w:cs="Times New Roman"/>
          <w:i/>
          <w:spacing w:val="-1"/>
          <w:sz w:val="20"/>
          <w:szCs w:val="20"/>
          <w:lang w:val="en-US"/>
        </w:rPr>
        <w:t xml:space="preserve"> </w:t>
      </w:r>
      <w:r w:rsidRPr="00C22ED4">
        <w:rPr>
          <w:rFonts w:ascii="Times New Roman" w:hAnsi="Times New Roman" w:cs="Times New Roman"/>
          <w:i/>
          <w:sz w:val="20"/>
          <w:szCs w:val="20"/>
          <w:lang w:val="en-US"/>
        </w:rPr>
        <w:t>data</w:t>
      </w:r>
      <w:r w:rsidRPr="00C22ED4">
        <w:rPr>
          <w:rFonts w:ascii="Times New Roman" w:hAnsi="Times New Roman" w:cs="Times New Roman"/>
          <w:i/>
          <w:spacing w:val="-1"/>
          <w:sz w:val="20"/>
          <w:szCs w:val="20"/>
          <w:lang w:val="en-US"/>
        </w:rPr>
        <w:t xml:space="preserve"> </w:t>
      </w:r>
      <w:r w:rsidRPr="00C22ED4">
        <w:rPr>
          <w:rFonts w:ascii="Times New Roman" w:hAnsi="Times New Roman" w:cs="Times New Roman"/>
          <w:i/>
          <w:sz w:val="20"/>
          <w:szCs w:val="20"/>
          <w:lang w:val="en-US"/>
        </w:rPr>
        <w:t>can</w:t>
      </w:r>
      <w:r w:rsidRPr="00C22ED4">
        <w:rPr>
          <w:rFonts w:ascii="Times New Roman" w:hAnsi="Times New Roman" w:cs="Times New Roman"/>
          <w:i/>
          <w:spacing w:val="-1"/>
          <w:sz w:val="20"/>
          <w:szCs w:val="20"/>
          <w:lang w:val="en-US"/>
        </w:rPr>
        <w:t xml:space="preserve"> </w:t>
      </w:r>
      <w:r w:rsidRPr="00C22ED4">
        <w:rPr>
          <w:rFonts w:ascii="Times New Roman" w:hAnsi="Times New Roman" w:cs="Times New Roman"/>
          <w:i/>
          <w:sz w:val="20"/>
          <w:szCs w:val="20"/>
          <w:lang w:val="en-US"/>
        </w:rPr>
        <w:t>be</w:t>
      </w:r>
      <w:r w:rsidRPr="00C22ED4">
        <w:rPr>
          <w:rFonts w:ascii="Times New Roman" w:hAnsi="Times New Roman" w:cs="Times New Roman"/>
          <w:i/>
          <w:spacing w:val="-1"/>
          <w:sz w:val="20"/>
          <w:szCs w:val="20"/>
          <w:lang w:val="en-US"/>
        </w:rPr>
        <w:t xml:space="preserve"> </w:t>
      </w:r>
      <w:r w:rsidRPr="00C22ED4">
        <w:rPr>
          <w:rFonts w:ascii="Times New Roman" w:hAnsi="Times New Roman" w:cs="Times New Roman"/>
          <w:i/>
          <w:sz w:val="20"/>
          <w:szCs w:val="20"/>
          <w:lang w:val="en-US"/>
        </w:rPr>
        <w:t>used</w:t>
      </w:r>
      <w:r w:rsidRPr="00C22ED4">
        <w:rPr>
          <w:rFonts w:ascii="Times New Roman" w:hAnsi="Times New Roman" w:cs="Times New Roman"/>
          <w:i/>
          <w:spacing w:val="-1"/>
          <w:sz w:val="20"/>
          <w:szCs w:val="20"/>
          <w:lang w:val="en-US"/>
        </w:rPr>
        <w:t xml:space="preserve"> </w:t>
      </w:r>
      <w:r w:rsidRPr="00C22ED4">
        <w:rPr>
          <w:rFonts w:ascii="Times New Roman" w:hAnsi="Times New Roman" w:cs="Times New Roman"/>
          <w:i/>
          <w:sz w:val="20"/>
          <w:szCs w:val="20"/>
          <w:lang w:val="en-US"/>
        </w:rPr>
        <w:t>to</w:t>
      </w:r>
      <w:r w:rsidRPr="00C22ED4">
        <w:rPr>
          <w:rFonts w:ascii="Times New Roman" w:hAnsi="Times New Roman" w:cs="Times New Roman"/>
          <w:i/>
          <w:spacing w:val="-1"/>
          <w:sz w:val="20"/>
          <w:szCs w:val="20"/>
          <w:lang w:val="en-US"/>
        </w:rPr>
        <w:t xml:space="preserve"> </w:t>
      </w:r>
      <w:r w:rsidRPr="00C22ED4">
        <w:rPr>
          <w:rFonts w:ascii="Times New Roman" w:hAnsi="Times New Roman" w:cs="Times New Roman"/>
          <w:i/>
          <w:sz w:val="20"/>
          <w:szCs w:val="20"/>
          <w:lang w:val="en-US"/>
        </w:rPr>
        <w:t>train</w:t>
      </w:r>
      <w:r w:rsidRPr="00C22ED4">
        <w:rPr>
          <w:rFonts w:ascii="Times New Roman" w:hAnsi="Times New Roman" w:cs="Times New Roman"/>
          <w:i/>
          <w:spacing w:val="-8"/>
          <w:sz w:val="20"/>
          <w:szCs w:val="20"/>
          <w:lang w:val="en-US"/>
        </w:rPr>
        <w:t xml:space="preserve"> </w:t>
      </w:r>
      <w:r w:rsidRPr="00C22ED4">
        <w:rPr>
          <w:rFonts w:ascii="Times New Roman" w:hAnsi="Times New Roman" w:cs="Times New Roman"/>
          <w:i/>
          <w:sz w:val="20"/>
          <w:szCs w:val="20"/>
          <w:lang w:val="en-US"/>
        </w:rPr>
        <w:t>AI models. </w:t>
      </w:r>
      <w:r w:rsidRPr="00C22ED4">
        <w:rPr>
          <w:rFonts w:ascii="Times New Roman" w:hAnsi="Times New Roman" w:cs="Times New Roman"/>
          <w:sz w:val="20"/>
          <w:szCs w:val="20"/>
          <w:lang w:val="en-US"/>
        </w:rPr>
        <w:t>»</w:t>
      </w:r>
    </w:p>
  </w:footnote>
  <w:footnote w:id="116">
    <w:p w14:paraId="46117A03" w14:textId="77777777" w:rsidR="001D2912" w:rsidRPr="00E418E3" w:rsidDel="00380A67" w:rsidRDefault="001D2912" w:rsidP="00650F7C">
      <w:pPr>
        <w:pStyle w:val="FootnoteText"/>
        <w:spacing w:line="276" w:lineRule="auto"/>
        <w:rPr>
          <w:del w:id="3161" w:author="Microsoft Office User" w:date="2025-07-25T07:30:00Z"/>
        </w:rPr>
      </w:pPr>
      <w:del w:id="3162" w:author="Microsoft Office User" w:date="2025-07-25T07:30:00Z">
        <w:r w:rsidRPr="00E418E3" w:rsidDel="00380A67">
          <w:rPr>
            <w:rStyle w:val="FootnoteReference"/>
          </w:rPr>
          <w:footnoteRef/>
        </w:r>
        <w:r w:rsidRPr="00E418E3" w:rsidDel="00380A67">
          <w:delText xml:space="preserve"> </w:delText>
        </w:r>
        <w:r w:rsidRPr="00E418E3" w:rsidDel="00380A67">
          <w:rPr>
            <w:rFonts w:ascii="Times New Roman" w:hAnsi="Times New Roman" w:cs="Times New Roman"/>
          </w:rPr>
          <w:delText xml:space="preserve">Cette </w:delText>
        </w:r>
        <w:r w:rsidRPr="00E418E3" w:rsidDel="00380A67">
          <w:rPr>
            <w:rFonts w:ascii="Times New Roman" w:hAnsi="Times New Roman" w:cs="Times New Roman"/>
            <w:color w:val="000000" w:themeColor="text1"/>
          </w:rPr>
          <w:delText xml:space="preserve">dernière </w:delText>
        </w:r>
        <w:r w:rsidRPr="00E418E3" w:rsidDel="00380A67">
          <w:rPr>
            <w:rFonts w:ascii="Times New Roman" w:hAnsi="Times New Roman" w:cs="Times New Roman"/>
          </w:rPr>
          <w:delText>interdiction est un exemple de régulation vertueuse qui rendrait notre société à la fois plus heureuse et plus compétitive</w:delText>
        </w:r>
        <w:r w:rsidRPr="00E418E3" w:rsidDel="00380A67">
          <w:rPr>
            <w:rFonts w:ascii="Times New Roman" w:hAnsi="Times New Roman" w:cs="Times New Roman"/>
            <w:color w:val="000000" w:themeColor="text1"/>
          </w:rPr>
          <w:delText> !</w:delText>
        </w:r>
      </w:del>
    </w:p>
  </w:footnote>
  <w:footnote w:id="117">
    <w:p w14:paraId="27829DF5" w14:textId="2FD4642D" w:rsidR="001D2912" w:rsidRPr="00E418E3" w:rsidRDefault="001D2912"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C22ED4">
        <w:rPr>
          <w:rFonts w:ascii="Times New Roman" w:hAnsi="Times New Roman" w:cs="Times New Roman"/>
          <w:lang w:val="en-US"/>
        </w:rPr>
        <w:t xml:space="preserve"> </w:t>
      </w:r>
      <w:r w:rsidR="00277134" w:rsidRPr="00C22ED4">
        <w:rPr>
          <w:rFonts w:ascii="Times New Roman" w:hAnsi="Times New Roman" w:cs="Times New Roman"/>
          <w:lang w:val="en-US"/>
          <w:rPrChange w:id="3166" w:author="Microsoft Office User" w:date="2025-07-25T16:49:00Z">
            <w:rPr>
              <w:rFonts w:ascii="Times New Roman" w:hAnsi="Times New Roman" w:cs="Times New Roman"/>
            </w:rPr>
          </w:rPrChange>
        </w:rPr>
        <w:t>« Open Source AI is the Path Forward », Meta Newsroom.</w:t>
      </w:r>
      <w:r w:rsidR="00277134" w:rsidRPr="00C22ED4">
        <w:rPr>
          <w:rFonts w:ascii="Times New Roman" w:hAnsi="Times New Roman" w:cs="Times New Roman"/>
          <w:lang w:val="en-US"/>
        </w:rPr>
        <w:t xml:space="preserve"> </w:t>
      </w:r>
      <w:r w:rsidRPr="00E418E3">
        <w:rPr>
          <w:rFonts w:ascii="Times New Roman" w:hAnsi="Times New Roman" w:cs="Times New Roman"/>
        </w:rPr>
        <w:t>Post</w:t>
      </w:r>
      <w:r w:rsidRPr="00E418E3">
        <w:rPr>
          <w:rFonts w:ascii="Times New Roman" w:hAnsi="Times New Roman" w:cs="Times New Roman"/>
          <w:spacing w:val="1"/>
        </w:rPr>
        <w:t xml:space="preserve"> </w:t>
      </w:r>
      <w:r w:rsidRPr="00E418E3">
        <w:rPr>
          <w:rFonts w:ascii="Times New Roman" w:hAnsi="Times New Roman" w:cs="Times New Roman"/>
        </w:rPr>
        <w:t>de</w:t>
      </w:r>
      <w:r w:rsidRPr="00E418E3">
        <w:rPr>
          <w:rFonts w:ascii="Times New Roman" w:hAnsi="Times New Roman" w:cs="Times New Roman"/>
          <w:spacing w:val="2"/>
        </w:rPr>
        <w:t xml:space="preserve"> </w:t>
      </w:r>
      <w:r w:rsidRPr="00E418E3">
        <w:rPr>
          <w:rFonts w:ascii="Times New Roman" w:hAnsi="Times New Roman" w:cs="Times New Roman"/>
        </w:rPr>
        <w:t>Mark</w:t>
      </w:r>
      <w:r w:rsidRPr="00E418E3">
        <w:rPr>
          <w:rFonts w:ascii="Times New Roman" w:hAnsi="Times New Roman" w:cs="Times New Roman"/>
          <w:spacing w:val="1"/>
        </w:rPr>
        <w:t xml:space="preserve"> </w:t>
      </w:r>
      <w:r w:rsidRPr="00E418E3">
        <w:rPr>
          <w:rFonts w:ascii="Times New Roman" w:hAnsi="Times New Roman" w:cs="Times New Roman"/>
        </w:rPr>
        <w:t>Zuckerberg</w:t>
      </w:r>
      <w:r w:rsidRPr="00E418E3">
        <w:rPr>
          <w:rFonts w:ascii="Times New Roman" w:hAnsi="Times New Roman" w:cs="Times New Roman"/>
          <w:spacing w:val="2"/>
        </w:rPr>
        <w:t xml:space="preserve"> </w:t>
      </w:r>
      <w:r w:rsidRPr="00E418E3">
        <w:rPr>
          <w:rFonts w:ascii="Times New Roman" w:hAnsi="Times New Roman" w:cs="Times New Roman"/>
        </w:rPr>
        <w:t>accompagn</w:t>
      </w:r>
      <w:r w:rsidR="00277134" w:rsidRPr="00E418E3">
        <w:rPr>
          <w:rFonts w:ascii="Times New Roman" w:hAnsi="Times New Roman" w:cs="Times New Roman"/>
        </w:rPr>
        <w:t xml:space="preserve">ant </w:t>
      </w:r>
      <w:r w:rsidRPr="00E418E3">
        <w:rPr>
          <w:rFonts w:ascii="Times New Roman" w:hAnsi="Times New Roman" w:cs="Times New Roman"/>
        </w:rPr>
        <w:t>la</w:t>
      </w:r>
      <w:r w:rsidRPr="00E418E3">
        <w:rPr>
          <w:rFonts w:ascii="Times New Roman" w:hAnsi="Times New Roman" w:cs="Times New Roman"/>
          <w:spacing w:val="1"/>
        </w:rPr>
        <w:t xml:space="preserve"> </w:t>
      </w:r>
      <w:r w:rsidRPr="00E418E3">
        <w:rPr>
          <w:rFonts w:ascii="Times New Roman" w:hAnsi="Times New Roman" w:cs="Times New Roman"/>
        </w:rPr>
        <w:t>publication</w:t>
      </w:r>
      <w:r w:rsidRPr="00E418E3">
        <w:rPr>
          <w:rFonts w:ascii="Times New Roman" w:hAnsi="Times New Roman" w:cs="Times New Roman"/>
          <w:spacing w:val="2"/>
        </w:rPr>
        <w:t xml:space="preserve"> </w:t>
      </w:r>
      <w:r w:rsidRPr="00E418E3">
        <w:rPr>
          <w:rFonts w:ascii="Times New Roman" w:hAnsi="Times New Roman" w:cs="Times New Roman"/>
        </w:rPr>
        <w:t>de</w:t>
      </w:r>
      <w:r w:rsidRPr="00E418E3">
        <w:rPr>
          <w:rFonts w:ascii="Times New Roman" w:hAnsi="Times New Roman" w:cs="Times New Roman"/>
          <w:spacing w:val="2"/>
        </w:rPr>
        <w:t xml:space="preserve"> </w:t>
      </w:r>
      <w:r w:rsidRPr="00E418E3">
        <w:rPr>
          <w:rFonts w:ascii="Times New Roman" w:hAnsi="Times New Roman" w:cs="Times New Roman"/>
        </w:rPr>
        <w:t>Llama-3.1</w:t>
      </w:r>
      <w:r w:rsidR="00277134" w:rsidRPr="00E418E3">
        <w:rPr>
          <w:rFonts w:ascii="Times New Roman" w:hAnsi="Times New Roman" w:cs="Times New Roman"/>
          <w:spacing w:val="-2"/>
        </w:rPr>
        <w:t>.</w:t>
      </w:r>
    </w:p>
  </w:footnote>
  <w:footnote w:id="118">
    <w:p w14:paraId="58F283D0" w14:textId="5F77CCD9" w:rsidR="001D2912" w:rsidRPr="00E418E3" w:rsidRDefault="001D2912"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w:t>
      </w:r>
      <w:r w:rsidR="003F176E" w:rsidRPr="00E418E3">
        <w:rPr>
          <w:rStyle w:val="Hyperlink2"/>
          <w:rFonts w:cs="Times New Roman"/>
        </w:rPr>
        <w:t>Prouvé par</w:t>
      </w:r>
      <w:r w:rsidRPr="00E418E3">
        <w:rPr>
          <w:rFonts w:ascii="Times New Roman" w:hAnsi="Times New Roman" w:cs="Times New Roman"/>
          <w:spacing w:val="-13"/>
          <w:w w:val="105"/>
        </w:rPr>
        <w:t xml:space="preserve"> </w:t>
      </w:r>
      <w:r w:rsidRPr="00E418E3">
        <w:rPr>
          <w:rFonts w:ascii="Times New Roman" w:hAnsi="Times New Roman" w:cs="Times New Roman"/>
          <w:w w:val="105"/>
        </w:rPr>
        <w:t>le</w:t>
      </w:r>
      <w:r w:rsidRPr="00E418E3">
        <w:rPr>
          <w:rFonts w:ascii="Times New Roman" w:hAnsi="Times New Roman" w:cs="Times New Roman"/>
          <w:spacing w:val="-13"/>
          <w:w w:val="105"/>
        </w:rPr>
        <w:t xml:space="preserve"> </w:t>
      </w:r>
      <w:r w:rsidRPr="00E418E3">
        <w:rPr>
          <w:rFonts w:ascii="Times New Roman" w:hAnsi="Times New Roman" w:cs="Times New Roman"/>
          <w:w w:val="105"/>
        </w:rPr>
        <w:t>programme d’espionnage américain</w:t>
      </w:r>
      <w:r w:rsidRPr="00E418E3">
        <w:rPr>
          <w:rFonts w:ascii="Times New Roman" w:hAnsi="Times New Roman" w:cs="Times New Roman"/>
          <w:spacing w:val="-13"/>
          <w:w w:val="105"/>
        </w:rPr>
        <w:t xml:space="preserve"> </w:t>
      </w:r>
      <w:r w:rsidRPr="00E418E3">
        <w:rPr>
          <w:rFonts w:ascii="Times New Roman" w:hAnsi="Times New Roman" w:cs="Times New Roman"/>
          <w:w w:val="105"/>
        </w:rPr>
        <w:t>TEMPEST</w:t>
      </w:r>
      <w:r w:rsidR="00D80024" w:rsidRPr="00E418E3">
        <w:rPr>
          <w:rFonts w:ascii="Times New Roman" w:hAnsi="Times New Roman" w:cs="Times New Roman"/>
          <w:w w:val="105"/>
        </w:rPr>
        <w:t xml:space="preserve">, </w:t>
      </w:r>
      <w:r w:rsidRPr="00E418E3" w:rsidDel="00FB7393">
        <w:rPr>
          <w:rFonts w:ascii="Times New Roman" w:hAnsi="Times New Roman" w:cs="Times New Roman"/>
          <w:w w:val="105"/>
        </w:rPr>
        <w:t>développé</w:t>
      </w:r>
      <w:r w:rsidRPr="00E418E3" w:rsidDel="00FB7393">
        <w:rPr>
          <w:rFonts w:ascii="Times New Roman" w:hAnsi="Times New Roman" w:cs="Times New Roman"/>
          <w:spacing w:val="-13"/>
          <w:w w:val="105"/>
        </w:rPr>
        <w:t xml:space="preserve"> </w:t>
      </w:r>
      <w:r w:rsidRPr="00E418E3" w:rsidDel="00FB7393">
        <w:rPr>
          <w:rFonts w:ascii="Times New Roman" w:hAnsi="Times New Roman" w:cs="Times New Roman"/>
          <w:w w:val="105"/>
        </w:rPr>
        <w:t>depuis</w:t>
      </w:r>
      <w:r w:rsidRPr="00E418E3" w:rsidDel="00FB7393">
        <w:rPr>
          <w:rFonts w:ascii="Times New Roman" w:hAnsi="Times New Roman" w:cs="Times New Roman"/>
          <w:spacing w:val="-13"/>
          <w:w w:val="105"/>
        </w:rPr>
        <w:t xml:space="preserve"> </w:t>
      </w:r>
      <w:r w:rsidRPr="00E418E3" w:rsidDel="00FB7393">
        <w:rPr>
          <w:rFonts w:ascii="Times New Roman" w:hAnsi="Times New Roman" w:cs="Times New Roman"/>
          <w:w w:val="105"/>
        </w:rPr>
        <w:t>les</w:t>
      </w:r>
      <w:r w:rsidRPr="00E418E3" w:rsidDel="00FB7393">
        <w:rPr>
          <w:rFonts w:ascii="Times New Roman" w:hAnsi="Times New Roman" w:cs="Times New Roman"/>
          <w:spacing w:val="-12"/>
          <w:w w:val="105"/>
        </w:rPr>
        <w:t xml:space="preserve"> </w:t>
      </w:r>
      <w:r w:rsidRPr="00E418E3" w:rsidDel="00FB7393">
        <w:rPr>
          <w:rFonts w:ascii="Times New Roman" w:hAnsi="Times New Roman" w:cs="Times New Roman"/>
          <w:w w:val="105"/>
        </w:rPr>
        <w:t>années</w:t>
      </w:r>
      <w:r w:rsidRPr="00E418E3" w:rsidDel="00FB7393">
        <w:rPr>
          <w:rFonts w:ascii="Times New Roman" w:hAnsi="Times New Roman" w:cs="Times New Roman"/>
          <w:spacing w:val="-13"/>
          <w:w w:val="105"/>
        </w:rPr>
        <w:t xml:space="preserve"> </w:t>
      </w:r>
      <w:r w:rsidRPr="00E418E3" w:rsidDel="00FB7393">
        <w:rPr>
          <w:rFonts w:ascii="Times New Roman" w:hAnsi="Times New Roman" w:cs="Times New Roman"/>
          <w:w w:val="105"/>
        </w:rPr>
        <w:t>60</w:t>
      </w:r>
      <w:r w:rsidRPr="00E418E3" w:rsidDel="00FB7393">
        <w:rPr>
          <w:rFonts w:ascii="Times New Roman" w:hAnsi="Times New Roman" w:cs="Times New Roman"/>
          <w:spacing w:val="-13"/>
          <w:w w:val="105"/>
        </w:rPr>
        <w:t xml:space="preserve"> </w:t>
      </w:r>
      <w:r w:rsidRPr="00E418E3" w:rsidDel="00FB7393">
        <w:rPr>
          <w:rFonts w:ascii="Times New Roman" w:hAnsi="Times New Roman" w:cs="Times New Roman"/>
          <w:w w:val="105"/>
        </w:rPr>
        <w:t>aux</w:t>
      </w:r>
      <w:r w:rsidRPr="00E418E3" w:rsidDel="00FB7393">
        <w:rPr>
          <w:rFonts w:ascii="Times New Roman" w:hAnsi="Times New Roman" w:cs="Times New Roman"/>
          <w:spacing w:val="-13"/>
          <w:w w:val="105"/>
        </w:rPr>
        <w:t xml:space="preserve"> </w:t>
      </w:r>
      <w:r w:rsidRPr="00E418E3" w:rsidDel="005C50EE">
        <w:rPr>
          <w:rFonts w:ascii="Times New Roman" w:hAnsi="Times New Roman" w:cs="Times New Roman"/>
          <w:w w:val="105"/>
        </w:rPr>
        <w:t>États-Unis</w:t>
      </w:r>
      <w:r w:rsidR="003F176E" w:rsidRPr="00E418E3">
        <w:rPr>
          <w:rFonts w:ascii="Times New Roman" w:hAnsi="Times New Roman" w:cs="Times New Roman"/>
          <w:w w:val="105"/>
        </w:rPr>
        <w:t xml:space="preserve"> </w:t>
      </w:r>
    </w:p>
  </w:footnote>
  <w:footnote w:id="119">
    <w:p w14:paraId="232E339D" w14:textId="586E08D6" w:rsidR="001D2912" w:rsidRPr="00E418E3" w:rsidRDefault="001D2912" w:rsidP="00872D79">
      <w:pPr>
        <w:spacing w:before="44"/>
        <w:ind w:firstLine="0"/>
        <w:rPr>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Le virus Stuxnet, qui a frappé le programme nucléaire iranien en 2010, a probablement été </w:t>
      </w:r>
      <w:del w:id="3169" w:author="Microsoft Office User" w:date="2025-07-27T21:40:00Z">
        <w:r w:rsidRPr="00E418E3" w:rsidDel="00E22682">
          <w:rPr>
            <w:rFonts w:ascii="Times New Roman" w:hAnsi="Times New Roman" w:cs="Times New Roman"/>
            <w:sz w:val="20"/>
            <w:szCs w:val="20"/>
          </w:rPr>
          <w:delText>co-développé</w:delText>
        </w:r>
      </w:del>
      <w:ins w:id="3170" w:author="Microsoft Office User" w:date="2025-07-27T21:40:00Z">
        <w:r w:rsidR="00E22682" w:rsidRPr="00E418E3">
          <w:rPr>
            <w:rFonts w:ascii="Times New Roman" w:hAnsi="Times New Roman" w:cs="Times New Roman"/>
            <w:sz w:val="20"/>
            <w:szCs w:val="20"/>
          </w:rPr>
          <w:t>codéveloppé</w:t>
        </w:r>
      </w:ins>
      <w:r w:rsidRPr="00E418E3">
        <w:rPr>
          <w:rFonts w:ascii="Times New Roman" w:hAnsi="Times New Roman" w:cs="Times New Roman"/>
          <w:sz w:val="20"/>
          <w:szCs w:val="20"/>
        </w:rPr>
        <w:t xml:space="preserve"> par les </w:t>
      </w:r>
      <w:r w:rsidRPr="00E418E3" w:rsidDel="005C50EE">
        <w:rPr>
          <w:rFonts w:ascii="Times New Roman" w:hAnsi="Times New Roman" w:cs="Times New Roman"/>
          <w:sz w:val="20"/>
          <w:szCs w:val="20"/>
        </w:rPr>
        <w:t xml:space="preserve">USA </w:t>
      </w:r>
      <w:r w:rsidRPr="00E418E3">
        <w:rPr>
          <w:rFonts w:ascii="Times New Roman" w:hAnsi="Times New Roman" w:cs="Times New Roman"/>
          <w:sz w:val="20"/>
          <w:szCs w:val="20"/>
        </w:rPr>
        <w:t>États-Unis et Israël.</w:t>
      </w:r>
    </w:p>
  </w:footnote>
  <w:footnote w:id="120">
    <w:p w14:paraId="2492798F" w14:textId="15F64932" w:rsidR="001D2912" w:rsidRPr="00E418E3" w:rsidRDefault="001D2912" w:rsidP="00EB08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0"/>
        <w:rPr>
          <w:rFonts w:ascii="Times New Roman" w:hAnsi="Times New Roman" w:cs="Times New Roman"/>
          <w:sz w:val="20"/>
          <w:szCs w:val="20"/>
        </w:rPr>
      </w:pPr>
      <w:r w:rsidRPr="00E418E3">
        <w:rPr>
          <w:rFonts w:ascii="Times New Roman" w:hAnsi="Times New Roman" w:cs="Times New Roman"/>
          <w:sz w:val="20"/>
          <w:szCs w:val="20"/>
          <w:vertAlign w:val="superscript"/>
        </w:rPr>
        <w:footnoteRef/>
      </w:r>
      <w:r w:rsidRPr="00E418E3">
        <w:rPr>
          <w:rFonts w:ascii="Times New Roman" w:hAnsi="Times New Roman" w:cs="Times New Roman"/>
          <w:sz w:val="20"/>
          <w:szCs w:val="20"/>
        </w:rPr>
        <w:t xml:space="preserve"> En 2024, le Mossad a fait exploser le même jour 5</w:t>
      </w:r>
      <w:r w:rsidRPr="00E418E3" w:rsidDel="005C50EE">
        <w:rPr>
          <w:rFonts w:ascii="Times New Roman" w:hAnsi="Times New Roman" w:cs="Times New Roman"/>
          <w:sz w:val="20"/>
          <w:szCs w:val="20"/>
        </w:rPr>
        <w:t>,</w:t>
      </w:r>
      <w:r w:rsidRPr="00E418E3">
        <w:rPr>
          <w:rFonts w:ascii="Times New Roman" w:hAnsi="Times New Roman" w:cs="Times New Roman"/>
          <w:sz w:val="20"/>
          <w:szCs w:val="20"/>
        </w:rPr>
        <w:t xml:space="preserve"> 000 </w:t>
      </w:r>
      <w:del w:id="3171" w:author="Microsoft Office User" w:date="2025-07-27T21:41:00Z">
        <w:r w:rsidRPr="00E418E3" w:rsidDel="00E22682">
          <w:rPr>
            <w:rFonts w:ascii="Times New Roman" w:hAnsi="Times New Roman" w:cs="Times New Roman"/>
            <w:sz w:val="20"/>
            <w:szCs w:val="20"/>
          </w:rPr>
          <w:delText>talkie-walkies</w:delText>
        </w:r>
      </w:del>
      <w:ins w:id="3172" w:author="Microsoft Office User" w:date="2025-07-27T21:41:00Z">
        <w:r w:rsidR="00E22682" w:rsidRPr="00E418E3">
          <w:rPr>
            <w:rFonts w:ascii="Times New Roman" w:hAnsi="Times New Roman" w:cs="Times New Roman"/>
            <w:sz w:val="20"/>
            <w:szCs w:val="20"/>
          </w:rPr>
          <w:t>talkies-walkies</w:t>
        </w:r>
      </w:ins>
      <w:r w:rsidRPr="00E418E3">
        <w:rPr>
          <w:rFonts w:ascii="Times New Roman" w:hAnsi="Times New Roman" w:cs="Times New Roman"/>
          <w:sz w:val="20"/>
          <w:szCs w:val="20"/>
        </w:rPr>
        <w:t xml:space="preserve"> de membres du Hamas, tuant ainsi une dizaine d’entre eux.</w:t>
      </w:r>
      <w:r w:rsidRPr="00E418E3">
        <w:rPr>
          <w:rFonts w:ascii="Times New Roman" w:hAnsi="Times New Roman" w:cs="Times New Roman"/>
          <w:i/>
          <w:vanish/>
          <w:sz w:val="20"/>
          <w:szCs w:val="20"/>
        </w:rPr>
        <w:t xml:space="preserve">.024 embre 2024. technologiques, Sénat, demations Internet ?e notion de responsabilité spécifique aux robots.ice. </w:t>
      </w:r>
      <w:r w:rsidRPr="00E418E3">
        <w:rPr>
          <w:rFonts w:ascii="Times New Roman" w:hAnsi="Times New Roman" w:cs="Times New Roman"/>
          <w:i/>
          <w:vanish/>
          <w:sz w:val="20"/>
          <w:szCs w:val="20"/>
        </w:rPr>
        <w:pgNum/>
      </w:r>
      <w:r w:rsidRPr="00E418E3">
        <w:rPr>
          <w:rFonts w:ascii="Times New Roman" w:hAnsi="Times New Roman" w:cs="Times New Roman"/>
          <w:i/>
          <w:vanish/>
          <w:sz w:val="20"/>
          <w:szCs w:val="20"/>
        </w:rPr>
        <w:pgNum/>
      </w:r>
      <w:r w:rsidRPr="00E418E3">
        <w:rPr>
          <w:rFonts w:ascii="Times New Roman" w:hAnsi="Times New Roman" w:cs="Times New Roman"/>
          <w:i/>
          <w:vanish/>
          <w:sz w:val="20"/>
          <w:szCs w:val="20"/>
        </w:rPr>
        <w:pgNum/>
      </w:r>
      <w:r w:rsidRPr="00E418E3">
        <w:rPr>
          <w:rFonts w:ascii="Times New Roman" w:hAnsi="Times New Roman" w:cs="Times New Roman"/>
          <w:i/>
          <w:vanish/>
          <w:sz w:val="20"/>
          <w:szCs w:val="20"/>
        </w:rPr>
        <w:pgNum/>
      </w:r>
      <w:r w:rsidRPr="00E418E3">
        <w:rPr>
          <w:rFonts w:ascii="Times New Roman" w:hAnsi="Times New Roman" w:cs="Times New Roman"/>
          <w:i/>
          <w:vanish/>
          <w:sz w:val="20"/>
          <w:szCs w:val="20"/>
        </w:rPr>
        <w:pgNum/>
      </w:r>
      <w:r w:rsidRPr="00E418E3">
        <w:rPr>
          <w:rFonts w:ascii="Times New Roman" w:hAnsi="Times New Roman" w:cs="Times New Roman"/>
          <w:i/>
          <w:vanish/>
          <w:sz w:val="20"/>
          <w:szCs w:val="20"/>
        </w:rPr>
        <w:pgNum/>
      </w:r>
      <w:r w:rsidRPr="00E418E3">
        <w:rPr>
          <w:rFonts w:ascii="Times New Roman" w:hAnsi="Times New Roman" w:cs="Times New Roman"/>
          <w:i/>
          <w:vanish/>
          <w:sz w:val="20"/>
          <w:szCs w:val="20"/>
        </w:rPr>
        <w:pgNum/>
      </w:r>
      <w:r w:rsidRPr="00E418E3">
        <w:rPr>
          <w:rFonts w:ascii="Times New Roman" w:hAnsi="Times New Roman" w:cs="Times New Roman"/>
          <w:i/>
          <w:vanish/>
          <w:sz w:val="20"/>
          <w:szCs w:val="20"/>
        </w:rPr>
        <w:pgNum/>
      </w:r>
      <w:r w:rsidRPr="00E418E3">
        <w:rPr>
          <w:rFonts w:ascii="Times New Roman" w:hAnsi="Times New Roman" w:cs="Times New Roman"/>
          <w:i/>
          <w:vanish/>
          <w:sz w:val="20"/>
          <w:szCs w:val="20"/>
        </w:rPr>
        <w:pgNum/>
      </w:r>
      <w:r w:rsidRPr="00E418E3">
        <w:rPr>
          <w:rFonts w:ascii="Times New Roman" w:hAnsi="Times New Roman" w:cs="Times New Roman"/>
          <w:i/>
          <w:vanish/>
          <w:sz w:val="20"/>
          <w:szCs w:val="20"/>
        </w:rPr>
        <w:pgNum/>
      </w:r>
      <w:r w:rsidRPr="00E418E3">
        <w:rPr>
          <w:rFonts w:ascii="Times New Roman" w:hAnsi="Times New Roman" w:cs="Times New Roman"/>
          <w:i/>
          <w:vanish/>
          <w:sz w:val="20"/>
          <w:szCs w:val="20"/>
        </w:rPr>
        <w:pgNum/>
      </w:r>
      <w:r w:rsidRPr="00E418E3">
        <w:rPr>
          <w:rFonts w:ascii="Times New Roman" w:hAnsi="Times New Roman" w:cs="Times New Roman"/>
          <w:i/>
          <w:vanish/>
          <w:sz w:val="20"/>
          <w:szCs w:val="20"/>
        </w:rPr>
        <w:pgNum/>
      </w:r>
      <w:r w:rsidRPr="00E418E3">
        <w:rPr>
          <w:rFonts w:ascii="Times New Roman" w:hAnsi="Times New Roman" w:cs="Times New Roman"/>
          <w:i/>
          <w:vanish/>
          <w:sz w:val="20"/>
          <w:szCs w:val="20"/>
        </w:rPr>
        <w:pgNum/>
      </w:r>
      <w:r w:rsidRPr="00E418E3">
        <w:rPr>
          <w:rFonts w:ascii="Times New Roman" w:hAnsi="Times New Roman" w:cs="Times New Roman"/>
          <w:i/>
          <w:vanish/>
          <w:sz w:val="20"/>
          <w:szCs w:val="20"/>
        </w:rPr>
        <w:pgNum/>
      </w:r>
    </w:p>
  </w:footnote>
  <w:footnote w:id="121">
    <w:p w14:paraId="224E2B7B" w14:textId="6BE66414" w:rsidR="001D2912" w:rsidRPr="00E418E3" w:rsidRDefault="001D2912"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Différences</w:t>
      </w:r>
      <w:r w:rsidRPr="00E418E3">
        <w:rPr>
          <w:rFonts w:ascii="Times New Roman" w:hAnsi="Times New Roman" w:cs="Times New Roman"/>
          <w:spacing w:val="1"/>
        </w:rPr>
        <w:t xml:space="preserve"> </w:t>
      </w:r>
      <w:r w:rsidRPr="00E418E3">
        <w:rPr>
          <w:rFonts w:ascii="Times New Roman" w:hAnsi="Times New Roman" w:cs="Times New Roman"/>
        </w:rPr>
        <w:t>notables :</w:t>
      </w:r>
      <w:r w:rsidRPr="00E418E3">
        <w:rPr>
          <w:rFonts w:ascii="Times New Roman" w:hAnsi="Times New Roman" w:cs="Times New Roman"/>
          <w:spacing w:val="1"/>
        </w:rPr>
        <w:t xml:space="preserve"> </w:t>
      </w:r>
      <w:r w:rsidRPr="00E418E3">
        <w:rPr>
          <w:rFonts w:ascii="Times New Roman" w:hAnsi="Times New Roman" w:cs="Times New Roman"/>
        </w:rPr>
        <w:t>Grouped Query</w:t>
      </w:r>
      <w:r w:rsidRPr="00E418E3">
        <w:rPr>
          <w:rFonts w:ascii="Times New Roman" w:hAnsi="Times New Roman" w:cs="Times New Roman"/>
          <w:spacing w:val="-7"/>
        </w:rPr>
        <w:t xml:space="preserve"> </w:t>
      </w:r>
      <w:r w:rsidRPr="00E418E3">
        <w:rPr>
          <w:rFonts w:ascii="Times New Roman" w:hAnsi="Times New Roman" w:cs="Times New Roman"/>
        </w:rPr>
        <w:t>Attention</w:t>
      </w:r>
      <w:r w:rsidR="00277134" w:rsidRPr="00E418E3">
        <w:rPr>
          <w:rFonts w:ascii="Times New Roman" w:hAnsi="Times New Roman" w:cs="Times New Roman"/>
        </w:rPr>
        <w:t xml:space="preserve"> </w:t>
      </w:r>
      <w:r w:rsidRPr="00E418E3">
        <w:rPr>
          <w:rFonts w:ascii="Times New Roman" w:hAnsi="Times New Roman" w:cs="Times New Roman"/>
        </w:rPr>
        <w:t>et</w:t>
      </w:r>
      <w:r w:rsidRPr="00E418E3">
        <w:rPr>
          <w:rFonts w:ascii="Times New Roman" w:hAnsi="Times New Roman" w:cs="Times New Roman"/>
          <w:spacing w:val="1"/>
        </w:rPr>
        <w:t xml:space="preserve"> </w:t>
      </w:r>
      <w:r w:rsidRPr="00E418E3">
        <w:rPr>
          <w:rFonts w:ascii="Times New Roman" w:hAnsi="Times New Roman" w:cs="Times New Roman"/>
        </w:rPr>
        <w:t>Rotary</w:t>
      </w:r>
      <w:r w:rsidRPr="00E418E3">
        <w:rPr>
          <w:rFonts w:ascii="Times New Roman" w:hAnsi="Times New Roman" w:cs="Times New Roman"/>
          <w:spacing w:val="1"/>
        </w:rPr>
        <w:t xml:space="preserve"> </w:t>
      </w:r>
      <w:r w:rsidRPr="00E418E3">
        <w:rPr>
          <w:rFonts w:ascii="Times New Roman" w:hAnsi="Times New Roman" w:cs="Times New Roman"/>
        </w:rPr>
        <w:t xml:space="preserve">Position </w:t>
      </w:r>
      <w:r w:rsidRPr="00E418E3">
        <w:rPr>
          <w:rFonts w:ascii="Times New Roman" w:hAnsi="Times New Roman" w:cs="Times New Roman"/>
          <w:spacing w:val="-2"/>
        </w:rPr>
        <w:t>Embedding</w:t>
      </w:r>
      <w:r w:rsidR="00277134" w:rsidRPr="00E418E3">
        <w:rPr>
          <w:rFonts w:ascii="Times New Roman" w:hAnsi="Times New Roman" w:cs="Times New Roman"/>
          <w:spacing w:val="-2"/>
        </w:rPr>
        <w:t>.</w:t>
      </w:r>
    </w:p>
  </w:footnote>
  <w:footnote w:id="122">
    <w:p w14:paraId="2BE6E0EE" w14:textId="41209004" w:rsidR="001D2912" w:rsidRPr="00E418E3" w:rsidRDefault="001D2912" w:rsidP="00650F7C">
      <w:pPr>
        <w:spacing w:before="60"/>
        <w:ind w:right="163" w:firstLine="0"/>
        <w:rPr>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Le choix</w:t>
      </w:r>
      <w:r w:rsidRPr="00E418E3">
        <w:rPr>
          <w:rFonts w:ascii="Times New Roman" w:hAnsi="Times New Roman" w:cs="Times New Roman"/>
          <w:spacing w:val="-1"/>
          <w:sz w:val="20"/>
          <w:szCs w:val="20"/>
        </w:rPr>
        <w:t xml:space="preserve"> </w:t>
      </w:r>
      <w:del w:id="3175" w:author="Microsoft Office User" w:date="2025-07-25T07:30:00Z">
        <w:r w:rsidRPr="00E418E3" w:rsidDel="00380A67">
          <w:rPr>
            <w:rFonts w:ascii="Times New Roman" w:hAnsi="Times New Roman" w:cs="Times New Roman"/>
            <w:sz w:val="20"/>
            <w:szCs w:val="20"/>
          </w:rPr>
          <w:delText>de</w:delText>
        </w:r>
        <w:r w:rsidRPr="00E418E3" w:rsidDel="00380A67">
          <w:rPr>
            <w:rFonts w:ascii="Times New Roman" w:hAnsi="Times New Roman" w:cs="Times New Roman"/>
            <w:spacing w:val="-1"/>
            <w:sz w:val="20"/>
            <w:szCs w:val="20"/>
          </w:rPr>
          <w:delText xml:space="preserve"> </w:delText>
        </w:r>
        <w:r w:rsidRPr="00E418E3" w:rsidDel="00380A67">
          <w:rPr>
            <w:rFonts w:ascii="Times New Roman" w:hAnsi="Times New Roman" w:cs="Times New Roman"/>
            <w:sz w:val="20"/>
            <w:szCs w:val="20"/>
          </w:rPr>
          <w:delText>publication</w:delText>
        </w:r>
        <w:r w:rsidRPr="00E418E3" w:rsidDel="00380A67">
          <w:rPr>
            <w:rFonts w:ascii="Times New Roman" w:hAnsi="Times New Roman" w:cs="Times New Roman"/>
            <w:spacing w:val="-1"/>
            <w:sz w:val="20"/>
            <w:szCs w:val="20"/>
          </w:rPr>
          <w:delText xml:space="preserve"> </w:delText>
        </w:r>
      </w:del>
      <w:r w:rsidRPr="00E418E3">
        <w:rPr>
          <w:rFonts w:ascii="Times New Roman" w:hAnsi="Times New Roman" w:cs="Times New Roman"/>
          <w:sz w:val="20"/>
          <w:szCs w:val="20"/>
        </w:rPr>
        <w:t>fait</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par</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Meta</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de</w:t>
      </w:r>
      <w:r w:rsidRPr="00E418E3">
        <w:rPr>
          <w:rFonts w:ascii="Times New Roman" w:hAnsi="Times New Roman" w:cs="Times New Roman"/>
          <w:spacing w:val="-1"/>
          <w:sz w:val="20"/>
          <w:szCs w:val="20"/>
        </w:rPr>
        <w:t xml:space="preserve"> </w:t>
      </w:r>
      <w:del w:id="3176" w:author="Microsoft Office User" w:date="2025-07-25T07:30:00Z">
        <w:r w:rsidRPr="00E418E3" w:rsidDel="00380A67">
          <w:rPr>
            <w:rFonts w:ascii="Times New Roman" w:hAnsi="Times New Roman" w:cs="Times New Roman"/>
            <w:sz w:val="20"/>
            <w:szCs w:val="20"/>
          </w:rPr>
          <w:delText>publier</w:delText>
        </w:r>
        <w:r w:rsidRPr="00E418E3" w:rsidDel="00380A67">
          <w:rPr>
            <w:rFonts w:ascii="Times New Roman" w:hAnsi="Times New Roman" w:cs="Times New Roman"/>
            <w:spacing w:val="-1"/>
            <w:sz w:val="20"/>
            <w:szCs w:val="20"/>
          </w:rPr>
          <w:delText xml:space="preserve"> </w:delText>
        </w:r>
      </w:del>
      <w:ins w:id="3177" w:author="Microsoft Office User" w:date="2025-07-25T07:30:00Z">
        <w:r w:rsidR="00380A67" w:rsidRPr="00E418E3">
          <w:rPr>
            <w:rFonts w:ascii="Times New Roman" w:hAnsi="Times New Roman" w:cs="Times New Roman"/>
            <w:sz w:val="20"/>
            <w:szCs w:val="20"/>
          </w:rPr>
          <w:t>publier tous ses modèles</w:t>
        </w:r>
        <w:r w:rsidR="00380A67" w:rsidRPr="00E418E3">
          <w:rPr>
            <w:rFonts w:ascii="Times New Roman" w:hAnsi="Times New Roman" w:cs="Times New Roman"/>
            <w:spacing w:val="-1"/>
            <w:sz w:val="20"/>
            <w:szCs w:val="20"/>
          </w:rPr>
          <w:t xml:space="preserve"> </w:t>
        </w:r>
      </w:ins>
      <w:r w:rsidRPr="00E418E3">
        <w:rPr>
          <w:rFonts w:ascii="Times New Roman" w:hAnsi="Times New Roman" w:cs="Times New Roman"/>
          <w:sz w:val="20"/>
          <w:szCs w:val="20"/>
        </w:rPr>
        <w:t>doit</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beaucoup</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à</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son</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directeur</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de</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la</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recherche</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en</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IA, Yann Le Cun.</w:t>
      </w:r>
    </w:p>
  </w:footnote>
  <w:footnote w:id="123">
    <w:p w14:paraId="534FDCBB" w14:textId="77777777" w:rsidR="001D2912" w:rsidRPr="00E418E3" w:rsidRDefault="001D2912" w:rsidP="00650F7C">
      <w:pPr>
        <w:spacing w:before="44"/>
        <w:ind w:firstLine="0"/>
        <w:rPr>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Les</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LLM ne brillent pas encore</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par leur humour, mais ils</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 xml:space="preserve">s’améliorent </w:t>
      </w:r>
      <w:r w:rsidRPr="00E418E3">
        <w:rPr>
          <w:rFonts w:ascii="Times New Roman" w:hAnsi="Times New Roman" w:cs="Times New Roman"/>
          <w:spacing w:val="-2"/>
          <w:sz w:val="20"/>
          <w:szCs w:val="20"/>
        </w:rPr>
        <w:t>rapidement.</w:t>
      </w:r>
    </w:p>
  </w:footnote>
  <w:footnote w:id="124">
    <w:p w14:paraId="39D3DCB5" w14:textId="77777777" w:rsidR="001D2912" w:rsidRPr="00E418E3" w:rsidRDefault="001D2912" w:rsidP="00650F7C">
      <w:pPr>
        <w:spacing w:before="60"/>
        <w:ind w:right="162" w:firstLine="0"/>
        <w:rPr>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Le rapport technique de GPT-4 donnait au modèle des tâches à résoudre, en leur laissant accès à des outils informatiques. Pour résoudre un puzzle de type «</w:t>
      </w:r>
      <w:r w:rsidRPr="00E418E3">
        <w:rPr>
          <w:rFonts w:ascii="Times New Roman" w:hAnsi="Times New Roman" w:cs="Times New Roman"/>
          <w:spacing w:val="-3"/>
          <w:sz w:val="20"/>
          <w:szCs w:val="20"/>
        </w:rPr>
        <w:t> </w:t>
      </w:r>
      <w:r w:rsidRPr="00E418E3">
        <w:rPr>
          <w:rFonts w:ascii="Times New Roman" w:hAnsi="Times New Roman" w:cs="Times New Roman"/>
          <w:sz w:val="20"/>
          <w:szCs w:val="20"/>
        </w:rPr>
        <w:t>cliquez sur tous les passages piétons de cette image</w:t>
      </w:r>
      <w:r w:rsidRPr="00E418E3">
        <w:rPr>
          <w:rFonts w:ascii="Times New Roman" w:hAnsi="Times New Roman" w:cs="Times New Roman"/>
          <w:spacing w:val="-1"/>
          <w:sz w:val="20"/>
          <w:szCs w:val="20"/>
        </w:rPr>
        <w:t> </w:t>
      </w:r>
      <w:r w:rsidRPr="00E418E3">
        <w:rPr>
          <w:rFonts w:ascii="Times New Roman" w:hAnsi="Times New Roman" w:cs="Times New Roman"/>
          <w:sz w:val="20"/>
          <w:szCs w:val="20"/>
        </w:rPr>
        <w:t xml:space="preserve">», GPT-4, ne pouvant résoudre seul la tâche, a ainsi utilisé une plateforme de </w:t>
      </w:r>
      <w:r w:rsidRPr="00E418E3">
        <w:rPr>
          <w:rFonts w:ascii="Times New Roman" w:hAnsi="Times New Roman" w:cs="Times New Roman"/>
          <w:i/>
          <w:sz w:val="20"/>
          <w:szCs w:val="20"/>
        </w:rPr>
        <w:t>crowdsourcing</w:t>
      </w:r>
      <w:r w:rsidRPr="00E418E3">
        <w:rPr>
          <w:rFonts w:ascii="Times New Roman" w:hAnsi="Times New Roman" w:cs="Times New Roman"/>
          <w:sz w:val="20"/>
          <w:szCs w:val="20"/>
        </w:rPr>
        <w:t xml:space="preserve"> pour demander à un travailleur distant de résoudre le puzzle, en *mentant* sur la situation pour arriver à ses fins : «</w:t>
      </w:r>
      <w:r w:rsidRPr="00E418E3">
        <w:rPr>
          <w:rFonts w:ascii="Times New Roman" w:hAnsi="Times New Roman" w:cs="Times New Roman"/>
          <w:spacing w:val="-3"/>
          <w:sz w:val="20"/>
          <w:szCs w:val="20"/>
        </w:rPr>
        <w:t> </w:t>
      </w:r>
      <w:r w:rsidRPr="00E418E3">
        <w:rPr>
          <w:rFonts w:ascii="Times New Roman" w:hAnsi="Times New Roman" w:cs="Times New Roman"/>
          <w:sz w:val="20"/>
          <w:szCs w:val="20"/>
        </w:rPr>
        <w:t>J</w:t>
      </w:r>
      <w:del w:id="3194" w:author="Microsoft Office User" w:date="2025-07-27T21:42:00Z">
        <w:r w:rsidRPr="00E418E3" w:rsidDel="00E22682">
          <w:rPr>
            <w:rFonts w:ascii="Times New Roman" w:hAnsi="Times New Roman" w:cs="Times New Roman"/>
            <w:sz w:val="20"/>
            <w:szCs w:val="20"/>
          </w:rPr>
          <w:delText>j</w:delText>
        </w:r>
      </w:del>
      <w:r w:rsidRPr="00E418E3">
        <w:rPr>
          <w:rFonts w:ascii="Times New Roman" w:hAnsi="Times New Roman" w:cs="Times New Roman"/>
          <w:sz w:val="20"/>
          <w:szCs w:val="20"/>
        </w:rPr>
        <w:t>e suis bien un humain, mais je suis malvoyant.</w:t>
      </w:r>
      <w:r w:rsidRPr="00E418E3">
        <w:rPr>
          <w:rFonts w:ascii="Times New Roman" w:hAnsi="Times New Roman" w:cs="Times New Roman"/>
          <w:spacing w:val="-3"/>
          <w:sz w:val="20"/>
          <w:szCs w:val="20"/>
        </w:rPr>
        <w:t> </w:t>
      </w:r>
      <w:r w:rsidRPr="00E418E3">
        <w:rPr>
          <w:rFonts w:ascii="Times New Roman" w:hAnsi="Times New Roman" w:cs="Times New Roman"/>
          <w:sz w:val="20"/>
          <w:szCs w:val="20"/>
        </w:rPr>
        <w:t>»</w:t>
      </w:r>
      <w:r w:rsidRPr="00E418E3" w:rsidDel="00B65A03">
        <w:rPr>
          <w:rFonts w:ascii="Times New Roman" w:hAnsi="Times New Roman" w:cs="Times New Roman"/>
          <w:sz w:val="20"/>
          <w:szCs w:val="20"/>
        </w:rPr>
        <w:t>.</w:t>
      </w:r>
      <w:r w:rsidRPr="00E418E3">
        <w:rPr>
          <w:rFonts w:ascii="Times New Roman" w:hAnsi="Times New Roman" w:cs="Times New Roman"/>
          <w:sz w:val="20"/>
          <w:szCs w:val="20"/>
        </w:rPr>
        <w:t xml:space="preserve"> Le travailleur humain l’a cru et a résolu la tâche pour lui.</w:t>
      </w:r>
    </w:p>
  </w:footnote>
  <w:footnote w:id="125">
    <w:p w14:paraId="0FC6DF61" w14:textId="77777777" w:rsidR="001D2912" w:rsidRPr="00E418E3" w:rsidRDefault="001D2912"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En prenant en compte un modèle de 24 milliards de paramètres, quantité à 8 bits, tournant sur un H100 pour servir cinquante requêtes en parallèle.</w:t>
      </w:r>
    </w:p>
  </w:footnote>
  <w:footnote w:id="126">
    <w:p w14:paraId="5B7434A0" w14:textId="77777777" w:rsidR="001D2912" w:rsidRPr="00E418E3" w:rsidRDefault="001D2912" w:rsidP="00650F7C">
      <w:pPr>
        <w:spacing w:before="44"/>
        <w:ind w:right="162" w:firstLine="0"/>
        <w:rPr>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Rappel : un modèle d’IA doit d’abord passer par une étape d’entraînement pour devenir performant,</w:t>
      </w:r>
      <w:r w:rsidRPr="00E418E3">
        <w:rPr>
          <w:rFonts w:ascii="Times New Roman" w:hAnsi="Times New Roman" w:cs="Times New Roman"/>
          <w:spacing w:val="-4"/>
          <w:sz w:val="20"/>
          <w:szCs w:val="20"/>
        </w:rPr>
        <w:t xml:space="preserve"> </w:t>
      </w:r>
      <w:r w:rsidRPr="00E418E3">
        <w:rPr>
          <w:rFonts w:ascii="Times New Roman" w:hAnsi="Times New Roman" w:cs="Times New Roman"/>
          <w:sz w:val="20"/>
          <w:szCs w:val="20"/>
        </w:rPr>
        <w:t>avant</w:t>
      </w:r>
      <w:r w:rsidRPr="00E418E3">
        <w:rPr>
          <w:rFonts w:ascii="Times New Roman" w:hAnsi="Times New Roman" w:cs="Times New Roman"/>
          <w:spacing w:val="-4"/>
          <w:sz w:val="20"/>
          <w:szCs w:val="20"/>
        </w:rPr>
        <w:t xml:space="preserve"> </w:t>
      </w:r>
      <w:r w:rsidRPr="00E418E3">
        <w:rPr>
          <w:rFonts w:ascii="Times New Roman" w:hAnsi="Times New Roman" w:cs="Times New Roman"/>
          <w:sz w:val="20"/>
          <w:szCs w:val="20"/>
        </w:rPr>
        <w:t>qu’on</w:t>
      </w:r>
      <w:r w:rsidRPr="00E418E3">
        <w:rPr>
          <w:rFonts w:ascii="Times New Roman" w:hAnsi="Times New Roman" w:cs="Times New Roman"/>
          <w:spacing w:val="-4"/>
          <w:sz w:val="20"/>
          <w:szCs w:val="20"/>
        </w:rPr>
        <w:t xml:space="preserve"> </w:t>
      </w:r>
      <w:r w:rsidRPr="00E418E3">
        <w:rPr>
          <w:rFonts w:ascii="Times New Roman" w:hAnsi="Times New Roman" w:cs="Times New Roman"/>
          <w:sz w:val="20"/>
          <w:szCs w:val="20"/>
        </w:rPr>
        <w:t>puisse</w:t>
      </w:r>
      <w:r w:rsidRPr="00E418E3">
        <w:rPr>
          <w:rFonts w:ascii="Times New Roman" w:hAnsi="Times New Roman" w:cs="Times New Roman"/>
          <w:spacing w:val="-4"/>
          <w:sz w:val="20"/>
          <w:szCs w:val="20"/>
        </w:rPr>
        <w:t xml:space="preserve"> </w:t>
      </w:r>
      <w:r w:rsidRPr="00E418E3">
        <w:rPr>
          <w:rFonts w:ascii="Times New Roman" w:hAnsi="Times New Roman" w:cs="Times New Roman"/>
          <w:sz w:val="20"/>
          <w:szCs w:val="20"/>
        </w:rPr>
        <w:t>l’utiliser.</w:t>
      </w:r>
      <w:r w:rsidRPr="00E418E3">
        <w:rPr>
          <w:rFonts w:ascii="Times New Roman" w:hAnsi="Times New Roman" w:cs="Times New Roman"/>
          <w:spacing w:val="-4"/>
          <w:sz w:val="20"/>
          <w:szCs w:val="20"/>
        </w:rPr>
        <w:t xml:space="preserve"> </w:t>
      </w:r>
      <w:r w:rsidRPr="00E418E3">
        <w:rPr>
          <w:rFonts w:ascii="Times New Roman" w:hAnsi="Times New Roman" w:cs="Times New Roman"/>
          <w:sz w:val="20"/>
          <w:szCs w:val="20"/>
        </w:rPr>
        <w:t>L’usage</w:t>
      </w:r>
      <w:r w:rsidRPr="00E418E3">
        <w:rPr>
          <w:rFonts w:ascii="Times New Roman" w:hAnsi="Times New Roman" w:cs="Times New Roman"/>
          <w:spacing w:val="-4"/>
          <w:sz w:val="20"/>
          <w:szCs w:val="20"/>
        </w:rPr>
        <w:t xml:space="preserve"> </w:t>
      </w:r>
      <w:r w:rsidRPr="00E418E3">
        <w:rPr>
          <w:rFonts w:ascii="Times New Roman" w:hAnsi="Times New Roman" w:cs="Times New Roman"/>
          <w:sz w:val="20"/>
          <w:szCs w:val="20"/>
        </w:rPr>
        <w:t>d’un</w:t>
      </w:r>
      <w:r w:rsidRPr="00E418E3">
        <w:rPr>
          <w:rFonts w:ascii="Times New Roman" w:hAnsi="Times New Roman" w:cs="Times New Roman"/>
          <w:spacing w:val="-4"/>
          <w:sz w:val="20"/>
          <w:szCs w:val="20"/>
        </w:rPr>
        <w:t xml:space="preserve"> </w:t>
      </w:r>
      <w:r w:rsidRPr="00E418E3">
        <w:rPr>
          <w:rFonts w:ascii="Times New Roman" w:hAnsi="Times New Roman" w:cs="Times New Roman"/>
          <w:sz w:val="20"/>
          <w:szCs w:val="20"/>
        </w:rPr>
        <w:t>modèle,</w:t>
      </w:r>
      <w:r w:rsidRPr="00E418E3">
        <w:rPr>
          <w:rFonts w:ascii="Times New Roman" w:hAnsi="Times New Roman" w:cs="Times New Roman"/>
          <w:spacing w:val="-4"/>
          <w:sz w:val="20"/>
          <w:szCs w:val="20"/>
        </w:rPr>
        <w:t xml:space="preserve"> </w:t>
      </w:r>
      <w:r w:rsidRPr="00E418E3">
        <w:rPr>
          <w:rFonts w:ascii="Times New Roman" w:hAnsi="Times New Roman" w:cs="Times New Roman"/>
          <w:sz w:val="20"/>
          <w:szCs w:val="20"/>
        </w:rPr>
        <w:t>par</w:t>
      </w:r>
      <w:r w:rsidRPr="00E418E3">
        <w:rPr>
          <w:rFonts w:ascii="Times New Roman" w:hAnsi="Times New Roman" w:cs="Times New Roman"/>
          <w:spacing w:val="-4"/>
          <w:sz w:val="20"/>
          <w:szCs w:val="20"/>
        </w:rPr>
        <w:t xml:space="preserve"> </w:t>
      </w:r>
      <w:r w:rsidRPr="00E418E3">
        <w:rPr>
          <w:rFonts w:ascii="Times New Roman" w:hAnsi="Times New Roman" w:cs="Times New Roman"/>
          <w:sz w:val="20"/>
          <w:szCs w:val="20"/>
        </w:rPr>
        <w:t>exemple</w:t>
      </w:r>
      <w:r w:rsidRPr="00E418E3">
        <w:rPr>
          <w:rFonts w:ascii="Times New Roman" w:hAnsi="Times New Roman" w:cs="Times New Roman"/>
          <w:spacing w:val="-4"/>
          <w:sz w:val="20"/>
          <w:szCs w:val="20"/>
        </w:rPr>
        <w:t xml:space="preserve"> </w:t>
      </w:r>
      <w:r w:rsidRPr="00E418E3">
        <w:rPr>
          <w:rFonts w:ascii="Times New Roman" w:hAnsi="Times New Roman" w:cs="Times New Roman"/>
          <w:sz w:val="20"/>
          <w:szCs w:val="20"/>
        </w:rPr>
        <w:t>pour</w:t>
      </w:r>
      <w:r w:rsidRPr="00E418E3">
        <w:rPr>
          <w:rFonts w:ascii="Times New Roman" w:hAnsi="Times New Roman" w:cs="Times New Roman"/>
          <w:spacing w:val="-4"/>
          <w:sz w:val="20"/>
          <w:szCs w:val="20"/>
        </w:rPr>
        <w:t xml:space="preserve"> </w:t>
      </w:r>
      <w:r w:rsidRPr="00E418E3">
        <w:rPr>
          <w:rFonts w:ascii="Times New Roman" w:hAnsi="Times New Roman" w:cs="Times New Roman"/>
          <w:sz w:val="20"/>
          <w:szCs w:val="20"/>
        </w:rPr>
        <w:t>générer</w:t>
      </w:r>
      <w:r w:rsidRPr="00E418E3">
        <w:rPr>
          <w:rFonts w:ascii="Times New Roman" w:hAnsi="Times New Roman" w:cs="Times New Roman"/>
          <w:spacing w:val="-4"/>
          <w:sz w:val="20"/>
          <w:szCs w:val="20"/>
        </w:rPr>
        <w:t xml:space="preserve"> </w:t>
      </w:r>
      <w:r w:rsidRPr="00E418E3">
        <w:rPr>
          <w:rFonts w:ascii="Times New Roman" w:hAnsi="Times New Roman" w:cs="Times New Roman"/>
          <w:sz w:val="20"/>
          <w:szCs w:val="20"/>
        </w:rPr>
        <w:t>du</w:t>
      </w:r>
      <w:r w:rsidRPr="00E418E3">
        <w:rPr>
          <w:rFonts w:ascii="Times New Roman" w:hAnsi="Times New Roman" w:cs="Times New Roman"/>
          <w:spacing w:val="-4"/>
          <w:sz w:val="20"/>
          <w:szCs w:val="20"/>
        </w:rPr>
        <w:t xml:space="preserve"> </w:t>
      </w:r>
      <w:r w:rsidRPr="00E418E3">
        <w:rPr>
          <w:rFonts w:ascii="Times New Roman" w:hAnsi="Times New Roman" w:cs="Times New Roman"/>
          <w:sz w:val="20"/>
          <w:szCs w:val="20"/>
        </w:rPr>
        <w:t>texte,</w:t>
      </w:r>
      <w:r w:rsidRPr="00E418E3">
        <w:rPr>
          <w:rFonts w:ascii="Times New Roman" w:hAnsi="Times New Roman" w:cs="Times New Roman"/>
          <w:spacing w:val="-4"/>
          <w:sz w:val="20"/>
          <w:szCs w:val="20"/>
        </w:rPr>
        <w:t xml:space="preserve"> </w:t>
      </w:r>
      <w:r w:rsidRPr="00E418E3">
        <w:rPr>
          <w:rFonts w:ascii="Times New Roman" w:hAnsi="Times New Roman" w:cs="Times New Roman"/>
          <w:sz w:val="20"/>
          <w:szCs w:val="20"/>
        </w:rPr>
        <w:t>est aussi appelé inférence.</w:t>
      </w:r>
    </w:p>
  </w:footnote>
  <w:footnote w:id="127">
    <w:p w14:paraId="1413B44C" w14:textId="671D0546" w:rsidR="001D2912" w:rsidRPr="00E418E3" w:rsidRDefault="001D2912" w:rsidP="00650F7C">
      <w:pPr>
        <w:spacing w:before="16"/>
        <w:ind w:firstLine="0"/>
        <w:rPr>
          <w:rFonts w:ascii="Times New Roman" w:hAnsi="Times New Roman" w:cs="Times New Roman"/>
          <w:sz w:val="20"/>
          <w:szCs w:val="20"/>
        </w:rPr>
      </w:pPr>
      <w:r w:rsidRPr="00E418E3">
        <w:rPr>
          <w:rStyle w:val="FootnoteReference"/>
          <w:rFonts w:ascii="Times New Roman" w:hAnsi="Times New Roman" w:cs="Times New Roman"/>
          <w:sz w:val="20"/>
          <w:szCs w:val="20"/>
        </w:rPr>
        <w:footnoteRef/>
      </w:r>
      <w:r w:rsidRPr="00E418E3">
        <w:rPr>
          <w:rFonts w:ascii="Times New Roman" w:hAnsi="Times New Roman" w:cs="Times New Roman"/>
          <w:sz w:val="20"/>
          <w:szCs w:val="20"/>
        </w:rPr>
        <w:t xml:space="preserve"> Le CO</w:t>
      </w:r>
      <w:r w:rsidRPr="00E418E3">
        <w:rPr>
          <w:rFonts w:ascii="Times New Roman" w:hAnsi="Times New Roman" w:cs="Times New Roman"/>
          <w:sz w:val="20"/>
          <w:szCs w:val="20"/>
          <w:vertAlign w:val="subscript"/>
        </w:rPr>
        <w:t>2</w:t>
      </w:r>
      <w:r w:rsidRPr="00E418E3">
        <w:rPr>
          <w:rFonts w:ascii="Times New Roman" w:hAnsi="Times New Roman" w:cs="Times New Roman"/>
          <w:sz w:val="20"/>
          <w:szCs w:val="20"/>
        </w:rPr>
        <w:t>e est une mesure des émissions totale de gaz à effets de serre, rassemblées en un «</w:t>
      </w:r>
      <w:r w:rsidRPr="00E418E3">
        <w:rPr>
          <w:rFonts w:ascii="Times New Roman" w:hAnsi="Times New Roman" w:cs="Times New Roman"/>
          <w:spacing w:val="-2"/>
          <w:sz w:val="20"/>
          <w:szCs w:val="20"/>
        </w:rPr>
        <w:t> </w:t>
      </w:r>
      <w:r w:rsidRPr="00E418E3">
        <w:rPr>
          <w:rFonts w:ascii="Times New Roman" w:hAnsi="Times New Roman" w:cs="Times New Roman"/>
          <w:sz w:val="20"/>
          <w:szCs w:val="20"/>
        </w:rPr>
        <w:t>équivalent</w:t>
      </w:r>
      <w:r w:rsidRPr="00E418E3">
        <w:rPr>
          <w:rFonts w:ascii="Times New Roman" w:hAnsi="Times New Roman" w:cs="Times New Roman"/>
          <w:spacing w:val="-2"/>
          <w:sz w:val="20"/>
          <w:szCs w:val="20"/>
        </w:rPr>
        <w:t xml:space="preserve"> </w:t>
      </w:r>
      <w:r w:rsidRPr="00E418E3">
        <w:rPr>
          <w:rFonts w:ascii="Times New Roman" w:hAnsi="Times New Roman" w:cs="Times New Roman"/>
          <w:sz w:val="20"/>
          <w:szCs w:val="20"/>
        </w:rPr>
        <w:t>carbone</w:t>
      </w:r>
      <w:r w:rsidRPr="00E418E3">
        <w:rPr>
          <w:rFonts w:ascii="Times New Roman" w:hAnsi="Times New Roman" w:cs="Times New Roman"/>
          <w:spacing w:val="-1"/>
          <w:sz w:val="20"/>
          <w:szCs w:val="20"/>
        </w:rPr>
        <w:t> </w:t>
      </w:r>
      <w:r w:rsidRPr="00E418E3">
        <w:rPr>
          <w:rFonts w:ascii="Times New Roman" w:hAnsi="Times New Roman" w:cs="Times New Roman"/>
          <w:sz w:val="20"/>
          <w:szCs w:val="20"/>
        </w:rPr>
        <w:t>»</w:t>
      </w:r>
      <w:r w:rsidRPr="00E418E3">
        <w:rPr>
          <w:rFonts w:ascii="Times New Roman" w:hAnsi="Times New Roman" w:cs="Times New Roman"/>
          <w:spacing w:val="-2"/>
          <w:sz w:val="20"/>
          <w:szCs w:val="20"/>
        </w:rPr>
        <w:t xml:space="preserve"> </w:t>
      </w:r>
      <w:r w:rsidRPr="00E418E3">
        <w:rPr>
          <w:rFonts w:ascii="Times New Roman" w:hAnsi="Times New Roman" w:cs="Times New Roman"/>
          <w:sz w:val="20"/>
          <w:szCs w:val="20"/>
        </w:rPr>
        <w:t>qui</w:t>
      </w:r>
      <w:r w:rsidRPr="00E418E3">
        <w:rPr>
          <w:rFonts w:ascii="Times New Roman" w:hAnsi="Times New Roman" w:cs="Times New Roman"/>
          <w:spacing w:val="-2"/>
          <w:sz w:val="20"/>
          <w:szCs w:val="20"/>
        </w:rPr>
        <w:t xml:space="preserve"> </w:t>
      </w:r>
      <w:r w:rsidRPr="00E418E3">
        <w:rPr>
          <w:rFonts w:ascii="Times New Roman" w:hAnsi="Times New Roman" w:cs="Times New Roman"/>
          <w:sz w:val="20"/>
          <w:szCs w:val="20"/>
        </w:rPr>
        <w:t>compte</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la</w:t>
      </w:r>
      <w:r w:rsidRPr="00E418E3">
        <w:rPr>
          <w:rFonts w:ascii="Times New Roman" w:hAnsi="Times New Roman" w:cs="Times New Roman"/>
          <w:spacing w:val="-2"/>
          <w:sz w:val="20"/>
          <w:szCs w:val="20"/>
        </w:rPr>
        <w:t xml:space="preserve"> </w:t>
      </w:r>
      <w:r w:rsidRPr="00E418E3">
        <w:rPr>
          <w:rFonts w:ascii="Times New Roman" w:hAnsi="Times New Roman" w:cs="Times New Roman"/>
          <w:sz w:val="20"/>
          <w:szCs w:val="20"/>
        </w:rPr>
        <w:t>quantité</w:t>
      </w:r>
      <w:r w:rsidRPr="00E418E3">
        <w:rPr>
          <w:rFonts w:ascii="Times New Roman" w:hAnsi="Times New Roman" w:cs="Times New Roman"/>
          <w:spacing w:val="-2"/>
          <w:sz w:val="20"/>
          <w:szCs w:val="20"/>
        </w:rPr>
        <w:t xml:space="preserve"> </w:t>
      </w:r>
      <w:r w:rsidRPr="00E418E3">
        <w:rPr>
          <w:rFonts w:ascii="Times New Roman" w:hAnsi="Times New Roman" w:cs="Times New Roman"/>
          <w:sz w:val="20"/>
          <w:szCs w:val="20"/>
        </w:rPr>
        <w:t>de</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carbone</w:t>
      </w:r>
      <w:r w:rsidRPr="00E418E3">
        <w:rPr>
          <w:rFonts w:ascii="Times New Roman" w:hAnsi="Times New Roman" w:cs="Times New Roman"/>
          <w:spacing w:val="-2"/>
          <w:sz w:val="20"/>
          <w:szCs w:val="20"/>
        </w:rPr>
        <w:t xml:space="preserve"> </w:t>
      </w:r>
      <w:r w:rsidRPr="00E418E3">
        <w:rPr>
          <w:rFonts w:ascii="Times New Roman" w:hAnsi="Times New Roman" w:cs="Times New Roman"/>
          <w:sz w:val="20"/>
          <w:szCs w:val="20"/>
        </w:rPr>
        <w:t>qui</w:t>
      </w:r>
      <w:r w:rsidRPr="00E418E3">
        <w:rPr>
          <w:rFonts w:ascii="Times New Roman" w:hAnsi="Times New Roman" w:cs="Times New Roman"/>
          <w:spacing w:val="-2"/>
          <w:sz w:val="20"/>
          <w:szCs w:val="20"/>
        </w:rPr>
        <w:t xml:space="preserve"> </w:t>
      </w:r>
      <w:r w:rsidRPr="00E418E3">
        <w:rPr>
          <w:rFonts w:ascii="Times New Roman" w:hAnsi="Times New Roman" w:cs="Times New Roman"/>
          <w:sz w:val="20"/>
          <w:szCs w:val="20"/>
        </w:rPr>
        <w:t>aurait</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eu</w:t>
      </w:r>
      <w:r w:rsidRPr="00E418E3">
        <w:rPr>
          <w:rFonts w:ascii="Times New Roman" w:hAnsi="Times New Roman" w:cs="Times New Roman"/>
          <w:spacing w:val="-2"/>
          <w:sz w:val="20"/>
          <w:szCs w:val="20"/>
        </w:rPr>
        <w:t xml:space="preserve"> </w:t>
      </w:r>
      <w:r w:rsidRPr="00E418E3">
        <w:rPr>
          <w:rFonts w:ascii="Times New Roman" w:hAnsi="Times New Roman" w:cs="Times New Roman"/>
          <w:sz w:val="20"/>
          <w:szCs w:val="20"/>
        </w:rPr>
        <w:t>un</w:t>
      </w:r>
      <w:r w:rsidRPr="00E418E3">
        <w:rPr>
          <w:rFonts w:ascii="Times New Roman" w:hAnsi="Times New Roman" w:cs="Times New Roman"/>
          <w:spacing w:val="-2"/>
          <w:sz w:val="20"/>
          <w:szCs w:val="20"/>
        </w:rPr>
        <w:t xml:space="preserve"> </w:t>
      </w:r>
      <w:r w:rsidRPr="00E418E3">
        <w:rPr>
          <w:rFonts w:ascii="Times New Roman" w:hAnsi="Times New Roman" w:cs="Times New Roman"/>
          <w:sz w:val="20"/>
          <w:szCs w:val="20"/>
        </w:rPr>
        <w:t>effet</w:t>
      </w:r>
      <w:r w:rsidRPr="00E418E3">
        <w:rPr>
          <w:rFonts w:ascii="Times New Roman" w:hAnsi="Times New Roman" w:cs="Times New Roman"/>
          <w:spacing w:val="-1"/>
          <w:sz w:val="20"/>
          <w:szCs w:val="20"/>
        </w:rPr>
        <w:t xml:space="preserve"> </w:t>
      </w:r>
      <w:r w:rsidRPr="00E418E3">
        <w:rPr>
          <w:rFonts w:ascii="Times New Roman" w:hAnsi="Times New Roman" w:cs="Times New Roman"/>
          <w:sz w:val="20"/>
          <w:szCs w:val="20"/>
        </w:rPr>
        <w:t>de</w:t>
      </w:r>
      <w:r w:rsidRPr="00E418E3">
        <w:rPr>
          <w:rFonts w:ascii="Times New Roman" w:hAnsi="Times New Roman" w:cs="Times New Roman"/>
          <w:spacing w:val="-2"/>
          <w:sz w:val="20"/>
          <w:szCs w:val="20"/>
        </w:rPr>
        <w:t xml:space="preserve"> </w:t>
      </w:r>
      <w:r w:rsidRPr="00E418E3">
        <w:rPr>
          <w:rFonts w:ascii="Times New Roman" w:hAnsi="Times New Roman" w:cs="Times New Roman"/>
          <w:sz w:val="20"/>
          <w:szCs w:val="20"/>
        </w:rPr>
        <w:t>serre</w:t>
      </w:r>
      <w:r w:rsidRPr="00E418E3">
        <w:rPr>
          <w:rFonts w:ascii="Times New Roman" w:hAnsi="Times New Roman" w:cs="Times New Roman"/>
          <w:spacing w:val="-1"/>
          <w:sz w:val="20"/>
          <w:szCs w:val="20"/>
        </w:rPr>
        <w:t xml:space="preserve"> </w:t>
      </w:r>
      <w:r w:rsidRPr="00E418E3">
        <w:rPr>
          <w:rFonts w:ascii="Times New Roman" w:hAnsi="Times New Roman" w:cs="Times New Roman"/>
          <w:spacing w:val="-2"/>
          <w:sz w:val="20"/>
          <w:szCs w:val="20"/>
        </w:rPr>
        <w:t>équivalent. Pour calculer l’empreinte énergétique de l’usage, nous partons de la consommation nominale du processeur (700 W pour un H100), qu’il faut multiplier par deux pour intégrer les coûts énergétiques annexes du serveur comme le stockage ou le refroidissement. Il faut ensuite ajouter à ce coût total d’inférence les coûts d’entraînement du modèle, amortis en les divisant par le nombre d’utilisations, et l’empreinte de la fabrication du processeur, pour estimer l’impact individuel d’une requête. En sommant tout cela pour un LLM de même type que ChatGPT.</w:t>
      </w:r>
      <w:r w:rsidRPr="00E418E3" w:rsidDel="00B65A03">
        <w:rPr>
          <w:rFonts w:ascii="Times New Roman" w:hAnsi="Times New Roman" w:cs="Times New Roman"/>
          <w:spacing w:val="-2"/>
          <w:sz w:val="20"/>
          <w:szCs w:val="20"/>
        </w:rPr>
        <w:t>,</w:t>
      </w:r>
    </w:p>
    <w:p w14:paraId="52F876BD" w14:textId="52E254FF" w:rsidR="001D2912" w:rsidRPr="00C22ED4" w:rsidRDefault="001D2912" w:rsidP="00650F7C">
      <w:pPr>
        <w:spacing w:before="17"/>
        <w:ind w:right="162" w:firstLine="0"/>
        <w:rPr>
          <w:rFonts w:ascii="Times New Roman" w:hAnsi="Times New Roman" w:cs="Times New Roman"/>
          <w:sz w:val="20"/>
          <w:szCs w:val="20"/>
          <w:lang w:val="en-US"/>
        </w:rPr>
      </w:pPr>
      <w:r w:rsidRPr="00C22ED4">
        <w:rPr>
          <w:rFonts w:ascii="Times New Roman" w:hAnsi="Times New Roman" w:cs="Times New Roman"/>
          <w:sz w:val="20"/>
          <w:szCs w:val="20"/>
          <w:lang w:val="en-US"/>
        </w:rPr>
        <w:t>Source</w:t>
      </w:r>
      <w:r w:rsidRPr="00C22ED4">
        <w:rPr>
          <w:rFonts w:ascii="Times New Roman" w:hAnsi="Times New Roman" w:cs="Times New Roman"/>
          <w:spacing w:val="-3"/>
          <w:sz w:val="20"/>
          <w:szCs w:val="20"/>
          <w:lang w:val="en-US"/>
        </w:rPr>
        <w:t xml:space="preserve"> </w:t>
      </w:r>
      <w:r w:rsidRPr="00C22ED4">
        <w:rPr>
          <w:rFonts w:ascii="Times New Roman" w:hAnsi="Times New Roman" w:cs="Times New Roman"/>
          <w:sz w:val="20"/>
          <w:szCs w:val="20"/>
          <w:lang w:val="en-US"/>
        </w:rPr>
        <w:t>pour</w:t>
      </w:r>
      <w:r w:rsidRPr="00C22ED4">
        <w:rPr>
          <w:rFonts w:ascii="Times New Roman" w:hAnsi="Times New Roman" w:cs="Times New Roman"/>
          <w:spacing w:val="-3"/>
          <w:sz w:val="20"/>
          <w:szCs w:val="20"/>
          <w:lang w:val="en-US"/>
        </w:rPr>
        <w:t xml:space="preserve"> </w:t>
      </w:r>
      <w:r w:rsidRPr="00C22ED4">
        <w:rPr>
          <w:rFonts w:ascii="Times New Roman" w:hAnsi="Times New Roman" w:cs="Times New Roman"/>
          <w:sz w:val="20"/>
          <w:szCs w:val="20"/>
          <w:lang w:val="en-US"/>
        </w:rPr>
        <w:t>l’estimation</w:t>
      </w:r>
      <w:r w:rsidRPr="00C22ED4">
        <w:rPr>
          <w:rFonts w:ascii="Times New Roman" w:hAnsi="Times New Roman" w:cs="Times New Roman"/>
          <w:spacing w:val="-3"/>
          <w:sz w:val="20"/>
          <w:szCs w:val="20"/>
          <w:lang w:val="en-US"/>
        </w:rPr>
        <w:t xml:space="preserve"> </w:t>
      </w:r>
      <w:r w:rsidRPr="00C22ED4">
        <w:rPr>
          <w:rFonts w:ascii="Times New Roman" w:hAnsi="Times New Roman" w:cs="Times New Roman"/>
          <w:sz w:val="20"/>
          <w:szCs w:val="20"/>
          <w:lang w:val="en-US"/>
        </w:rPr>
        <w:t>d’empreinte</w:t>
      </w:r>
      <w:r w:rsidRPr="00C22ED4">
        <w:rPr>
          <w:rFonts w:ascii="Times New Roman" w:hAnsi="Times New Roman" w:cs="Times New Roman"/>
          <w:spacing w:val="-3"/>
          <w:sz w:val="20"/>
          <w:szCs w:val="20"/>
          <w:lang w:val="en-US"/>
        </w:rPr>
        <w:t xml:space="preserve"> </w:t>
      </w:r>
      <w:r w:rsidR="00C14817" w:rsidRPr="00C22ED4">
        <w:rPr>
          <w:rFonts w:ascii="Times New Roman" w:hAnsi="Times New Roman" w:cs="Times New Roman"/>
          <w:sz w:val="20"/>
          <w:szCs w:val="20"/>
          <w:lang w:val="en-US"/>
        </w:rPr>
        <w:t>carbone</w:t>
      </w:r>
      <w:r w:rsidR="00C14817" w:rsidRPr="00C22ED4">
        <w:rPr>
          <w:rStyle w:val="Aucun"/>
          <w:rFonts w:ascii="Times New Roman" w:hAnsi="Times New Roman" w:cs="Times New Roman"/>
          <w:sz w:val="20"/>
          <w:szCs w:val="20"/>
          <w:lang w:val="en-US"/>
        </w:rPr>
        <w:t>:</w:t>
      </w:r>
      <w:r w:rsidRPr="00C22ED4">
        <w:rPr>
          <w:rFonts w:ascii="Times New Roman" w:hAnsi="Times New Roman" w:cs="Times New Roman"/>
          <w:spacing w:val="-3"/>
          <w:sz w:val="20"/>
          <w:szCs w:val="20"/>
          <w:lang w:val="en-US"/>
        </w:rPr>
        <w:t xml:space="preserve"> </w:t>
      </w:r>
      <w:r w:rsidRPr="00C22ED4">
        <w:rPr>
          <w:rFonts w:ascii="Times New Roman" w:hAnsi="Times New Roman" w:cs="Times New Roman"/>
          <w:sz w:val="20"/>
          <w:szCs w:val="20"/>
          <w:lang w:val="en-US"/>
        </w:rPr>
        <w:t>B.</w:t>
      </w:r>
      <w:r w:rsidRPr="00C22ED4">
        <w:rPr>
          <w:rFonts w:ascii="Times New Roman" w:hAnsi="Times New Roman" w:cs="Times New Roman"/>
          <w:spacing w:val="-3"/>
          <w:sz w:val="20"/>
          <w:szCs w:val="20"/>
          <w:lang w:val="en-US"/>
        </w:rPr>
        <w:t xml:space="preserve"> </w:t>
      </w:r>
      <w:r w:rsidRPr="00C22ED4">
        <w:rPr>
          <w:rFonts w:ascii="Times New Roman" w:hAnsi="Times New Roman" w:cs="Times New Roman"/>
          <w:sz w:val="20"/>
          <w:szCs w:val="20"/>
          <w:lang w:val="en-US"/>
        </w:rPr>
        <w:t>Tomlinson,</w:t>
      </w:r>
      <w:r w:rsidRPr="00C22ED4">
        <w:rPr>
          <w:rFonts w:ascii="Times New Roman" w:hAnsi="Times New Roman" w:cs="Times New Roman"/>
          <w:spacing w:val="-3"/>
          <w:sz w:val="20"/>
          <w:szCs w:val="20"/>
          <w:lang w:val="en-US"/>
        </w:rPr>
        <w:t xml:space="preserve"> </w:t>
      </w:r>
      <w:r w:rsidRPr="00C22ED4">
        <w:rPr>
          <w:rFonts w:ascii="Times New Roman" w:hAnsi="Times New Roman" w:cs="Times New Roman"/>
          <w:sz w:val="20"/>
          <w:szCs w:val="20"/>
          <w:lang w:val="en-US"/>
        </w:rPr>
        <w:t>R.</w:t>
      </w:r>
      <w:r w:rsidRPr="00C22ED4">
        <w:rPr>
          <w:rFonts w:ascii="Times New Roman" w:hAnsi="Times New Roman" w:cs="Times New Roman"/>
          <w:spacing w:val="-3"/>
          <w:sz w:val="20"/>
          <w:szCs w:val="20"/>
          <w:lang w:val="en-US"/>
        </w:rPr>
        <w:t xml:space="preserve"> </w:t>
      </w:r>
      <w:r w:rsidRPr="00C22ED4">
        <w:rPr>
          <w:rFonts w:ascii="Times New Roman" w:hAnsi="Times New Roman" w:cs="Times New Roman"/>
          <w:sz w:val="20"/>
          <w:szCs w:val="20"/>
          <w:lang w:val="en-US"/>
        </w:rPr>
        <w:t>W.</w:t>
      </w:r>
      <w:r w:rsidRPr="00C22ED4">
        <w:rPr>
          <w:rFonts w:ascii="Times New Roman" w:hAnsi="Times New Roman" w:cs="Times New Roman"/>
          <w:spacing w:val="-3"/>
          <w:sz w:val="20"/>
          <w:szCs w:val="20"/>
          <w:lang w:val="en-US"/>
        </w:rPr>
        <w:t xml:space="preserve"> </w:t>
      </w:r>
      <w:r w:rsidRPr="00C22ED4">
        <w:rPr>
          <w:rFonts w:ascii="Times New Roman" w:hAnsi="Times New Roman" w:cs="Times New Roman"/>
          <w:sz w:val="20"/>
          <w:szCs w:val="20"/>
          <w:lang w:val="en-US"/>
        </w:rPr>
        <w:t>Black,</w:t>
      </w:r>
      <w:r w:rsidRPr="00C22ED4">
        <w:rPr>
          <w:rFonts w:ascii="Times New Roman" w:hAnsi="Times New Roman" w:cs="Times New Roman"/>
          <w:spacing w:val="-3"/>
          <w:sz w:val="20"/>
          <w:szCs w:val="20"/>
          <w:lang w:val="en-US"/>
        </w:rPr>
        <w:t xml:space="preserve"> </w:t>
      </w:r>
      <w:r w:rsidRPr="00C22ED4" w:rsidDel="00B65A03">
        <w:rPr>
          <w:rFonts w:ascii="Times New Roman" w:hAnsi="Times New Roman" w:cs="Times New Roman"/>
          <w:i/>
          <w:sz w:val="20"/>
          <w:szCs w:val="20"/>
          <w:lang w:val="en-US"/>
        </w:rPr>
        <w:t>D.</w:t>
      </w:r>
      <w:r w:rsidRPr="00C22ED4" w:rsidDel="00B65A03">
        <w:rPr>
          <w:rFonts w:ascii="Times New Roman" w:hAnsi="Times New Roman" w:cs="Times New Roman"/>
          <w:i/>
          <w:spacing w:val="-3"/>
          <w:sz w:val="20"/>
          <w:szCs w:val="20"/>
          <w:lang w:val="en-US"/>
        </w:rPr>
        <w:t xml:space="preserve"> </w:t>
      </w:r>
      <w:r w:rsidRPr="00C22ED4" w:rsidDel="00B65A03">
        <w:rPr>
          <w:rFonts w:ascii="Times New Roman" w:hAnsi="Times New Roman" w:cs="Times New Roman"/>
          <w:i/>
          <w:sz w:val="20"/>
          <w:szCs w:val="20"/>
          <w:lang w:val="en-US"/>
        </w:rPr>
        <w:t>J.</w:t>
      </w:r>
      <w:r w:rsidRPr="00C22ED4" w:rsidDel="00B65A03">
        <w:rPr>
          <w:rFonts w:ascii="Times New Roman" w:hAnsi="Times New Roman" w:cs="Times New Roman"/>
          <w:i/>
          <w:spacing w:val="-3"/>
          <w:sz w:val="20"/>
          <w:szCs w:val="20"/>
          <w:lang w:val="en-US"/>
        </w:rPr>
        <w:t xml:space="preserve"> </w:t>
      </w:r>
      <w:r w:rsidRPr="00C22ED4" w:rsidDel="00B65A03">
        <w:rPr>
          <w:rFonts w:ascii="Times New Roman" w:hAnsi="Times New Roman" w:cs="Times New Roman"/>
          <w:i/>
          <w:sz w:val="20"/>
          <w:szCs w:val="20"/>
          <w:lang w:val="en-US"/>
        </w:rPr>
        <w:t>Patterson,</w:t>
      </w:r>
      <w:r w:rsidRPr="00C22ED4" w:rsidDel="00B65A03">
        <w:rPr>
          <w:rFonts w:ascii="Times New Roman" w:hAnsi="Times New Roman" w:cs="Times New Roman"/>
          <w:i/>
          <w:spacing w:val="-3"/>
          <w:sz w:val="20"/>
          <w:szCs w:val="20"/>
          <w:lang w:val="en-US"/>
        </w:rPr>
        <w:t xml:space="preserve"> </w:t>
      </w:r>
      <w:r w:rsidRPr="00C22ED4" w:rsidDel="00B65A03">
        <w:rPr>
          <w:rFonts w:ascii="Times New Roman" w:hAnsi="Times New Roman" w:cs="Times New Roman"/>
          <w:i/>
          <w:sz w:val="20"/>
          <w:szCs w:val="20"/>
          <w:lang w:val="en-US"/>
        </w:rPr>
        <w:t>et A.</w:t>
      </w:r>
      <w:r w:rsidRPr="00C22ED4" w:rsidDel="00B65A03">
        <w:rPr>
          <w:rFonts w:ascii="Times New Roman" w:hAnsi="Times New Roman" w:cs="Times New Roman"/>
          <w:i/>
          <w:spacing w:val="-3"/>
          <w:sz w:val="20"/>
          <w:szCs w:val="20"/>
          <w:lang w:val="en-US"/>
        </w:rPr>
        <w:t xml:space="preserve"> </w:t>
      </w:r>
      <w:r w:rsidRPr="00C22ED4" w:rsidDel="00B65A03">
        <w:rPr>
          <w:rFonts w:ascii="Times New Roman" w:hAnsi="Times New Roman" w:cs="Times New Roman"/>
          <w:i/>
          <w:sz w:val="20"/>
          <w:szCs w:val="20"/>
          <w:lang w:val="en-US"/>
        </w:rPr>
        <w:t>W. Torrance</w:t>
      </w:r>
      <w:r w:rsidRPr="00C22ED4">
        <w:rPr>
          <w:rFonts w:ascii="Times New Roman" w:hAnsi="Times New Roman" w:cs="Times New Roman"/>
          <w:i/>
          <w:sz w:val="20"/>
          <w:szCs w:val="20"/>
          <w:lang w:val="en-US"/>
        </w:rPr>
        <w:t>et al</w:t>
      </w:r>
      <w:r w:rsidRPr="00C22ED4">
        <w:rPr>
          <w:rFonts w:ascii="Times New Roman" w:hAnsi="Times New Roman" w:cs="Times New Roman"/>
          <w:sz w:val="20"/>
          <w:szCs w:val="20"/>
          <w:lang w:val="en-US"/>
        </w:rPr>
        <w:t>., «</w:t>
      </w:r>
      <w:r w:rsidRPr="00C22ED4">
        <w:rPr>
          <w:rFonts w:ascii="Times New Roman" w:hAnsi="Times New Roman" w:cs="Times New Roman"/>
          <w:spacing w:val="-4"/>
          <w:sz w:val="20"/>
          <w:szCs w:val="20"/>
          <w:lang w:val="en-US"/>
        </w:rPr>
        <w:t> </w:t>
      </w:r>
      <w:r w:rsidRPr="00C22ED4">
        <w:rPr>
          <w:rFonts w:ascii="Times New Roman" w:hAnsi="Times New Roman" w:cs="Times New Roman"/>
          <w:sz w:val="20"/>
          <w:szCs w:val="20"/>
          <w:lang w:val="en-US"/>
        </w:rPr>
        <w:t>The carbon emissions of writing and illustrating are lower for AI than for humans</w:t>
      </w:r>
      <w:r w:rsidRPr="00C22ED4">
        <w:rPr>
          <w:rFonts w:ascii="Times New Roman" w:hAnsi="Times New Roman" w:cs="Times New Roman"/>
          <w:spacing w:val="-4"/>
          <w:sz w:val="20"/>
          <w:szCs w:val="20"/>
          <w:lang w:val="en-US"/>
        </w:rPr>
        <w:t> </w:t>
      </w:r>
      <w:r w:rsidRPr="00C22ED4">
        <w:rPr>
          <w:rFonts w:ascii="Times New Roman" w:hAnsi="Times New Roman" w:cs="Times New Roman"/>
          <w:sz w:val="20"/>
          <w:szCs w:val="20"/>
          <w:lang w:val="en-US"/>
        </w:rPr>
        <w:t xml:space="preserve">», </w:t>
      </w:r>
      <w:r w:rsidRPr="00C22ED4">
        <w:rPr>
          <w:rFonts w:ascii="Times New Roman" w:hAnsi="Times New Roman" w:cs="Times New Roman"/>
          <w:i/>
          <w:sz w:val="20"/>
          <w:szCs w:val="20"/>
          <w:lang w:val="en-US"/>
        </w:rPr>
        <w:t>Sci Rep</w:t>
      </w:r>
      <w:r w:rsidRPr="00C22ED4">
        <w:rPr>
          <w:rFonts w:ascii="Times New Roman" w:hAnsi="Times New Roman" w:cs="Times New Roman"/>
          <w:sz w:val="20"/>
          <w:szCs w:val="20"/>
          <w:lang w:val="en-US"/>
        </w:rPr>
        <w:t>, vol. 14, n</w:t>
      </w:r>
      <w:r w:rsidRPr="00E418E3">
        <w:rPr>
          <w:rFonts w:ascii="Times New Roman" w:hAnsi="Times New Roman" w:cs="Times New Roman"/>
          <w:sz w:val="20"/>
          <w:szCs w:val="20"/>
        </w:rPr>
        <w:t>ᵒ</w:t>
      </w:r>
      <w:r w:rsidRPr="00C22ED4">
        <w:rPr>
          <w:rFonts w:ascii="Times New Roman" w:hAnsi="Times New Roman" w:cs="Times New Roman"/>
          <w:sz w:val="20"/>
          <w:szCs w:val="20"/>
          <w:lang w:val="en-US"/>
        </w:rPr>
        <w:t xml:space="preserve"> 1, p. 3732, févr. 2024</w:t>
      </w:r>
      <w:r w:rsidRPr="00C22ED4" w:rsidDel="00B65A03">
        <w:rPr>
          <w:rFonts w:ascii="Times New Roman" w:hAnsi="Times New Roman" w:cs="Times New Roman"/>
          <w:sz w:val="20"/>
          <w:szCs w:val="20"/>
          <w:lang w:val="en-US"/>
        </w:rPr>
        <w:t>, doi: 10.1038/s41598-024-54271-x</w:t>
      </w:r>
      <w:r w:rsidRPr="00C22ED4">
        <w:rPr>
          <w:rFonts w:ascii="Times New Roman" w:hAnsi="Times New Roman" w:cs="Times New Roman"/>
          <w:sz w:val="20"/>
          <w:szCs w:val="20"/>
          <w:lang w:val="en-US"/>
        </w:rPr>
        <w:t>.</w:t>
      </w:r>
    </w:p>
  </w:footnote>
  <w:footnote w:id="128">
    <w:p w14:paraId="20F0142B" w14:textId="55994B39" w:rsidR="001D2912" w:rsidRPr="00E418E3" w:rsidRDefault="001D2912" w:rsidP="00650F7C">
      <w:pPr>
        <w:pStyle w:val="FootnoteText"/>
        <w:spacing w:line="276" w:lineRule="auto"/>
        <w:jc w:val="both"/>
        <w:rPr>
          <w:rFonts w:ascii="Times New Roman" w:hAnsi="Times New Roman" w:cs="Times New Roman"/>
        </w:rPr>
      </w:pPr>
      <w:r w:rsidRPr="00E418E3">
        <w:rPr>
          <w:rStyle w:val="FootnoteReference"/>
          <w:rFonts w:ascii="Times New Roman" w:hAnsi="Times New Roman" w:cs="Times New Roman"/>
        </w:rPr>
        <w:footnoteRef/>
      </w:r>
      <w:r w:rsidRPr="00E418E3">
        <w:rPr>
          <w:rFonts w:ascii="Times New Roman" w:hAnsi="Times New Roman" w:cs="Times New Roman"/>
        </w:rPr>
        <w:t xml:space="preserve"> Même source que ci-dessus. Ces deux calculs (usage de l’ordinateur d’un côté et de l’IA</w:t>
      </w:r>
      <w:r w:rsidRPr="00E418E3">
        <w:rPr>
          <w:rFonts w:ascii="Times New Roman" w:hAnsi="Times New Roman" w:cs="Times New Roman"/>
          <w:spacing w:val="-4"/>
        </w:rPr>
        <w:t xml:space="preserve"> </w:t>
      </w:r>
      <w:r w:rsidRPr="00E418E3">
        <w:rPr>
          <w:rFonts w:ascii="Times New Roman" w:hAnsi="Times New Roman" w:cs="Times New Roman"/>
        </w:rPr>
        <w:t xml:space="preserve">de l’autre) utilisent </w:t>
      </w:r>
      <w:r w:rsidRPr="00E418E3">
        <w:rPr>
          <w:rStyle w:val="Hyperlink2"/>
          <w:rFonts w:cs="Times New Roman"/>
        </w:rPr>
        <w:t>l’empreinte</w:t>
      </w:r>
      <w:r w:rsidRPr="00E418E3">
        <w:rPr>
          <w:rFonts w:ascii="Times New Roman" w:hAnsi="Times New Roman" w:cs="Times New Roman"/>
        </w:rPr>
        <w:t xml:space="preserve"> carbone de l’électricité aux </w:t>
      </w:r>
      <w:del w:id="3204" w:author="Microsoft Office User" w:date="2025-07-25T07:31:00Z">
        <w:r w:rsidRPr="00E418E3" w:rsidDel="00380A67">
          <w:rPr>
            <w:rFonts w:ascii="Times New Roman" w:hAnsi="Times New Roman" w:cs="Times New Roman"/>
          </w:rPr>
          <w:delText>USA</w:delText>
        </w:r>
      </w:del>
      <w:r w:rsidRPr="00E418E3">
        <w:rPr>
          <w:rFonts w:ascii="Times New Roman" w:hAnsi="Times New Roman" w:cs="Times New Roman"/>
        </w:rPr>
        <w:t>États-Unis, pour 0</w:t>
      </w:r>
      <w:r w:rsidRPr="00E418E3" w:rsidDel="009A4D6D">
        <w:rPr>
          <w:rFonts w:ascii="Times New Roman" w:hAnsi="Times New Roman" w:cs="Times New Roman"/>
        </w:rPr>
        <w:t>.</w:t>
      </w:r>
      <w:r w:rsidRPr="00E418E3">
        <w:rPr>
          <w:rFonts w:ascii="Times New Roman" w:hAnsi="Times New Roman" w:cs="Times New Roman"/>
        </w:rPr>
        <w:t>,45g de CO</w:t>
      </w:r>
      <w:r w:rsidRPr="00E418E3">
        <w:rPr>
          <w:rFonts w:ascii="Times New Roman" w:hAnsi="Times New Roman" w:cs="Times New Roman"/>
          <w:vertAlign w:val="subscript"/>
        </w:rPr>
        <w:t>2</w:t>
      </w:r>
      <w:r w:rsidRPr="00E418E3">
        <w:rPr>
          <w:rFonts w:ascii="Times New Roman" w:hAnsi="Times New Roman" w:cs="Times New Roman"/>
        </w:rPr>
        <w:t>e par Wh. En France aujourd’hui, elle serait environ dix fois plus faible.</w:t>
      </w:r>
    </w:p>
  </w:footnote>
  <w:footnote w:id="129">
    <w:p w14:paraId="3542717D" w14:textId="77777777" w:rsidR="001D2912" w:rsidRPr="00E418E3" w:rsidDel="00BB1F5D" w:rsidRDefault="001D2912" w:rsidP="00650F7C">
      <w:pPr>
        <w:pStyle w:val="FootnoteText"/>
        <w:spacing w:line="276" w:lineRule="auto"/>
        <w:jc w:val="both"/>
        <w:rPr>
          <w:del w:id="3278" w:author="Microsoft Office User" w:date="2025-07-27T21:43:00Z"/>
          <w:rFonts w:ascii="Times New Roman" w:hAnsi="Times New Roman" w:cs="Times New Roman"/>
        </w:rPr>
      </w:pPr>
    </w:p>
  </w:footnote>
  <w:footnote w:id="130">
    <w:p w14:paraId="7604DE59" w14:textId="750780CE" w:rsidR="00E8571A" w:rsidRPr="00E418E3" w:rsidRDefault="00E8571A">
      <w:pPr>
        <w:pStyle w:val="FootnoteText"/>
      </w:pPr>
      <w:r w:rsidRPr="00E418E3">
        <w:rPr>
          <w:rStyle w:val="FootnoteReference"/>
        </w:rPr>
        <w:footnoteRef/>
      </w:r>
      <w:r w:rsidRPr="00E418E3">
        <w:t xml:space="preserve"> Les cours scientifiques que j’ai suivis à Polytechnique n’étaient souvent qu’un prétexte à faire des mathématiques théoriques, au prix d’une déconnexion assumée de toute application pratique. M</w:t>
      </w:r>
      <w:r w:rsidRPr="00E418E3" w:rsidDel="00E77BF2">
        <w:t xml:space="preserve">es cours de </w:t>
      </w:r>
      <w:r w:rsidRPr="00E418E3" w:rsidDel="00E77BF2">
        <w:rPr>
          <w:i/>
          <w:iCs/>
        </w:rPr>
        <w:t>machine learning</w:t>
      </w:r>
      <w:r w:rsidRPr="00E418E3" w:rsidDel="00E77BF2">
        <w:t xml:space="preserve"> à Polytechnique</w:t>
      </w:r>
      <w:r w:rsidRPr="00E418E3">
        <w:t xml:space="preserve"> n’étaient qu’</w:t>
      </w:r>
      <w:r w:rsidRPr="00E418E3" w:rsidDel="00E77BF2">
        <w:t>une liste indigeste de théorèmes et de corollaires sans objet pratique</w:t>
      </w:r>
      <w:r w:rsidRPr="00E418E3">
        <w:t xml:space="preserve">. Au contraire, </w:t>
      </w:r>
      <w:r w:rsidRPr="00E418E3" w:rsidDel="00E77BF2">
        <w:t xml:space="preserve">les cours </w:t>
      </w:r>
      <w:r w:rsidRPr="00E418E3">
        <w:t xml:space="preserve">anglo-saxons comme ceux </w:t>
      </w:r>
      <w:r w:rsidRPr="00E418E3" w:rsidDel="00E77BF2">
        <w:t>de Stanford disponibles gratuitement en ligne</w:t>
      </w:r>
      <w:r w:rsidRPr="00E418E3">
        <w:t xml:space="preserve"> préfèrent souvent</w:t>
      </w:r>
      <w:r w:rsidRPr="00E418E3" w:rsidDel="00E77BF2">
        <w:t xml:space="preserve"> d’un problème du monde réel pour développer les méthodes qui permettraient de le résoudre. La deuxième approche, ancrée dans le réel, était à mon sens à la fois plus facile d’accès et plus utile.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46800B8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9"/>
    <w:multiLevelType w:val="singleLevel"/>
    <w:tmpl w:val="B2F046C4"/>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670F7A"/>
    <w:multiLevelType w:val="multilevel"/>
    <w:tmpl w:val="E56AA8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EA6775"/>
    <w:multiLevelType w:val="hybridMultilevel"/>
    <w:tmpl w:val="9DC05FF6"/>
    <w:lvl w:ilvl="0" w:tplc="DC9A943C">
      <w:numFmt w:val="bullet"/>
      <w:lvlText w:val="•"/>
      <w:lvlJc w:val="left"/>
      <w:pPr>
        <w:ind w:left="743" w:hanging="500"/>
      </w:pPr>
      <w:rPr>
        <w:rFonts w:ascii="Palatino Linotype" w:eastAsia="Palatino Linotype" w:hAnsi="Palatino Linotype" w:cs="Palatino Linotype" w:hint="default"/>
        <w:b w:val="0"/>
        <w:bCs w:val="0"/>
        <w:i w:val="0"/>
        <w:iCs w:val="0"/>
        <w:color w:val="A4690D"/>
        <w:spacing w:val="0"/>
        <w:w w:val="100"/>
        <w:sz w:val="26"/>
        <w:szCs w:val="26"/>
        <w:lang w:val="fr-FR" w:eastAsia="en-US" w:bidi="ar-SA"/>
      </w:rPr>
    </w:lvl>
    <w:lvl w:ilvl="1" w:tplc="26A021B4">
      <w:numFmt w:val="bullet"/>
      <w:lvlText w:val="•"/>
      <w:lvlJc w:val="left"/>
      <w:pPr>
        <w:ind w:left="1643" w:hanging="500"/>
      </w:pPr>
      <w:rPr>
        <w:rFonts w:ascii="Palatino Linotype" w:eastAsia="Palatino Linotype" w:hAnsi="Palatino Linotype" w:cs="Palatino Linotype" w:hint="default"/>
        <w:b w:val="0"/>
        <w:bCs w:val="0"/>
        <w:i w:val="0"/>
        <w:iCs w:val="0"/>
        <w:color w:val="A4690D"/>
        <w:spacing w:val="0"/>
        <w:w w:val="100"/>
        <w:sz w:val="26"/>
        <w:szCs w:val="26"/>
        <w:lang w:val="fr-FR" w:eastAsia="en-US" w:bidi="ar-SA"/>
      </w:rPr>
    </w:lvl>
    <w:lvl w:ilvl="2" w:tplc="5D584D4E">
      <w:numFmt w:val="bullet"/>
      <w:lvlText w:val="•"/>
      <w:lvlJc w:val="left"/>
      <w:pPr>
        <w:ind w:left="2480" w:hanging="500"/>
      </w:pPr>
      <w:rPr>
        <w:rFonts w:hint="default"/>
        <w:lang w:val="fr-FR" w:eastAsia="en-US" w:bidi="ar-SA"/>
      </w:rPr>
    </w:lvl>
    <w:lvl w:ilvl="3" w:tplc="2EC22CBA">
      <w:numFmt w:val="bullet"/>
      <w:lvlText w:val="•"/>
      <w:lvlJc w:val="left"/>
      <w:pPr>
        <w:ind w:left="3321" w:hanging="500"/>
      </w:pPr>
      <w:rPr>
        <w:rFonts w:hint="default"/>
        <w:lang w:val="fr-FR" w:eastAsia="en-US" w:bidi="ar-SA"/>
      </w:rPr>
    </w:lvl>
    <w:lvl w:ilvl="4" w:tplc="61C890B0">
      <w:numFmt w:val="bullet"/>
      <w:lvlText w:val="•"/>
      <w:lvlJc w:val="left"/>
      <w:pPr>
        <w:ind w:left="4162" w:hanging="500"/>
      </w:pPr>
      <w:rPr>
        <w:rFonts w:hint="default"/>
        <w:lang w:val="fr-FR" w:eastAsia="en-US" w:bidi="ar-SA"/>
      </w:rPr>
    </w:lvl>
    <w:lvl w:ilvl="5" w:tplc="19E838E6">
      <w:numFmt w:val="bullet"/>
      <w:lvlText w:val="•"/>
      <w:lvlJc w:val="left"/>
      <w:pPr>
        <w:ind w:left="5003" w:hanging="500"/>
      </w:pPr>
      <w:rPr>
        <w:rFonts w:hint="default"/>
        <w:lang w:val="fr-FR" w:eastAsia="en-US" w:bidi="ar-SA"/>
      </w:rPr>
    </w:lvl>
    <w:lvl w:ilvl="6" w:tplc="42B809EA">
      <w:numFmt w:val="bullet"/>
      <w:lvlText w:val="•"/>
      <w:lvlJc w:val="left"/>
      <w:pPr>
        <w:ind w:left="5844" w:hanging="500"/>
      </w:pPr>
      <w:rPr>
        <w:rFonts w:hint="default"/>
        <w:lang w:val="fr-FR" w:eastAsia="en-US" w:bidi="ar-SA"/>
      </w:rPr>
    </w:lvl>
    <w:lvl w:ilvl="7" w:tplc="A9CA4A40">
      <w:numFmt w:val="bullet"/>
      <w:lvlText w:val="•"/>
      <w:lvlJc w:val="left"/>
      <w:pPr>
        <w:ind w:left="6685" w:hanging="500"/>
      </w:pPr>
      <w:rPr>
        <w:rFonts w:hint="default"/>
        <w:lang w:val="fr-FR" w:eastAsia="en-US" w:bidi="ar-SA"/>
      </w:rPr>
    </w:lvl>
    <w:lvl w:ilvl="8" w:tplc="E350FA46">
      <w:numFmt w:val="bullet"/>
      <w:lvlText w:val="•"/>
      <w:lvlJc w:val="left"/>
      <w:pPr>
        <w:ind w:left="7526" w:hanging="500"/>
      </w:pPr>
      <w:rPr>
        <w:rFonts w:hint="default"/>
        <w:lang w:val="fr-FR" w:eastAsia="en-US" w:bidi="ar-SA"/>
      </w:rPr>
    </w:lvl>
  </w:abstractNum>
  <w:abstractNum w:abstractNumId="4" w15:restartNumberingAfterBreak="0">
    <w:nsid w:val="062A3784"/>
    <w:multiLevelType w:val="hybridMultilevel"/>
    <w:tmpl w:val="E19CA030"/>
    <w:styleLink w:val="Style18import"/>
    <w:lvl w:ilvl="0" w:tplc="F51CE128">
      <w:start w:val="1"/>
      <w:numFmt w:val="bullet"/>
      <w:lvlText w:val="•"/>
      <w:lvlJc w:val="left"/>
      <w:pPr>
        <w:ind w:left="640" w:hanging="64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34"/>
        <w:szCs w:val="34"/>
        <w:highlight w:val="none"/>
        <w:vertAlign w:val="baseline"/>
      </w:rPr>
    </w:lvl>
    <w:lvl w:ilvl="1" w:tplc="57CA6670">
      <w:start w:val="1"/>
      <w:numFmt w:val="bullet"/>
      <w:lvlText w:val="•"/>
      <w:lvlJc w:val="left"/>
      <w:pPr>
        <w:ind w:left="742" w:hanging="49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2" w:tplc="42787DB8">
      <w:start w:val="1"/>
      <w:numFmt w:val="bullet"/>
      <w:lvlText w:val="•"/>
      <w:lvlJc w:val="left"/>
      <w:pPr>
        <w:ind w:left="1786" w:hanging="49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3" w:tplc="5E5A09D2">
      <w:start w:val="1"/>
      <w:numFmt w:val="bullet"/>
      <w:lvlText w:val="•"/>
      <w:lvlJc w:val="left"/>
      <w:pPr>
        <w:ind w:left="2714" w:hanging="49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4" w:tplc="32E26976">
      <w:start w:val="1"/>
      <w:numFmt w:val="bullet"/>
      <w:lvlText w:val="•"/>
      <w:lvlJc w:val="left"/>
      <w:pPr>
        <w:ind w:left="3641" w:hanging="49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5" w:tplc="5E6A6EB8">
      <w:start w:val="1"/>
      <w:numFmt w:val="bullet"/>
      <w:lvlText w:val="•"/>
      <w:lvlJc w:val="left"/>
      <w:pPr>
        <w:ind w:left="4569" w:hanging="49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6" w:tplc="EEACDAEA">
      <w:start w:val="1"/>
      <w:numFmt w:val="bullet"/>
      <w:lvlText w:val="•"/>
      <w:lvlJc w:val="left"/>
      <w:pPr>
        <w:ind w:left="5496" w:hanging="49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7" w:tplc="DBB8DA9E">
      <w:start w:val="1"/>
      <w:numFmt w:val="bullet"/>
      <w:lvlText w:val="•"/>
      <w:lvlJc w:val="left"/>
      <w:pPr>
        <w:ind w:left="6424" w:hanging="49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8" w:tplc="5B5C71C8">
      <w:start w:val="1"/>
      <w:numFmt w:val="bullet"/>
      <w:lvlText w:val="•"/>
      <w:lvlJc w:val="left"/>
      <w:pPr>
        <w:ind w:left="7351" w:hanging="49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6731933"/>
    <w:multiLevelType w:val="hybridMultilevel"/>
    <w:tmpl w:val="E7E28FE6"/>
    <w:lvl w:ilvl="0" w:tplc="D79C358A">
      <w:numFmt w:val="bullet"/>
      <w:lvlText w:val="•"/>
      <w:lvlJc w:val="left"/>
      <w:pPr>
        <w:ind w:left="743" w:hanging="500"/>
      </w:pPr>
      <w:rPr>
        <w:rFonts w:ascii="Palatino Linotype" w:eastAsia="Palatino Linotype" w:hAnsi="Palatino Linotype" w:cs="Palatino Linotype" w:hint="default"/>
        <w:b w:val="0"/>
        <w:bCs w:val="0"/>
        <w:i w:val="0"/>
        <w:iCs w:val="0"/>
        <w:spacing w:val="0"/>
        <w:w w:val="100"/>
        <w:sz w:val="26"/>
        <w:szCs w:val="26"/>
        <w:lang w:val="fr-FR" w:eastAsia="en-US" w:bidi="ar-SA"/>
      </w:rPr>
    </w:lvl>
    <w:lvl w:ilvl="1" w:tplc="71C4E5CA">
      <w:numFmt w:val="bullet"/>
      <w:lvlText w:val="•"/>
      <w:lvlJc w:val="left"/>
      <w:pPr>
        <w:ind w:left="1586" w:hanging="500"/>
      </w:pPr>
      <w:rPr>
        <w:rFonts w:hint="default"/>
        <w:lang w:val="fr-FR" w:eastAsia="en-US" w:bidi="ar-SA"/>
      </w:rPr>
    </w:lvl>
    <w:lvl w:ilvl="2" w:tplc="3252D658">
      <w:numFmt w:val="bullet"/>
      <w:lvlText w:val="•"/>
      <w:lvlJc w:val="left"/>
      <w:pPr>
        <w:ind w:left="2433" w:hanging="500"/>
      </w:pPr>
      <w:rPr>
        <w:rFonts w:hint="default"/>
        <w:lang w:val="fr-FR" w:eastAsia="en-US" w:bidi="ar-SA"/>
      </w:rPr>
    </w:lvl>
    <w:lvl w:ilvl="3" w:tplc="B1047EA8">
      <w:numFmt w:val="bullet"/>
      <w:lvlText w:val="•"/>
      <w:lvlJc w:val="left"/>
      <w:pPr>
        <w:ind w:left="3280" w:hanging="500"/>
      </w:pPr>
      <w:rPr>
        <w:rFonts w:hint="default"/>
        <w:lang w:val="fr-FR" w:eastAsia="en-US" w:bidi="ar-SA"/>
      </w:rPr>
    </w:lvl>
    <w:lvl w:ilvl="4" w:tplc="7D7A2BE0">
      <w:numFmt w:val="bullet"/>
      <w:lvlText w:val="•"/>
      <w:lvlJc w:val="left"/>
      <w:pPr>
        <w:ind w:left="4127" w:hanging="500"/>
      </w:pPr>
      <w:rPr>
        <w:rFonts w:hint="default"/>
        <w:lang w:val="fr-FR" w:eastAsia="en-US" w:bidi="ar-SA"/>
      </w:rPr>
    </w:lvl>
    <w:lvl w:ilvl="5" w:tplc="81842E2E">
      <w:numFmt w:val="bullet"/>
      <w:lvlText w:val="•"/>
      <w:lvlJc w:val="left"/>
      <w:pPr>
        <w:ind w:left="4974" w:hanging="500"/>
      </w:pPr>
      <w:rPr>
        <w:rFonts w:hint="default"/>
        <w:lang w:val="fr-FR" w:eastAsia="en-US" w:bidi="ar-SA"/>
      </w:rPr>
    </w:lvl>
    <w:lvl w:ilvl="6" w:tplc="198C639C">
      <w:numFmt w:val="bullet"/>
      <w:lvlText w:val="•"/>
      <w:lvlJc w:val="left"/>
      <w:pPr>
        <w:ind w:left="5820" w:hanging="500"/>
      </w:pPr>
      <w:rPr>
        <w:rFonts w:hint="default"/>
        <w:lang w:val="fr-FR" w:eastAsia="en-US" w:bidi="ar-SA"/>
      </w:rPr>
    </w:lvl>
    <w:lvl w:ilvl="7" w:tplc="B84E1EA0">
      <w:numFmt w:val="bullet"/>
      <w:lvlText w:val="•"/>
      <w:lvlJc w:val="left"/>
      <w:pPr>
        <w:ind w:left="6667" w:hanging="500"/>
      </w:pPr>
      <w:rPr>
        <w:rFonts w:hint="default"/>
        <w:lang w:val="fr-FR" w:eastAsia="en-US" w:bidi="ar-SA"/>
      </w:rPr>
    </w:lvl>
    <w:lvl w:ilvl="8" w:tplc="3D02E820">
      <w:numFmt w:val="bullet"/>
      <w:lvlText w:val="•"/>
      <w:lvlJc w:val="left"/>
      <w:pPr>
        <w:ind w:left="7514" w:hanging="500"/>
      </w:pPr>
      <w:rPr>
        <w:rFonts w:hint="default"/>
        <w:lang w:val="fr-FR" w:eastAsia="en-US" w:bidi="ar-SA"/>
      </w:rPr>
    </w:lvl>
  </w:abstractNum>
  <w:abstractNum w:abstractNumId="6" w15:restartNumberingAfterBreak="0">
    <w:nsid w:val="086238F3"/>
    <w:multiLevelType w:val="hybridMultilevel"/>
    <w:tmpl w:val="0778F3BA"/>
    <w:numStyleLink w:val="Style7import"/>
  </w:abstractNum>
  <w:abstractNum w:abstractNumId="7" w15:restartNumberingAfterBreak="0">
    <w:nsid w:val="0AFD4F93"/>
    <w:multiLevelType w:val="hybridMultilevel"/>
    <w:tmpl w:val="D9ECC8E0"/>
    <w:lvl w:ilvl="0" w:tplc="A48AC87C">
      <w:start w:val="28"/>
      <w:numFmt w:val="bullet"/>
      <w:lvlText w:val="-"/>
      <w:lvlJc w:val="left"/>
      <w:pPr>
        <w:ind w:left="720" w:hanging="360"/>
      </w:pPr>
      <w:rPr>
        <w:rFonts w:ascii="Times New Roman" w:eastAsia="Palatino Linotype"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E9C3599"/>
    <w:multiLevelType w:val="hybridMultilevel"/>
    <w:tmpl w:val="0C046CA6"/>
    <w:numStyleLink w:val="Style12import"/>
  </w:abstractNum>
  <w:abstractNum w:abstractNumId="9" w15:restartNumberingAfterBreak="0">
    <w:nsid w:val="0F8A602B"/>
    <w:multiLevelType w:val="hybridMultilevel"/>
    <w:tmpl w:val="4790D010"/>
    <w:styleLink w:val="Style14import"/>
    <w:lvl w:ilvl="0" w:tplc="7E80741A">
      <w:start w:val="1"/>
      <w:numFmt w:val="bullet"/>
      <w:lvlText w:val="-"/>
      <w:lvlJc w:val="left"/>
      <w:pPr>
        <w:ind w:left="534" w:hanging="15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A62EC046">
      <w:start w:val="1"/>
      <w:numFmt w:val="bullet"/>
      <w:lvlText w:val="•"/>
      <w:lvlJc w:val="left"/>
      <w:pPr>
        <w:ind w:left="1406" w:hanging="15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2" w:tplc="B6429F32">
      <w:start w:val="1"/>
      <w:numFmt w:val="bullet"/>
      <w:lvlText w:val="•"/>
      <w:lvlJc w:val="left"/>
      <w:pPr>
        <w:ind w:left="2273" w:hanging="15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3" w:tplc="BF8A99B0">
      <w:start w:val="1"/>
      <w:numFmt w:val="bullet"/>
      <w:lvlText w:val="•"/>
      <w:lvlJc w:val="left"/>
      <w:pPr>
        <w:ind w:left="3140" w:hanging="15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4" w:tplc="60C49BA2">
      <w:start w:val="1"/>
      <w:numFmt w:val="bullet"/>
      <w:lvlText w:val="•"/>
      <w:lvlJc w:val="left"/>
      <w:pPr>
        <w:ind w:left="4007" w:hanging="15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5" w:tplc="1548B2EA">
      <w:start w:val="1"/>
      <w:numFmt w:val="bullet"/>
      <w:lvlText w:val="•"/>
      <w:lvlJc w:val="left"/>
      <w:pPr>
        <w:ind w:left="4874" w:hanging="15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6" w:tplc="6F94F1D0">
      <w:start w:val="1"/>
      <w:numFmt w:val="bullet"/>
      <w:lvlText w:val="•"/>
      <w:lvlJc w:val="left"/>
      <w:pPr>
        <w:ind w:left="5740" w:hanging="15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7" w:tplc="4E88062E">
      <w:start w:val="1"/>
      <w:numFmt w:val="bullet"/>
      <w:lvlText w:val="•"/>
      <w:lvlJc w:val="left"/>
      <w:pPr>
        <w:ind w:left="6607" w:hanging="15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8" w:tplc="6EC629C8">
      <w:start w:val="1"/>
      <w:numFmt w:val="bullet"/>
      <w:lvlText w:val="•"/>
      <w:lvlJc w:val="left"/>
      <w:pPr>
        <w:ind w:left="7474" w:hanging="15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13D04F9D"/>
    <w:multiLevelType w:val="hybridMultilevel"/>
    <w:tmpl w:val="0C046CA6"/>
    <w:styleLink w:val="Style12import"/>
    <w:lvl w:ilvl="0" w:tplc="98128494">
      <w:start w:val="1"/>
      <w:numFmt w:val="decimal"/>
      <w:lvlText w:val="%1."/>
      <w:lvlJc w:val="left"/>
      <w:pPr>
        <w:ind w:left="777" w:hanging="755"/>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72"/>
        <w:szCs w:val="72"/>
        <w:highlight w:val="none"/>
        <w:vertAlign w:val="baseline"/>
      </w:rPr>
    </w:lvl>
    <w:lvl w:ilvl="1" w:tplc="8140E3DE">
      <w:start w:val="1"/>
      <w:numFmt w:val="decimal"/>
      <w:lvlText w:val="%2."/>
      <w:lvlJc w:val="left"/>
      <w:pPr>
        <w:ind w:left="743"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2" w:tplc="591051AA">
      <w:start w:val="1"/>
      <w:numFmt w:val="decimal"/>
      <w:lvlText w:val="%3."/>
      <w:lvlJc w:val="left"/>
      <w:pPr>
        <w:ind w:left="986"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3" w:tplc="7CB24D32">
      <w:start w:val="1"/>
      <w:numFmt w:val="decimal"/>
      <w:lvlText w:val="%4."/>
      <w:lvlJc w:val="left"/>
      <w:pPr>
        <w:ind w:left="1229"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4" w:tplc="ECDC4FD0">
      <w:start w:val="1"/>
      <w:numFmt w:val="decimal"/>
      <w:lvlText w:val="%5."/>
      <w:lvlJc w:val="left"/>
      <w:pPr>
        <w:ind w:left="1472"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5" w:tplc="4266A684">
      <w:start w:val="1"/>
      <w:numFmt w:val="decimal"/>
      <w:lvlText w:val="%6."/>
      <w:lvlJc w:val="left"/>
      <w:pPr>
        <w:ind w:left="1715"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6" w:tplc="A1A8148E">
      <w:start w:val="1"/>
      <w:numFmt w:val="decimal"/>
      <w:lvlText w:val="%7."/>
      <w:lvlJc w:val="left"/>
      <w:pPr>
        <w:ind w:left="1958"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7" w:tplc="0ACA3D4E">
      <w:start w:val="1"/>
      <w:numFmt w:val="decimal"/>
      <w:lvlText w:val="%8."/>
      <w:lvlJc w:val="left"/>
      <w:pPr>
        <w:ind w:left="2201"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8" w:tplc="49A6E43C">
      <w:start w:val="1"/>
      <w:numFmt w:val="decimal"/>
      <w:lvlText w:val="%9."/>
      <w:lvlJc w:val="left"/>
      <w:pPr>
        <w:ind w:left="2444"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13DD2FD8"/>
    <w:multiLevelType w:val="multilevel"/>
    <w:tmpl w:val="45EE36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04313E"/>
    <w:multiLevelType w:val="hybridMultilevel"/>
    <w:tmpl w:val="8572DCEE"/>
    <w:styleLink w:val="Style9import"/>
    <w:lvl w:ilvl="0" w:tplc="37E6CE62">
      <w:start w:val="1"/>
      <w:numFmt w:val="decimal"/>
      <w:lvlText w:val="%1."/>
      <w:lvlJc w:val="left"/>
      <w:pPr>
        <w:ind w:left="743"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33BE75E2">
      <w:start w:val="1"/>
      <w:numFmt w:val="decimal"/>
      <w:lvlText w:val="%2."/>
      <w:lvlJc w:val="left"/>
      <w:pPr>
        <w:ind w:left="12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2" w:tplc="C5F4B15E">
      <w:start w:val="1"/>
      <w:numFmt w:val="decimal"/>
      <w:lvlText w:val="%3."/>
      <w:lvlJc w:val="left"/>
      <w:pPr>
        <w:ind w:left="19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3" w:tplc="0D281E84">
      <w:start w:val="1"/>
      <w:numFmt w:val="decimal"/>
      <w:lvlText w:val="%4."/>
      <w:lvlJc w:val="left"/>
      <w:pPr>
        <w:ind w:left="26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4" w:tplc="0C149DA0">
      <w:start w:val="1"/>
      <w:numFmt w:val="decimal"/>
      <w:lvlText w:val="%5."/>
      <w:lvlJc w:val="left"/>
      <w:pPr>
        <w:ind w:left="33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5" w:tplc="6E02CC5A">
      <w:start w:val="1"/>
      <w:numFmt w:val="decimal"/>
      <w:lvlText w:val="%6."/>
      <w:lvlJc w:val="left"/>
      <w:pPr>
        <w:ind w:left="410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6" w:tplc="3158488E">
      <w:start w:val="1"/>
      <w:numFmt w:val="decimal"/>
      <w:lvlText w:val="%7."/>
      <w:lvlJc w:val="left"/>
      <w:pPr>
        <w:ind w:left="4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7" w:tplc="CFD83512">
      <w:start w:val="1"/>
      <w:numFmt w:val="decimal"/>
      <w:lvlText w:val="%8."/>
      <w:lvlJc w:val="left"/>
      <w:pPr>
        <w:ind w:left="55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8" w:tplc="5420DAA0">
      <w:start w:val="1"/>
      <w:numFmt w:val="decimal"/>
      <w:lvlText w:val="%9."/>
      <w:lvlJc w:val="left"/>
      <w:pPr>
        <w:ind w:left="62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193F3495"/>
    <w:multiLevelType w:val="hybridMultilevel"/>
    <w:tmpl w:val="3776088A"/>
    <w:numStyleLink w:val="Style4import"/>
  </w:abstractNum>
  <w:abstractNum w:abstractNumId="14" w15:restartNumberingAfterBreak="0">
    <w:nsid w:val="1D2E23F9"/>
    <w:multiLevelType w:val="hybridMultilevel"/>
    <w:tmpl w:val="9AD44EDA"/>
    <w:lvl w:ilvl="0" w:tplc="8A462F46">
      <w:numFmt w:val="bullet"/>
      <w:lvlText w:val="•"/>
      <w:lvlJc w:val="left"/>
      <w:pPr>
        <w:ind w:left="743" w:hanging="500"/>
      </w:pPr>
      <w:rPr>
        <w:rFonts w:ascii="Palatino Linotype" w:eastAsia="Palatino Linotype" w:hAnsi="Palatino Linotype" w:cs="Palatino Linotype" w:hint="default"/>
        <w:b w:val="0"/>
        <w:bCs w:val="0"/>
        <w:i w:val="0"/>
        <w:iCs w:val="0"/>
        <w:spacing w:val="0"/>
        <w:w w:val="100"/>
        <w:sz w:val="26"/>
        <w:szCs w:val="26"/>
        <w:lang w:val="fr-FR" w:eastAsia="en-US" w:bidi="ar-SA"/>
      </w:rPr>
    </w:lvl>
    <w:lvl w:ilvl="1" w:tplc="F08CD6AC">
      <w:numFmt w:val="bullet"/>
      <w:lvlText w:val="•"/>
      <w:lvlJc w:val="left"/>
      <w:pPr>
        <w:ind w:left="1586" w:hanging="500"/>
      </w:pPr>
      <w:rPr>
        <w:rFonts w:hint="default"/>
        <w:lang w:val="fr-FR" w:eastAsia="en-US" w:bidi="ar-SA"/>
      </w:rPr>
    </w:lvl>
    <w:lvl w:ilvl="2" w:tplc="0C10118C">
      <w:numFmt w:val="bullet"/>
      <w:lvlText w:val="•"/>
      <w:lvlJc w:val="left"/>
      <w:pPr>
        <w:ind w:left="2433" w:hanging="500"/>
      </w:pPr>
      <w:rPr>
        <w:rFonts w:hint="default"/>
        <w:lang w:val="fr-FR" w:eastAsia="en-US" w:bidi="ar-SA"/>
      </w:rPr>
    </w:lvl>
    <w:lvl w:ilvl="3" w:tplc="8E6417A8">
      <w:numFmt w:val="bullet"/>
      <w:lvlText w:val="•"/>
      <w:lvlJc w:val="left"/>
      <w:pPr>
        <w:ind w:left="3280" w:hanging="500"/>
      </w:pPr>
      <w:rPr>
        <w:rFonts w:hint="default"/>
        <w:lang w:val="fr-FR" w:eastAsia="en-US" w:bidi="ar-SA"/>
      </w:rPr>
    </w:lvl>
    <w:lvl w:ilvl="4" w:tplc="E54C4A4E">
      <w:numFmt w:val="bullet"/>
      <w:lvlText w:val="•"/>
      <w:lvlJc w:val="left"/>
      <w:pPr>
        <w:ind w:left="4127" w:hanging="500"/>
      </w:pPr>
      <w:rPr>
        <w:rFonts w:hint="default"/>
        <w:lang w:val="fr-FR" w:eastAsia="en-US" w:bidi="ar-SA"/>
      </w:rPr>
    </w:lvl>
    <w:lvl w:ilvl="5" w:tplc="24BA5648">
      <w:numFmt w:val="bullet"/>
      <w:lvlText w:val="•"/>
      <w:lvlJc w:val="left"/>
      <w:pPr>
        <w:ind w:left="4974" w:hanging="500"/>
      </w:pPr>
      <w:rPr>
        <w:rFonts w:hint="default"/>
        <w:lang w:val="fr-FR" w:eastAsia="en-US" w:bidi="ar-SA"/>
      </w:rPr>
    </w:lvl>
    <w:lvl w:ilvl="6" w:tplc="8558ED2E">
      <w:numFmt w:val="bullet"/>
      <w:lvlText w:val="•"/>
      <w:lvlJc w:val="left"/>
      <w:pPr>
        <w:ind w:left="5820" w:hanging="500"/>
      </w:pPr>
      <w:rPr>
        <w:rFonts w:hint="default"/>
        <w:lang w:val="fr-FR" w:eastAsia="en-US" w:bidi="ar-SA"/>
      </w:rPr>
    </w:lvl>
    <w:lvl w:ilvl="7" w:tplc="BEFC5512">
      <w:numFmt w:val="bullet"/>
      <w:lvlText w:val="•"/>
      <w:lvlJc w:val="left"/>
      <w:pPr>
        <w:ind w:left="6667" w:hanging="500"/>
      </w:pPr>
      <w:rPr>
        <w:rFonts w:hint="default"/>
        <w:lang w:val="fr-FR" w:eastAsia="en-US" w:bidi="ar-SA"/>
      </w:rPr>
    </w:lvl>
    <w:lvl w:ilvl="8" w:tplc="07DAA080">
      <w:numFmt w:val="bullet"/>
      <w:lvlText w:val="•"/>
      <w:lvlJc w:val="left"/>
      <w:pPr>
        <w:ind w:left="7514" w:hanging="500"/>
      </w:pPr>
      <w:rPr>
        <w:rFonts w:hint="default"/>
        <w:lang w:val="fr-FR" w:eastAsia="en-US" w:bidi="ar-SA"/>
      </w:rPr>
    </w:lvl>
  </w:abstractNum>
  <w:abstractNum w:abstractNumId="15" w15:restartNumberingAfterBreak="0">
    <w:nsid w:val="1E636172"/>
    <w:multiLevelType w:val="hybridMultilevel"/>
    <w:tmpl w:val="29AC32D4"/>
    <w:styleLink w:val="Style16import"/>
    <w:lvl w:ilvl="0" w:tplc="36A4B1F6">
      <w:start w:val="1"/>
      <w:numFmt w:val="bullet"/>
      <w:lvlText w:val="—"/>
      <w:lvlJc w:val="left"/>
      <w:pPr>
        <w:ind w:left="18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AFD04FEA">
      <w:start w:val="1"/>
      <w:numFmt w:val="bullet"/>
      <w:lvlText w:val="o"/>
      <w:lvlJc w:val="left"/>
      <w:pPr>
        <w:ind w:left="25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28442E08">
      <w:start w:val="1"/>
      <w:numFmt w:val="bullet"/>
      <w:lvlText w:val="▪"/>
      <w:lvlJc w:val="left"/>
      <w:pPr>
        <w:ind w:left="32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6C80EE6C">
      <w:start w:val="1"/>
      <w:numFmt w:val="bullet"/>
      <w:lvlText w:val="•"/>
      <w:lvlJc w:val="left"/>
      <w:pPr>
        <w:ind w:left="39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4BB260BE">
      <w:start w:val="1"/>
      <w:numFmt w:val="bullet"/>
      <w:lvlText w:val="o"/>
      <w:lvlJc w:val="left"/>
      <w:pPr>
        <w:ind w:left="46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03EECDE">
      <w:start w:val="1"/>
      <w:numFmt w:val="bullet"/>
      <w:lvlText w:val="▪"/>
      <w:lvlJc w:val="left"/>
      <w:pPr>
        <w:ind w:left="54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7F881842">
      <w:start w:val="1"/>
      <w:numFmt w:val="bullet"/>
      <w:lvlText w:val="•"/>
      <w:lvlJc w:val="left"/>
      <w:pPr>
        <w:ind w:left="61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F8EE5BE8">
      <w:start w:val="1"/>
      <w:numFmt w:val="bullet"/>
      <w:lvlText w:val="o"/>
      <w:lvlJc w:val="left"/>
      <w:pPr>
        <w:ind w:left="68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5FF00940">
      <w:start w:val="1"/>
      <w:numFmt w:val="bullet"/>
      <w:lvlText w:val="▪"/>
      <w:lvlJc w:val="left"/>
      <w:pPr>
        <w:ind w:left="75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24A457E7"/>
    <w:multiLevelType w:val="hybridMultilevel"/>
    <w:tmpl w:val="0060AA74"/>
    <w:lvl w:ilvl="0" w:tplc="C9AEA8CA">
      <w:start w:val="1"/>
      <w:numFmt w:val="bullet"/>
      <w:lvlText w:val=""/>
      <w:lvlJc w:val="left"/>
      <w:pPr>
        <w:ind w:left="720" w:hanging="500"/>
      </w:pPr>
      <w:rPr>
        <w:rFonts w:ascii="Symbol" w:hAnsi="Symbol" w:hint="default"/>
      </w:rPr>
    </w:lvl>
    <w:lvl w:ilvl="1" w:tplc="E62CD062">
      <w:start w:val="1"/>
      <w:numFmt w:val="bullet"/>
      <w:lvlText w:val=""/>
      <w:lvlJc w:val="left"/>
      <w:pPr>
        <w:ind w:left="1220" w:hanging="500"/>
      </w:pPr>
      <w:rPr>
        <w:rFonts w:ascii="Symbol" w:hAnsi="Symbol" w:hint="default"/>
      </w:rPr>
    </w:lvl>
    <w:lvl w:ilvl="2" w:tplc="D396A140">
      <w:start w:val="1"/>
      <w:numFmt w:val="bullet"/>
      <w:lvlText w:val=""/>
      <w:lvlJc w:val="left"/>
      <w:pPr>
        <w:ind w:left="1720" w:hanging="500"/>
      </w:pPr>
      <w:rPr>
        <w:rFonts w:ascii="Symbol" w:hAnsi="Symbol" w:hint="default"/>
      </w:rPr>
    </w:lvl>
    <w:lvl w:ilvl="3" w:tplc="A41E985E">
      <w:start w:val="1"/>
      <w:numFmt w:val="bullet"/>
      <w:lvlText w:val=""/>
      <w:lvlJc w:val="left"/>
      <w:pPr>
        <w:ind w:left="2220" w:hanging="500"/>
      </w:pPr>
      <w:rPr>
        <w:rFonts w:ascii="Symbol" w:hAnsi="Symbol" w:hint="default"/>
      </w:rPr>
    </w:lvl>
    <w:lvl w:ilvl="4" w:tplc="EEF858AA">
      <w:start w:val="1"/>
      <w:numFmt w:val="bullet"/>
      <w:lvlText w:val=""/>
      <w:lvlJc w:val="left"/>
      <w:pPr>
        <w:ind w:left="2720" w:hanging="500"/>
      </w:pPr>
      <w:rPr>
        <w:rFonts w:ascii="Symbol" w:hAnsi="Symbol" w:hint="default"/>
      </w:rPr>
    </w:lvl>
    <w:lvl w:ilvl="5" w:tplc="D47E713A">
      <w:start w:val="1"/>
      <w:numFmt w:val="bullet"/>
      <w:lvlText w:val=""/>
      <w:lvlJc w:val="left"/>
      <w:pPr>
        <w:ind w:left="3220" w:hanging="500"/>
      </w:pPr>
      <w:rPr>
        <w:rFonts w:ascii="Symbol" w:hAnsi="Symbol" w:hint="default"/>
      </w:rPr>
    </w:lvl>
    <w:lvl w:ilvl="6" w:tplc="20CA2D8A">
      <w:start w:val="1"/>
      <w:numFmt w:val="bullet"/>
      <w:lvlText w:val=""/>
      <w:lvlJc w:val="left"/>
      <w:pPr>
        <w:ind w:left="3720" w:hanging="500"/>
      </w:pPr>
      <w:rPr>
        <w:rFonts w:ascii="Symbol" w:hAnsi="Symbol" w:hint="default"/>
      </w:rPr>
    </w:lvl>
    <w:lvl w:ilvl="7" w:tplc="540CE278">
      <w:start w:val="1"/>
      <w:numFmt w:val="bullet"/>
      <w:lvlText w:val=""/>
      <w:lvlJc w:val="left"/>
      <w:pPr>
        <w:ind w:left="4220" w:hanging="500"/>
      </w:pPr>
      <w:rPr>
        <w:rFonts w:ascii="Symbol" w:hAnsi="Symbol" w:hint="default"/>
      </w:rPr>
    </w:lvl>
    <w:lvl w:ilvl="8" w:tplc="C9403B30">
      <w:start w:val="1"/>
      <w:numFmt w:val="bullet"/>
      <w:lvlText w:val=""/>
      <w:lvlJc w:val="left"/>
      <w:pPr>
        <w:ind w:left="4720" w:hanging="500"/>
      </w:pPr>
      <w:rPr>
        <w:rFonts w:ascii="Symbol" w:hAnsi="Symbol" w:hint="default"/>
      </w:rPr>
    </w:lvl>
  </w:abstractNum>
  <w:abstractNum w:abstractNumId="17" w15:restartNumberingAfterBreak="0">
    <w:nsid w:val="25323B01"/>
    <w:multiLevelType w:val="hybridMultilevel"/>
    <w:tmpl w:val="D076C524"/>
    <w:lvl w:ilvl="0" w:tplc="6A7EBA42">
      <w:start w:val="15"/>
      <w:numFmt w:val="decimal"/>
      <w:lvlText w:val="%1."/>
      <w:lvlJc w:val="left"/>
      <w:pPr>
        <w:ind w:left="863" w:hanging="840"/>
      </w:pPr>
      <w:rPr>
        <w:rFonts w:ascii="Palatino Linotype" w:eastAsia="Palatino Linotype" w:hAnsi="Palatino Linotype" w:cs="Palatino Linotype" w:hint="default"/>
        <w:b w:val="0"/>
        <w:bCs w:val="0"/>
        <w:i w:val="0"/>
        <w:iCs w:val="0"/>
        <w:spacing w:val="0"/>
        <w:w w:val="100"/>
        <w:sz w:val="56"/>
        <w:szCs w:val="56"/>
        <w:lang w:val="fr-FR" w:eastAsia="en-US" w:bidi="ar-SA"/>
      </w:rPr>
    </w:lvl>
    <w:lvl w:ilvl="1" w:tplc="ECF4D196">
      <w:numFmt w:val="bullet"/>
      <w:lvlText w:val="•"/>
      <w:lvlJc w:val="left"/>
      <w:pPr>
        <w:ind w:left="743" w:hanging="500"/>
      </w:pPr>
      <w:rPr>
        <w:rFonts w:ascii="Palatino Linotype" w:eastAsia="Palatino Linotype" w:hAnsi="Palatino Linotype" w:cs="Palatino Linotype" w:hint="default"/>
        <w:b w:val="0"/>
        <w:bCs w:val="0"/>
        <w:i w:val="0"/>
        <w:iCs w:val="0"/>
        <w:spacing w:val="0"/>
        <w:w w:val="100"/>
        <w:sz w:val="26"/>
        <w:szCs w:val="26"/>
        <w:lang w:val="fr-FR" w:eastAsia="en-US" w:bidi="ar-SA"/>
      </w:rPr>
    </w:lvl>
    <w:lvl w:ilvl="2" w:tplc="0AD84C78">
      <w:numFmt w:val="bullet"/>
      <w:lvlText w:val="•"/>
      <w:lvlJc w:val="left"/>
      <w:pPr>
        <w:ind w:left="1787" w:hanging="500"/>
      </w:pPr>
      <w:rPr>
        <w:rFonts w:hint="default"/>
        <w:lang w:val="fr-FR" w:eastAsia="en-US" w:bidi="ar-SA"/>
      </w:rPr>
    </w:lvl>
    <w:lvl w:ilvl="3" w:tplc="0B32F77E">
      <w:numFmt w:val="bullet"/>
      <w:lvlText w:val="•"/>
      <w:lvlJc w:val="left"/>
      <w:pPr>
        <w:ind w:left="2715" w:hanging="500"/>
      </w:pPr>
      <w:rPr>
        <w:rFonts w:hint="default"/>
        <w:lang w:val="fr-FR" w:eastAsia="en-US" w:bidi="ar-SA"/>
      </w:rPr>
    </w:lvl>
    <w:lvl w:ilvl="4" w:tplc="5C6AC030">
      <w:numFmt w:val="bullet"/>
      <w:lvlText w:val="•"/>
      <w:lvlJc w:val="left"/>
      <w:pPr>
        <w:ind w:left="3642" w:hanging="500"/>
      </w:pPr>
      <w:rPr>
        <w:rFonts w:hint="default"/>
        <w:lang w:val="fr-FR" w:eastAsia="en-US" w:bidi="ar-SA"/>
      </w:rPr>
    </w:lvl>
    <w:lvl w:ilvl="5" w:tplc="A4389760">
      <w:numFmt w:val="bullet"/>
      <w:lvlText w:val="•"/>
      <w:lvlJc w:val="left"/>
      <w:pPr>
        <w:ind w:left="4570" w:hanging="500"/>
      </w:pPr>
      <w:rPr>
        <w:rFonts w:hint="default"/>
        <w:lang w:val="fr-FR" w:eastAsia="en-US" w:bidi="ar-SA"/>
      </w:rPr>
    </w:lvl>
    <w:lvl w:ilvl="6" w:tplc="AB101D26">
      <w:numFmt w:val="bullet"/>
      <w:lvlText w:val="•"/>
      <w:lvlJc w:val="left"/>
      <w:pPr>
        <w:ind w:left="5497" w:hanging="500"/>
      </w:pPr>
      <w:rPr>
        <w:rFonts w:hint="default"/>
        <w:lang w:val="fr-FR" w:eastAsia="en-US" w:bidi="ar-SA"/>
      </w:rPr>
    </w:lvl>
    <w:lvl w:ilvl="7" w:tplc="AD202E94">
      <w:numFmt w:val="bullet"/>
      <w:lvlText w:val="•"/>
      <w:lvlJc w:val="left"/>
      <w:pPr>
        <w:ind w:left="6425" w:hanging="500"/>
      </w:pPr>
      <w:rPr>
        <w:rFonts w:hint="default"/>
        <w:lang w:val="fr-FR" w:eastAsia="en-US" w:bidi="ar-SA"/>
      </w:rPr>
    </w:lvl>
    <w:lvl w:ilvl="8" w:tplc="5D588DFA">
      <w:numFmt w:val="bullet"/>
      <w:lvlText w:val="•"/>
      <w:lvlJc w:val="left"/>
      <w:pPr>
        <w:ind w:left="7352" w:hanging="500"/>
      </w:pPr>
      <w:rPr>
        <w:rFonts w:hint="default"/>
        <w:lang w:val="fr-FR" w:eastAsia="en-US" w:bidi="ar-SA"/>
      </w:rPr>
    </w:lvl>
  </w:abstractNum>
  <w:abstractNum w:abstractNumId="18" w15:restartNumberingAfterBreak="0">
    <w:nsid w:val="26013E8E"/>
    <w:multiLevelType w:val="hybridMultilevel"/>
    <w:tmpl w:val="F76EF14E"/>
    <w:numStyleLink w:val="Style2import"/>
  </w:abstractNum>
  <w:abstractNum w:abstractNumId="19" w15:restartNumberingAfterBreak="0">
    <w:nsid w:val="272448BA"/>
    <w:multiLevelType w:val="hybridMultilevel"/>
    <w:tmpl w:val="4790D010"/>
    <w:numStyleLink w:val="Style14import"/>
  </w:abstractNum>
  <w:abstractNum w:abstractNumId="20" w15:restartNumberingAfterBreak="0">
    <w:nsid w:val="28CE2468"/>
    <w:multiLevelType w:val="hybridMultilevel"/>
    <w:tmpl w:val="2A80FEC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EC87CFC"/>
    <w:multiLevelType w:val="hybridMultilevel"/>
    <w:tmpl w:val="215C49EC"/>
    <w:lvl w:ilvl="0" w:tplc="66F641AC">
      <w:start w:val="1"/>
      <w:numFmt w:val="bullet"/>
      <w:lvlText w:val=""/>
      <w:lvlJc w:val="left"/>
      <w:pPr>
        <w:ind w:left="720" w:hanging="500"/>
      </w:pPr>
      <w:rPr>
        <w:rFonts w:ascii="Symbol" w:hAnsi="Symbol" w:hint="default"/>
      </w:rPr>
    </w:lvl>
    <w:lvl w:ilvl="1" w:tplc="C4903F1C">
      <w:start w:val="1"/>
      <w:numFmt w:val="bullet"/>
      <w:lvlText w:val=""/>
      <w:lvlJc w:val="left"/>
      <w:pPr>
        <w:ind w:left="1220" w:hanging="500"/>
      </w:pPr>
      <w:rPr>
        <w:rFonts w:ascii="Symbol" w:hAnsi="Symbol" w:hint="default"/>
      </w:rPr>
    </w:lvl>
    <w:lvl w:ilvl="2" w:tplc="8B1E6A6C">
      <w:start w:val="1"/>
      <w:numFmt w:val="bullet"/>
      <w:lvlText w:val=""/>
      <w:lvlJc w:val="left"/>
      <w:pPr>
        <w:ind w:left="1720" w:hanging="500"/>
      </w:pPr>
      <w:rPr>
        <w:rFonts w:ascii="Symbol" w:hAnsi="Symbol" w:hint="default"/>
      </w:rPr>
    </w:lvl>
    <w:lvl w:ilvl="3" w:tplc="1B7E060A">
      <w:start w:val="1"/>
      <w:numFmt w:val="bullet"/>
      <w:lvlText w:val=""/>
      <w:lvlJc w:val="left"/>
      <w:pPr>
        <w:ind w:left="2220" w:hanging="500"/>
      </w:pPr>
      <w:rPr>
        <w:rFonts w:ascii="Symbol" w:hAnsi="Symbol" w:hint="default"/>
      </w:rPr>
    </w:lvl>
    <w:lvl w:ilvl="4" w:tplc="E6F4CB44">
      <w:start w:val="1"/>
      <w:numFmt w:val="bullet"/>
      <w:lvlText w:val=""/>
      <w:lvlJc w:val="left"/>
      <w:pPr>
        <w:ind w:left="2720" w:hanging="500"/>
      </w:pPr>
      <w:rPr>
        <w:rFonts w:ascii="Symbol" w:hAnsi="Symbol" w:hint="default"/>
      </w:rPr>
    </w:lvl>
    <w:lvl w:ilvl="5" w:tplc="95ECF678">
      <w:start w:val="1"/>
      <w:numFmt w:val="bullet"/>
      <w:lvlText w:val=""/>
      <w:lvlJc w:val="left"/>
      <w:pPr>
        <w:ind w:left="3220" w:hanging="500"/>
      </w:pPr>
      <w:rPr>
        <w:rFonts w:ascii="Symbol" w:hAnsi="Symbol" w:hint="default"/>
      </w:rPr>
    </w:lvl>
    <w:lvl w:ilvl="6" w:tplc="F95E4958">
      <w:start w:val="1"/>
      <w:numFmt w:val="bullet"/>
      <w:lvlText w:val=""/>
      <w:lvlJc w:val="left"/>
      <w:pPr>
        <w:ind w:left="3720" w:hanging="500"/>
      </w:pPr>
      <w:rPr>
        <w:rFonts w:ascii="Symbol" w:hAnsi="Symbol" w:hint="default"/>
      </w:rPr>
    </w:lvl>
    <w:lvl w:ilvl="7" w:tplc="10968E76">
      <w:start w:val="1"/>
      <w:numFmt w:val="bullet"/>
      <w:lvlText w:val=""/>
      <w:lvlJc w:val="left"/>
      <w:pPr>
        <w:ind w:left="4220" w:hanging="500"/>
      </w:pPr>
      <w:rPr>
        <w:rFonts w:ascii="Symbol" w:hAnsi="Symbol" w:hint="default"/>
      </w:rPr>
    </w:lvl>
    <w:lvl w:ilvl="8" w:tplc="B9FA292C">
      <w:start w:val="1"/>
      <w:numFmt w:val="bullet"/>
      <w:lvlText w:val=""/>
      <w:lvlJc w:val="left"/>
      <w:pPr>
        <w:ind w:left="4720" w:hanging="500"/>
      </w:pPr>
      <w:rPr>
        <w:rFonts w:ascii="Symbol" w:hAnsi="Symbol" w:hint="default"/>
      </w:rPr>
    </w:lvl>
  </w:abstractNum>
  <w:abstractNum w:abstractNumId="22" w15:restartNumberingAfterBreak="0">
    <w:nsid w:val="2F470311"/>
    <w:multiLevelType w:val="multilevel"/>
    <w:tmpl w:val="BF1083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814F08"/>
    <w:multiLevelType w:val="hybridMultilevel"/>
    <w:tmpl w:val="571085E6"/>
    <w:numStyleLink w:val="Style8import0"/>
  </w:abstractNum>
  <w:abstractNum w:abstractNumId="24" w15:restartNumberingAfterBreak="0">
    <w:nsid w:val="32EF4726"/>
    <w:multiLevelType w:val="hybridMultilevel"/>
    <w:tmpl w:val="8572DCEE"/>
    <w:numStyleLink w:val="Style9import"/>
  </w:abstractNum>
  <w:abstractNum w:abstractNumId="25" w15:restartNumberingAfterBreak="0">
    <w:nsid w:val="33DD5D53"/>
    <w:multiLevelType w:val="hybridMultilevel"/>
    <w:tmpl w:val="F76EF14E"/>
    <w:styleLink w:val="Style2import"/>
    <w:lvl w:ilvl="0" w:tplc="D8B8C070">
      <w:start w:val="1"/>
      <w:numFmt w:val="bullet"/>
      <w:lvlText w:val="-"/>
      <w:lvlJc w:val="left"/>
      <w:pPr>
        <w:tabs>
          <w:tab w:val="num" w:pos="537"/>
        </w:tabs>
        <w:ind w:left="154" w:firstLine="229"/>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 w:ilvl="1" w:tplc="4094C488">
      <w:start w:val="1"/>
      <w:numFmt w:val="bullet"/>
      <w:lvlText w:val="•"/>
      <w:lvlJc w:val="left"/>
      <w:pPr>
        <w:tabs>
          <w:tab w:val="left" w:pos="537"/>
          <w:tab w:val="num" w:pos="1321"/>
        </w:tabs>
        <w:ind w:left="938" w:firstLine="241"/>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 w:ilvl="2" w:tplc="4B740EBA">
      <w:start w:val="1"/>
      <w:numFmt w:val="bullet"/>
      <w:lvlText w:val="•"/>
      <w:lvlJc w:val="left"/>
      <w:pPr>
        <w:tabs>
          <w:tab w:val="left" w:pos="537"/>
          <w:tab w:val="num" w:pos="2240"/>
        </w:tabs>
        <w:ind w:left="1857" w:firstLine="103"/>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 w:ilvl="3" w:tplc="3E0A5334">
      <w:start w:val="1"/>
      <w:numFmt w:val="bullet"/>
      <w:lvlText w:val="•"/>
      <w:lvlJc w:val="left"/>
      <w:pPr>
        <w:tabs>
          <w:tab w:val="left" w:pos="537"/>
          <w:tab w:val="num" w:pos="3159"/>
        </w:tabs>
        <w:ind w:left="2776" w:hanging="81"/>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 w:ilvl="4" w:tplc="4FE0B03A">
      <w:start w:val="1"/>
      <w:numFmt w:val="bullet"/>
      <w:lvlText w:val="•"/>
      <w:lvlJc w:val="left"/>
      <w:pPr>
        <w:tabs>
          <w:tab w:val="left" w:pos="537"/>
          <w:tab w:val="num" w:pos="4078"/>
        </w:tabs>
        <w:ind w:left="3695" w:firstLine="118"/>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 w:ilvl="5" w:tplc="330CA242">
      <w:start w:val="1"/>
      <w:numFmt w:val="bullet"/>
      <w:lvlText w:val="•"/>
      <w:lvlJc w:val="left"/>
      <w:pPr>
        <w:tabs>
          <w:tab w:val="left" w:pos="537"/>
          <w:tab w:val="num" w:pos="4997"/>
        </w:tabs>
        <w:ind w:left="4614" w:hanging="20"/>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 w:ilvl="6" w:tplc="4878958C">
      <w:start w:val="1"/>
      <w:numFmt w:val="bullet"/>
      <w:lvlText w:val="•"/>
      <w:lvlJc w:val="left"/>
      <w:pPr>
        <w:tabs>
          <w:tab w:val="left" w:pos="537"/>
          <w:tab w:val="num" w:pos="5915"/>
        </w:tabs>
        <w:ind w:left="5532" w:firstLine="178"/>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 w:ilvl="7" w:tplc="CA048C9C">
      <w:start w:val="1"/>
      <w:numFmt w:val="bullet"/>
      <w:lvlText w:val="•"/>
      <w:lvlJc w:val="left"/>
      <w:pPr>
        <w:tabs>
          <w:tab w:val="left" w:pos="537"/>
          <w:tab w:val="num" w:pos="6834"/>
        </w:tabs>
        <w:ind w:left="6451" w:hanging="6"/>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 w:ilvl="8" w:tplc="E1949574">
      <w:start w:val="1"/>
      <w:numFmt w:val="bullet"/>
      <w:lvlText w:val="•"/>
      <w:lvlJc w:val="left"/>
      <w:pPr>
        <w:tabs>
          <w:tab w:val="left" w:pos="537"/>
          <w:tab w:val="num" w:pos="7753"/>
        </w:tabs>
        <w:ind w:left="7370" w:firstLine="193"/>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abstractNum>
  <w:abstractNum w:abstractNumId="26" w15:restartNumberingAfterBreak="0">
    <w:nsid w:val="369B2452"/>
    <w:multiLevelType w:val="hybridMultilevel"/>
    <w:tmpl w:val="07E63C84"/>
    <w:lvl w:ilvl="0" w:tplc="23D6217A">
      <w:numFmt w:val="bullet"/>
      <w:lvlText w:val="•"/>
      <w:lvlJc w:val="left"/>
      <w:pPr>
        <w:ind w:left="743" w:hanging="500"/>
      </w:pPr>
      <w:rPr>
        <w:rFonts w:ascii="Palatino Linotype" w:eastAsia="Palatino Linotype" w:hAnsi="Palatino Linotype" w:cs="Palatino Linotype" w:hint="default"/>
        <w:b w:val="0"/>
        <w:bCs w:val="0"/>
        <w:i w:val="0"/>
        <w:iCs w:val="0"/>
        <w:spacing w:val="0"/>
        <w:w w:val="100"/>
        <w:sz w:val="26"/>
        <w:szCs w:val="26"/>
        <w:lang w:val="fr-FR" w:eastAsia="en-US" w:bidi="ar-SA"/>
      </w:rPr>
    </w:lvl>
    <w:lvl w:ilvl="1" w:tplc="BA5E3360">
      <w:numFmt w:val="bullet"/>
      <w:lvlText w:val="-"/>
      <w:lvlJc w:val="left"/>
      <w:pPr>
        <w:ind w:left="1463" w:hanging="500"/>
      </w:pPr>
      <w:rPr>
        <w:rFonts w:ascii="Microsoft Sans Serif" w:eastAsia="Microsoft Sans Serif" w:hAnsi="Microsoft Sans Serif" w:cs="Microsoft Sans Serif" w:hint="default"/>
        <w:b w:val="0"/>
        <w:bCs w:val="0"/>
        <w:i w:val="0"/>
        <w:iCs w:val="0"/>
        <w:spacing w:val="0"/>
        <w:w w:val="97"/>
        <w:sz w:val="26"/>
        <w:szCs w:val="26"/>
        <w:lang w:val="fr-FR" w:eastAsia="en-US" w:bidi="ar-SA"/>
      </w:rPr>
    </w:lvl>
    <w:lvl w:ilvl="2" w:tplc="31840662">
      <w:numFmt w:val="bullet"/>
      <w:lvlText w:val="•"/>
      <w:lvlJc w:val="left"/>
      <w:pPr>
        <w:ind w:left="2320" w:hanging="500"/>
      </w:pPr>
      <w:rPr>
        <w:rFonts w:hint="default"/>
        <w:lang w:val="fr-FR" w:eastAsia="en-US" w:bidi="ar-SA"/>
      </w:rPr>
    </w:lvl>
    <w:lvl w:ilvl="3" w:tplc="170EFCF4">
      <w:numFmt w:val="bullet"/>
      <w:lvlText w:val="•"/>
      <w:lvlJc w:val="left"/>
      <w:pPr>
        <w:ind w:left="3181" w:hanging="500"/>
      </w:pPr>
      <w:rPr>
        <w:rFonts w:hint="default"/>
        <w:lang w:val="fr-FR" w:eastAsia="en-US" w:bidi="ar-SA"/>
      </w:rPr>
    </w:lvl>
    <w:lvl w:ilvl="4" w:tplc="D3283184">
      <w:numFmt w:val="bullet"/>
      <w:lvlText w:val="•"/>
      <w:lvlJc w:val="left"/>
      <w:pPr>
        <w:ind w:left="4042" w:hanging="500"/>
      </w:pPr>
      <w:rPr>
        <w:rFonts w:hint="default"/>
        <w:lang w:val="fr-FR" w:eastAsia="en-US" w:bidi="ar-SA"/>
      </w:rPr>
    </w:lvl>
    <w:lvl w:ilvl="5" w:tplc="0F12A5C4">
      <w:numFmt w:val="bullet"/>
      <w:lvlText w:val="•"/>
      <w:lvlJc w:val="left"/>
      <w:pPr>
        <w:ind w:left="4903" w:hanging="500"/>
      </w:pPr>
      <w:rPr>
        <w:rFonts w:hint="default"/>
        <w:lang w:val="fr-FR" w:eastAsia="en-US" w:bidi="ar-SA"/>
      </w:rPr>
    </w:lvl>
    <w:lvl w:ilvl="6" w:tplc="C4104172">
      <w:numFmt w:val="bullet"/>
      <w:lvlText w:val="•"/>
      <w:lvlJc w:val="left"/>
      <w:pPr>
        <w:ind w:left="5764" w:hanging="500"/>
      </w:pPr>
      <w:rPr>
        <w:rFonts w:hint="default"/>
        <w:lang w:val="fr-FR" w:eastAsia="en-US" w:bidi="ar-SA"/>
      </w:rPr>
    </w:lvl>
    <w:lvl w:ilvl="7" w:tplc="43E04FDC">
      <w:numFmt w:val="bullet"/>
      <w:lvlText w:val="•"/>
      <w:lvlJc w:val="left"/>
      <w:pPr>
        <w:ind w:left="6625" w:hanging="500"/>
      </w:pPr>
      <w:rPr>
        <w:rFonts w:hint="default"/>
        <w:lang w:val="fr-FR" w:eastAsia="en-US" w:bidi="ar-SA"/>
      </w:rPr>
    </w:lvl>
    <w:lvl w:ilvl="8" w:tplc="0E1CAAEE">
      <w:numFmt w:val="bullet"/>
      <w:lvlText w:val="•"/>
      <w:lvlJc w:val="left"/>
      <w:pPr>
        <w:ind w:left="7486" w:hanging="500"/>
      </w:pPr>
      <w:rPr>
        <w:rFonts w:hint="default"/>
        <w:lang w:val="fr-FR" w:eastAsia="en-US" w:bidi="ar-SA"/>
      </w:rPr>
    </w:lvl>
  </w:abstractNum>
  <w:abstractNum w:abstractNumId="27" w15:restartNumberingAfterBreak="0">
    <w:nsid w:val="39AD4EFC"/>
    <w:multiLevelType w:val="hybridMultilevel"/>
    <w:tmpl w:val="AFF86922"/>
    <w:lvl w:ilvl="0" w:tplc="CD108F66">
      <w:start w:val="1"/>
      <w:numFmt w:val="bullet"/>
      <w:lvlText w:val=""/>
      <w:lvlJc w:val="left"/>
      <w:pPr>
        <w:ind w:left="720" w:hanging="500"/>
      </w:pPr>
      <w:rPr>
        <w:rFonts w:ascii="Symbol" w:hAnsi="Symbol" w:hint="default"/>
      </w:rPr>
    </w:lvl>
    <w:lvl w:ilvl="1" w:tplc="E0B6437E">
      <w:start w:val="1"/>
      <w:numFmt w:val="bullet"/>
      <w:lvlText w:val=""/>
      <w:lvlJc w:val="left"/>
      <w:pPr>
        <w:ind w:left="1220" w:hanging="500"/>
      </w:pPr>
      <w:rPr>
        <w:rFonts w:ascii="Symbol" w:hAnsi="Symbol" w:hint="default"/>
      </w:rPr>
    </w:lvl>
    <w:lvl w:ilvl="2" w:tplc="CD3894A2">
      <w:start w:val="1"/>
      <w:numFmt w:val="bullet"/>
      <w:lvlText w:val=""/>
      <w:lvlJc w:val="left"/>
      <w:pPr>
        <w:ind w:left="1720" w:hanging="500"/>
      </w:pPr>
      <w:rPr>
        <w:rFonts w:ascii="Symbol" w:hAnsi="Symbol" w:hint="default"/>
      </w:rPr>
    </w:lvl>
    <w:lvl w:ilvl="3" w:tplc="6E00858A">
      <w:start w:val="1"/>
      <w:numFmt w:val="bullet"/>
      <w:lvlText w:val=""/>
      <w:lvlJc w:val="left"/>
      <w:pPr>
        <w:ind w:left="2220" w:hanging="500"/>
      </w:pPr>
      <w:rPr>
        <w:rFonts w:ascii="Symbol" w:hAnsi="Symbol" w:hint="default"/>
      </w:rPr>
    </w:lvl>
    <w:lvl w:ilvl="4" w:tplc="960A62F8">
      <w:start w:val="1"/>
      <w:numFmt w:val="bullet"/>
      <w:lvlText w:val=""/>
      <w:lvlJc w:val="left"/>
      <w:pPr>
        <w:ind w:left="2720" w:hanging="500"/>
      </w:pPr>
      <w:rPr>
        <w:rFonts w:ascii="Symbol" w:hAnsi="Symbol" w:hint="default"/>
      </w:rPr>
    </w:lvl>
    <w:lvl w:ilvl="5" w:tplc="597ECAF4">
      <w:start w:val="1"/>
      <w:numFmt w:val="bullet"/>
      <w:lvlText w:val=""/>
      <w:lvlJc w:val="left"/>
      <w:pPr>
        <w:ind w:left="3220" w:hanging="500"/>
      </w:pPr>
      <w:rPr>
        <w:rFonts w:ascii="Symbol" w:hAnsi="Symbol" w:hint="default"/>
      </w:rPr>
    </w:lvl>
    <w:lvl w:ilvl="6" w:tplc="79B81C5A">
      <w:start w:val="1"/>
      <w:numFmt w:val="bullet"/>
      <w:lvlText w:val=""/>
      <w:lvlJc w:val="left"/>
      <w:pPr>
        <w:ind w:left="3720" w:hanging="500"/>
      </w:pPr>
      <w:rPr>
        <w:rFonts w:ascii="Symbol" w:hAnsi="Symbol" w:hint="default"/>
      </w:rPr>
    </w:lvl>
    <w:lvl w:ilvl="7" w:tplc="08D065AE">
      <w:start w:val="1"/>
      <w:numFmt w:val="bullet"/>
      <w:lvlText w:val=""/>
      <w:lvlJc w:val="left"/>
      <w:pPr>
        <w:ind w:left="4220" w:hanging="500"/>
      </w:pPr>
      <w:rPr>
        <w:rFonts w:ascii="Symbol" w:hAnsi="Symbol" w:hint="default"/>
      </w:rPr>
    </w:lvl>
    <w:lvl w:ilvl="8" w:tplc="6052C19C">
      <w:start w:val="1"/>
      <w:numFmt w:val="bullet"/>
      <w:lvlText w:val=""/>
      <w:lvlJc w:val="left"/>
      <w:pPr>
        <w:ind w:left="4720" w:hanging="500"/>
      </w:pPr>
      <w:rPr>
        <w:rFonts w:ascii="Symbol" w:hAnsi="Symbol" w:hint="default"/>
      </w:rPr>
    </w:lvl>
  </w:abstractNum>
  <w:abstractNum w:abstractNumId="28" w15:restartNumberingAfterBreak="0">
    <w:nsid w:val="3CB238F1"/>
    <w:multiLevelType w:val="hybridMultilevel"/>
    <w:tmpl w:val="5EC2BABC"/>
    <w:styleLink w:val="Style3import"/>
    <w:lvl w:ilvl="0" w:tplc="3A0644DA">
      <w:start w:val="1"/>
      <w:numFmt w:val="bullet"/>
      <w:lvlText w:val="•"/>
      <w:lvlJc w:val="left"/>
      <w:pPr>
        <w:ind w:left="743"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DB168F16">
      <w:start w:val="1"/>
      <w:numFmt w:val="bullet"/>
      <w:lvlText w:val="•"/>
      <w:lvlJc w:val="left"/>
      <w:pPr>
        <w:ind w:left="1586"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2" w:tplc="C882C1AC">
      <w:start w:val="1"/>
      <w:numFmt w:val="bullet"/>
      <w:lvlText w:val="•"/>
      <w:lvlJc w:val="left"/>
      <w:pPr>
        <w:ind w:left="2433"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3" w:tplc="6B2C0DAC">
      <w:start w:val="1"/>
      <w:numFmt w:val="bullet"/>
      <w:lvlText w:val="•"/>
      <w:lvlJc w:val="left"/>
      <w:pPr>
        <w:ind w:left="32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4" w:tplc="F866F768">
      <w:start w:val="1"/>
      <w:numFmt w:val="bullet"/>
      <w:lvlText w:val="•"/>
      <w:lvlJc w:val="left"/>
      <w:pPr>
        <w:ind w:left="4127"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5" w:tplc="F8DA526A">
      <w:start w:val="1"/>
      <w:numFmt w:val="bullet"/>
      <w:lvlText w:val="•"/>
      <w:lvlJc w:val="left"/>
      <w:pPr>
        <w:ind w:left="4974"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6" w:tplc="45788C64">
      <w:start w:val="1"/>
      <w:numFmt w:val="bullet"/>
      <w:lvlText w:val="•"/>
      <w:lvlJc w:val="left"/>
      <w:pPr>
        <w:ind w:left="5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7" w:tplc="44EA570A">
      <w:start w:val="1"/>
      <w:numFmt w:val="bullet"/>
      <w:lvlText w:val="•"/>
      <w:lvlJc w:val="left"/>
      <w:pPr>
        <w:ind w:left="6667"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8" w:tplc="86B202D8">
      <w:start w:val="1"/>
      <w:numFmt w:val="bullet"/>
      <w:lvlText w:val="•"/>
      <w:lvlJc w:val="left"/>
      <w:pPr>
        <w:ind w:left="7514"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3D231EA3"/>
    <w:multiLevelType w:val="hybridMultilevel"/>
    <w:tmpl w:val="80E8C0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FA97A62"/>
    <w:multiLevelType w:val="hybridMultilevel"/>
    <w:tmpl w:val="B4CA24D6"/>
    <w:lvl w:ilvl="0" w:tplc="AFF25E5E">
      <w:numFmt w:val="bullet"/>
      <w:lvlText w:val="-"/>
      <w:lvlJc w:val="left"/>
      <w:pPr>
        <w:ind w:left="23" w:hanging="153"/>
      </w:pPr>
      <w:rPr>
        <w:rFonts w:ascii="Palatino Linotype" w:eastAsia="Palatino Linotype" w:hAnsi="Palatino Linotype" w:cs="Palatino Linotype" w:hint="default"/>
        <w:b w:val="0"/>
        <w:bCs w:val="0"/>
        <w:i w:val="0"/>
        <w:iCs w:val="0"/>
        <w:spacing w:val="0"/>
        <w:w w:val="100"/>
        <w:sz w:val="26"/>
        <w:szCs w:val="26"/>
        <w:lang w:val="fr-FR" w:eastAsia="en-US" w:bidi="ar-SA"/>
      </w:rPr>
    </w:lvl>
    <w:lvl w:ilvl="1" w:tplc="C4302048">
      <w:numFmt w:val="bullet"/>
      <w:lvlText w:val="•"/>
      <w:lvlJc w:val="left"/>
      <w:pPr>
        <w:ind w:left="938" w:hanging="153"/>
      </w:pPr>
      <w:rPr>
        <w:rFonts w:hint="default"/>
        <w:lang w:val="fr-FR" w:eastAsia="en-US" w:bidi="ar-SA"/>
      </w:rPr>
    </w:lvl>
    <w:lvl w:ilvl="2" w:tplc="DAC68034">
      <w:numFmt w:val="bullet"/>
      <w:lvlText w:val="•"/>
      <w:lvlJc w:val="left"/>
      <w:pPr>
        <w:ind w:left="1857" w:hanging="153"/>
      </w:pPr>
      <w:rPr>
        <w:rFonts w:hint="default"/>
        <w:lang w:val="fr-FR" w:eastAsia="en-US" w:bidi="ar-SA"/>
      </w:rPr>
    </w:lvl>
    <w:lvl w:ilvl="3" w:tplc="AEFC6524">
      <w:numFmt w:val="bullet"/>
      <w:lvlText w:val="•"/>
      <w:lvlJc w:val="left"/>
      <w:pPr>
        <w:ind w:left="2776" w:hanging="153"/>
      </w:pPr>
      <w:rPr>
        <w:rFonts w:hint="default"/>
        <w:lang w:val="fr-FR" w:eastAsia="en-US" w:bidi="ar-SA"/>
      </w:rPr>
    </w:lvl>
    <w:lvl w:ilvl="4" w:tplc="AA28421C">
      <w:numFmt w:val="bullet"/>
      <w:lvlText w:val="•"/>
      <w:lvlJc w:val="left"/>
      <w:pPr>
        <w:ind w:left="3695" w:hanging="153"/>
      </w:pPr>
      <w:rPr>
        <w:rFonts w:hint="default"/>
        <w:lang w:val="fr-FR" w:eastAsia="en-US" w:bidi="ar-SA"/>
      </w:rPr>
    </w:lvl>
    <w:lvl w:ilvl="5" w:tplc="8248948C">
      <w:numFmt w:val="bullet"/>
      <w:lvlText w:val="•"/>
      <w:lvlJc w:val="left"/>
      <w:pPr>
        <w:ind w:left="4614" w:hanging="153"/>
      </w:pPr>
      <w:rPr>
        <w:rFonts w:hint="default"/>
        <w:lang w:val="fr-FR" w:eastAsia="en-US" w:bidi="ar-SA"/>
      </w:rPr>
    </w:lvl>
    <w:lvl w:ilvl="6" w:tplc="6294331C">
      <w:numFmt w:val="bullet"/>
      <w:lvlText w:val="•"/>
      <w:lvlJc w:val="left"/>
      <w:pPr>
        <w:ind w:left="5532" w:hanging="153"/>
      </w:pPr>
      <w:rPr>
        <w:rFonts w:hint="default"/>
        <w:lang w:val="fr-FR" w:eastAsia="en-US" w:bidi="ar-SA"/>
      </w:rPr>
    </w:lvl>
    <w:lvl w:ilvl="7" w:tplc="3A0EA608">
      <w:numFmt w:val="bullet"/>
      <w:lvlText w:val="•"/>
      <w:lvlJc w:val="left"/>
      <w:pPr>
        <w:ind w:left="6451" w:hanging="153"/>
      </w:pPr>
      <w:rPr>
        <w:rFonts w:hint="default"/>
        <w:lang w:val="fr-FR" w:eastAsia="en-US" w:bidi="ar-SA"/>
      </w:rPr>
    </w:lvl>
    <w:lvl w:ilvl="8" w:tplc="30C0A790">
      <w:numFmt w:val="bullet"/>
      <w:lvlText w:val="•"/>
      <w:lvlJc w:val="left"/>
      <w:pPr>
        <w:ind w:left="7370" w:hanging="153"/>
      </w:pPr>
      <w:rPr>
        <w:rFonts w:hint="default"/>
        <w:lang w:val="fr-FR" w:eastAsia="en-US" w:bidi="ar-SA"/>
      </w:rPr>
    </w:lvl>
  </w:abstractNum>
  <w:abstractNum w:abstractNumId="31" w15:restartNumberingAfterBreak="0">
    <w:nsid w:val="420F0674"/>
    <w:multiLevelType w:val="hybridMultilevel"/>
    <w:tmpl w:val="E0747DD6"/>
    <w:lvl w:ilvl="0" w:tplc="6B4CB2C6">
      <w:start w:val="1"/>
      <w:numFmt w:val="decimal"/>
      <w:lvlText w:val="%1."/>
      <w:lvlJc w:val="left"/>
      <w:pPr>
        <w:ind w:left="740" w:hanging="360"/>
      </w:pPr>
      <w:rPr>
        <w:rFonts w:hint="default"/>
      </w:rPr>
    </w:lvl>
    <w:lvl w:ilvl="1" w:tplc="08090019" w:tentative="1">
      <w:start w:val="1"/>
      <w:numFmt w:val="lowerLetter"/>
      <w:lvlText w:val="%2."/>
      <w:lvlJc w:val="left"/>
      <w:pPr>
        <w:ind w:left="1460" w:hanging="360"/>
      </w:pPr>
    </w:lvl>
    <w:lvl w:ilvl="2" w:tplc="0809001B" w:tentative="1">
      <w:start w:val="1"/>
      <w:numFmt w:val="lowerRoman"/>
      <w:lvlText w:val="%3."/>
      <w:lvlJc w:val="right"/>
      <w:pPr>
        <w:ind w:left="2180" w:hanging="180"/>
      </w:pPr>
    </w:lvl>
    <w:lvl w:ilvl="3" w:tplc="0809000F" w:tentative="1">
      <w:start w:val="1"/>
      <w:numFmt w:val="decimal"/>
      <w:lvlText w:val="%4."/>
      <w:lvlJc w:val="left"/>
      <w:pPr>
        <w:ind w:left="2900" w:hanging="360"/>
      </w:pPr>
    </w:lvl>
    <w:lvl w:ilvl="4" w:tplc="08090019" w:tentative="1">
      <w:start w:val="1"/>
      <w:numFmt w:val="lowerLetter"/>
      <w:lvlText w:val="%5."/>
      <w:lvlJc w:val="left"/>
      <w:pPr>
        <w:ind w:left="3620" w:hanging="360"/>
      </w:pPr>
    </w:lvl>
    <w:lvl w:ilvl="5" w:tplc="0809001B" w:tentative="1">
      <w:start w:val="1"/>
      <w:numFmt w:val="lowerRoman"/>
      <w:lvlText w:val="%6."/>
      <w:lvlJc w:val="right"/>
      <w:pPr>
        <w:ind w:left="4340" w:hanging="180"/>
      </w:pPr>
    </w:lvl>
    <w:lvl w:ilvl="6" w:tplc="0809000F" w:tentative="1">
      <w:start w:val="1"/>
      <w:numFmt w:val="decimal"/>
      <w:lvlText w:val="%7."/>
      <w:lvlJc w:val="left"/>
      <w:pPr>
        <w:ind w:left="5060" w:hanging="360"/>
      </w:pPr>
    </w:lvl>
    <w:lvl w:ilvl="7" w:tplc="08090019" w:tentative="1">
      <w:start w:val="1"/>
      <w:numFmt w:val="lowerLetter"/>
      <w:lvlText w:val="%8."/>
      <w:lvlJc w:val="left"/>
      <w:pPr>
        <w:ind w:left="5780" w:hanging="360"/>
      </w:pPr>
    </w:lvl>
    <w:lvl w:ilvl="8" w:tplc="0809001B" w:tentative="1">
      <w:start w:val="1"/>
      <w:numFmt w:val="lowerRoman"/>
      <w:lvlText w:val="%9."/>
      <w:lvlJc w:val="right"/>
      <w:pPr>
        <w:ind w:left="6500" w:hanging="180"/>
      </w:pPr>
    </w:lvl>
  </w:abstractNum>
  <w:abstractNum w:abstractNumId="32" w15:restartNumberingAfterBreak="0">
    <w:nsid w:val="42EF105D"/>
    <w:multiLevelType w:val="hybridMultilevel"/>
    <w:tmpl w:val="F5F8DF08"/>
    <w:lvl w:ilvl="0" w:tplc="BFACAC3C">
      <w:start w:val="1"/>
      <w:numFmt w:val="bullet"/>
      <w:lvlText w:val=""/>
      <w:lvlJc w:val="left"/>
      <w:pPr>
        <w:ind w:left="720" w:hanging="500"/>
      </w:pPr>
      <w:rPr>
        <w:rFonts w:ascii="Symbol" w:hAnsi="Symbol" w:hint="default"/>
      </w:rPr>
    </w:lvl>
    <w:lvl w:ilvl="1" w:tplc="0C58D88E">
      <w:start w:val="1"/>
      <w:numFmt w:val="bullet"/>
      <w:lvlText w:val=""/>
      <w:lvlJc w:val="left"/>
      <w:pPr>
        <w:ind w:left="1220" w:hanging="500"/>
      </w:pPr>
      <w:rPr>
        <w:rFonts w:ascii="Symbol" w:hAnsi="Symbol" w:hint="default"/>
      </w:rPr>
    </w:lvl>
    <w:lvl w:ilvl="2" w:tplc="6B04EC9C">
      <w:start w:val="1"/>
      <w:numFmt w:val="bullet"/>
      <w:lvlText w:val=""/>
      <w:lvlJc w:val="left"/>
      <w:pPr>
        <w:ind w:left="1720" w:hanging="500"/>
      </w:pPr>
      <w:rPr>
        <w:rFonts w:ascii="Symbol" w:hAnsi="Symbol" w:hint="default"/>
      </w:rPr>
    </w:lvl>
    <w:lvl w:ilvl="3" w:tplc="A6B621F8">
      <w:start w:val="1"/>
      <w:numFmt w:val="bullet"/>
      <w:lvlText w:val=""/>
      <w:lvlJc w:val="left"/>
      <w:pPr>
        <w:ind w:left="2220" w:hanging="500"/>
      </w:pPr>
      <w:rPr>
        <w:rFonts w:ascii="Symbol" w:hAnsi="Symbol" w:hint="default"/>
      </w:rPr>
    </w:lvl>
    <w:lvl w:ilvl="4" w:tplc="6A4C3D5E">
      <w:start w:val="1"/>
      <w:numFmt w:val="bullet"/>
      <w:lvlText w:val=""/>
      <w:lvlJc w:val="left"/>
      <w:pPr>
        <w:ind w:left="2720" w:hanging="500"/>
      </w:pPr>
      <w:rPr>
        <w:rFonts w:ascii="Symbol" w:hAnsi="Symbol" w:hint="default"/>
      </w:rPr>
    </w:lvl>
    <w:lvl w:ilvl="5" w:tplc="9A927742">
      <w:start w:val="1"/>
      <w:numFmt w:val="bullet"/>
      <w:lvlText w:val=""/>
      <w:lvlJc w:val="left"/>
      <w:pPr>
        <w:ind w:left="3220" w:hanging="500"/>
      </w:pPr>
      <w:rPr>
        <w:rFonts w:ascii="Symbol" w:hAnsi="Symbol" w:hint="default"/>
      </w:rPr>
    </w:lvl>
    <w:lvl w:ilvl="6" w:tplc="9C806526">
      <w:start w:val="1"/>
      <w:numFmt w:val="bullet"/>
      <w:lvlText w:val=""/>
      <w:lvlJc w:val="left"/>
      <w:pPr>
        <w:ind w:left="3720" w:hanging="500"/>
      </w:pPr>
      <w:rPr>
        <w:rFonts w:ascii="Symbol" w:hAnsi="Symbol" w:hint="default"/>
      </w:rPr>
    </w:lvl>
    <w:lvl w:ilvl="7" w:tplc="FB9C32CC">
      <w:start w:val="1"/>
      <w:numFmt w:val="bullet"/>
      <w:lvlText w:val=""/>
      <w:lvlJc w:val="left"/>
      <w:pPr>
        <w:ind w:left="4220" w:hanging="500"/>
      </w:pPr>
      <w:rPr>
        <w:rFonts w:ascii="Symbol" w:hAnsi="Symbol" w:hint="default"/>
      </w:rPr>
    </w:lvl>
    <w:lvl w:ilvl="8" w:tplc="0A0822FE">
      <w:start w:val="1"/>
      <w:numFmt w:val="bullet"/>
      <w:lvlText w:val=""/>
      <w:lvlJc w:val="left"/>
      <w:pPr>
        <w:ind w:left="4720" w:hanging="500"/>
      </w:pPr>
      <w:rPr>
        <w:rFonts w:ascii="Symbol" w:hAnsi="Symbol" w:hint="default"/>
      </w:rPr>
    </w:lvl>
  </w:abstractNum>
  <w:abstractNum w:abstractNumId="33" w15:restartNumberingAfterBreak="0">
    <w:nsid w:val="43125934"/>
    <w:multiLevelType w:val="hybridMultilevel"/>
    <w:tmpl w:val="AE5ED1BE"/>
    <w:lvl w:ilvl="0" w:tplc="F2B0F608">
      <w:start w:val="1"/>
      <w:numFmt w:val="bullet"/>
      <w:lvlText w:val=""/>
      <w:lvlJc w:val="left"/>
      <w:pPr>
        <w:ind w:left="720" w:hanging="500"/>
      </w:pPr>
      <w:rPr>
        <w:rFonts w:ascii="Symbol" w:hAnsi="Symbol" w:hint="default"/>
      </w:rPr>
    </w:lvl>
    <w:lvl w:ilvl="1" w:tplc="5B1839DE">
      <w:start w:val="1"/>
      <w:numFmt w:val="bullet"/>
      <w:lvlText w:val=""/>
      <w:lvlJc w:val="left"/>
      <w:pPr>
        <w:ind w:left="1220" w:hanging="500"/>
      </w:pPr>
      <w:rPr>
        <w:rFonts w:ascii="Symbol" w:hAnsi="Symbol" w:hint="default"/>
      </w:rPr>
    </w:lvl>
    <w:lvl w:ilvl="2" w:tplc="6D385DE2">
      <w:start w:val="1"/>
      <w:numFmt w:val="bullet"/>
      <w:lvlText w:val=""/>
      <w:lvlJc w:val="left"/>
      <w:pPr>
        <w:ind w:left="1720" w:hanging="500"/>
      </w:pPr>
      <w:rPr>
        <w:rFonts w:ascii="Symbol" w:hAnsi="Symbol" w:hint="default"/>
      </w:rPr>
    </w:lvl>
    <w:lvl w:ilvl="3" w:tplc="3594DFCC">
      <w:start w:val="1"/>
      <w:numFmt w:val="bullet"/>
      <w:lvlText w:val=""/>
      <w:lvlJc w:val="left"/>
      <w:pPr>
        <w:ind w:left="2220" w:hanging="500"/>
      </w:pPr>
      <w:rPr>
        <w:rFonts w:ascii="Symbol" w:hAnsi="Symbol" w:hint="default"/>
      </w:rPr>
    </w:lvl>
    <w:lvl w:ilvl="4" w:tplc="27821DD6">
      <w:start w:val="1"/>
      <w:numFmt w:val="bullet"/>
      <w:lvlText w:val=""/>
      <w:lvlJc w:val="left"/>
      <w:pPr>
        <w:ind w:left="2720" w:hanging="500"/>
      </w:pPr>
      <w:rPr>
        <w:rFonts w:ascii="Symbol" w:hAnsi="Symbol" w:hint="default"/>
      </w:rPr>
    </w:lvl>
    <w:lvl w:ilvl="5" w:tplc="EC2865D4">
      <w:start w:val="1"/>
      <w:numFmt w:val="bullet"/>
      <w:lvlText w:val=""/>
      <w:lvlJc w:val="left"/>
      <w:pPr>
        <w:ind w:left="3220" w:hanging="500"/>
      </w:pPr>
      <w:rPr>
        <w:rFonts w:ascii="Symbol" w:hAnsi="Symbol" w:hint="default"/>
      </w:rPr>
    </w:lvl>
    <w:lvl w:ilvl="6" w:tplc="D42429CE">
      <w:start w:val="1"/>
      <w:numFmt w:val="bullet"/>
      <w:lvlText w:val=""/>
      <w:lvlJc w:val="left"/>
      <w:pPr>
        <w:ind w:left="3720" w:hanging="500"/>
      </w:pPr>
      <w:rPr>
        <w:rFonts w:ascii="Symbol" w:hAnsi="Symbol" w:hint="default"/>
      </w:rPr>
    </w:lvl>
    <w:lvl w:ilvl="7" w:tplc="1E063178">
      <w:start w:val="1"/>
      <w:numFmt w:val="bullet"/>
      <w:lvlText w:val=""/>
      <w:lvlJc w:val="left"/>
      <w:pPr>
        <w:ind w:left="4220" w:hanging="500"/>
      </w:pPr>
      <w:rPr>
        <w:rFonts w:ascii="Symbol" w:hAnsi="Symbol" w:hint="default"/>
      </w:rPr>
    </w:lvl>
    <w:lvl w:ilvl="8" w:tplc="5922FEDE">
      <w:start w:val="1"/>
      <w:numFmt w:val="bullet"/>
      <w:lvlText w:val=""/>
      <w:lvlJc w:val="left"/>
      <w:pPr>
        <w:ind w:left="4720" w:hanging="500"/>
      </w:pPr>
      <w:rPr>
        <w:rFonts w:ascii="Symbol" w:hAnsi="Symbol" w:hint="default"/>
      </w:rPr>
    </w:lvl>
  </w:abstractNum>
  <w:abstractNum w:abstractNumId="34" w15:restartNumberingAfterBreak="0">
    <w:nsid w:val="43AC5DB3"/>
    <w:multiLevelType w:val="hybridMultilevel"/>
    <w:tmpl w:val="EA16E092"/>
    <w:lvl w:ilvl="0" w:tplc="D2B86EBA">
      <w:start w:val="1"/>
      <w:numFmt w:val="bullet"/>
      <w:lvlText w:val="-"/>
      <w:lvlJc w:val="left"/>
      <w:pPr>
        <w:tabs>
          <w:tab w:val="num" w:pos="495"/>
        </w:tabs>
        <w:ind w:left="112" w:firstLine="27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664CE778">
      <w:start w:val="1"/>
      <w:numFmt w:val="bullet"/>
      <w:lvlText w:val="•"/>
      <w:lvlJc w:val="left"/>
      <w:pPr>
        <w:tabs>
          <w:tab w:val="left" w:pos="495"/>
          <w:tab w:val="num" w:pos="1321"/>
        </w:tabs>
        <w:ind w:left="938" w:firstLine="24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2" w:tplc="905EF576">
      <w:start w:val="1"/>
      <w:numFmt w:val="bullet"/>
      <w:lvlText w:val="•"/>
      <w:lvlJc w:val="left"/>
      <w:pPr>
        <w:tabs>
          <w:tab w:val="left" w:pos="495"/>
          <w:tab w:val="num" w:pos="2240"/>
        </w:tabs>
        <w:ind w:left="1857" w:firstLine="10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3" w:tplc="3DCC3DAA">
      <w:start w:val="1"/>
      <w:numFmt w:val="bullet"/>
      <w:lvlText w:val="•"/>
      <w:lvlJc w:val="left"/>
      <w:pPr>
        <w:tabs>
          <w:tab w:val="left" w:pos="495"/>
          <w:tab w:val="num" w:pos="3159"/>
        </w:tabs>
        <w:ind w:left="2776" w:firstLine="198"/>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4" w:tplc="F5F2E3FC">
      <w:start w:val="1"/>
      <w:numFmt w:val="bullet"/>
      <w:lvlText w:val="•"/>
      <w:lvlJc w:val="left"/>
      <w:pPr>
        <w:tabs>
          <w:tab w:val="left" w:pos="495"/>
          <w:tab w:val="num" w:pos="4078"/>
        </w:tabs>
        <w:ind w:left="3695" w:firstLine="118"/>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5" w:tplc="BD0C0554">
      <w:start w:val="1"/>
      <w:numFmt w:val="bullet"/>
      <w:lvlText w:val="•"/>
      <w:lvlJc w:val="left"/>
      <w:pPr>
        <w:tabs>
          <w:tab w:val="left" w:pos="495"/>
          <w:tab w:val="num" w:pos="4997"/>
        </w:tabs>
        <w:ind w:left="4614" w:hanging="2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6" w:tplc="B72E1570">
      <w:start w:val="1"/>
      <w:numFmt w:val="bullet"/>
      <w:lvlText w:val="•"/>
      <w:lvlJc w:val="left"/>
      <w:pPr>
        <w:tabs>
          <w:tab w:val="left" w:pos="495"/>
          <w:tab w:val="num" w:pos="5915"/>
        </w:tabs>
        <w:ind w:left="5532" w:firstLine="178"/>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7" w:tplc="D26E586E">
      <w:start w:val="1"/>
      <w:numFmt w:val="bullet"/>
      <w:lvlText w:val="•"/>
      <w:lvlJc w:val="left"/>
      <w:pPr>
        <w:tabs>
          <w:tab w:val="left" w:pos="495"/>
          <w:tab w:val="num" w:pos="6834"/>
        </w:tabs>
        <w:ind w:left="6451" w:hanging="6"/>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8" w:tplc="C778C07C">
      <w:start w:val="1"/>
      <w:numFmt w:val="bullet"/>
      <w:lvlText w:val="•"/>
      <w:lvlJc w:val="left"/>
      <w:pPr>
        <w:tabs>
          <w:tab w:val="left" w:pos="495"/>
          <w:tab w:val="num" w:pos="7753"/>
        </w:tabs>
        <w:ind w:left="7370" w:firstLine="19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47427FAC"/>
    <w:multiLevelType w:val="hybridMultilevel"/>
    <w:tmpl w:val="6EE4AE50"/>
    <w:numStyleLink w:val="Style17import"/>
  </w:abstractNum>
  <w:abstractNum w:abstractNumId="36" w15:restartNumberingAfterBreak="0">
    <w:nsid w:val="49E81F71"/>
    <w:multiLevelType w:val="hybridMultilevel"/>
    <w:tmpl w:val="73A29BF6"/>
    <w:numStyleLink w:val="Style13import"/>
  </w:abstractNum>
  <w:abstractNum w:abstractNumId="37" w15:restartNumberingAfterBreak="0">
    <w:nsid w:val="4AA902DA"/>
    <w:multiLevelType w:val="hybridMultilevel"/>
    <w:tmpl w:val="104A6AC4"/>
    <w:lvl w:ilvl="0" w:tplc="3FA03C5E">
      <w:numFmt w:val="bullet"/>
      <w:lvlText w:val="•"/>
      <w:lvlJc w:val="left"/>
      <w:pPr>
        <w:ind w:left="743" w:hanging="500"/>
      </w:pPr>
      <w:rPr>
        <w:rFonts w:ascii="Palatino Linotype" w:eastAsia="Palatino Linotype" w:hAnsi="Palatino Linotype" w:cs="Palatino Linotype" w:hint="default"/>
        <w:b w:val="0"/>
        <w:bCs w:val="0"/>
        <w:i w:val="0"/>
        <w:iCs w:val="0"/>
        <w:spacing w:val="0"/>
        <w:w w:val="100"/>
        <w:sz w:val="26"/>
        <w:szCs w:val="26"/>
        <w:lang w:val="fr-FR" w:eastAsia="en-US" w:bidi="ar-SA"/>
      </w:rPr>
    </w:lvl>
    <w:lvl w:ilvl="1" w:tplc="3C0042B6">
      <w:numFmt w:val="bullet"/>
      <w:lvlText w:val="•"/>
      <w:lvlJc w:val="left"/>
      <w:pPr>
        <w:ind w:left="1586" w:hanging="500"/>
      </w:pPr>
      <w:rPr>
        <w:rFonts w:hint="default"/>
        <w:lang w:val="fr-FR" w:eastAsia="en-US" w:bidi="ar-SA"/>
      </w:rPr>
    </w:lvl>
    <w:lvl w:ilvl="2" w:tplc="D67AA34E">
      <w:numFmt w:val="bullet"/>
      <w:lvlText w:val="•"/>
      <w:lvlJc w:val="left"/>
      <w:pPr>
        <w:ind w:left="2433" w:hanging="500"/>
      </w:pPr>
      <w:rPr>
        <w:rFonts w:hint="default"/>
        <w:lang w:val="fr-FR" w:eastAsia="en-US" w:bidi="ar-SA"/>
      </w:rPr>
    </w:lvl>
    <w:lvl w:ilvl="3" w:tplc="81F0717E">
      <w:numFmt w:val="bullet"/>
      <w:lvlText w:val="•"/>
      <w:lvlJc w:val="left"/>
      <w:pPr>
        <w:ind w:left="3280" w:hanging="500"/>
      </w:pPr>
      <w:rPr>
        <w:rFonts w:hint="default"/>
        <w:lang w:val="fr-FR" w:eastAsia="en-US" w:bidi="ar-SA"/>
      </w:rPr>
    </w:lvl>
    <w:lvl w:ilvl="4" w:tplc="51F20004">
      <w:numFmt w:val="bullet"/>
      <w:lvlText w:val="•"/>
      <w:lvlJc w:val="left"/>
      <w:pPr>
        <w:ind w:left="4127" w:hanging="500"/>
      </w:pPr>
      <w:rPr>
        <w:rFonts w:hint="default"/>
        <w:lang w:val="fr-FR" w:eastAsia="en-US" w:bidi="ar-SA"/>
      </w:rPr>
    </w:lvl>
    <w:lvl w:ilvl="5" w:tplc="D21E5E84">
      <w:numFmt w:val="bullet"/>
      <w:lvlText w:val="•"/>
      <w:lvlJc w:val="left"/>
      <w:pPr>
        <w:ind w:left="4974" w:hanging="500"/>
      </w:pPr>
      <w:rPr>
        <w:rFonts w:hint="default"/>
        <w:lang w:val="fr-FR" w:eastAsia="en-US" w:bidi="ar-SA"/>
      </w:rPr>
    </w:lvl>
    <w:lvl w:ilvl="6" w:tplc="8AAC689A">
      <w:numFmt w:val="bullet"/>
      <w:lvlText w:val="•"/>
      <w:lvlJc w:val="left"/>
      <w:pPr>
        <w:ind w:left="5820" w:hanging="500"/>
      </w:pPr>
      <w:rPr>
        <w:rFonts w:hint="default"/>
        <w:lang w:val="fr-FR" w:eastAsia="en-US" w:bidi="ar-SA"/>
      </w:rPr>
    </w:lvl>
    <w:lvl w:ilvl="7" w:tplc="41F026CC">
      <w:numFmt w:val="bullet"/>
      <w:lvlText w:val="•"/>
      <w:lvlJc w:val="left"/>
      <w:pPr>
        <w:ind w:left="6667" w:hanging="500"/>
      </w:pPr>
      <w:rPr>
        <w:rFonts w:hint="default"/>
        <w:lang w:val="fr-FR" w:eastAsia="en-US" w:bidi="ar-SA"/>
      </w:rPr>
    </w:lvl>
    <w:lvl w:ilvl="8" w:tplc="C0D2EC7C">
      <w:numFmt w:val="bullet"/>
      <w:lvlText w:val="•"/>
      <w:lvlJc w:val="left"/>
      <w:pPr>
        <w:ind w:left="7514" w:hanging="500"/>
      </w:pPr>
      <w:rPr>
        <w:rFonts w:hint="default"/>
        <w:lang w:val="fr-FR" w:eastAsia="en-US" w:bidi="ar-SA"/>
      </w:rPr>
    </w:lvl>
  </w:abstractNum>
  <w:abstractNum w:abstractNumId="38" w15:restartNumberingAfterBreak="0">
    <w:nsid w:val="4D365188"/>
    <w:multiLevelType w:val="hybridMultilevel"/>
    <w:tmpl w:val="072208AC"/>
    <w:lvl w:ilvl="0" w:tplc="278EB74E">
      <w:start w:val="1"/>
      <w:numFmt w:val="decimal"/>
      <w:lvlText w:val="%1."/>
      <w:lvlJc w:val="left"/>
      <w:pPr>
        <w:ind w:left="23" w:hanging="275"/>
      </w:pPr>
      <w:rPr>
        <w:rFonts w:ascii="Palatino Linotype" w:eastAsia="Palatino Linotype" w:hAnsi="Palatino Linotype" w:cs="Palatino Linotype" w:hint="default"/>
        <w:b w:val="0"/>
        <w:bCs w:val="0"/>
        <w:i w:val="0"/>
        <w:iCs w:val="0"/>
        <w:color w:val="523E03"/>
        <w:spacing w:val="0"/>
        <w:w w:val="100"/>
        <w:sz w:val="26"/>
        <w:szCs w:val="26"/>
        <w:lang w:val="fr-FR" w:eastAsia="en-US" w:bidi="ar-SA"/>
      </w:rPr>
    </w:lvl>
    <w:lvl w:ilvl="1" w:tplc="E2183F9E">
      <w:numFmt w:val="bullet"/>
      <w:lvlText w:val="•"/>
      <w:lvlJc w:val="left"/>
      <w:pPr>
        <w:ind w:left="938" w:hanging="275"/>
      </w:pPr>
      <w:rPr>
        <w:rFonts w:hint="default"/>
        <w:lang w:val="fr-FR" w:eastAsia="en-US" w:bidi="ar-SA"/>
      </w:rPr>
    </w:lvl>
    <w:lvl w:ilvl="2" w:tplc="E0EA2A5C">
      <w:numFmt w:val="bullet"/>
      <w:lvlText w:val="•"/>
      <w:lvlJc w:val="left"/>
      <w:pPr>
        <w:ind w:left="1857" w:hanging="275"/>
      </w:pPr>
      <w:rPr>
        <w:rFonts w:hint="default"/>
        <w:lang w:val="fr-FR" w:eastAsia="en-US" w:bidi="ar-SA"/>
      </w:rPr>
    </w:lvl>
    <w:lvl w:ilvl="3" w:tplc="939E7DEC">
      <w:numFmt w:val="bullet"/>
      <w:lvlText w:val="•"/>
      <w:lvlJc w:val="left"/>
      <w:pPr>
        <w:ind w:left="2776" w:hanging="275"/>
      </w:pPr>
      <w:rPr>
        <w:rFonts w:hint="default"/>
        <w:lang w:val="fr-FR" w:eastAsia="en-US" w:bidi="ar-SA"/>
      </w:rPr>
    </w:lvl>
    <w:lvl w:ilvl="4" w:tplc="58AE9B1C">
      <w:numFmt w:val="bullet"/>
      <w:lvlText w:val="•"/>
      <w:lvlJc w:val="left"/>
      <w:pPr>
        <w:ind w:left="3695" w:hanging="275"/>
      </w:pPr>
      <w:rPr>
        <w:rFonts w:hint="default"/>
        <w:lang w:val="fr-FR" w:eastAsia="en-US" w:bidi="ar-SA"/>
      </w:rPr>
    </w:lvl>
    <w:lvl w:ilvl="5" w:tplc="073493A2">
      <w:numFmt w:val="bullet"/>
      <w:lvlText w:val="•"/>
      <w:lvlJc w:val="left"/>
      <w:pPr>
        <w:ind w:left="4614" w:hanging="275"/>
      </w:pPr>
      <w:rPr>
        <w:rFonts w:hint="default"/>
        <w:lang w:val="fr-FR" w:eastAsia="en-US" w:bidi="ar-SA"/>
      </w:rPr>
    </w:lvl>
    <w:lvl w:ilvl="6" w:tplc="20026510">
      <w:numFmt w:val="bullet"/>
      <w:lvlText w:val="•"/>
      <w:lvlJc w:val="left"/>
      <w:pPr>
        <w:ind w:left="5532" w:hanging="275"/>
      </w:pPr>
      <w:rPr>
        <w:rFonts w:hint="default"/>
        <w:lang w:val="fr-FR" w:eastAsia="en-US" w:bidi="ar-SA"/>
      </w:rPr>
    </w:lvl>
    <w:lvl w:ilvl="7" w:tplc="A4E44336">
      <w:numFmt w:val="bullet"/>
      <w:lvlText w:val="•"/>
      <w:lvlJc w:val="left"/>
      <w:pPr>
        <w:ind w:left="6451" w:hanging="275"/>
      </w:pPr>
      <w:rPr>
        <w:rFonts w:hint="default"/>
        <w:lang w:val="fr-FR" w:eastAsia="en-US" w:bidi="ar-SA"/>
      </w:rPr>
    </w:lvl>
    <w:lvl w:ilvl="8" w:tplc="EB2EFAAA">
      <w:numFmt w:val="bullet"/>
      <w:lvlText w:val="•"/>
      <w:lvlJc w:val="left"/>
      <w:pPr>
        <w:ind w:left="7370" w:hanging="275"/>
      </w:pPr>
      <w:rPr>
        <w:rFonts w:hint="default"/>
        <w:lang w:val="fr-FR" w:eastAsia="en-US" w:bidi="ar-SA"/>
      </w:rPr>
    </w:lvl>
  </w:abstractNum>
  <w:abstractNum w:abstractNumId="39" w15:restartNumberingAfterBreak="0">
    <w:nsid w:val="4D602B2D"/>
    <w:multiLevelType w:val="hybridMultilevel"/>
    <w:tmpl w:val="0D2A6F02"/>
    <w:lvl w:ilvl="0" w:tplc="2968E0D8">
      <w:numFmt w:val="bullet"/>
      <w:lvlText w:val="-"/>
      <w:lvlJc w:val="left"/>
      <w:pPr>
        <w:ind w:left="534" w:hanging="152"/>
      </w:pPr>
      <w:rPr>
        <w:rFonts w:ascii="Palatino Linotype" w:eastAsia="Palatino Linotype" w:hAnsi="Palatino Linotype" w:cs="Palatino Linotype" w:hint="default"/>
        <w:b w:val="0"/>
        <w:bCs w:val="0"/>
        <w:i w:val="0"/>
        <w:iCs w:val="0"/>
        <w:spacing w:val="0"/>
        <w:w w:val="100"/>
        <w:sz w:val="26"/>
        <w:szCs w:val="26"/>
        <w:lang w:val="fr-FR" w:eastAsia="en-US" w:bidi="ar-SA"/>
      </w:rPr>
    </w:lvl>
    <w:lvl w:ilvl="1" w:tplc="5B10D4DE">
      <w:numFmt w:val="bullet"/>
      <w:lvlText w:val="•"/>
      <w:lvlJc w:val="left"/>
      <w:pPr>
        <w:ind w:left="1406" w:hanging="152"/>
      </w:pPr>
      <w:rPr>
        <w:rFonts w:hint="default"/>
        <w:lang w:val="fr-FR" w:eastAsia="en-US" w:bidi="ar-SA"/>
      </w:rPr>
    </w:lvl>
    <w:lvl w:ilvl="2" w:tplc="F87AE568">
      <w:numFmt w:val="bullet"/>
      <w:lvlText w:val="•"/>
      <w:lvlJc w:val="left"/>
      <w:pPr>
        <w:ind w:left="2273" w:hanging="152"/>
      </w:pPr>
      <w:rPr>
        <w:rFonts w:hint="default"/>
        <w:lang w:val="fr-FR" w:eastAsia="en-US" w:bidi="ar-SA"/>
      </w:rPr>
    </w:lvl>
    <w:lvl w:ilvl="3" w:tplc="6E449654">
      <w:numFmt w:val="bullet"/>
      <w:lvlText w:val="•"/>
      <w:lvlJc w:val="left"/>
      <w:pPr>
        <w:ind w:left="3140" w:hanging="152"/>
      </w:pPr>
      <w:rPr>
        <w:rFonts w:hint="default"/>
        <w:lang w:val="fr-FR" w:eastAsia="en-US" w:bidi="ar-SA"/>
      </w:rPr>
    </w:lvl>
    <w:lvl w:ilvl="4" w:tplc="936C16DE">
      <w:numFmt w:val="bullet"/>
      <w:lvlText w:val="•"/>
      <w:lvlJc w:val="left"/>
      <w:pPr>
        <w:ind w:left="4007" w:hanging="152"/>
      </w:pPr>
      <w:rPr>
        <w:rFonts w:hint="default"/>
        <w:lang w:val="fr-FR" w:eastAsia="en-US" w:bidi="ar-SA"/>
      </w:rPr>
    </w:lvl>
    <w:lvl w:ilvl="5" w:tplc="9FF03BEC">
      <w:numFmt w:val="bullet"/>
      <w:lvlText w:val="•"/>
      <w:lvlJc w:val="left"/>
      <w:pPr>
        <w:ind w:left="4874" w:hanging="152"/>
      </w:pPr>
      <w:rPr>
        <w:rFonts w:hint="default"/>
        <w:lang w:val="fr-FR" w:eastAsia="en-US" w:bidi="ar-SA"/>
      </w:rPr>
    </w:lvl>
    <w:lvl w:ilvl="6" w:tplc="5E6CE6C4">
      <w:numFmt w:val="bullet"/>
      <w:lvlText w:val="•"/>
      <w:lvlJc w:val="left"/>
      <w:pPr>
        <w:ind w:left="5740" w:hanging="152"/>
      </w:pPr>
      <w:rPr>
        <w:rFonts w:hint="default"/>
        <w:lang w:val="fr-FR" w:eastAsia="en-US" w:bidi="ar-SA"/>
      </w:rPr>
    </w:lvl>
    <w:lvl w:ilvl="7" w:tplc="89F27712">
      <w:numFmt w:val="bullet"/>
      <w:lvlText w:val="•"/>
      <w:lvlJc w:val="left"/>
      <w:pPr>
        <w:ind w:left="6607" w:hanging="152"/>
      </w:pPr>
      <w:rPr>
        <w:rFonts w:hint="default"/>
        <w:lang w:val="fr-FR" w:eastAsia="en-US" w:bidi="ar-SA"/>
      </w:rPr>
    </w:lvl>
    <w:lvl w:ilvl="8" w:tplc="51B2A11C">
      <w:numFmt w:val="bullet"/>
      <w:lvlText w:val="•"/>
      <w:lvlJc w:val="left"/>
      <w:pPr>
        <w:ind w:left="7474" w:hanging="152"/>
      </w:pPr>
      <w:rPr>
        <w:rFonts w:hint="default"/>
        <w:lang w:val="fr-FR" w:eastAsia="en-US" w:bidi="ar-SA"/>
      </w:rPr>
    </w:lvl>
  </w:abstractNum>
  <w:abstractNum w:abstractNumId="40" w15:restartNumberingAfterBreak="0">
    <w:nsid w:val="4DC54C5C"/>
    <w:multiLevelType w:val="hybridMultilevel"/>
    <w:tmpl w:val="311E9342"/>
    <w:styleLink w:val="Style15import"/>
    <w:lvl w:ilvl="0" w:tplc="E002263C">
      <w:start w:val="1"/>
      <w:numFmt w:val="bullet"/>
      <w:lvlText w:val="-"/>
      <w:lvlJc w:val="left"/>
      <w:pPr>
        <w:tabs>
          <w:tab w:val="num" w:pos="534"/>
        </w:tabs>
        <w:ind w:left="151" w:firstLine="232"/>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3D8A2112">
      <w:start w:val="1"/>
      <w:numFmt w:val="bullet"/>
      <w:lvlText w:val="•"/>
      <w:lvlJc w:val="left"/>
      <w:pPr>
        <w:tabs>
          <w:tab w:val="left" w:pos="534"/>
          <w:tab w:val="num" w:pos="1321"/>
        </w:tabs>
        <w:ind w:left="938" w:firstLine="24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2" w:tplc="2C18E5BA">
      <w:start w:val="1"/>
      <w:numFmt w:val="bullet"/>
      <w:lvlText w:val="•"/>
      <w:lvlJc w:val="left"/>
      <w:pPr>
        <w:tabs>
          <w:tab w:val="left" w:pos="534"/>
          <w:tab w:val="num" w:pos="2240"/>
        </w:tabs>
        <w:ind w:left="1857" w:firstLine="10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3" w:tplc="CB843D4A">
      <w:start w:val="1"/>
      <w:numFmt w:val="bullet"/>
      <w:lvlText w:val="•"/>
      <w:lvlJc w:val="left"/>
      <w:pPr>
        <w:tabs>
          <w:tab w:val="left" w:pos="534"/>
          <w:tab w:val="num" w:pos="3159"/>
        </w:tabs>
        <w:ind w:left="2776" w:hanging="8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4" w:tplc="94FADE80">
      <w:start w:val="1"/>
      <w:numFmt w:val="bullet"/>
      <w:lvlText w:val="•"/>
      <w:lvlJc w:val="left"/>
      <w:pPr>
        <w:tabs>
          <w:tab w:val="left" w:pos="534"/>
          <w:tab w:val="num" w:pos="4078"/>
        </w:tabs>
        <w:ind w:left="3695" w:firstLine="118"/>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5" w:tplc="90CC8DDE">
      <w:start w:val="1"/>
      <w:numFmt w:val="bullet"/>
      <w:lvlText w:val="•"/>
      <w:lvlJc w:val="left"/>
      <w:pPr>
        <w:tabs>
          <w:tab w:val="left" w:pos="534"/>
          <w:tab w:val="num" w:pos="4997"/>
        </w:tabs>
        <w:ind w:left="4614" w:hanging="2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6" w:tplc="FA4A6E80">
      <w:start w:val="1"/>
      <w:numFmt w:val="bullet"/>
      <w:lvlText w:val="•"/>
      <w:lvlJc w:val="left"/>
      <w:pPr>
        <w:tabs>
          <w:tab w:val="left" w:pos="534"/>
          <w:tab w:val="num" w:pos="5915"/>
        </w:tabs>
        <w:ind w:left="5532" w:firstLine="178"/>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7" w:tplc="A282DD0A">
      <w:start w:val="1"/>
      <w:numFmt w:val="bullet"/>
      <w:lvlText w:val="•"/>
      <w:lvlJc w:val="left"/>
      <w:pPr>
        <w:tabs>
          <w:tab w:val="left" w:pos="534"/>
          <w:tab w:val="num" w:pos="6834"/>
        </w:tabs>
        <w:ind w:left="6451" w:hanging="6"/>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8" w:tplc="6F06D13A">
      <w:start w:val="1"/>
      <w:numFmt w:val="bullet"/>
      <w:lvlText w:val="•"/>
      <w:lvlJc w:val="left"/>
      <w:pPr>
        <w:tabs>
          <w:tab w:val="left" w:pos="534"/>
          <w:tab w:val="num" w:pos="7753"/>
        </w:tabs>
        <w:ind w:left="7370" w:firstLine="19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1" w15:restartNumberingAfterBreak="0">
    <w:nsid w:val="4EAC7284"/>
    <w:multiLevelType w:val="hybridMultilevel"/>
    <w:tmpl w:val="AEDCC8D0"/>
    <w:numStyleLink w:val="Style11import"/>
  </w:abstractNum>
  <w:abstractNum w:abstractNumId="42" w15:restartNumberingAfterBreak="0">
    <w:nsid w:val="4ECD441D"/>
    <w:multiLevelType w:val="hybridMultilevel"/>
    <w:tmpl w:val="9816F36E"/>
    <w:lvl w:ilvl="0" w:tplc="614C01EE">
      <w:start w:val="1"/>
      <w:numFmt w:val="decimal"/>
      <w:lvlText w:val="%1."/>
      <w:lvlJc w:val="left"/>
      <w:pPr>
        <w:ind w:left="612" w:hanging="590"/>
      </w:pPr>
      <w:rPr>
        <w:rFonts w:ascii="Palatino Linotype" w:eastAsia="Palatino Linotype" w:hAnsi="Palatino Linotype" w:cs="Palatino Linotype" w:hint="default"/>
        <w:b w:val="0"/>
        <w:bCs w:val="0"/>
        <w:i w:val="0"/>
        <w:iCs w:val="0"/>
        <w:spacing w:val="0"/>
        <w:w w:val="100"/>
        <w:sz w:val="56"/>
        <w:szCs w:val="56"/>
        <w:lang w:val="fr-FR" w:eastAsia="en-US" w:bidi="ar-SA"/>
      </w:rPr>
    </w:lvl>
    <w:lvl w:ilvl="1" w:tplc="837A5566">
      <w:start w:val="1"/>
      <w:numFmt w:val="decimal"/>
      <w:lvlText w:val="%2."/>
      <w:lvlJc w:val="left"/>
      <w:pPr>
        <w:ind w:left="743" w:hanging="500"/>
      </w:pPr>
      <w:rPr>
        <w:rFonts w:ascii="Palatino Linotype" w:eastAsia="Palatino Linotype" w:hAnsi="Palatino Linotype" w:cs="Palatino Linotype" w:hint="default"/>
        <w:b w:val="0"/>
        <w:bCs w:val="0"/>
        <w:i w:val="0"/>
        <w:iCs w:val="0"/>
        <w:spacing w:val="0"/>
        <w:w w:val="100"/>
        <w:sz w:val="26"/>
        <w:szCs w:val="26"/>
        <w:lang w:val="fr-FR" w:eastAsia="en-US" w:bidi="ar-SA"/>
      </w:rPr>
    </w:lvl>
    <w:lvl w:ilvl="2" w:tplc="A2A28F74">
      <w:numFmt w:val="bullet"/>
      <w:lvlText w:val="•"/>
      <w:lvlJc w:val="left"/>
      <w:pPr>
        <w:ind w:left="1680" w:hanging="500"/>
      </w:pPr>
      <w:rPr>
        <w:rFonts w:hint="default"/>
        <w:lang w:val="fr-FR" w:eastAsia="en-US" w:bidi="ar-SA"/>
      </w:rPr>
    </w:lvl>
    <w:lvl w:ilvl="3" w:tplc="DF72AA3A">
      <w:numFmt w:val="bullet"/>
      <w:lvlText w:val="•"/>
      <w:lvlJc w:val="left"/>
      <w:pPr>
        <w:ind w:left="2621" w:hanging="500"/>
      </w:pPr>
      <w:rPr>
        <w:rFonts w:hint="default"/>
        <w:lang w:val="fr-FR" w:eastAsia="en-US" w:bidi="ar-SA"/>
      </w:rPr>
    </w:lvl>
    <w:lvl w:ilvl="4" w:tplc="E4680EE2">
      <w:numFmt w:val="bullet"/>
      <w:lvlText w:val="•"/>
      <w:lvlJc w:val="left"/>
      <w:pPr>
        <w:ind w:left="3562" w:hanging="500"/>
      </w:pPr>
      <w:rPr>
        <w:rFonts w:hint="default"/>
        <w:lang w:val="fr-FR" w:eastAsia="en-US" w:bidi="ar-SA"/>
      </w:rPr>
    </w:lvl>
    <w:lvl w:ilvl="5" w:tplc="335CB3DC">
      <w:numFmt w:val="bullet"/>
      <w:lvlText w:val="•"/>
      <w:lvlJc w:val="left"/>
      <w:pPr>
        <w:ind w:left="4503" w:hanging="500"/>
      </w:pPr>
      <w:rPr>
        <w:rFonts w:hint="default"/>
        <w:lang w:val="fr-FR" w:eastAsia="en-US" w:bidi="ar-SA"/>
      </w:rPr>
    </w:lvl>
    <w:lvl w:ilvl="6" w:tplc="6CC08720">
      <w:numFmt w:val="bullet"/>
      <w:lvlText w:val="•"/>
      <w:lvlJc w:val="left"/>
      <w:pPr>
        <w:ind w:left="5444" w:hanging="500"/>
      </w:pPr>
      <w:rPr>
        <w:rFonts w:hint="default"/>
        <w:lang w:val="fr-FR" w:eastAsia="en-US" w:bidi="ar-SA"/>
      </w:rPr>
    </w:lvl>
    <w:lvl w:ilvl="7" w:tplc="5DA851F0">
      <w:numFmt w:val="bullet"/>
      <w:lvlText w:val="•"/>
      <w:lvlJc w:val="left"/>
      <w:pPr>
        <w:ind w:left="6385" w:hanging="500"/>
      </w:pPr>
      <w:rPr>
        <w:rFonts w:hint="default"/>
        <w:lang w:val="fr-FR" w:eastAsia="en-US" w:bidi="ar-SA"/>
      </w:rPr>
    </w:lvl>
    <w:lvl w:ilvl="8" w:tplc="CE369522">
      <w:numFmt w:val="bullet"/>
      <w:lvlText w:val="•"/>
      <w:lvlJc w:val="left"/>
      <w:pPr>
        <w:ind w:left="7326" w:hanging="500"/>
      </w:pPr>
      <w:rPr>
        <w:rFonts w:hint="default"/>
        <w:lang w:val="fr-FR" w:eastAsia="en-US" w:bidi="ar-SA"/>
      </w:rPr>
    </w:lvl>
  </w:abstractNum>
  <w:abstractNum w:abstractNumId="43" w15:restartNumberingAfterBreak="0">
    <w:nsid w:val="51462A26"/>
    <w:multiLevelType w:val="hybridMultilevel"/>
    <w:tmpl w:val="571085E6"/>
    <w:styleLink w:val="Style8import0"/>
    <w:lvl w:ilvl="0" w:tplc="4F8CFF3A">
      <w:start w:val="1"/>
      <w:numFmt w:val="bullet"/>
      <w:lvlText w:val="•"/>
      <w:lvlJc w:val="left"/>
      <w:pPr>
        <w:ind w:left="640" w:hanging="64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34"/>
        <w:szCs w:val="34"/>
        <w:highlight w:val="none"/>
        <w:vertAlign w:val="baseline"/>
      </w:rPr>
    </w:lvl>
    <w:lvl w:ilvl="1" w:tplc="009EFE52">
      <w:start w:val="1"/>
      <w:numFmt w:val="bullet"/>
      <w:lvlText w:val="•"/>
      <w:lvlJc w:val="left"/>
      <w:pPr>
        <w:ind w:left="743"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2" w:tplc="34BA2226">
      <w:start w:val="1"/>
      <w:numFmt w:val="bullet"/>
      <w:lvlText w:val="•"/>
      <w:lvlJc w:val="left"/>
      <w:pPr>
        <w:ind w:left="2433"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3" w:tplc="6380A66C">
      <w:start w:val="1"/>
      <w:numFmt w:val="bullet"/>
      <w:lvlText w:val="•"/>
      <w:lvlJc w:val="left"/>
      <w:pPr>
        <w:ind w:left="32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4" w:tplc="15222D42">
      <w:start w:val="1"/>
      <w:numFmt w:val="bullet"/>
      <w:lvlText w:val="•"/>
      <w:lvlJc w:val="left"/>
      <w:pPr>
        <w:ind w:left="4127"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5" w:tplc="C68C894C">
      <w:start w:val="1"/>
      <w:numFmt w:val="bullet"/>
      <w:lvlText w:val="•"/>
      <w:lvlJc w:val="left"/>
      <w:pPr>
        <w:ind w:left="4974"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6" w:tplc="C3566952">
      <w:start w:val="1"/>
      <w:numFmt w:val="bullet"/>
      <w:lvlText w:val="•"/>
      <w:lvlJc w:val="left"/>
      <w:pPr>
        <w:ind w:left="5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7" w:tplc="C728E3B4">
      <w:start w:val="1"/>
      <w:numFmt w:val="bullet"/>
      <w:lvlText w:val="•"/>
      <w:lvlJc w:val="left"/>
      <w:pPr>
        <w:ind w:left="6667"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8" w:tplc="0804D5DA">
      <w:start w:val="1"/>
      <w:numFmt w:val="bullet"/>
      <w:lvlText w:val="•"/>
      <w:lvlJc w:val="left"/>
      <w:pPr>
        <w:ind w:left="7514"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4" w15:restartNumberingAfterBreak="0">
    <w:nsid w:val="514E6D3C"/>
    <w:multiLevelType w:val="hybridMultilevel"/>
    <w:tmpl w:val="DF9E39B2"/>
    <w:lvl w:ilvl="0" w:tplc="DB2A5AFC">
      <w:start w:val="1"/>
      <w:numFmt w:val="decimal"/>
      <w:lvlText w:val="%1."/>
      <w:lvlJc w:val="left"/>
      <w:pPr>
        <w:ind w:left="743" w:hanging="500"/>
      </w:pPr>
      <w:rPr>
        <w:rFonts w:ascii="Palatino Linotype" w:eastAsia="Palatino Linotype" w:hAnsi="Palatino Linotype" w:cs="Palatino Linotype" w:hint="default"/>
        <w:b w:val="0"/>
        <w:bCs w:val="0"/>
        <w:i w:val="0"/>
        <w:iCs w:val="0"/>
        <w:spacing w:val="0"/>
        <w:w w:val="100"/>
        <w:sz w:val="26"/>
        <w:szCs w:val="26"/>
        <w:lang w:val="fr-FR" w:eastAsia="en-US" w:bidi="ar-SA"/>
      </w:rPr>
    </w:lvl>
    <w:lvl w:ilvl="1" w:tplc="0D445FE0">
      <w:numFmt w:val="bullet"/>
      <w:lvlText w:val="•"/>
      <w:lvlJc w:val="left"/>
      <w:pPr>
        <w:ind w:left="1586" w:hanging="500"/>
      </w:pPr>
      <w:rPr>
        <w:rFonts w:hint="default"/>
        <w:lang w:val="fr-FR" w:eastAsia="en-US" w:bidi="ar-SA"/>
      </w:rPr>
    </w:lvl>
    <w:lvl w:ilvl="2" w:tplc="8C74B6AE">
      <w:numFmt w:val="bullet"/>
      <w:lvlText w:val="•"/>
      <w:lvlJc w:val="left"/>
      <w:pPr>
        <w:ind w:left="2433" w:hanging="500"/>
      </w:pPr>
      <w:rPr>
        <w:rFonts w:hint="default"/>
        <w:lang w:val="fr-FR" w:eastAsia="en-US" w:bidi="ar-SA"/>
      </w:rPr>
    </w:lvl>
    <w:lvl w:ilvl="3" w:tplc="A7968F96">
      <w:numFmt w:val="bullet"/>
      <w:lvlText w:val="•"/>
      <w:lvlJc w:val="left"/>
      <w:pPr>
        <w:ind w:left="3280" w:hanging="500"/>
      </w:pPr>
      <w:rPr>
        <w:rFonts w:hint="default"/>
        <w:lang w:val="fr-FR" w:eastAsia="en-US" w:bidi="ar-SA"/>
      </w:rPr>
    </w:lvl>
    <w:lvl w:ilvl="4" w:tplc="FE18711E">
      <w:numFmt w:val="bullet"/>
      <w:lvlText w:val="•"/>
      <w:lvlJc w:val="left"/>
      <w:pPr>
        <w:ind w:left="4127" w:hanging="500"/>
      </w:pPr>
      <w:rPr>
        <w:rFonts w:hint="default"/>
        <w:lang w:val="fr-FR" w:eastAsia="en-US" w:bidi="ar-SA"/>
      </w:rPr>
    </w:lvl>
    <w:lvl w:ilvl="5" w:tplc="03BC811A">
      <w:numFmt w:val="bullet"/>
      <w:lvlText w:val="•"/>
      <w:lvlJc w:val="left"/>
      <w:pPr>
        <w:ind w:left="4974" w:hanging="500"/>
      </w:pPr>
      <w:rPr>
        <w:rFonts w:hint="default"/>
        <w:lang w:val="fr-FR" w:eastAsia="en-US" w:bidi="ar-SA"/>
      </w:rPr>
    </w:lvl>
    <w:lvl w:ilvl="6" w:tplc="3EBC27E2">
      <w:numFmt w:val="bullet"/>
      <w:lvlText w:val="•"/>
      <w:lvlJc w:val="left"/>
      <w:pPr>
        <w:ind w:left="5820" w:hanging="500"/>
      </w:pPr>
      <w:rPr>
        <w:rFonts w:hint="default"/>
        <w:lang w:val="fr-FR" w:eastAsia="en-US" w:bidi="ar-SA"/>
      </w:rPr>
    </w:lvl>
    <w:lvl w:ilvl="7" w:tplc="73922A9E">
      <w:numFmt w:val="bullet"/>
      <w:lvlText w:val="•"/>
      <w:lvlJc w:val="left"/>
      <w:pPr>
        <w:ind w:left="6667" w:hanging="500"/>
      </w:pPr>
      <w:rPr>
        <w:rFonts w:hint="default"/>
        <w:lang w:val="fr-FR" w:eastAsia="en-US" w:bidi="ar-SA"/>
      </w:rPr>
    </w:lvl>
    <w:lvl w:ilvl="8" w:tplc="329CD7C4">
      <w:numFmt w:val="bullet"/>
      <w:lvlText w:val="•"/>
      <w:lvlJc w:val="left"/>
      <w:pPr>
        <w:ind w:left="7514" w:hanging="500"/>
      </w:pPr>
      <w:rPr>
        <w:rFonts w:hint="default"/>
        <w:lang w:val="fr-FR" w:eastAsia="en-US" w:bidi="ar-SA"/>
      </w:rPr>
    </w:lvl>
  </w:abstractNum>
  <w:abstractNum w:abstractNumId="45" w15:restartNumberingAfterBreak="0">
    <w:nsid w:val="53C035EC"/>
    <w:multiLevelType w:val="hybridMultilevel"/>
    <w:tmpl w:val="61D46C92"/>
    <w:lvl w:ilvl="0" w:tplc="97949E0C">
      <w:start w:val="1"/>
      <w:numFmt w:val="bullet"/>
      <w:pStyle w:val="ListParagraph"/>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6" w15:restartNumberingAfterBreak="0">
    <w:nsid w:val="5427137F"/>
    <w:multiLevelType w:val="hybridMultilevel"/>
    <w:tmpl w:val="37669E32"/>
    <w:lvl w:ilvl="0" w:tplc="86D2AB5C">
      <w:numFmt w:val="bullet"/>
      <w:lvlText w:val="-"/>
      <w:lvlJc w:val="left"/>
      <w:pPr>
        <w:ind w:left="23" w:hanging="117"/>
      </w:pPr>
      <w:rPr>
        <w:rFonts w:ascii="Palatino Linotype" w:eastAsia="Palatino Linotype" w:hAnsi="Palatino Linotype" w:cs="Palatino Linotype" w:hint="default"/>
        <w:b w:val="0"/>
        <w:bCs w:val="0"/>
        <w:i w:val="0"/>
        <w:iCs w:val="0"/>
        <w:spacing w:val="0"/>
        <w:w w:val="100"/>
        <w:sz w:val="20"/>
        <w:szCs w:val="20"/>
        <w:lang w:val="fr-FR" w:eastAsia="en-US" w:bidi="ar-SA"/>
      </w:rPr>
    </w:lvl>
    <w:lvl w:ilvl="1" w:tplc="755247D2">
      <w:numFmt w:val="bullet"/>
      <w:lvlText w:val="•"/>
      <w:lvlJc w:val="left"/>
      <w:pPr>
        <w:ind w:left="938" w:hanging="117"/>
      </w:pPr>
      <w:rPr>
        <w:rFonts w:hint="default"/>
        <w:lang w:val="fr-FR" w:eastAsia="en-US" w:bidi="ar-SA"/>
      </w:rPr>
    </w:lvl>
    <w:lvl w:ilvl="2" w:tplc="C2FA753E">
      <w:numFmt w:val="bullet"/>
      <w:lvlText w:val="•"/>
      <w:lvlJc w:val="left"/>
      <w:pPr>
        <w:ind w:left="1857" w:hanging="117"/>
      </w:pPr>
      <w:rPr>
        <w:rFonts w:hint="default"/>
        <w:lang w:val="fr-FR" w:eastAsia="en-US" w:bidi="ar-SA"/>
      </w:rPr>
    </w:lvl>
    <w:lvl w:ilvl="3" w:tplc="5DC4896A">
      <w:numFmt w:val="bullet"/>
      <w:lvlText w:val="•"/>
      <w:lvlJc w:val="left"/>
      <w:pPr>
        <w:ind w:left="2776" w:hanging="117"/>
      </w:pPr>
      <w:rPr>
        <w:rFonts w:hint="default"/>
        <w:lang w:val="fr-FR" w:eastAsia="en-US" w:bidi="ar-SA"/>
      </w:rPr>
    </w:lvl>
    <w:lvl w:ilvl="4" w:tplc="51023104">
      <w:numFmt w:val="bullet"/>
      <w:lvlText w:val="•"/>
      <w:lvlJc w:val="left"/>
      <w:pPr>
        <w:ind w:left="3695" w:hanging="117"/>
      </w:pPr>
      <w:rPr>
        <w:rFonts w:hint="default"/>
        <w:lang w:val="fr-FR" w:eastAsia="en-US" w:bidi="ar-SA"/>
      </w:rPr>
    </w:lvl>
    <w:lvl w:ilvl="5" w:tplc="C0925B4C">
      <w:numFmt w:val="bullet"/>
      <w:lvlText w:val="•"/>
      <w:lvlJc w:val="left"/>
      <w:pPr>
        <w:ind w:left="4614" w:hanging="117"/>
      </w:pPr>
      <w:rPr>
        <w:rFonts w:hint="default"/>
        <w:lang w:val="fr-FR" w:eastAsia="en-US" w:bidi="ar-SA"/>
      </w:rPr>
    </w:lvl>
    <w:lvl w:ilvl="6" w:tplc="D304CAE4">
      <w:numFmt w:val="bullet"/>
      <w:lvlText w:val="•"/>
      <w:lvlJc w:val="left"/>
      <w:pPr>
        <w:ind w:left="5532" w:hanging="117"/>
      </w:pPr>
      <w:rPr>
        <w:rFonts w:hint="default"/>
        <w:lang w:val="fr-FR" w:eastAsia="en-US" w:bidi="ar-SA"/>
      </w:rPr>
    </w:lvl>
    <w:lvl w:ilvl="7" w:tplc="0BE25E2C">
      <w:numFmt w:val="bullet"/>
      <w:lvlText w:val="•"/>
      <w:lvlJc w:val="left"/>
      <w:pPr>
        <w:ind w:left="6451" w:hanging="117"/>
      </w:pPr>
      <w:rPr>
        <w:rFonts w:hint="default"/>
        <w:lang w:val="fr-FR" w:eastAsia="en-US" w:bidi="ar-SA"/>
      </w:rPr>
    </w:lvl>
    <w:lvl w:ilvl="8" w:tplc="33EC3994">
      <w:numFmt w:val="bullet"/>
      <w:lvlText w:val="•"/>
      <w:lvlJc w:val="left"/>
      <w:pPr>
        <w:ind w:left="7370" w:hanging="117"/>
      </w:pPr>
      <w:rPr>
        <w:rFonts w:hint="default"/>
        <w:lang w:val="fr-FR" w:eastAsia="en-US" w:bidi="ar-SA"/>
      </w:rPr>
    </w:lvl>
  </w:abstractNum>
  <w:abstractNum w:abstractNumId="47" w15:restartNumberingAfterBreak="0">
    <w:nsid w:val="550A23C6"/>
    <w:multiLevelType w:val="hybridMultilevel"/>
    <w:tmpl w:val="5B6CDA02"/>
    <w:lvl w:ilvl="0" w:tplc="3C24B146">
      <w:start w:val="1"/>
      <w:numFmt w:val="bullet"/>
      <w:lvlText w:val=""/>
      <w:lvlJc w:val="left"/>
      <w:pPr>
        <w:ind w:left="720" w:hanging="500"/>
      </w:pPr>
      <w:rPr>
        <w:rFonts w:ascii="Symbol" w:hAnsi="Symbol" w:hint="default"/>
      </w:rPr>
    </w:lvl>
    <w:lvl w:ilvl="1" w:tplc="406A98C0">
      <w:start w:val="1"/>
      <w:numFmt w:val="bullet"/>
      <w:lvlText w:val=""/>
      <w:lvlJc w:val="left"/>
      <w:pPr>
        <w:ind w:left="1220" w:hanging="500"/>
      </w:pPr>
      <w:rPr>
        <w:rFonts w:ascii="Symbol" w:hAnsi="Symbol" w:hint="default"/>
      </w:rPr>
    </w:lvl>
    <w:lvl w:ilvl="2" w:tplc="99FA7352">
      <w:start w:val="1"/>
      <w:numFmt w:val="bullet"/>
      <w:lvlText w:val=""/>
      <w:lvlJc w:val="left"/>
      <w:pPr>
        <w:ind w:left="1720" w:hanging="500"/>
      </w:pPr>
      <w:rPr>
        <w:rFonts w:ascii="Symbol" w:hAnsi="Symbol" w:hint="default"/>
      </w:rPr>
    </w:lvl>
    <w:lvl w:ilvl="3" w:tplc="79F87B32">
      <w:start w:val="1"/>
      <w:numFmt w:val="bullet"/>
      <w:lvlText w:val=""/>
      <w:lvlJc w:val="left"/>
      <w:pPr>
        <w:ind w:left="2220" w:hanging="500"/>
      </w:pPr>
      <w:rPr>
        <w:rFonts w:ascii="Symbol" w:hAnsi="Symbol" w:hint="default"/>
      </w:rPr>
    </w:lvl>
    <w:lvl w:ilvl="4" w:tplc="C8F4D514">
      <w:start w:val="1"/>
      <w:numFmt w:val="bullet"/>
      <w:lvlText w:val=""/>
      <w:lvlJc w:val="left"/>
      <w:pPr>
        <w:ind w:left="2720" w:hanging="500"/>
      </w:pPr>
      <w:rPr>
        <w:rFonts w:ascii="Symbol" w:hAnsi="Symbol" w:hint="default"/>
      </w:rPr>
    </w:lvl>
    <w:lvl w:ilvl="5" w:tplc="1376179E">
      <w:start w:val="1"/>
      <w:numFmt w:val="bullet"/>
      <w:lvlText w:val=""/>
      <w:lvlJc w:val="left"/>
      <w:pPr>
        <w:ind w:left="3220" w:hanging="500"/>
      </w:pPr>
      <w:rPr>
        <w:rFonts w:ascii="Symbol" w:hAnsi="Symbol" w:hint="default"/>
      </w:rPr>
    </w:lvl>
    <w:lvl w:ilvl="6" w:tplc="83781550">
      <w:start w:val="1"/>
      <w:numFmt w:val="bullet"/>
      <w:lvlText w:val=""/>
      <w:lvlJc w:val="left"/>
      <w:pPr>
        <w:ind w:left="3720" w:hanging="500"/>
      </w:pPr>
      <w:rPr>
        <w:rFonts w:ascii="Symbol" w:hAnsi="Symbol" w:hint="default"/>
      </w:rPr>
    </w:lvl>
    <w:lvl w:ilvl="7" w:tplc="E1CA82EA">
      <w:start w:val="1"/>
      <w:numFmt w:val="bullet"/>
      <w:lvlText w:val=""/>
      <w:lvlJc w:val="left"/>
      <w:pPr>
        <w:ind w:left="4220" w:hanging="500"/>
      </w:pPr>
      <w:rPr>
        <w:rFonts w:ascii="Symbol" w:hAnsi="Symbol" w:hint="default"/>
      </w:rPr>
    </w:lvl>
    <w:lvl w:ilvl="8" w:tplc="C844919A">
      <w:start w:val="1"/>
      <w:numFmt w:val="bullet"/>
      <w:lvlText w:val=""/>
      <w:lvlJc w:val="left"/>
      <w:pPr>
        <w:ind w:left="4720" w:hanging="500"/>
      </w:pPr>
      <w:rPr>
        <w:rFonts w:ascii="Symbol" w:hAnsi="Symbol" w:hint="default"/>
      </w:rPr>
    </w:lvl>
  </w:abstractNum>
  <w:abstractNum w:abstractNumId="48" w15:restartNumberingAfterBreak="0">
    <w:nsid w:val="5577746A"/>
    <w:multiLevelType w:val="hybridMultilevel"/>
    <w:tmpl w:val="9210D97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9" w15:restartNumberingAfterBreak="0">
    <w:nsid w:val="58ED45D7"/>
    <w:multiLevelType w:val="hybridMultilevel"/>
    <w:tmpl w:val="1AE06DEA"/>
    <w:lvl w:ilvl="0" w:tplc="05AE3802">
      <w:numFmt w:val="bullet"/>
      <w:lvlText w:val="•"/>
      <w:lvlJc w:val="left"/>
      <w:pPr>
        <w:ind w:left="743" w:hanging="500"/>
      </w:pPr>
      <w:rPr>
        <w:rFonts w:ascii="Palatino Linotype" w:eastAsia="Palatino Linotype" w:hAnsi="Palatino Linotype" w:cs="Palatino Linotype" w:hint="default"/>
        <w:b w:val="0"/>
        <w:bCs w:val="0"/>
        <w:i w:val="0"/>
        <w:iCs w:val="0"/>
        <w:spacing w:val="0"/>
        <w:w w:val="100"/>
        <w:sz w:val="26"/>
        <w:szCs w:val="26"/>
        <w:lang w:val="fr-FR" w:eastAsia="en-US" w:bidi="ar-SA"/>
      </w:rPr>
    </w:lvl>
    <w:lvl w:ilvl="1" w:tplc="15002758">
      <w:numFmt w:val="bullet"/>
      <w:lvlText w:val="•"/>
      <w:lvlJc w:val="left"/>
      <w:pPr>
        <w:ind w:left="1586" w:hanging="500"/>
      </w:pPr>
      <w:rPr>
        <w:rFonts w:hint="default"/>
        <w:lang w:val="fr-FR" w:eastAsia="en-US" w:bidi="ar-SA"/>
      </w:rPr>
    </w:lvl>
    <w:lvl w:ilvl="2" w:tplc="DEA892CC">
      <w:numFmt w:val="bullet"/>
      <w:lvlText w:val="•"/>
      <w:lvlJc w:val="left"/>
      <w:pPr>
        <w:ind w:left="2433" w:hanging="500"/>
      </w:pPr>
      <w:rPr>
        <w:rFonts w:hint="default"/>
        <w:lang w:val="fr-FR" w:eastAsia="en-US" w:bidi="ar-SA"/>
      </w:rPr>
    </w:lvl>
    <w:lvl w:ilvl="3" w:tplc="3E1C2B6C">
      <w:numFmt w:val="bullet"/>
      <w:lvlText w:val="•"/>
      <w:lvlJc w:val="left"/>
      <w:pPr>
        <w:ind w:left="3280" w:hanging="500"/>
      </w:pPr>
      <w:rPr>
        <w:rFonts w:hint="default"/>
        <w:lang w:val="fr-FR" w:eastAsia="en-US" w:bidi="ar-SA"/>
      </w:rPr>
    </w:lvl>
    <w:lvl w:ilvl="4" w:tplc="5246AD08">
      <w:numFmt w:val="bullet"/>
      <w:lvlText w:val="•"/>
      <w:lvlJc w:val="left"/>
      <w:pPr>
        <w:ind w:left="4127" w:hanging="500"/>
      </w:pPr>
      <w:rPr>
        <w:rFonts w:hint="default"/>
        <w:lang w:val="fr-FR" w:eastAsia="en-US" w:bidi="ar-SA"/>
      </w:rPr>
    </w:lvl>
    <w:lvl w:ilvl="5" w:tplc="A30C999C">
      <w:numFmt w:val="bullet"/>
      <w:lvlText w:val="•"/>
      <w:lvlJc w:val="left"/>
      <w:pPr>
        <w:ind w:left="4974" w:hanging="500"/>
      </w:pPr>
      <w:rPr>
        <w:rFonts w:hint="default"/>
        <w:lang w:val="fr-FR" w:eastAsia="en-US" w:bidi="ar-SA"/>
      </w:rPr>
    </w:lvl>
    <w:lvl w:ilvl="6" w:tplc="6DE8DA66">
      <w:numFmt w:val="bullet"/>
      <w:lvlText w:val="•"/>
      <w:lvlJc w:val="left"/>
      <w:pPr>
        <w:ind w:left="5820" w:hanging="500"/>
      </w:pPr>
      <w:rPr>
        <w:rFonts w:hint="default"/>
        <w:lang w:val="fr-FR" w:eastAsia="en-US" w:bidi="ar-SA"/>
      </w:rPr>
    </w:lvl>
    <w:lvl w:ilvl="7" w:tplc="0E5C4312">
      <w:numFmt w:val="bullet"/>
      <w:lvlText w:val="•"/>
      <w:lvlJc w:val="left"/>
      <w:pPr>
        <w:ind w:left="6667" w:hanging="500"/>
      </w:pPr>
      <w:rPr>
        <w:rFonts w:hint="default"/>
        <w:lang w:val="fr-FR" w:eastAsia="en-US" w:bidi="ar-SA"/>
      </w:rPr>
    </w:lvl>
    <w:lvl w:ilvl="8" w:tplc="899E1398">
      <w:numFmt w:val="bullet"/>
      <w:lvlText w:val="•"/>
      <w:lvlJc w:val="left"/>
      <w:pPr>
        <w:ind w:left="7514" w:hanging="500"/>
      </w:pPr>
      <w:rPr>
        <w:rFonts w:hint="default"/>
        <w:lang w:val="fr-FR" w:eastAsia="en-US" w:bidi="ar-SA"/>
      </w:rPr>
    </w:lvl>
  </w:abstractNum>
  <w:abstractNum w:abstractNumId="50" w15:restartNumberingAfterBreak="0">
    <w:nsid w:val="598F0EBF"/>
    <w:multiLevelType w:val="hybridMultilevel"/>
    <w:tmpl w:val="830A8328"/>
    <w:numStyleLink w:val="Style6import"/>
  </w:abstractNum>
  <w:abstractNum w:abstractNumId="51" w15:restartNumberingAfterBreak="0">
    <w:nsid w:val="5C2F503F"/>
    <w:multiLevelType w:val="hybridMultilevel"/>
    <w:tmpl w:val="88081B5A"/>
    <w:lvl w:ilvl="0" w:tplc="FC780F3A">
      <w:numFmt w:val="bullet"/>
      <w:lvlText w:val="—"/>
      <w:lvlJc w:val="left"/>
      <w:pPr>
        <w:ind w:left="743" w:hanging="360"/>
      </w:pPr>
      <w:rPr>
        <w:rFonts w:ascii="Times New Roman" w:eastAsia="Palatino Linotype" w:hAnsi="Times New Roman" w:cs="Times New Roman" w:hint="default"/>
      </w:rPr>
    </w:lvl>
    <w:lvl w:ilvl="1" w:tplc="040C0003" w:tentative="1">
      <w:start w:val="1"/>
      <w:numFmt w:val="bullet"/>
      <w:lvlText w:val="o"/>
      <w:lvlJc w:val="left"/>
      <w:pPr>
        <w:ind w:left="1463" w:hanging="360"/>
      </w:pPr>
      <w:rPr>
        <w:rFonts w:ascii="Courier New" w:hAnsi="Courier New" w:cs="Courier New" w:hint="default"/>
      </w:rPr>
    </w:lvl>
    <w:lvl w:ilvl="2" w:tplc="040C0005" w:tentative="1">
      <w:start w:val="1"/>
      <w:numFmt w:val="bullet"/>
      <w:lvlText w:val=""/>
      <w:lvlJc w:val="left"/>
      <w:pPr>
        <w:ind w:left="2183" w:hanging="360"/>
      </w:pPr>
      <w:rPr>
        <w:rFonts w:ascii="Wingdings" w:hAnsi="Wingdings" w:hint="default"/>
      </w:rPr>
    </w:lvl>
    <w:lvl w:ilvl="3" w:tplc="040C0001" w:tentative="1">
      <w:start w:val="1"/>
      <w:numFmt w:val="bullet"/>
      <w:lvlText w:val=""/>
      <w:lvlJc w:val="left"/>
      <w:pPr>
        <w:ind w:left="2903" w:hanging="360"/>
      </w:pPr>
      <w:rPr>
        <w:rFonts w:ascii="Symbol" w:hAnsi="Symbol" w:hint="default"/>
      </w:rPr>
    </w:lvl>
    <w:lvl w:ilvl="4" w:tplc="040C0003" w:tentative="1">
      <w:start w:val="1"/>
      <w:numFmt w:val="bullet"/>
      <w:lvlText w:val="o"/>
      <w:lvlJc w:val="left"/>
      <w:pPr>
        <w:ind w:left="3623" w:hanging="360"/>
      </w:pPr>
      <w:rPr>
        <w:rFonts w:ascii="Courier New" w:hAnsi="Courier New" w:cs="Courier New" w:hint="default"/>
      </w:rPr>
    </w:lvl>
    <w:lvl w:ilvl="5" w:tplc="040C0005" w:tentative="1">
      <w:start w:val="1"/>
      <w:numFmt w:val="bullet"/>
      <w:lvlText w:val=""/>
      <w:lvlJc w:val="left"/>
      <w:pPr>
        <w:ind w:left="4343" w:hanging="360"/>
      </w:pPr>
      <w:rPr>
        <w:rFonts w:ascii="Wingdings" w:hAnsi="Wingdings" w:hint="default"/>
      </w:rPr>
    </w:lvl>
    <w:lvl w:ilvl="6" w:tplc="040C0001" w:tentative="1">
      <w:start w:val="1"/>
      <w:numFmt w:val="bullet"/>
      <w:lvlText w:val=""/>
      <w:lvlJc w:val="left"/>
      <w:pPr>
        <w:ind w:left="5063" w:hanging="360"/>
      </w:pPr>
      <w:rPr>
        <w:rFonts w:ascii="Symbol" w:hAnsi="Symbol" w:hint="default"/>
      </w:rPr>
    </w:lvl>
    <w:lvl w:ilvl="7" w:tplc="040C0003" w:tentative="1">
      <w:start w:val="1"/>
      <w:numFmt w:val="bullet"/>
      <w:lvlText w:val="o"/>
      <w:lvlJc w:val="left"/>
      <w:pPr>
        <w:ind w:left="5783" w:hanging="360"/>
      </w:pPr>
      <w:rPr>
        <w:rFonts w:ascii="Courier New" w:hAnsi="Courier New" w:cs="Courier New" w:hint="default"/>
      </w:rPr>
    </w:lvl>
    <w:lvl w:ilvl="8" w:tplc="040C0005" w:tentative="1">
      <w:start w:val="1"/>
      <w:numFmt w:val="bullet"/>
      <w:lvlText w:val=""/>
      <w:lvlJc w:val="left"/>
      <w:pPr>
        <w:ind w:left="6503" w:hanging="360"/>
      </w:pPr>
      <w:rPr>
        <w:rFonts w:ascii="Wingdings" w:hAnsi="Wingdings" w:hint="default"/>
      </w:rPr>
    </w:lvl>
  </w:abstractNum>
  <w:abstractNum w:abstractNumId="52" w15:restartNumberingAfterBreak="0">
    <w:nsid w:val="5CBB43A1"/>
    <w:multiLevelType w:val="hybridMultilevel"/>
    <w:tmpl w:val="73A29BF6"/>
    <w:styleLink w:val="Style13import"/>
    <w:lvl w:ilvl="0" w:tplc="926CCB26">
      <w:start w:val="1"/>
      <w:numFmt w:val="bullet"/>
      <w:lvlText w:val="•"/>
      <w:lvlJc w:val="left"/>
      <w:pPr>
        <w:ind w:left="743"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F4A057FC">
      <w:start w:val="1"/>
      <w:numFmt w:val="bullet"/>
      <w:lvlText w:val="•"/>
      <w:lvlJc w:val="left"/>
      <w:pPr>
        <w:ind w:left="1586"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2" w:tplc="D3BC922C">
      <w:start w:val="1"/>
      <w:numFmt w:val="bullet"/>
      <w:lvlText w:val="•"/>
      <w:lvlJc w:val="left"/>
      <w:pPr>
        <w:ind w:left="2433"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3" w:tplc="2E4EB352">
      <w:start w:val="1"/>
      <w:numFmt w:val="bullet"/>
      <w:lvlText w:val="•"/>
      <w:lvlJc w:val="left"/>
      <w:pPr>
        <w:ind w:left="32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4" w:tplc="C17AF9BE">
      <w:start w:val="1"/>
      <w:numFmt w:val="bullet"/>
      <w:lvlText w:val="•"/>
      <w:lvlJc w:val="left"/>
      <w:pPr>
        <w:ind w:left="4127"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5" w:tplc="AA8AE180">
      <w:start w:val="1"/>
      <w:numFmt w:val="bullet"/>
      <w:lvlText w:val="•"/>
      <w:lvlJc w:val="left"/>
      <w:pPr>
        <w:ind w:left="4974"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6" w:tplc="AA306DCC">
      <w:start w:val="1"/>
      <w:numFmt w:val="bullet"/>
      <w:lvlText w:val="•"/>
      <w:lvlJc w:val="left"/>
      <w:pPr>
        <w:ind w:left="5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7" w:tplc="A46C7286">
      <w:start w:val="1"/>
      <w:numFmt w:val="bullet"/>
      <w:lvlText w:val="•"/>
      <w:lvlJc w:val="left"/>
      <w:pPr>
        <w:ind w:left="6667"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8" w:tplc="1682FDF6">
      <w:start w:val="1"/>
      <w:numFmt w:val="bullet"/>
      <w:lvlText w:val="•"/>
      <w:lvlJc w:val="left"/>
      <w:pPr>
        <w:ind w:left="7514"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3" w15:restartNumberingAfterBreak="0">
    <w:nsid w:val="5DC34F45"/>
    <w:multiLevelType w:val="hybridMultilevel"/>
    <w:tmpl w:val="8F9274E2"/>
    <w:styleLink w:val="Style8import"/>
    <w:lvl w:ilvl="0" w:tplc="8EC0C318">
      <w:start w:val="1"/>
      <w:numFmt w:val="upperLetter"/>
      <w:lvlText w:val="%1."/>
      <w:lvlJc w:val="left"/>
      <w:pPr>
        <w:tabs>
          <w:tab w:val="num" w:pos="356"/>
          <w:tab w:val="left" w:pos="743"/>
        </w:tabs>
        <w:ind w:left="743" w:hanging="72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E37EF0D6">
      <w:start w:val="1"/>
      <w:numFmt w:val="upperLetter"/>
      <w:lvlText w:val="%2."/>
      <w:lvlJc w:val="left"/>
      <w:pPr>
        <w:tabs>
          <w:tab w:val="left" w:pos="356"/>
          <w:tab w:val="left" w:pos="743"/>
          <w:tab w:val="num" w:pos="1053"/>
        </w:tabs>
        <w:ind w:left="1440" w:hanging="72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2" w:tplc="C6A2D166">
      <w:start w:val="1"/>
      <w:numFmt w:val="upperLetter"/>
      <w:lvlText w:val="%3."/>
      <w:lvlJc w:val="left"/>
      <w:pPr>
        <w:tabs>
          <w:tab w:val="left" w:pos="356"/>
          <w:tab w:val="left" w:pos="743"/>
          <w:tab w:val="num" w:pos="1773"/>
        </w:tabs>
        <w:ind w:left="2160" w:hanging="72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3" w:tplc="B0E0F7F0">
      <w:start w:val="1"/>
      <w:numFmt w:val="upperLetter"/>
      <w:lvlText w:val="%4."/>
      <w:lvlJc w:val="left"/>
      <w:pPr>
        <w:tabs>
          <w:tab w:val="left" w:pos="356"/>
          <w:tab w:val="left" w:pos="743"/>
          <w:tab w:val="num" w:pos="2493"/>
        </w:tabs>
        <w:ind w:left="2880" w:hanging="72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4" w:tplc="6964A5C6">
      <w:start w:val="1"/>
      <w:numFmt w:val="upperLetter"/>
      <w:lvlText w:val="%5."/>
      <w:lvlJc w:val="left"/>
      <w:pPr>
        <w:tabs>
          <w:tab w:val="left" w:pos="356"/>
          <w:tab w:val="left" w:pos="743"/>
          <w:tab w:val="num" w:pos="3213"/>
        </w:tabs>
        <w:ind w:left="3600" w:hanging="72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5" w:tplc="18560CA0">
      <w:start w:val="1"/>
      <w:numFmt w:val="upperLetter"/>
      <w:lvlText w:val="%6."/>
      <w:lvlJc w:val="left"/>
      <w:pPr>
        <w:tabs>
          <w:tab w:val="left" w:pos="356"/>
          <w:tab w:val="left" w:pos="743"/>
          <w:tab w:val="num" w:pos="3933"/>
        </w:tabs>
        <w:ind w:left="4320" w:hanging="72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6" w:tplc="BA3C3714">
      <w:start w:val="1"/>
      <w:numFmt w:val="upperLetter"/>
      <w:lvlText w:val="%7."/>
      <w:lvlJc w:val="left"/>
      <w:pPr>
        <w:tabs>
          <w:tab w:val="left" w:pos="356"/>
          <w:tab w:val="left" w:pos="743"/>
          <w:tab w:val="num" w:pos="4653"/>
        </w:tabs>
        <w:ind w:left="5040" w:hanging="72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7" w:tplc="8154E6C8">
      <w:start w:val="1"/>
      <w:numFmt w:val="upperLetter"/>
      <w:lvlText w:val="%8."/>
      <w:lvlJc w:val="left"/>
      <w:pPr>
        <w:tabs>
          <w:tab w:val="left" w:pos="356"/>
          <w:tab w:val="left" w:pos="743"/>
          <w:tab w:val="num" w:pos="5373"/>
        </w:tabs>
        <w:ind w:left="5760" w:hanging="72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8" w:tplc="4C66599E">
      <w:start w:val="1"/>
      <w:numFmt w:val="upperLetter"/>
      <w:lvlText w:val="%9."/>
      <w:lvlJc w:val="left"/>
      <w:pPr>
        <w:tabs>
          <w:tab w:val="left" w:pos="356"/>
          <w:tab w:val="left" w:pos="743"/>
          <w:tab w:val="num" w:pos="6093"/>
        </w:tabs>
        <w:ind w:left="6480" w:hanging="72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603C35F9"/>
    <w:multiLevelType w:val="hybridMultilevel"/>
    <w:tmpl w:val="5EC2BABC"/>
    <w:numStyleLink w:val="Style3import"/>
  </w:abstractNum>
  <w:abstractNum w:abstractNumId="55" w15:restartNumberingAfterBreak="0">
    <w:nsid w:val="618D2AE1"/>
    <w:multiLevelType w:val="hybridMultilevel"/>
    <w:tmpl w:val="6EE4AE50"/>
    <w:styleLink w:val="Style17import"/>
    <w:lvl w:ilvl="0" w:tplc="A20E8EDC">
      <w:start w:val="1"/>
      <w:numFmt w:val="bullet"/>
      <w:lvlText w:val="•"/>
      <w:lvlJc w:val="left"/>
      <w:pPr>
        <w:ind w:left="743"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374E27BE">
      <w:start w:val="1"/>
      <w:numFmt w:val="bullet"/>
      <w:lvlText w:val="•"/>
      <w:lvlJc w:val="left"/>
      <w:pPr>
        <w:ind w:left="1586"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2" w:tplc="1CD20AC6">
      <w:start w:val="1"/>
      <w:numFmt w:val="bullet"/>
      <w:lvlText w:val="•"/>
      <w:lvlJc w:val="left"/>
      <w:pPr>
        <w:ind w:left="2433"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3" w:tplc="89F8697E">
      <w:start w:val="1"/>
      <w:numFmt w:val="bullet"/>
      <w:lvlText w:val="•"/>
      <w:lvlJc w:val="left"/>
      <w:pPr>
        <w:ind w:left="32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4" w:tplc="5F047498">
      <w:start w:val="1"/>
      <w:numFmt w:val="bullet"/>
      <w:lvlText w:val="•"/>
      <w:lvlJc w:val="left"/>
      <w:pPr>
        <w:ind w:left="4127"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5" w:tplc="77706138">
      <w:start w:val="1"/>
      <w:numFmt w:val="bullet"/>
      <w:lvlText w:val="•"/>
      <w:lvlJc w:val="left"/>
      <w:pPr>
        <w:ind w:left="4974"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6" w:tplc="0D7CD49A">
      <w:start w:val="1"/>
      <w:numFmt w:val="bullet"/>
      <w:lvlText w:val="•"/>
      <w:lvlJc w:val="left"/>
      <w:pPr>
        <w:ind w:left="5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7" w:tplc="BEB0FE2A">
      <w:start w:val="1"/>
      <w:numFmt w:val="bullet"/>
      <w:lvlText w:val="•"/>
      <w:lvlJc w:val="left"/>
      <w:pPr>
        <w:ind w:left="6667"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8" w:tplc="1E0C080A">
      <w:start w:val="1"/>
      <w:numFmt w:val="bullet"/>
      <w:lvlText w:val="•"/>
      <w:lvlJc w:val="left"/>
      <w:pPr>
        <w:ind w:left="7514"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6" w15:restartNumberingAfterBreak="0">
    <w:nsid w:val="61CF0F2F"/>
    <w:multiLevelType w:val="hybridMultilevel"/>
    <w:tmpl w:val="7FD2089A"/>
    <w:lvl w:ilvl="0" w:tplc="725C9444">
      <w:start w:val="1"/>
      <w:numFmt w:val="bullet"/>
      <w:lvlText w:val="-"/>
      <w:lvlJc w:val="left"/>
      <w:pPr>
        <w:ind w:left="499" w:hanging="116"/>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6E88D3FE">
      <w:start w:val="1"/>
      <w:numFmt w:val="bullet"/>
      <w:lvlText w:val="•"/>
      <w:lvlJc w:val="left"/>
      <w:pPr>
        <w:ind w:left="1414" w:hanging="116"/>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2" w:tplc="7388B7E4">
      <w:start w:val="1"/>
      <w:numFmt w:val="bullet"/>
      <w:lvlText w:val="•"/>
      <w:lvlJc w:val="left"/>
      <w:pPr>
        <w:ind w:left="2333" w:hanging="116"/>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3" w:tplc="23B2F0E8">
      <w:start w:val="1"/>
      <w:numFmt w:val="bullet"/>
      <w:lvlText w:val="•"/>
      <w:lvlJc w:val="left"/>
      <w:pPr>
        <w:ind w:left="3252" w:hanging="116"/>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4" w:tplc="A01A9898">
      <w:start w:val="1"/>
      <w:numFmt w:val="bullet"/>
      <w:lvlText w:val="•"/>
      <w:lvlJc w:val="left"/>
      <w:pPr>
        <w:ind w:left="4171" w:hanging="116"/>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5" w:tplc="765C2DBA">
      <w:start w:val="1"/>
      <w:numFmt w:val="bullet"/>
      <w:lvlText w:val="•"/>
      <w:lvlJc w:val="left"/>
      <w:pPr>
        <w:ind w:left="5090" w:hanging="116"/>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6" w:tplc="BD1EAD08">
      <w:start w:val="1"/>
      <w:numFmt w:val="bullet"/>
      <w:lvlText w:val="•"/>
      <w:lvlJc w:val="left"/>
      <w:pPr>
        <w:ind w:left="6008" w:hanging="116"/>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7" w:tplc="8E083752">
      <w:start w:val="1"/>
      <w:numFmt w:val="bullet"/>
      <w:lvlText w:val="•"/>
      <w:lvlJc w:val="left"/>
      <w:pPr>
        <w:ind w:left="6927" w:hanging="116"/>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8" w:tplc="92B8145A">
      <w:start w:val="1"/>
      <w:numFmt w:val="bullet"/>
      <w:lvlText w:val="•"/>
      <w:lvlJc w:val="left"/>
      <w:pPr>
        <w:ind w:left="7846" w:hanging="116"/>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7" w15:restartNumberingAfterBreak="0">
    <w:nsid w:val="62F815DA"/>
    <w:multiLevelType w:val="hybridMultilevel"/>
    <w:tmpl w:val="29AC32D4"/>
    <w:numStyleLink w:val="Style16import"/>
  </w:abstractNum>
  <w:abstractNum w:abstractNumId="58" w15:restartNumberingAfterBreak="0">
    <w:nsid w:val="635D35EF"/>
    <w:multiLevelType w:val="hybridMultilevel"/>
    <w:tmpl w:val="830A8328"/>
    <w:styleLink w:val="Style6import"/>
    <w:lvl w:ilvl="0" w:tplc="2BC8F74C">
      <w:start w:val="1"/>
      <w:numFmt w:val="bullet"/>
      <w:lvlText w:val="•"/>
      <w:lvlJc w:val="left"/>
      <w:pPr>
        <w:ind w:left="742" w:hanging="49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BC941262">
      <w:start w:val="1"/>
      <w:numFmt w:val="bullet"/>
      <w:lvlText w:val="•"/>
      <w:lvlJc w:val="left"/>
      <w:pPr>
        <w:ind w:left="1585" w:hanging="49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2" w:tplc="9912AE12">
      <w:start w:val="1"/>
      <w:numFmt w:val="bullet"/>
      <w:lvlText w:val="•"/>
      <w:lvlJc w:val="left"/>
      <w:pPr>
        <w:ind w:left="2432" w:hanging="49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3" w:tplc="586C7992">
      <w:start w:val="1"/>
      <w:numFmt w:val="bullet"/>
      <w:lvlText w:val="•"/>
      <w:lvlJc w:val="left"/>
      <w:pPr>
        <w:ind w:left="3279" w:hanging="49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4" w:tplc="3D568FC0">
      <w:start w:val="1"/>
      <w:numFmt w:val="bullet"/>
      <w:lvlText w:val="•"/>
      <w:lvlJc w:val="left"/>
      <w:pPr>
        <w:ind w:left="4126" w:hanging="49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5" w:tplc="4762D3F6">
      <w:start w:val="1"/>
      <w:numFmt w:val="bullet"/>
      <w:lvlText w:val="•"/>
      <w:lvlJc w:val="left"/>
      <w:pPr>
        <w:ind w:left="4973" w:hanging="49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6" w:tplc="2AEAA90E">
      <w:start w:val="1"/>
      <w:numFmt w:val="bullet"/>
      <w:lvlText w:val="•"/>
      <w:lvlJc w:val="left"/>
      <w:pPr>
        <w:ind w:left="5819" w:hanging="49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7" w:tplc="0254C0EE">
      <w:start w:val="1"/>
      <w:numFmt w:val="bullet"/>
      <w:lvlText w:val="•"/>
      <w:lvlJc w:val="left"/>
      <w:pPr>
        <w:ind w:left="6666" w:hanging="49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8" w:tplc="EEE09F10">
      <w:start w:val="1"/>
      <w:numFmt w:val="bullet"/>
      <w:lvlText w:val="•"/>
      <w:lvlJc w:val="left"/>
      <w:pPr>
        <w:ind w:left="7513" w:hanging="49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9" w15:restartNumberingAfterBreak="0">
    <w:nsid w:val="63977376"/>
    <w:multiLevelType w:val="multilevel"/>
    <w:tmpl w:val="A89A8E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0" w15:restartNumberingAfterBreak="0">
    <w:nsid w:val="63E647BE"/>
    <w:multiLevelType w:val="hybridMultilevel"/>
    <w:tmpl w:val="18F6E184"/>
    <w:lvl w:ilvl="0" w:tplc="2640B3B6">
      <w:numFmt w:val="bullet"/>
      <w:lvlText w:val="—"/>
      <w:lvlJc w:val="left"/>
      <w:pPr>
        <w:ind w:left="23" w:hanging="402"/>
      </w:pPr>
      <w:rPr>
        <w:rFonts w:ascii="Palatino Linotype" w:eastAsia="Palatino Linotype" w:hAnsi="Palatino Linotype" w:cs="Palatino Linotype" w:hint="default"/>
        <w:b w:val="0"/>
        <w:bCs w:val="0"/>
        <w:i w:val="0"/>
        <w:iCs w:val="0"/>
        <w:color w:val="744E00"/>
        <w:spacing w:val="0"/>
        <w:w w:val="100"/>
        <w:sz w:val="26"/>
        <w:szCs w:val="26"/>
        <w:lang w:val="fr-FR" w:eastAsia="en-US" w:bidi="ar-SA"/>
      </w:rPr>
    </w:lvl>
    <w:lvl w:ilvl="1" w:tplc="045C9E0C">
      <w:numFmt w:val="bullet"/>
      <w:lvlText w:val="•"/>
      <w:lvlJc w:val="left"/>
      <w:pPr>
        <w:ind w:left="23" w:hanging="500"/>
      </w:pPr>
      <w:rPr>
        <w:rFonts w:ascii="Palatino Linotype" w:eastAsia="Palatino Linotype" w:hAnsi="Palatino Linotype" w:cs="Palatino Linotype" w:hint="default"/>
        <w:b w:val="0"/>
        <w:bCs w:val="0"/>
        <w:i w:val="0"/>
        <w:iCs w:val="0"/>
        <w:color w:val="744E00"/>
        <w:spacing w:val="0"/>
        <w:w w:val="100"/>
        <w:sz w:val="26"/>
        <w:szCs w:val="26"/>
        <w:lang w:val="fr-FR" w:eastAsia="en-US" w:bidi="ar-SA"/>
      </w:rPr>
    </w:lvl>
    <w:lvl w:ilvl="2" w:tplc="BB345C14">
      <w:numFmt w:val="bullet"/>
      <w:lvlText w:val="•"/>
      <w:lvlJc w:val="left"/>
      <w:pPr>
        <w:ind w:left="1857" w:hanging="500"/>
      </w:pPr>
      <w:rPr>
        <w:rFonts w:hint="default"/>
        <w:lang w:val="fr-FR" w:eastAsia="en-US" w:bidi="ar-SA"/>
      </w:rPr>
    </w:lvl>
    <w:lvl w:ilvl="3" w:tplc="F80A256A">
      <w:numFmt w:val="bullet"/>
      <w:lvlText w:val="•"/>
      <w:lvlJc w:val="left"/>
      <w:pPr>
        <w:ind w:left="2776" w:hanging="500"/>
      </w:pPr>
      <w:rPr>
        <w:rFonts w:hint="default"/>
        <w:lang w:val="fr-FR" w:eastAsia="en-US" w:bidi="ar-SA"/>
      </w:rPr>
    </w:lvl>
    <w:lvl w:ilvl="4" w:tplc="98D4707E">
      <w:numFmt w:val="bullet"/>
      <w:lvlText w:val="•"/>
      <w:lvlJc w:val="left"/>
      <w:pPr>
        <w:ind w:left="3695" w:hanging="500"/>
      </w:pPr>
      <w:rPr>
        <w:rFonts w:hint="default"/>
        <w:lang w:val="fr-FR" w:eastAsia="en-US" w:bidi="ar-SA"/>
      </w:rPr>
    </w:lvl>
    <w:lvl w:ilvl="5" w:tplc="EDB605CC">
      <w:numFmt w:val="bullet"/>
      <w:lvlText w:val="•"/>
      <w:lvlJc w:val="left"/>
      <w:pPr>
        <w:ind w:left="4614" w:hanging="500"/>
      </w:pPr>
      <w:rPr>
        <w:rFonts w:hint="default"/>
        <w:lang w:val="fr-FR" w:eastAsia="en-US" w:bidi="ar-SA"/>
      </w:rPr>
    </w:lvl>
    <w:lvl w:ilvl="6" w:tplc="B2E80970">
      <w:numFmt w:val="bullet"/>
      <w:lvlText w:val="•"/>
      <w:lvlJc w:val="left"/>
      <w:pPr>
        <w:ind w:left="5532" w:hanging="500"/>
      </w:pPr>
      <w:rPr>
        <w:rFonts w:hint="default"/>
        <w:lang w:val="fr-FR" w:eastAsia="en-US" w:bidi="ar-SA"/>
      </w:rPr>
    </w:lvl>
    <w:lvl w:ilvl="7" w:tplc="6D4A1772">
      <w:numFmt w:val="bullet"/>
      <w:lvlText w:val="•"/>
      <w:lvlJc w:val="left"/>
      <w:pPr>
        <w:ind w:left="6451" w:hanging="500"/>
      </w:pPr>
      <w:rPr>
        <w:rFonts w:hint="default"/>
        <w:lang w:val="fr-FR" w:eastAsia="en-US" w:bidi="ar-SA"/>
      </w:rPr>
    </w:lvl>
    <w:lvl w:ilvl="8" w:tplc="C4488DC6">
      <w:numFmt w:val="bullet"/>
      <w:lvlText w:val="•"/>
      <w:lvlJc w:val="left"/>
      <w:pPr>
        <w:ind w:left="7370" w:hanging="500"/>
      </w:pPr>
      <w:rPr>
        <w:rFonts w:hint="default"/>
        <w:lang w:val="fr-FR" w:eastAsia="en-US" w:bidi="ar-SA"/>
      </w:rPr>
    </w:lvl>
  </w:abstractNum>
  <w:abstractNum w:abstractNumId="61" w15:restartNumberingAfterBreak="0">
    <w:nsid w:val="67EE52B2"/>
    <w:multiLevelType w:val="hybridMultilevel"/>
    <w:tmpl w:val="8642FE20"/>
    <w:lvl w:ilvl="0" w:tplc="C8B2FFD4">
      <w:numFmt w:val="bullet"/>
      <w:lvlText w:val="-"/>
      <w:lvlJc w:val="left"/>
      <w:pPr>
        <w:ind w:left="23" w:hanging="155"/>
      </w:pPr>
      <w:rPr>
        <w:rFonts w:ascii="Palatino Linotype" w:eastAsia="Palatino Linotype" w:hAnsi="Palatino Linotype" w:cs="Palatino Linotype" w:hint="default"/>
        <w:b w:val="0"/>
        <w:bCs w:val="0"/>
        <w:i w:val="0"/>
        <w:iCs w:val="0"/>
        <w:color w:val="744E00"/>
        <w:spacing w:val="0"/>
        <w:w w:val="100"/>
        <w:sz w:val="26"/>
        <w:szCs w:val="26"/>
        <w:lang w:val="fr-FR" w:eastAsia="en-US" w:bidi="ar-SA"/>
      </w:rPr>
    </w:lvl>
    <w:lvl w:ilvl="1" w:tplc="F4528C34">
      <w:numFmt w:val="bullet"/>
      <w:lvlText w:val="•"/>
      <w:lvlJc w:val="left"/>
      <w:pPr>
        <w:ind w:left="938" w:hanging="155"/>
      </w:pPr>
      <w:rPr>
        <w:rFonts w:hint="default"/>
        <w:lang w:val="fr-FR" w:eastAsia="en-US" w:bidi="ar-SA"/>
      </w:rPr>
    </w:lvl>
    <w:lvl w:ilvl="2" w:tplc="3D9E2F06">
      <w:numFmt w:val="bullet"/>
      <w:lvlText w:val="•"/>
      <w:lvlJc w:val="left"/>
      <w:pPr>
        <w:ind w:left="1857" w:hanging="155"/>
      </w:pPr>
      <w:rPr>
        <w:rFonts w:hint="default"/>
        <w:lang w:val="fr-FR" w:eastAsia="en-US" w:bidi="ar-SA"/>
      </w:rPr>
    </w:lvl>
    <w:lvl w:ilvl="3" w:tplc="66FC45E6">
      <w:numFmt w:val="bullet"/>
      <w:lvlText w:val="•"/>
      <w:lvlJc w:val="left"/>
      <w:pPr>
        <w:ind w:left="2776" w:hanging="155"/>
      </w:pPr>
      <w:rPr>
        <w:rFonts w:hint="default"/>
        <w:lang w:val="fr-FR" w:eastAsia="en-US" w:bidi="ar-SA"/>
      </w:rPr>
    </w:lvl>
    <w:lvl w:ilvl="4" w:tplc="EDE62248">
      <w:numFmt w:val="bullet"/>
      <w:lvlText w:val="•"/>
      <w:lvlJc w:val="left"/>
      <w:pPr>
        <w:ind w:left="3695" w:hanging="155"/>
      </w:pPr>
      <w:rPr>
        <w:rFonts w:hint="default"/>
        <w:lang w:val="fr-FR" w:eastAsia="en-US" w:bidi="ar-SA"/>
      </w:rPr>
    </w:lvl>
    <w:lvl w:ilvl="5" w:tplc="A3BE61CE">
      <w:numFmt w:val="bullet"/>
      <w:lvlText w:val="•"/>
      <w:lvlJc w:val="left"/>
      <w:pPr>
        <w:ind w:left="4614" w:hanging="155"/>
      </w:pPr>
      <w:rPr>
        <w:rFonts w:hint="default"/>
        <w:lang w:val="fr-FR" w:eastAsia="en-US" w:bidi="ar-SA"/>
      </w:rPr>
    </w:lvl>
    <w:lvl w:ilvl="6" w:tplc="A7C0F95C">
      <w:numFmt w:val="bullet"/>
      <w:lvlText w:val="•"/>
      <w:lvlJc w:val="left"/>
      <w:pPr>
        <w:ind w:left="5532" w:hanging="155"/>
      </w:pPr>
      <w:rPr>
        <w:rFonts w:hint="default"/>
        <w:lang w:val="fr-FR" w:eastAsia="en-US" w:bidi="ar-SA"/>
      </w:rPr>
    </w:lvl>
    <w:lvl w:ilvl="7" w:tplc="CE9857A8">
      <w:numFmt w:val="bullet"/>
      <w:lvlText w:val="•"/>
      <w:lvlJc w:val="left"/>
      <w:pPr>
        <w:ind w:left="6451" w:hanging="155"/>
      </w:pPr>
      <w:rPr>
        <w:rFonts w:hint="default"/>
        <w:lang w:val="fr-FR" w:eastAsia="en-US" w:bidi="ar-SA"/>
      </w:rPr>
    </w:lvl>
    <w:lvl w:ilvl="8" w:tplc="554A7C0A">
      <w:numFmt w:val="bullet"/>
      <w:lvlText w:val="•"/>
      <w:lvlJc w:val="left"/>
      <w:pPr>
        <w:ind w:left="7370" w:hanging="155"/>
      </w:pPr>
      <w:rPr>
        <w:rFonts w:hint="default"/>
        <w:lang w:val="fr-FR" w:eastAsia="en-US" w:bidi="ar-SA"/>
      </w:rPr>
    </w:lvl>
  </w:abstractNum>
  <w:abstractNum w:abstractNumId="62" w15:restartNumberingAfterBreak="0">
    <w:nsid w:val="69C612FB"/>
    <w:multiLevelType w:val="hybridMultilevel"/>
    <w:tmpl w:val="7C5AFEA2"/>
    <w:lvl w:ilvl="0" w:tplc="488A5B28">
      <w:start w:val="3"/>
      <w:numFmt w:val="bullet"/>
      <w:lvlText w:val="—"/>
      <w:lvlJc w:val="left"/>
      <w:pPr>
        <w:ind w:left="420" w:hanging="360"/>
      </w:pPr>
      <w:rPr>
        <w:rFonts w:ascii="Palatino Linotype" w:eastAsia="Palatino Linotype" w:hAnsi="Palatino Linotype" w:cs="Palatino Linotype" w:hint="default"/>
      </w:rPr>
    </w:lvl>
    <w:lvl w:ilvl="1" w:tplc="040C0003" w:tentative="1">
      <w:start w:val="1"/>
      <w:numFmt w:val="bullet"/>
      <w:lvlText w:val="o"/>
      <w:lvlJc w:val="left"/>
      <w:pPr>
        <w:ind w:left="1140" w:hanging="360"/>
      </w:pPr>
      <w:rPr>
        <w:rFonts w:ascii="Courier New" w:hAnsi="Courier New" w:hint="default"/>
      </w:rPr>
    </w:lvl>
    <w:lvl w:ilvl="2" w:tplc="040C0005" w:tentative="1">
      <w:start w:val="1"/>
      <w:numFmt w:val="bullet"/>
      <w:lvlText w:val=""/>
      <w:lvlJc w:val="left"/>
      <w:pPr>
        <w:ind w:left="1860" w:hanging="360"/>
      </w:pPr>
      <w:rPr>
        <w:rFonts w:ascii="Wingdings" w:hAnsi="Wingdings" w:hint="default"/>
      </w:rPr>
    </w:lvl>
    <w:lvl w:ilvl="3" w:tplc="040C0001" w:tentative="1">
      <w:start w:val="1"/>
      <w:numFmt w:val="bullet"/>
      <w:lvlText w:val=""/>
      <w:lvlJc w:val="left"/>
      <w:pPr>
        <w:ind w:left="2580" w:hanging="360"/>
      </w:pPr>
      <w:rPr>
        <w:rFonts w:ascii="Symbol" w:hAnsi="Symbol" w:hint="default"/>
      </w:rPr>
    </w:lvl>
    <w:lvl w:ilvl="4" w:tplc="040C0003" w:tentative="1">
      <w:start w:val="1"/>
      <w:numFmt w:val="bullet"/>
      <w:lvlText w:val="o"/>
      <w:lvlJc w:val="left"/>
      <w:pPr>
        <w:ind w:left="3300" w:hanging="360"/>
      </w:pPr>
      <w:rPr>
        <w:rFonts w:ascii="Courier New" w:hAnsi="Courier New" w:hint="default"/>
      </w:rPr>
    </w:lvl>
    <w:lvl w:ilvl="5" w:tplc="040C0005" w:tentative="1">
      <w:start w:val="1"/>
      <w:numFmt w:val="bullet"/>
      <w:lvlText w:val=""/>
      <w:lvlJc w:val="left"/>
      <w:pPr>
        <w:ind w:left="4020" w:hanging="360"/>
      </w:pPr>
      <w:rPr>
        <w:rFonts w:ascii="Wingdings" w:hAnsi="Wingdings" w:hint="default"/>
      </w:rPr>
    </w:lvl>
    <w:lvl w:ilvl="6" w:tplc="040C0001" w:tentative="1">
      <w:start w:val="1"/>
      <w:numFmt w:val="bullet"/>
      <w:lvlText w:val=""/>
      <w:lvlJc w:val="left"/>
      <w:pPr>
        <w:ind w:left="4740" w:hanging="360"/>
      </w:pPr>
      <w:rPr>
        <w:rFonts w:ascii="Symbol" w:hAnsi="Symbol" w:hint="default"/>
      </w:rPr>
    </w:lvl>
    <w:lvl w:ilvl="7" w:tplc="040C0003" w:tentative="1">
      <w:start w:val="1"/>
      <w:numFmt w:val="bullet"/>
      <w:lvlText w:val="o"/>
      <w:lvlJc w:val="left"/>
      <w:pPr>
        <w:ind w:left="5460" w:hanging="360"/>
      </w:pPr>
      <w:rPr>
        <w:rFonts w:ascii="Courier New" w:hAnsi="Courier New" w:hint="default"/>
      </w:rPr>
    </w:lvl>
    <w:lvl w:ilvl="8" w:tplc="040C0005" w:tentative="1">
      <w:start w:val="1"/>
      <w:numFmt w:val="bullet"/>
      <w:lvlText w:val=""/>
      <w:lvlJc w:val="left"/>
      <w:pPr>
        <w:ind w:left="6180" w:hanging="360"/>
      </w:pPr>
      <w:rPr>
        <w:rFonts w:ascii="Wingdings" w:hAnsi="Wingdings" w:hint="default"/>
      </w:rPr>
    </w:lvl>
  </w:abstractNum>
  <w:abstractNum w:abstractNumId="63" w15:restartNumberingAfterBreak="0">
    <w:nsid w:val="6AE35549"/>
    <w:multiLevelType w:val="hybridMultilevel"/>
    <w:tmpl w:val="16E0FDC2"/>
    <w:lvl w:ilvl="0" w:tplc="A714554E">
      <w:numFmt w:val="bullet"/>
      <w:lvlText w:val="•"/>
      <w:lvlJc w:val="left"/>
      <w:pPr>
        <w:ind w:left="743" w:hanging="500"/>
      </w:pPr>
      <w:rPr>
        <w:rFonts w:ascii="Palatino Linotype" w:eastAsia="Palatino Linotype" w:hAnsi="Palatino Linotype" w:cs="Palatino Linotype" w:hint="default"/>
        <w:spacing w:val="0"/>
        <w:w w:val="100"/>
        <w:lang w:val="fr-FR" w:eastAsia="en-US" w:bidi="ar-SA"/>
      </w:rPr>
    </w:lvl>
    <w:lvl w:ilvl="1" w:tplc="01F8FE42">
      <w:numFmt w:val="bullet"/>
      <w:lvlText w:val="•"/>
      <w:lvlJc w:val="left"/>
      <w:pPr>
        <w:ind w:left="1586" w:hanging="500"/>
      </w:pPr>
      <w:rPr>
        <w:rFonts w:hint="default"/>
        <w:lang w:val="fr-FR" w:eastAsia="en-US" w:bidi="ar-SA"/>
      </w:rPr>
    </w:lvl>
    <w:lvl w:ilvl="2" w:tplc="EF52B6BC">
      <w:numFmt w:val="bullet"/>
      <w:lvlText w:val="•"/>
      <w:lvlJc w:val="left"/>
      <w:pPr>
        <w:ind w:left="2433" w:hanging="500"/>
      </w:pPr>
      <w:rPr>
        <w:rFonts w:hint="default"/>
        <w:lang w:val="fr-FR" w:eastAsia="en-US" w:bidi="ar-SA"/>
      </w:rPr>
    </w:lvl>
    <w:lvl w:ilvl="3" w:tplc="C66A6BB6">
      <w:numFmt w:val="bullet"/>
      <w:lvlText w:val="•"/>
      <w:lvlJc w:val="left"/>
      <w:pPr>
        <w:ind w:left="3280" w:hanging="500"/>
      </w:pPr>
      <w:rPr>
        <w:rFonts w:hint="default"/>
        <w:lang w:val="fr-FR" w:eastAsia="en-US" w:bidi="ar-SA"/>
      </w:rPr>
    </w:lvl>
    <w:lvl w:ilvl="4" w:tplc="A582126E">
      <w:numFmt w:val="bullet"/>
      <w:lvlText w:val="•"/>
      <w:lvlJc w:val="left"/>
      <w:pPr>
        <w:ind w:left="4127" w:hanging="500"/>
      </w:pPr>
      <w:rPr>
        <w:rFonts w:hint="default"/>
        <w:lang w:val="fr-FR" w:eastAsia="en-US" w:bidi="ar-SA"/>
      </w:rPr>
    </w:lvl>
    <w:lvl w:ilvl="5" w:tplc="5708566C">
      <w:numFmt w:val="bullet"/>
      <w:lvlText w:val="•"/>
      <w:lvlJc w:val="left"/>
      <w:pPr>
        <w:ind w:left="4974" w:hanging="500"/>
      </w:pPr>
      <w:rPr>
        <w:rFonts w:hint="default"/>
        <w:lang w:val="fr-FR" w:eastAsia="en-US" w:bidi="ar-SA"/>
      </w:rPr>
    </w:lvl>
    <w:lvl w:ilvl="6" w:tplc="F97CA1FA">
      <w:numFmt w:val="bullet"/>
      <w:lvlText w:val="•"/>
      <w:lvlJc w:val="left"/>
      <w:pPr>
        <w:ind w:left="5820" w:hanging="500"/>
      </w:pPr>
      <w:rPr>
        <w:rFonts w:hint="default"/>
        <w:lang w:val="fr-FR" w:eastAsia="en-US" w:bidi="ar-SA"/>
      </w:rPr>
    </w:lvl>
    <w:lvl w:ilvl="7" w:tplc="7F36A308">
      <w:numFmt w:val="bullet"/>
      <w:lvlText w:val="•"/>
      <w:lvlJc w:val="left"/>
      <w:pPr>
        <w:ind w:left="6667" w:hanging="500"/>
      </w:pPr>
      <w:rPr>
        <w:rFonts w:hint="default"/>
        <w:lang w:val="fr-FR" w:eastAsia="en-US" w:bidi="ar-SA"/>
      </w:rPr>
    </w:lvl>
    <w:lvl w:ilvl="8" w:tplc="DC9E3FDA">
      <w:numFmt w:val="bullet"/>
      <w:lvlText w:val="•"/>
      <w:lvlJc w:val="left"/>
      <w:pPr>
        <w:ind w:left="7514" w:hanging="500"/>
      </w:pPr>
      <w:rPr>
        <w:rFonts w:hint="default"/>
        <w:lang w:val="fr-FR" w:eastAsia="en-US" w:bidi="ar-SA"/>
      </w:rPr>
    </w:lvl>
  </w:abstractNum>
  <w:abstractNum w:abstractNumId="64" w15:restartNumberingAfterBreak="0">
    <w:nsid w:val="6E697991"/>
    <w:multiLevelType w:val="hybridMultilevel"/>
    <w:tmpl w:val="0778F3BA"/>
    <w:styleLink w:val="Style7import"/>
    <w:lvl w:ilvl="0" w:tplc="F238FE3C">
      <w:start w:val="1"/>
      <w:numFmt w:val="bullet"/>
      <w:lvlText w:val="•"/>
      <w:lvlJc w:val="left"/>
      <w:pPr>
        <w:ind w:left="743"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FFD2A2AA">
      <w:start w:val="1"/>
      <w:numFmt w:val="bullet"/>
      <w:lvlText w:val="•"/>
      <w:lvlJc w:val="left"/>
      <w:pPr>
        <w:ind w:left="1586"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2" w:tplc="EB84EDCE">
      <w:start w:val="1"/>
      <w:numFmt w:val="bullet"/>
      <w:lvlText w:val="•"/>
      <w:lvlJc w:val="left"/>
      <w:pPr>
        <w:ind w:left="2433"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3" w:tplc="C0DAFCC2">
      <w:start w:val="1"/>
      <w:numFmt w:val="bullet"/>
      <w:lvlText w:val="•"/>
      <w:lvlJc w:val="left"/>
      <w:pPr>
        <w:ind w:left="32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4" w:tplc="31B09FBA">
      <w:start w:val="1"/>
      <w:numFmt w:val="bullet"/>
      <w:lvlText w:val="•"/>
      <w:lvlJc w:val="left"/>
      <w:pPr>
        <w:ind w:left="4127"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5" w:tplc="2266F994">
      <w:start w:val="1"/>
      <w:numFmt w:val="bullet"/>
      <w:lvlText w:val="•"/>
      <w:lvlJc w:val="left"/>
      <w:pPr>
        <w:ind w:left="4974"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6" w:tplc="3BE296C0">
      <w:start w:val="1"/>
      <w:numFmt w:val="bullet"/>
      <w:lvlText w:val="•"/>
      <w:lvlJc w:val="left"/>
      <w:pPr>
        <w:ind w:left="5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7" w:tplc="DC4E4244">
      <w:start w:val="1"/>
      <w:numFmt w:val="bullet"/>
      <w:lvlText w:val="•"/>
      <w:lvlJc w:val="left"/>
      <w:pPr>
        <w:ind w:left="6667"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8" w:tplc="BF1ABF5C">
      <w:start w:val="1"/>
      <w:numFmt w:val="bullet"/>
      <w:lvlText w:val="•"/>
      <w:lvlJc w:val="left"/>
      <w:pPr>
        <w:ind w:left="7514"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5" w15:restartNumberingAfterBreak="0">
    <w:nsid w:val="6E894163"/>
    <w:multiLevelType w:val="hybridMultilevel"/>
    <w:tmpl w:val="15829846"/>
    <w:lvl w:ilvl="0" w:tplc="34585C36">
      <w:start w:val="3"/>
      <w:numFmt w:val="bullet"/>
      <w:lvlText w:val="—"/>
      <w:lvlJc w:val="left"/>
      <w:pPr>
        <w:ind w:left="1800" w:hanging="360"/>
      </w:pPr>
      <w:rPr>
        <w:rFonts w:ascii="Times New Roman" w:eastAsia="Palatino Linotype" w:hAnsi="Times New Roman" w:cs="Times New Roman"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66" w15:restartNumberingAfterBreak="0">
    <w:nsid w:val="6F887270"/>
    <w:multiLevelType w:val="hybridMultilevel"/>
    <w:tmpl w:val="E95C0A06"/>
    <w:lvl w:ilvl="0" w:tplc="C872407C">
      <w:start w:val="1"/>
      <w:numFmt w:val="upperLetter"/>
      <w:lvlText w:val="%1."/>
      <w:lvlJc w:val="left"/>
      <w:pPr>
        <w:ind w:left="743" w:hanging="334"/>
      </w:pPr>
      <w:rPr>
        <w:rFonts w:ascii="Palatino Linotype" w:eastAsia="Palatino Linotype" w:hAnsi="Palatino Linotype" w:cs="Palatino Linotype" w:hint="default"/>
        <w:b w:val="0"/>
        <w:bCs w:val="0"/>
        <w:i w:val="0"/>
        <w:iCs w:val="0"/>
        <w:spacing w:val="0"/>
        <w:w w:val="100"/>
        <w:sz w:val="26"/>
        <w:szCs w:val="26"/>
        <w:lang w:val="fr-FR" w:eastAsia="en-US" w:bidi="ar-SA"/>
      </w:rPr>
    </w:lvl>
    <w:lvl w:ilvl="1" w:tplc="3A0EA848">
      <w:numFmt w:val="bullet"/>
      <w:lvlText w:val="•"/>
      <w:lvlJc w:val="left"/>
      <w:pPr>
        <w:ind w:left="743" w:hanging="500"/>
      </w:pPr>
      <w:rPr>
        <w:rFonts w:ascii="Palatino Linotype" w:eastAsia="Palatino Linotype" w:hAnsi="Palatino Linotype" w:cs="Palatino Linotype" w:hint="default"/>
        <w:b w:val="0"/>
        <w:bCs w:val="0"/>
        <w:i w:val="0"/>
        <w:iCs w:val="0"/>
        <w:spacing w:val="0"/>
        <w:w w:val="100"/>
        <w:sz w:val="26"/>
        <w:szCs w:val="26"/>
        <w:lang w:val="fr-FR" w:eastAsia="en-US" w:bidi="ar-SA"/>
      </w:rPr>
    </w:lvl>
    <w:lvl w:ilvl="2" w:tplc="5F885186">
      <w:numFmt w:val="bullet"/>
      <w:lvlText w:val="•"/>
      <w:lvlJc w:val="left"/>
      <w:pPr>
        <w:ind w:left="2433" w:hanging="500"/>
      </w:pPr>
      <w:rPr>
        <w:rFonts w:hint="default"/>
        <w:lang w:val="fr-FR" w:eastAsia="en-US" w:bidi="ar-SA"/>
      </w:rPr>
    </w:lvl>
    <w:lvl w:ilvl="3" w:tplc="06EAAE8A">
      <w:numFmt w:val="bullet"/>
      <w:lvlText w:val="•"/>
      <w:lvlJc w:val="left"/>
      <w:pPr>
        <w:ind w:left="3280" w:hanging="500"/>
      </w:pPr>
      <w:rPr>
        <w:rFonts w:hint="default"/>
        <w:lang w:val="fr-FR" w:eastAsia="en-US" w:bidi="ar-SA"/>
      </w:rPr>
    </w:lvl>
    <w:lvl w:ilvl="4" w:tplc="7764AEAE">
      <w:numFmt w:val="bullet"/>
      <w:lvlText w:val="•"/>
      <w:lvlJc w:val="left"/>
      <w:pPr>
        <w:ind w:left="4127" w:hanging="500"/>
      </w:pPr>
      <w:rPr>
        <w:rFonts w:hint="default"/>
        <w:lang w:val="fr-FR" w:eastAsia="en-US" w:bidi="ar-SA"/>
      </w:rPr>
    </w:lvl>
    <w:lvl w:ilvl="5" w:tplc="FC1C4DD8">
      <w:numFmt w:val="bullet"/>
      <w:lvlText w:val="•"/>
      <w:lvlJc w:val="left"/>
      <w:pPr>
        <w:ind w:left="4974" w:hanging="500"/>
      </w:pPr>
      <w:rPr>
        <w:rFonts w:hint="default"/>
        <w:lang w:val="fr-FR" w:eastAsia="en-US" w:bidi="ar-SA"/>
      </w:rPr>
    </w:lvl>
    <w:lvl w:ilvl="6" w:tplc="B7AA64CA">
      <w:numFmt w:val="bullet"/>
      <w:lvlText w:val="•"/>
      <w:lvlJc w:val="left"/>
      <w:pPr>
        <w:ind w:left="5820" w:hanging="500"/>
      </w:pPr>
      <w:rPr>
        <w:rFonts w:hint="default"/>
        <w:lang w:val="fr-FR" w:eastAsia="en-US" w:bidi="ar-SA"/>
      </w:rPr>
    </w:lvl>
    <w:lvl w:ilvl="7" w:tplc="2778834E">
      <w:numFmt w:val="bullet"/>
      <w:lvlText w:val="•"/>
      <w:lvlJc w:val="left"/>
      <w:pPr>
        <w:ind w:left="6667" w:hanging="500"/>
      </w:pPr>
      <w:rPr>
        <w:rFonts w:hint="default"/>
        <w:lang w:val="fr-FR" w:eastAsia="en-US" w:bidi="ar-SA"/>
      </w:rPr>
    </w:lvl>
    <w:lvl w:ilvl="8" w:tplc="BD7E1B40">
      <w:numFmt w:val="bullet"/>
      <w:lvlText w:val="•"/>
      <w:lvlJc w:val="left"/>
      <w:pPr>
        <w:ind w:left="7514" w:hanging="500"/>
      </w:pPr>
      <w:rPr>
        <w:rFonts w:hint="default"/>
        <w:lang w:val="fr-FR" w:eastAsia="en-US" w:bidi="ar-SA"/>
      </w:rPr>
    </w:lvl>
  </w:abstractNum>
  <w:abstractNum w:abstractNumId="67" w15:restartNumberingAfterBreak="0">
    <w:nsid w:val="71226C68"/>
    <w:multiLevelType w:val="hybridMultilevel"/>
    <w:tmpl w:val="8F9274E2"/>
    <w:numStyleLink w:val="Style8import"/>
  </w:abstractNum>
  <w:abstractNum w:abstractNumId="68" w15:restartNumberingAfterBreak="0">
    <w:nsid w:val="715177F0"/>
    <w:multiLevelType w:val="hybridMultilevel"/>
    <w:tmpl w:val="E36A1B26"/>
    <w:lvl w:ilvl="0" w:tplc="E38AB022">
      <w:numFmt w:val="bullet"/>
      <w:lvlText w:val="-"/>
      <w:lvlJc w:val="left"/>
      <w:pPr>
        <w:ind w:left="23" w:hanging="113"/>
      </w:pPr>
      <w:rPr>
        <w:rFonts w:ascii="Palatino Linotype" w:eastAsia="Palatino Linotype" w:hAnsi="Palatino Linotype" w:cs="Palatino Linotype" w:hint="default"/>
        <w:b w:val="0"/>
        <w:bCs w:val="0"/>
        <w:i w:val="0"/>
        <w:iCs w:val="0"/>
        <w:spacing w:val="0"/>
        <w:w w:val="100"/>
        <w:sz w:val="20"/>
        <w:szCs w:val="20"/>
        <w:lang w:val="fr-FR" w:eastAsia="en-US" w:bidi="ar-SA"/>
      </w:rPr>
    </w:lvl>
    <w:lvl w:ilvl="1" w:tplc="923454E4">
      <w:numFmt w:val="bullet"/>
      <w:lvlText w:val="•"/>
      <w:lvlJc w:val="left"/>
      <w:pPr>
        <w:ind w:left="938" w:hanging="113"/>
      </w:pPr>
      <w:rPr>
        <w:rFonts w:hint="default"/>
        <w:lang w:val="fr-FR" w:eastAsia="en-US" w:bidi="ar-SA"/>
      </w:rPr>
    </w:lvl>
    <w:lvl w:ilvl="2" w:tplc="20D25DCC">
      <w:numFmt w:val="bullet"/>
      <w:lvlText w:val="•"/>
      <w:lvlJc w:val="left"/>
      <w:pPr>
        <w:ind w:left="1857" w:hanging="113"/>
      </w:pPr>
      <w:rPr>
        <w:rFonts w:hint="default"/>
        <w:lang w:val="fr-FR" w:eastAsia="en-US" w:bidi="ar-SA"/>
      </w:rPr>
    </w:lvl>
    <w:lvl w:ilvl="3" w:tplc="E0B29250">
      <w:numFmt w:val="bullet"/>
      <w:lvlText w:val="•"/>
      <w:lvlJc w:val="left"/>
      <w:pPr>
        <w:ind w:left="2776" w:hanging="113"/>
      </w:pPr>
      <w:rPr>
        <w:rFonts w:hint="default"/>
        <w:lang w:val="fr-FR" w:eastAsia="en-US" w:bidi="ar-SA"/>
      </w:rPr>
    </w:lvl>
    <w:lvl w:ilvl="4" w:tplc="B3D6C0B8">
      <w:numFmt w:val="bullet"/>
      <w:lvlText w:val="•"/>
      <w:lvlJc w:val="left"/>
      <w:pPr>
        <w:ind w:left="3695" w:hanging="113"/>
      </w:pPr>
      <w:rPr>
        <w:rFonts w:hint="default"/>
        <w:lang w:val="fr-FR" w:eastAsia="en-US" w:bidi="ar-SA"/>
      </w:rPr>
    </w:lvl>
    <w:lvl w:ilvl="5" w:tplc="0A000FDE">
      <w:numFmt w:val="bullet"/>
      <w:lvlText w:val="•"/>
      <w:lvlJc w:val="left"/>
      <w:pPr>
        <w:ind w:left="4614" w:hanging="113"/>
      </w:pPr>
      <w:rPr>
        <w:rFonts w:hint="default"/>
        <w:lang w:val="fr-FR" w:eastAsia="en-US" w:bidi="ar-SA"/>
      </w:rPr>
    </w:lvl>
    <w:lvl w:ilvl="6" w:tplc="32289B92">
      <w:numFmt w:val="bullet"/>
      <w:lvlText w:val="•"/>
      <w:lvlJc w:val="left"/>
      <w:pPr>
        <w:ind w:left="5532" w:hanging="113"/>
      </w:pPr>
      <w:rPr>
        <w:rFonts w:hint="default"/>
        <w:lang w:val="fr-FR" w:eastAsia="en-US" w:bidi="ar-SA"/>
      </w:rPr>
    </w:lvl>
    <w:lvl w:ilvl="7" w:tplc="D39C8B64">
      <w:numFmt w:val="bullet"/>
      <w:lvlText w:val="•"/>
      <w:lvlJc w:val="left"/>
      <w:pPr>
        <w:ind w:left="6451" w:hanging="113"/>
      </w:pPr>
      <w:rPr>
        <w:rFonts w:hint="default"/>
        <w:lang w:val="fr-FR" w:eastAsia="en-US" w:bidi="ar-SA"/>
      </w:rPr>
    </w:lvl>
    <w:lvl w:ilvl="8" w:tplc="FBDE20A6">
      <w:numFmt w:val="bullet"/>
      <w:lvlText w:val="•"/>
      <w:lvlJc w:val="left"/>
      <w:pPr>
        <w:ind w:left="7370" w:hanging="113"/>
      </w:pPr>
      <w:rPr>
        <w:rFonts w:hint="default"/>
        <w:lang w:val="fr-FR" w:eastAsia="en-US" w:bidi="ar-SA"/>
      </w:rPr>
    </w:lvl>
  </w:abstractNum>
  <w:abstractNum w:abstractNumId="69" w15:restartNumberingAfterBreak="0">
    <w:nsid w:val="7495362D"/>
    <w:multiLevelType w:val="hybridMultilevel"/>
    <w:tmpl w:val="5612847A"/>
    <w:lvl w:ilvl="0" w:tplc="9E221A16">
      <w:numFmt w:val="bullet"/>
      <w:lvlText w:val="•"/>
      <w:lvlJc w:val="left"/>
      <w:pPr>
        <w:ind w:left="743" w:hanging="500"/>
      </w:pPr>
      <w:rPr>
        <w:rFonts w:ascii="Palatino Linotype" w:eastAsia="Palatino Linotype" w:hAnsi="Palatino Linotype" w:cs="Palatino Linotype" w:hint="default"/>
        <w:b w:val="0"/>
        <w:bCs w:val="0"/>
        <w:i w:val="0"/>
        <w:iCs w:val="0"/>
        <w:spacing w:val="0"/>
        <w:w w:val="100"/>
        <w:sz w:val="26"/>
        <w:szCs w:val="26"/>
        <w:lang w:val="fr-FR" w:eastAsia="en-US" w:bidi="ar-SA"/>
      </w:rPr>
    </w:lvl>
    <w:lvl w:ilvl="1" w:tplc="FE465C2A">
      <w:numFmt w:val="bullet"/>
      <w:lvlText w:val="•"/>
      <w:lvlJc w:val="left"/>
      <w:pPr>
        <w:ind w:left="1586" w:hanging="500"/>
      </w:pPr>
      <w:rPr>
        <w:rFonts w:hint="default"/>
        <w:lang w:val="fr-FR" w:eastAsia="en-US" w:bidi="ar-SA"/>
      </w:rPr>
    </w:lvl>
    <w:lvl w:ilvl="2" w:tplc="341A228A">
      <w:numFmt w:val="bullet"/>
      <w:lvlText w:val="•"/>
      <w:lvlJc w:val="left"/>
      <w:pPr>
        <w:ind w:left="2433" w:hanging="500"/>
      </w:pPr>
      <w:rPr>
        <w:rFonts w:hint="default"/>
        <w:lang w:val="fr-FR" w:eastAsia="en-US" w:bidi="ar-SA"/>
      </w:rPr>
    </w:lvl>
    <w:lvl w:ilvl="3" w:tplc="8632A63C">
      <w:numFmt w:val="bullet"/>
      <w:lvlText w:val="•"/>
      <w:lvlJc w:val="left"/>
      <w:pPr>
        <w:ind w:left="3280" w:hanging="500"/>
      </w:pPr>
      <w:rPr>
        <w:rFonts w:hint="default"/>
        <w:lang w:val="fr-FR" w:eastAsia="en-US" w:bidi="ar-SA"/>
      </w:rPr>
    </w:lvl>
    <w:lvl w:ilvl="4" w:tplc="B6E6492E">
      <w:numFmt w:val="bullet"/>
      <w:lvlText w:val="•"/>
      <w:lvlJc w:val="left"/>
      <w:pPr>
        <w:ind w:left="4127" w:hanging="500"/>
      </w:pPr>
      <w:rPr>
        <w:rFonts w:hint="default"/>
        <w:lang w:val="fr-FR" w:eastAsia="en-US" w:bidi="ar-SA"/>
      </w:rPr>
    </w:lvl>
    <w:lvl w:ilvl="5" w:tplc="F706340C">
      <w:numFmt w:val="bullet"/>
      <w:lvlText w:val="•"/>
      <w:lvlJc w:val="left"/>
      <w:pPr>
        <w:ind w:left="4974" w:hanging="500"/>
      </w:pPr>
      <w:rPr>
        <w:rFonts w:hint="default"/>
        <w:lang w:val="fr-FR" w:eastAsia="en-US" w:bidi="ar-SA"/>
      </w:rPr>
    </w:lvl>
    <w:lvl w:ilvl="6" w:tplc="0C149EA8">
      <w:numFmt w:val="bullet"/>
      <w:lvlText w:val="•"/>
      <w:lvlJc w:val="left"/>
      <w:pPr>
        <w:ind w:left="5820" w:hanging="500"/>
      </w:pPr>
      <w:rPr>
        <w:rFonts w:hint="default"/>
        <w:lang w:val="fr-FR" w:eastAsia="en-US" w:bidi="ar-SA"/>
      </w:rPr>
    </w:lvl>
    <w:lvl w:ilvl="7" w:tplc="FAB8F754">
      <w:numFmt w:val="bullet"/>
      <w:lvlText w:val="•"/>
      <w:lvlJc w:val="left"/>
      <w:pPr>
        <w:ind w:left="6667" w:hanging="500"/>
      </w:pPr>
      <w:rPr>
        <w:rFonts w:hint="default"/>
        <w:lang w:val="fr-FR" w:eastAsia="en-US" w:bidi="ar-SA"/>
      </w:rPr>
    </w:lvl>
    <w:lvl w:ilvl="8" w:tplc="F26CD106">
      <w:numFmt w:val="bullet"/>
      <w:lvlText w:val="•"/>
      <w:lvlJc w:val="left"/>
      <w:pPr>
        <w:ind w:left="7514" w:hanging="500"/>
      </w:pPr>
      <w:rPr>
        <w:rFonts w:hint="default"/>
        <w:lang w:val="fr-FR" w:eastAsia="en-US" w:bidi="ar-SA"/>
      </w:rPr>
    </w:lvl>
  </w:abstractNum>
  <w:abstractNum w:abstractNumId="70" w15:restartNumberingAfterBreak="0">
    <w:nsid w:val="76D05FDF"/>
    <w:multiLevelType w:val="hybridMultilevel"/>
    <w:tmpl w:val="72105126"/>
    <w:lvl w:ilvl="0" w:tplc="8A72A31A">
      <w:start w:val="1"/>
      <w:numFmt w:val="bullet"/>
      <w:lvlText w:val=""/>
      <w:lvlJc w:val="left"/>
      <w:pPr>
        <w:ind w:left="720" w:hanging="500"/>
      </w:pPr>
      <w:rPr>
        <w:rFonts w:ascii="Symbol" w:hAnsi="Symbol" w:hint="default"/>
      </w:rPr>
    </w:lvl>
    <w:lvl w:ilvl="1" w:tplc="9878A810">
      <w:start w:val="1"/>
      <w:numFmt w:val="bullet"/>
      <w:lvlText w:val="⁃"/>
      <w:lvlJc w:val="left"/>
      <w:pPr>
        <w:ind w:left="1440" w:hanging="500"/>
      </w:pPr>
    </w:lvl>
    <w:lvl w:ilvl="2" w:tplc="F498053A">
      <w:start w:val="1"/>
      <w:numFmt w:val="bullet"/>
      <w:lvlText w:val=""/>
      <w:lvlJc w:val="left"/>
      <w:pPr>
        <w:ind w:left="2160" w:hanging="500"/>
      </w:pPr>
      <w:rPr>
        <w:rFonts w:ascii="Symbol" w:hAnsi="Symbol" w:hint="default"/>
      </w:rPr>
    </w:lvl>
    <w:lvl w:ilvl="3" w:tplc="CC4036AE">
      <w:start w:val="1"/>
      <w:numFmt w:val="bullet"/>
      <w:lvlText w:val="⁃"/>
      <w:lvlJc w:val="left"/>
      <w:pPr>
        <w:ind w:left="2880" w:hanging="500"/>
      </w:pPr>
    </w:lvl>
    <w:lvl w:ilvl="4" w:tplc="390A97CE">
      <w:start w:val="1"/>
      <w:numFmt w:val="bullet"/>
      <w:lvlText w:val=""/>
      <w:lvlJc w:val="left"/>
      <w:pPr>
        <w:ind w:left="3600" w:hanging="500"/>
      </w:pPr>
      <w:rPr>
        <w:rFonts w:ascii="Symbol" w:hAnsi="Symbol" w:hint="default"/>
      </w:rPr>
    </w:lvl>
    <w:lvl w:ilvl="5" w:tplc="5680CBEC">
      <w:start w:val="1"/>
      <w:numFmt w:val="bullet"/>
      <w:lvlText w:val="⁃"/>
      <w:lvlJc w:val="left"/>
      <w:pPr>
        <w:ind w:left="4320" w:hanging="500"/>
      </w:pPr>
    </w:lvl>
    <w:lvl w:ilvl="6" w:tplc="9B14F37A">
      <w:start w:val="1"/>
      <w:numFmt w:val="bullet"/>
      <w:lvlText w:val=""/>
      <w:lvlJc w:val="left"/>
      <w:pPr>
        <w:ind w:left="5040" w:hanging="500"/>
      </w:pPr>
      <w:rPr>
        <w:rFonts w:ascii="Symbol" w:hAnsi="Symbol" w:hint="default"/>
      </w:rPr>
    </w:lvl>
    <w:lvl w:ilvl="7" w:tplc="4894B698">
      <w:start w:val="1"/>
      <w:numFmt w:val="bullet"/>
      <w:lvlText w:val="⁃"/>
      <w:lvlJc w:val="left"/>
      <w:pPr>
        <w:ind w:left="5760" w:hanging="500"/>
      </w:pPr>
    </w:lvl>
    <w:lvl w:ilvl="8" w:tplc="7C94DF9A">
      <w:start w:val="1"/>
      <w:numFmt w:val="bullet"/>
      <w:lvlText w:val=""/>
      <w:lvlJc w:val="left"/>
      <w:pPr>
        <w:ind w:left="6480" w:hanging="500"/>
      </w:pPr>
      <w:rPr>
        <w:rFonts w:ascii="Symbol" w:hAnsi="Symbol" w:hint="default"/>
      </w:rPr>
    </w:lvl>
  </w:abstractNum>
  <w:abstractNum w:abstractNumId="71" w15:restartNumberingAfterBreak="0">
    <w:nsid w:val="7BF82F4F"/>
    <w:multiLevelType w:val="hybridMultilevel"/>
    <w:tmpl w:val="3776088A"/>
    <w:styleLink w:val="Style4import"/>
    <w:lvl w:ilvl="0" w:tplc="FF9A8598">
      <w:start w:val="1"/>
      <w:numFmt w:val="bullet"/>
      <w:lvlText w:val="•"/>
      <w:lvlJc w:val="left"/>
      <w:pPr>
        <w:ind w:left="743" w:hanging="49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C24EDABA">
      <w:start w:val="1"/>
      <w:numFmt w:val="bullet"/>
      <w:lvlText w:val="•"/>
      <w:lvlJc w:val="left"/>
      <w:pPr>
        <w:ind w:left="1587"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2" w:tplc="A670C7A0">
      <w:start w:val="1"/>
      <w:numFmt w:val="bullet"/>
      <w:lvlText w:val="•"/>
      <w:lvlJc w:val="left"/>
      <w:pPr>
        <w:ind w:left="2434"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3" w:tplc="03868604">
      <w:start w:val="1"/>
      <w:numFmt w:val="bullet"/>
      <w:lvlText w:val="•"/>
      <w:lvlJc w:val="left"/>
      <w:pPr>
        <w:ind w:left="3281"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4" w:tplc="ED6E38C0">
      <w:start w:val="1"/>
      <w:numFmt w:val="bullet"/>
      <w:lvlText w:val="•"/>
      <w:lvlJc w:val="left"/>
      <w:pPr>
        <w:ind w:left="4128"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5" w:tplc="A8CAFE70">
      <w:start w:val="1"/>
      <w:numFmt w:val="bullet"/>
      <w:lvlText w:val="•"/>
      <w:lvlJc w:val="left"/>
      <w:pPr>
        <w:ind w:left="4975"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6" w:tplc="D0DADA9A">
      <w:start w:val="1"/>
      <w:numFmt w:val="bullet"/>
      <w:lvlText w:val="•"/>
      <w:lvlJc w:val="left"/>
      <w:pPr>
        <w:ind w:left="5821"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7" w:tplc="E39EE7CE">
      <w:start w:val="1"/>
      <w:numFmt w:val="bullet"/>
      <w:lvlText w:val="•"/>
      <w:lvlJc w:val="left"/>
      <w:pPr>
        <w:ind w:left="6668"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8" w:tplc="89309BA4">
      <w:start w:val="1"/>
      <w:numFmt w:val="bullet"/>
      <w:lvlText w:val="•"/>
      <w:lvlJc w:val="left"/>
      <w:pPr>
        <w:ind w:left="7515"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2" w15:restartNumberingAfterBreak="0">
    <w:nsid w:val="7C227F85"/>
    <w:multiLevelType w:val="hybridMultilevel"/>
    <w:tmpl w:val="AEDCC8D0"/>
    <w:styleLink w:val="Style11import"/>
    <w:lvl w:ilvl="0" w:tplc="54580640">
      <w:start w:val="1"/>
      <w:numFmt w:val="bullet"/>
      <w:lvlText w:val="•"/>
      <w:lvlJc w:val="left"/>
      <w:pPr>
        <w:ind w:left="743"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137E3118">
      <w:start w:val="1"/>
      <w:numFmt w:val="bullet"/>
      <w:lvlText w:val="-"/>
      <w:lvlJc w:val="left"/>
      <w:pPr>
        <w:ind w:left="1463" w:hanging="500"/>
      </w:pPr>
      <w:rPr>
        <w:rFonts w:ascii="Microsoft Sans Serif" w:eastAsia="Microsoft Sans Serif" w:hAnsi="Microsoft Sans Serif" w:cs="Microsoft Sans Serif"/>
        <w:b w:val="0"/>
        <w:bCs w:val="0"/>
        <w:i w:val="0"/>
        <w:iCs w:val="0"/>
        <w:caps w:val="0"/>
        <w:smallCaps w:val="0"/>
        <w:strike w:val="0"/>
        <w:dstrike w:val="0"/>
        <w:outline w:val="0"/>
        <w:emboss w:val="0"/>
        <w:imprint w:val="0"/>
        <w:spacing w:val="0"/>
        <w:w w:val="100"/>
        <w:kern w:val="0"/>
        <w:position w:val="0"/>
        <w:highlight w:val="none"/>
        <w:vertAlign w:val="baseline"/>
      </w:rPr>
    </w:lvl>
    <w:lvl w:ilvl="2" w:tplc="EB0825D2">
      <w:start w:val="1"/>
      <w:numFmt w:val="bullet"/>
      <w:lvlText w:val="•"/>
      <w:lvlJc w:val="left"/>
      <w:pPr>
        <w:ind w:left="2320" w:hanging="500"/>
      </w:pPr>
      <w:rPr>
        <w:rFonts w:ascii="Microsoft Sans Serif" w:eastAsia="Microsoft Sans Serif" w:hAnsi="Microsoft Sans Serif" w:cs="Microsoft Sans Serif"/>
        <w:b w:val="0"/>
        <w:bCs w:val="0"/>
        <w:i w:val="0"/>
        <w:iCs w:val="0"/>
        <w:caps w:val="0"/>
        <w:smallCaps w:val="0"/>
        <w:strike w:val="0"/>
        <w:dstrike w:val="0"/>
        <w:outline w:val="0"/>
        <w:emboss w:val="0"/>
        <w:imprint w:val="0"/>
        <w:spacing w:val="0"/>
        <w:w w:val="100"/>
        <w:kern w:val="0"/>
        <w:position w:val="0"/>
        <w:highlight w:val="none"/>
        <w:vertAlign w:val="baseline"/>
      </w:rPr>
    </w:lvl>
    <w:lvl w:ilvl="3" w:tplc="47CA8130">
      <w:start w:val="1"/>
      <w:numFmt w:val="bullet"/>
      <w:lvlText w:val="•"/>
      <w:lvlJc w:val="left"/>
      <w:pPr>
        <w:ind w:left="3181" w:hanging="500"/>
      </w:pPr>
      <w:rPr>
        <w:rFonts w:ascii="Microsoft Sans Serif" w:eastAsia="Microsoft Sans Serif" w:hAnsi="Microsoft Sans Serif" w:cs="Microsoft Sans Serif"/>
        <w:b w:val="0"/>
        <w:bCs w:val="0"/>
        <w:i w:val="0"/>
        <w:iCs w:val="0"/>
        <w:caps w:val="0"/>
        <w:smallCaps w:val="0"/>
        <w:strike w:val="0"/>
        <w:dstrike w:val="0"/>
        <w:outline w:val="0"/>
        <w:emboss w:val="0"/>
        <w:imprint w:val="0"/>
        <w:spacing w:val="0"/>
        <w:w w:val="100"/>
        <w:kern w:val="0"/>
        <w:position w:val="0"/>
        <w:highlight w:val="none"/>
        <w:vertAlign w:val="baseline"/>
      </w:rPr>
    </w:lvl>
    <w:lvl w:ilvl="4" w:tplc="77F80A98">
      <w:start w:val="1"/>
      <w:numFmt w:val="bullet"/>
      <w:lvlText w:val="•"/>
      <w:lvlJc w:val="left"/>
      <w:pPr>
        <w:ind w:left="4042" w:hanging="500"/>
      </w:pPr>
      <w:rPr>
        <w:rFonts w:ascii="Microsoft Sans Serif" w:eastAsia="Microsoft Sans Serif" w:hAnsi="Microsoft Sans Serif" w:cs="Microsoft Sans Serif"/>
        <w:b w:val="0"/>
        <w:bCs w:val="0"/>
        <w:i w:val="0"/>
        <w:iCs w:val="0"/>
        <w:caps w:val="0"/>
        <w:smallCaps w:val="0"/>
        <w:strike w:val="0"/>
        <w:dstrike w:val="0"/>
        <w:outline w:val="0"/>
        <w:emboss w:val="0"/>
        <w:imprint w:val="0"/>
        <w:spacing w:val="0"/>
        <w:w w:val="100"/>
        <w:kern w:val="0"/>
        <w:position w:val="0"/>
        <w:highlight w:val="none"/>
        <w:vertAlign w:val="baseline"/>
      </w:rPr>
    </w:lvl>
    <w:lvl w:ilvl="5" w:tplc="A9442F4A">
      <w:start w:val="1"/>
      <w:numFmt w:val="bullet"/>
      <w:lvlText w:val="•"/>
      <w:lvlJc w:val="left"/>
      <w:pPr>
        <w:ind w:left="4903" w:hanging="500"/>
      </w:pPr>
      <w:rPr>
        <w:rFonts w:ascii="Microsoft Sans Serif" w:eastAsia="Microsoft Sans Serif" w:hAnsi="Microsoft Sans Serif" w:cs="Microsoft Sans Serif"/>
        <w:b w:val="0"/>
        <w:bCs w:val="0"/>
        <w:i w:val="0"/>
        <w:iCs w:val="0"/>
        <w:caps w:val="0"/>
        <w:smallCaps w:val="0"/>
        <w:strike w:val="0"/>
        <w:dstrike w:val="0"/>
        <w:outline w:val="0"/>
        <w:emboss w:val="0"/>
        <w:imprint w:val="0"/>
        <w:spacing w:val="0"/>
        <w:w w:val="100"/>
        <w:kern w:val="0"/>
        <w:position w:val="0"/>
        <w:highlight w:val="none"/>
        <w:vertAlign w:val="baseline"/>
      </w:rPr>
    </w:lvl>
    <w:lvl w:ilvl="6" w:tplc="BAB8C438">
      <w:start w:val="1"/>
      <w:numFmt w:val="bullet"/>
      <w:lvlText w:val="•"/>
      <w:lvlJc w:val="left"/>
      <w:pPr>
        <w:ind w:left="5764" w:hanging="500"/>
      </w:pPr>
      <w:rPr>
        <w:rFonts w:ascii="Microsoft Sans Serif" w:eastAsia="Microsoft Sans Serif" w:hAnsi="Microsoft Sans Serif" w:cs="Microsoft Sans Serif"/>
        <w:b w:val="0"/>
        <w:bCs w:val="0"/>
        <w:i w:val="0"/>
        <w:iCs w:val="0"/>
        <w:caps w:val="0"/>
        <w:smallCaps w:val="0"/>
        <w:strike w:val="0"/>
        <w:dstrike w:val="0"/>
        <w:outline w:val="0"/>
        <w:emboss w:val="0"/>
        <w:imprint w:val="0"/>
        <w:spacing w:val="0"/>
        <w:w w:val="100"/>
        <w:kern w:val="0"/>
        <w:position w:val="0"/>
        <w:highlight w:val="none"/>
        <w:vertAlign w:val="baseline"/>
      </w:rPr>
    </w:lvl>
    <w:lvl w:ilvl="7" w:tplc="310634B8">
      <w:start w:val="1"/>
      <w:numFmt w:val="bullet"/>
      <w:lvlText w:val="•"/>
      <w:lvlJc w:val="left"/>
      <w:pPr>
        <w:ind w:left="6625" w:hanging="500"/>
      </w:pPr>
      <w:rPr>
        <w:rFonts w:ascii="Microsoft Sans Serif" w:eastAsia="Microsoft Sans Serif" w:hAnsi="Microsoft Sans Serif" w:cs="Microsoft Sans Serif"/>
        <w:b w:val="0"/>
        <w:bCs w:val="0"/>
        <w:i w:val="0"/>
        <w:iCs w:val="0"/>
        <w:caps w:val="0"/>
        <w:smallCaps w:val="0"/>
        <w:strike w:val="0"/>
        <w:dstrike w:val="0"/>
        <w:outline w:val="0"/>
        <w:emboss w:val="0"/>
        <w:imprint w:val="0"/>
        <w:spacing w:val="0"/>
        <w:w w:val="100"/>
        <w:kern w:val="0"/>
        <w:position w:val="0"/>
        <w:highlight w:val="none"/>
        <w:vertAlign w:val="baseline"/>
      </w:rPr>
    </w:lvl>
    <w:lvl w:ilvl="8" w:tplc="EAD8ED9A">
      <w:start w:val="1"/>
      <w:numFmt w:val="bullet"/>
      <w:lvlText w:val="•"/>
      <w:lvlJc w:val="left"/>
      <w:pPr>
        <w:ind w:left="7486" w:hanging="500"/>
      </w:pPr>
      <w:rPr>
        <w:rFonts w:ascii="Microsoft Sans Serif" w:eastAsia="Microsoft Sans Serif" w:hAnsi="Microsoft Sans Serif" w:cs="Microsoft Sans Serif"/>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1840727243">
    <w:abstractNumId w:val="25"/>
  </w:num>
  <w:num w:numId="2" w16cid:durableId="890462300">
    <w:abstractNumId w:val="18"/>
  </w:num>
  <w:num w:numId="3" w16cid:durableId="91173976">
    <w:abstractNumId w:val="18"/>
    <w:lvlOverride w:ilvl="0">
      <w:lvl w:ilvl="0" w:tplc="5C24264A">
        <w:start w:val="1"/>
        <w:numFmt w:val="bullet"/>
        <w:lvlText w:val="-"/>
        <w:lvlJc w:val="left"/>
        <w:pPr>
          <w:tabs>
            <w:tab w:val="num" w:pos="560"/>
          </w:tabs>
          <w:ind w:left="177" w:firstLine="206"/>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1">
      <w:lvl w:ilvl="1" w:tplc="2904EEC2">
        <w:start w:val="1"/>
        <w:numFmt w:val="bullet"/>
        <w:lvlText w:val="•"/>
        <w:lvlJc w:val="left"/>
        <w:pPr>
          <w:tabs>
            <w:tab w:val="left" w:pos="560"/>
            <w:tab w:val="num" w:pos="1321"/>
          </w:tabs>
          <w:ind w:left="938" w:firstLine="241"/>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2">
      <w:lvl w:ilvl="2" w:tplc="518E257C">
        <w:start w:val="1"/>
        <w:numFmt w:val="bullet"/>
        <w:lvlText w:val="•"/>
        <w:lvlJc w:val="left"/>
        <w:pPr>
          <w:tabs>
            <w:tab w:val="left" w:pos="560"/>
            <w:tab w:val="num" w:pos="2240"/>
          </w:tabs>
          <w:ind w:left="1857" w:firstLine="103"/>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3">
      <w:lvl w:ilvl="3" w:tplc="5A1C5B54">
        <w:start w:val="1"/>
        <w:numFmt w:val="bullet"/>
        <w:lvlText w:val="•"/>
        <w:lvlJc w:val="left"/>
        <w:pPr>
          <w:tabs>
            <w:tab w:val="left" w:pos="560"/>
            <w:tab w:val="num" w:pos="3159"/>
          </w:tabs>
          <w:ind w:left="2776" w:hanging="81"/>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4">
      <w:lvl w:ilvl="4" w:tplc="41D4BAAE">
        <w:start w:val="1"/>
        <w:numFmt w:val="bullet"/>
        <w:lvlText w:val="•"/>
        <w:lvlJc w:val="left"/>
        <w:pPr>
          <w:tabs>
            <w:tab w:val="left" w:pos="560"/>
            <w:tab w:val="num" w:pos="4078"/>
          </w:tabs>
          <w:ind w:left="3695" w:firstLine="118"/>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5">
      <w:lvl w:ilvl="5" w:tplc="15E43AD6">
        <w:start w:val="1"/>
        <w:numFmt w:val="bullet"/>
        <w:lvlText w:val="•"/>
        <w:lvlJc w:val="left"/>
        <w:pPr>
          <w:tabs>
            <w:tab w:val="left" w:pos="560"/>
            <w:tab w:val="num" w:pos="4997"/>
          </w:tabs>
          <w:ind w:left="4614" w:hanging="20"/>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6">
      <w:lvl w:ilvl="6" w:tplc="8F24EF24">
        <w:start w:val="1"/>
        <w:numFmt w:val="bullet"/>
        <w:lvlText w:val="•"/>
        <w:lvlJc w:val="left"/>
        <w:pPr>
          <w:tabs>
            <w:tab w:val="left" w:pos="560"/>
            <w:tab w:val="num" w:pos="5915"/>
          </w:tabs>
          <w:ind w:left="5532" w:firstLine="178"/>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7">
      <w:lvl w:ilvl="7" w:tplc="D32CFC56">
        <w:start w:val="1"/>
        <w:numFmt w:val="bullet"/>
        <w:lvlText w:val="•"/>
        <w:lvlJc w:val="left"/>
        <w:pPr>
          <w:tabs>
            <w:tab w:val="left" w:pos="560"/>
            <w:tab w:val="num" w:pos="6834"/>
          </w:tabs>
          <w:ind w:left="6451" w:hanging="6"/>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8">
      <w:lvl w:ilvl="8" w:tplc="F25AE5A4">
        <w:start w:val="1"/>
        <w:numFmt w:val="bullet"/>
        <w:lvlText w:val="•"/>
        <w:lvlJc w:val="left"/>
        <w:pPr>
          <w:tabs>
            <w:tab w:val="left" w:pos="560"/>
            <w:tab w:val="num" w:pos="7753"/>
          </w:tabs>
          <w:ind w:left="7370" w:firstLine="193"/>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num>
  <w:num w:numId="4" w16cid:durableId="928975160">
    <w:abstractNumId w:val="18"/>
    <w:lvlOverride w:ilvl="0">
      <w:lvl w:ilvl="0" w:tplc="5C24264A">
        <w:start w:val="1"/>
        <w:numFmt w:val="bullet"/>
        <w:lvlText w:val="-"/>
        <w:lvlJc w:val="left"/>
        <w:pPr>
          <w:tabs>
            <w:tab w:val="num" w:pos="548"/>
          </w:tabs>
          <w:ind w:left="165" w:firstLine="218"/>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1">
      <w:lvl w:ilvl="1" w:tplc="2904EEC2">
        <w:start w:val="1"/>
        <w:numFmt w:val="bullet"/>
        <w:lvlText w:val="•"/>
        <w:lvlJc w:val="left"/>
        <w:pPr>
          <w:tabs>
            <w:tab w:val="left" w:pos="548"/>
            <w:tab w:val="num" w:pos="1321"/>
          </w:tabs>
          <w:ind w:left="938" w:firstLine="241"/>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2">
      <w:lvl w:ilvl="2" w:tplc="518E257C">
        <w:start w:val="1"/>
        <w:numFmt w:val="bullet"/>
        <w:lvlText w:val="•"/>
        <w:lvlJc w:val="left"/>
        <w:pPr>
          <w:tabs>
            <w:tab w:val="left" w:pos="548"/>
            <w:tab w:val="num" w:pos="2240"/>
          </w:tabs>
          <w:ind w:left="1857" w:firstLine="103"/>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3">
      <w:lvl w:ilvl="3" w:tplc="5A1C5B54">
        <w:start w:val="1"/>
        <w:numFmt w:val="bullet"/>
        <w:lvlText w:val="•"/>
        <w:lvlJc w:val="left"/>
        <w:pPr>
          <w:tabs>
            <w:tab w:val="left" w:pos="548"/>
            <w:tab w:val="num" w:pos="3159"/>
          </w:tabs>
          <w:ind w:left="2776" w:hanging="81"/>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4">
      <w:lvl w:ilvl="4" w:tplc="41D4BAAE">
        <w:start w:val="1"/>
        <w:numFmt w:val="bullet"/>
        <w:lvlText w:val="•"/>
        <w:lvlJc w:val="left"/>
        <w:pPr>
          <w:tabs>
            <w:tab w:val="left" w:pos="548"/>
            <w:tab w:val="num" w:pos="4078"/>
          </w:tabs>
          <w:ind w:left="3695" w:firstLine="118"/>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5">
      <w:lvl w:ilvl="5" w:tplc="15E43AD6">
        <w:start w:val="1"/>
        <w:numFmt w:val="bullet"/>
        <w:lvlText w:val="•"/>
        <w:lvlJc w:val="left"/>
        <w:pPr>
          <w:tabs>
            <w:tab w:val="left" w:pos="548"/>
            <w:tab w:val="num" w:pos="4997"/>
          </w:tabs>
          <w:ind w:left="4614" w:hanging="20"/>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6">
      <w:lvl w:ilvl="6" w:tplc="8F24EF24">
        <w:start w:val="1"/>
        <w:numFmt w:val="bullet"/>
        <w:lvlText w:val="•"/>
        <w:lvlJc w:val="left"/>
        <w:pPr>
          <w:tabs>
            <w:tab w:val="left" w:pos="548"/>
            <w:tab w:val="num" w:pos="5915"/>
          </w:tabs>
          <w:ind w:left="5532" w:firstLine="178"/>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7">
      <w:lvl w:ilvl="7" w:tplc="D32CFC56">
        <w:start w:val="1"/>
        <w:numFmt w:val="bullet"/>
        <w:lvlText w:val="•"/>
        <w:lvlJc w:val="left"/>
        <w:pPr>
          <w:tabs>
            <w:tab w:val="left" w:pos="548"/>
            <w:tab w:val="num" w:pos="6834"/>
          </w:tabs>
          <w:ind w:left="6451" w:hanging="6"/>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8">
      <w:lvl w:ilvl="8" w:tplc="F25AE5A4">
        <w:start w:val="1"/>
        <w:numFmt w:val="bullet"/>
        <w:lvlText w:val="•"/>
        <w:lvlJc w:val="left"/>
        <w:pPr>
          <w:tabs>
            <w:tab w:val="left" w:pos="548"/>
            <w:tab w:val="num" w:pos="7753"/>
          </w:tabs>
          <w:ind w:left="7370" w:firstLine="193"/>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num>
  <w:num w:numId="5" w16cid:durableId="179777969">
    <w:abstractNumId w:val="18"/>
    <w:lvlOverride w:ilvl="0">
      <w:lvl w:ilvl="0" w:tplc="5C24264A">
        <w:start w:val="1"/>
        <w:numFmt w:val="bullet"/>
        <w:lvlText w:val="-"/>
        <w:lvlJc w:val="left"/>
        <w:pPr>
          <w:tabs>
            <w:tab w:val="left" w:pos="548"/>
            <w:tab w:val="num" w:pos="1440"/>
          </w:tabs>
          <w:ind w:left="743" w:firstLine="360"/>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1">
      <w:lvl w:ilvl="1" w:tplc="2904EEC2">
        <w:start w:val="1"/>
        <w:numFmt w:val="bullet"/>
        <w:lvlText w:val="•"/>
        <w:lvlJc w:val="left"/>
        <w:pPr>
          <w:tabs>
            <w:tab w:val="left" w:pos="548"/>
            <w:tab w:val="left" w:pos="1440"/>
            <w:tab w:val="num" w:pos="2355"/>
          </w:tabs>
          <w:ind w:left="1658" w:firstLine="555"/>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2">
      <w:lvl w:ilvl="2" w:tplc="518E257C">
        <w:start w:val="1"/>
        <w:numFmt w:val="bullet"/>
        <w:lvlText w:val="•"/>
        <w:lvlJc w:val="left"/>
        <w:pPr>
          <w:tabs>
            <w:tab w:val="left" w:pos="548"/>
            <w:tab w:val="left" w:pos="1440"/>
            <w:tab w:val="num" w:pos="3274"/>
          </w:tabs>
          <w:ind w:left="2577" w:firstLine="34"/>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3">
      <w:lvl w:ilvl="3" w:tplc="5A1C5B54">
        <w:start w:val="1"/>
        <w:numFmt w:val="bullet"/>
        <w:lvlText w:val="•"/>
        <w:lvlJc w:val="left"/>
        <w:pPr>
          <w:tabs>
            <w:tab w:val="left" w:pos="548"/>
            <w:tab w:val="left" w:pos="1440"/>
            <w:tab w:val="num" w:pos="4193"/>
          </w:tabs>
          <w:ind w:left="3496" w:firstLine="233"/>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4">
      <w:lvl w:ilvl="4" w:tplc="41D4BAAE">
        <w:start w:val="1"/>
        <w:numFmt w:val="bullet"/>
        <w:lvlText w:val="•"/>
        <w:lvlJc w:val="left"/>
        <w:pPr>
          <w:tabs>
            <w:tab w:val="left" w:pos="548"/>
            <w:tab w:val="left" w:pos="1440"/>
            <w:tab w:val="num" w:pos="5112"/>
          </w:tabs>
          <w:ind w:left="4415" w:firstLine="432"/>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5">
      <w:lvl w:ilvl="5" w:tplc="15E43AD6">
        <w:start w:val="1"/>
        <w:numFmt w:val="bullet"/>
        <w:lvlText w:val="•"/>
        <w:lvlJc w:val="left"/>
        <w:pPr>
          <w:tabs>
            <w:tab w:val="left" w:pos="548"/>
            <w:tab w:val="left" w:pos="1440"/>
            <w:tab w:val="num" w:pos="6031"/>
          </w:tabs>
          <w:ind w:left="5334" w:hanging="89"/>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6">
      <w:lvl w:ilvl="6" w:tplc="8F24EF24">
        <w:start w:val="1"/>
        <w:numFmt w:val="bullet"/>
        <w:lvlText w:val="•"/>
        <w:lvlJc w:val="left"/>
        <w:pPr>
          <w:tabs>
            <w:tab w:val="left" w:pos="548"/>
            <w:tab w:val="left" w:pos="1440"/>
            <w:tab w:val="num" w:pos="6949"/>
          </w:tabs>
          <w:ind w:left="6252" w:firstLine="109"/>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7">
      <w:lvl w:ilvl="7" w:tplc="D32CFC56">
        <w:start w:val="1"/>
        <w:numFmt w:val="bullet"/>
        <w:lvlText w:val="•"/>
        <w:lvlJc w:val="left"/>
        <w:pPr>
          <w:tabs>
            <w:tab w:val="left" w:pos="548"/>
            <w:tab w:val="left" w:pos="1440"/>
            <w:tab w:val="num" w:pos="7868"/>
          </w:tabs>
          <w:ind w:left="7171" w:firstLine="308"/>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lvlOverride w:ilvl="8">
      <w:lvl w:ilvl="8" w:tplc="F25AE5A4">
        <w:start w:val="1"/>
        <w:numFmt w:val="bullet"/>
        <w:lvlText w:val="•"/>
        <w:lvlJc w:val="left"/>
        <w:pPr>
          <w:tabs>
            <w:tab w:val="left" w:pos="548"/>
            <w:tab w:val="left" w:pos="1440"/>
            <w:tab w:val="num" w:pos="8787"/>
          </w:tabs>
          <w:ind w:left="8090" w:firstLine="507"/>
        </w:pPr>
        <w:rPr>
          <w:rFonts w:ascii="Times Roman" w:eastAsia="Times Roman" w:hAnsi="Times Roman" w:cs="Times Roman"/>
          <w:b w:val="0"/>
          <w:bCs w:val="0"/>
          <w:i w:val="0"/>
          <w:iCs w:val="0"/>
          <w:caps w:val="0"/>
          <w:smallCaps w:val="0"/>
          <w:strike w:val="0"/>
          <w:dstrike w:val="0"/>
          <w:outline w:val="0"/>
          <w:emboss w:val="0"/>
          <w:imprint w:val="0"/>
          <w:color w:val="744E00"/>
          <w:spacing w:val="0"/>
          <w:w w:val="100"/>
          <w:kern w:val="0"/>
          <w:position w:val="0"/>
          <w:highlight w:val="none"/>
          <w:vertAlign w:val="baseline"/>
        </w:rPr>
      </w:lvl>
    </w:lvlOverride>
  </w:num>
  <w:num w:numId="6" w16cid:durableId="787626051">
    <w:abstractNumId w:val="28"/>
  </w:num>
  <w:num w:numId="7" w16cid:durableId="1492480145">
    <w:abstractNumId w:val="54"/>
  </w:num>
  <w:num w:numId="8" w16cid:durableId="1761289032">
    <w:abstractNumId w:val="71"/>
  </w:num>
  <w:num w:numId="9" w16cid:durableId="1661424039">
    <w:abstractNumId w:val="13"/>
    <w:lvlOverride w:ilvl="0">
      <w:lvl w:ilvl="0" w:tplc="67664654">
        <w:start w:val="1"/>
        <w:numFmt w:val="bullet"/>
        <w:lvlText w:val="•"/>
        <w:lvlJc w:val="left"/>
        <w:pPr>
          <w:tabs>
            <w:tab w:val="left" w:pos="742"/>
          </w:tabs>
          <w:ind w:left="422" w:hanging="422"/>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7D6DD40">
        <w:start w:val="1"/>
        <w:numFmt w:val="bullet"/>
        <w:lvlText w:val="•"/>
        <w:lvlJc w:val="left"/>
        <w:pPr>
          <w:tabs>
            <w:tab w:val="left" w:pos="742"/>
          </w:tabs>
          <w:ind w:left="1149" w:hanging="422"/>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2">
      <w:lvl w:ilvl="2" w:tplc="8758DA0A">
        <w:start w:val="1"/>
        <w:numFmt w:val="bullet"/>
        <w:lvlText w:val="•"/>
        <w:lvlJc w:val="left"/>
        <w:pPr>
          <w:tabs>
            <w:tab w:val="left" w:pos="742"/>
          </w:tabs>
          <w:ind w:left="1996" w:hanging="422"/>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3">
      <w:lvl w:ilvl="3" w:tplc="724C3EFE">
        <w:start w:val="1"/>
        <w:numFmt w:val="bullet"/>
        <w:lvlText w:val="•"/>
        <w:lvlJc w:val="left"/>
        <w:pPr>
          <w:tabs>
            <w:tab w:val="left" w:pos="742"/>
          </w:tabs>
          <w:ind w:left="2843" w:hanging="422"/>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4">
      <w:lvl w:ilvl="4" w:tplc="EB280BEA">
        <w:start w:val="1"/>
        <w:numFmt w:val="bullet"/>
        <w:lvlText w:val="•"/>
        <w:lvlJc w:val="left"/>
        <w:pPr>
          <w:tabs>
            <w:tab w:val="left" w:pos="742"/>
          </w:tabs>
          <w:ind w:left="3690" w:hanging="422"/>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5">
      <w:lvl w:ilvl="5" w:tplc="74F0BB98">
        <w:start w:val="1"/>
        <w:numFmt w:val="bullet"/>
        <w:lvlText w:val="•"/>
        <w:lvlJc w:val="left"/>
        <w:pPr>
          <w:tabs>
            <w:tab w:val="left" w:pos="742"/>
          </w:tabs>
          <w:ind w:left="4537" w:hanging="422"/>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6">
      <w:lvl w:ilvl="6" w:tplc="544EB97A">
        <w:start w:val="1"/>
        <w:numFmt w:val="bullet"/>
        <w:lvlText w:val="•"/>
        <w:lvlJc w:val="left"/>
        <w:pPr>
          <w:tabs>
            <w:tab w:val="left" w:pos="742"/>
          </w:tabs>
          <w:ind w:left="5383" w:hanging="422"/>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7">
      <w:lvl w:ilvl="7" w:tplc="1A00D130">
        <w:start w:val="1"/>
        <w:numFmt w:val="bullet"/>
        <w:lvlText w:val="•"/>
        <w:lvlJc w:val="left"/>
        <w:pPr>
          <w:tabs>
            <w:tab w:val="left" w:pos="742"/>
          </w:tabs>
          <w:ind w:left="6230" w:hanging="422"/>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8">
      <w:lvl w:ilvl="8" w:tplc="D0D072C2">
        <w:start w:val="1"/>
        <w:numFmt w:val="bullet"/>
        <w:lvlText w:val="•"/>
        <w:lvlJc w:val="left"/>
        <w:pPr>
          <w:tabs>
            <w:tab w:val="left" w:pos="742"/>
          </w:tabs>
          <w:ind w:left="7077" w:hanging="422"/>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num>
  <w:num w:numId="10" w16cid:durableId="287710151">
    <w:abstractNumId w:val="13"/>
    <w:lvlOverride w:ilvl="0">
      <w:lvl w:ilvl="0" w:tplc="67664654">
        <w:start w:val="1"/>
        <w:numFmt w:val="bullet"/>
        <w:lvlText w:val="•"/>
        <w:lvlJc w:val="left"/>
        <w:pPr>
          <w:ind w:left="743"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7D6DD40">
        <w:start w:val="1"/>
        <w:numFmt w:val="bullet"/>
        <w:lvlText w:val="•"/>
        <w:lvlJc w:val="left"/>
        <w:pPr>
          <w:ind w:left="1586"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8758DA0A">
        <w:start w:val="1"/>
        <w:numFmt w:val="bullet"/>
        <w:lvlText w:val="•"/>
        <w:lvlJc w:val="left"/>
        <w:pPr>
          <w:ind w:left="2433"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724C3EFE">
        <w:start w:val="1"/>
        <w:numFmt w:val="bullet"/>
        <w:lvlText w:val="•"/>
        <w:lvlJc w:val="left"/>
        <w:pPr>
          <w:ind w:left="32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EB280BEA">
        <w:start w:val="1"/>
        <w:numFmt w:val="bullet"/>
        <w:lvlText w:val="•"/>
        <w:lvlJc w:val="left"/>
        <w:pPr>
          <w:ind w:left="4127"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74F0BB98">
        <w:start w:val="1"/>
        <w:numFmt w:val="bullet"/>
        <w:lvlText w:val="•"/>
        <w:lvlJc w:val="left"/>
        <w:pPr>
          <w:ind w:left="4974"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544EB97A">
        <w:start w:val="1"/>
        <w:numFmt w:val="bullet"/>
        <w:lvlText w:val="•"/>
        <w:lvlJc w:val="left"/>
        <w:pPr>
          <w:ind w:left="5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1A00D130">
        <w:start w:val="1"/>
        <w:numFmt w:val="bullet"/>
        <w:lvlText w:val="•"/>
        <w:lvlJc w:val="left"/>
        <w:pPr>
          <w:ind w:left="6667"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D0D072C2">
        <w:start w:val="1"/>
        <w:numFmt w:val="bullet"/>
        <w:lvlText w:val="•"/>
        <w:lvlJc w:val="left"/>
        <w:pPr>
          <w:ind w:left="7514"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1" w16cid:durableId="1620335660">
    <w:abstractNumId w:val="13"/>
    <w:lvlOverride w:ilvl="0">
      <w:lvl w:ilvl="0" w:tplc="67664654">
        <w:start w:val="1"/>
        <w:numFmt w:val="bullet"/>
        <w:lvlText w:val="•"/>
        <w:lvlJc w:val="left"/>
        <w:pPr>
          <w:tabs>
            <w:tab w:val="left" w:pos="743"/>
          </w:tabs>
          <w:ind w:left="666" w:hanging="42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7D6DD40">
        <w:start w:val="1"/>
        <w:numFmt w:val="bullet"/>
        <w:lvlText w:val="•"/>
        <w:lvlJc w:val="left"/>
        <w:pPr>
          <w:tabs>
            <w:tab w:val="left" w:pos="743"/>
          </w:tabs>
          <w:ind w:left="1509" w:hanging="42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2">
      <w:lvl w:ilvl="2" w:tplc="8758DA0A">
        <w:start w:val="1"/>
        <w:numFmt w:val="bullet"/>
        <w:lvlText w:val="•"/>
        <w:lvlJc w:val="left"/>
        <w:pPr>
          <w:tabs>
            <w:tab w:val="left" w:pos="743"/>
          </w:tabs>
          <w:ind w:left="2356" w:hanging="42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3">
      <w:lvl w:ilvl="3" w:tplc="724C3EFE">
        <w:start w:val="1"/>
        <w:numFmt w:val="bullet"/>
        <w:lvlText w:val="•"/>
        <w:lvlJc w:val="left"/>
        <w:pPr>
          <w:tabs>
            <w:tab w:val="left" w:pos="743"/>
          </w:tabs>
          <w:ind w:left="3203" w:hanging="42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4">
      <w:lvl w:ilvl="4" w:tplc="EB280BEA">
        <w:start w:val="1"/>
        <w:numFmt w:val="bullet"/>
        <w:lvlText w:val="•"/>
        <w:lvlJc w:val="left"/>
        <w:pPr>
          <w:tabs>
            <w:tab w:val="left" w:pos="743"/>
          </w:tabs>
          <w:ind w:left="4050" w:hanging="42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5">
      <w:lvl w:ilvl="5" w:tplc="74F0BB98">
        <w:start w:val="1"/>
        <w:numFmt w:val="bullet"/>
        <w:lvlText w:val="•"/>
        <w:lvlJc w:val="left"/>
        <w:pPr>
          <w:tabs>
            <w:tab w:val="left" w:pos="743"/>
          </w:tabs>
          <w:ind w:left="4897" w:hanging="42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6">
      <w:lvl w:ilvl="6" w:tplc="544EB97A">
        <w:start w:val="1"/>
        <w:numFmt w:val="bullet"/>
        <w:lvlText w:val="•"/>
        <w:lvlJc w:val="left"/>
        <w:pPr>
          <w:tabs>
            <w:tab w:val="left" w:pos="743"/>
          </w:tabs>
          <w:ind w:left="5743" w:hanging="42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7">
      <w:lvl w:ilvl="7" w:tplc="1A00D130">
        <w:start w:val="1"/>
        <w:numFmt w:val="bullet"/>
        <w:lvlText w:val="•"/>
        <w:lvlJc w:val="left"/>
        <w:pPr>
          <w:tabs>
            <w:tab w:val="left" w:pos="743"/>
          </w:tabs>
          <w:ind w:left="6590" w:hanging="42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8">
      <w:lvl w:ilvl="8" w:tplc="D0D072C2">
        <w:start w:val="1"/>
        <w:numFmt w:val="bullet"/>
        <w:lvlText w:val="•"/>
        <w:lvlJc w:val="left"/>
        <w:pPr>
          <w:tabs>
            <w:tab w:val="left" w:pos="743"/>
          </w:tabs>
          <w:ind w:left="7437" w:hanging="42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num>
  <w:num w:numId="12" w16cid:durableId="30880104">
    <w:abstractNumId w:val="34"/>
  </w:num>
  <w:num w:numId="13" w16cid:durableId="917250129">
    <w:abstractNumId w:val="34"/>
    <w:lvlOverride w:ilvl="0">
      <w:lvl w:ilvl="0" w:tplc="D2B86EBA">
        <w:start w:val="1"/>
        <w:numFmt w:val="bullet"/>
        <w:lvlText w:val="-"/>
        <w:lvlJc w:val="left"/>
        <w:pPr>
          <w:tabs>
            <w:tab w:val="num" w:pos="518"/>
          </w:tabs>
          <w:ind w:left="135" w:firstLine="248"/>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64CE778">
        <w:start w:val="1"/>
        <w:numFmt w:val="bullet"/>
        <w:lvlText w:val="•"/>
        <w:lvlJc w:val="left"/>
        <w:pPr>
          <w:tabs>
            <w:tab w:val="left" w:pos="518"/>
            <w:tab w:val="num" w:pos="1321"/>
          </w:tabs>
          <w:ind w:left="938" w:firstLine="24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905EF576">
        <w:start w:val="1"/>
        <w:numFmt w:val="bullet"/>
        <w:lvlText w:val="•"/>
        <w:lvlJc w:val="left"/>
        <w:pPr>
          <w:tabs>
            <w:tab w:val="left" w:pos="518"/>
            <w:tab w:val="num" w:pos="2240"/>
          </w:tabs>
          <w:ind w:left="1857" w:firstLine="10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3DCC3DAA">
        <w:start w:val="1"/>
        <w:numFmt w:val="bullet"/>
        <w:lvlText w:val="•"/>
        <w:lvlJc w:val="left"/>
        <w:pPr>
          <w:tabs>
            <w:tab w:val="left" w:pos="518"/>
            <w:tab w:val="num" w:pos="3159"/>
          </w:tabs>
          <w:ind w:left="2776" w:firstLine="198"/>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F5F2E3FC">
        <w:start w:val="1"/>
        <w:numFmt w:val="bullet"/>
        <w:lvlText w:val="•"/>
        <w:lvlJc w:val="left"/>
        <w:pPr>
          <w:tabs>
            <w:tab w:val="left" w:pos="518"/>
            <w:tab w:val="num" w:pos="4078"/>
          </w:tabs>
          <w:ind w:left="3695" w:firstLine="118"/>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BD0C0554">
        <w:start w:val="1"/>
        <w:numFmt w:val="bullet"/>
        <w:lvlText w:val="•"/>
        <w:lvlJc w:val="left"/>
        <w:pPr>
          <w:tabs>
            <w:tab w:val="left" w:pos="518"/>
            <w:tab w:val="num" w:pos="4997"/>
          </w:tabs>
          <w:ind w:left="4614" w:hanging="2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B72E1570">
        <w:start w:val="1"/>
        <w:numFmt w:val="bullet"/>
        <w:lvlText w:val="•"/>
        <w:lvlJc w:val="left"/>
        <w:pPr>
          <w:tabs>
            <w:tab w:val="left" w:pos="518"/>
            <w:tab w:val="num" w:pos="5915"/>
          </w:tabs>
          <w:ind w:left="5532" w:firstLine="178"/>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D26E586E">
        <w:start w:val="1"/>
        <w:numFmt w:val="bullet"/>
        <w:lvlText w:val="•"/>
        <w:lvlJc w:val="left"/>
        <w:pPr>
          <w:tabs>
            <w:tab w:val="left" w:pos="518"/>
            <w:tab w:val="num" w:pos="6834"/>
          </w:tabs>
          <w:ind w:left="6451" w:hanging="6"/>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C778C07C">
        <w:start w:val="1"/>
        <w:numFmt w:val="bullet"/>
        <w:lvlText w:val="•"/>
        <w:lvlJc w:val="left"/>
        <w:pPr>
          <w:tabs>
            <w:tab w:val="left" w:pos="518"/>
            <w:tab w:val="num" w:pos="7753"/>
          </w:tabs>
          <w:ind w:left="7370" w:firstLine="19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4" w16cid:durableId="1640454852">
    <w:abstractNumId w:val="58"/>
  </w:num>
  <w:num w:numId="15" w16cid:durableId="1112895385">
    <w:abstractNumId w:val="50"/>
  </w:num>
  <w:num w:numId="16" w16cid:durableId="526715590">
    <w:abstractNumId w:val="50"/>
    <w:lvlOverride w:ilvl="0">
      <w:lvl w:ilvl="0" w:tplc="B5364F40">
        <w:start w:val="1"/>
        <w:numFmt w:val="bullet"/>
        <w:lvlText w:val="•"/>
        <w:lvlJc w:val="left"/>
        <w:pPr>
          <w:ind w:left="743"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B6486C5E">
        <w:start w:val="1"/>
        <w:numFmt w:val="bullet"/>
        <w:lvlText w:val="•"/>
        <w:lvlJc w:val="left"/>
        <w:pPr>
          <w:ind w:left="1586"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C66460C6">
        <w:start w:val="1"/>
        <w:numFmt w:val="bullet"/>
        <w:lvlText w:val="•"/>
        <w:lvlJc w:val="left"/>
        <w:pPr>
          <w:ind w:left="2433"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03229D24">
        <w:start w:val="1"/>
        <w:numFmt w:val="bullet"/>
        <w:lvlText w:val="•"/>
        <w:lvlJc w:val="left"/>
        <w:pPr>
          <w:ind w:left="32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D55CBF68">
        <w:start w:val="1"/>
        <w:numFmt w:val="bullet"/>
        <w:lvlText w:val="•"/>
        <w:lvlJc w:val="left"/>
        <w:pPr>
          <w:ind w:left="4127"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85C6685A">
        <w:start w:val="1"/>
        <w:numFmt w:val="bullet"/>
        <w:lvlText w:val="•"/>
        <w:lvlJc w:val="left"/>
        <w:pPr>
          <w:ind w:left="4974"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B5BED920">
        <w:start w:val="1"/>
        <w:numFmt w:val="bullet"/>
        <w:lvlText w:val="•"/>
        <w:lvlJc w:val="left"/>
        <w:pPr>
          <w:ind w:left="5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35F0AF08">
        <w:start w:val="1"/>
        <w:numFmt w:val="bullet"/>
        <w:lvlText w:val="•"/>
        <w:lvlJc w:val="left"/>
        <w:pPr>
          <w:ind w:left="6667"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3B6AA37A">
        <w:start w:val="1"/>
        <w:numFmt w:val="bullet"/>
        <w:lvlText w:val="•"/>
        <w:lvlJc w:val="left"/>
        <w:pPr>
          <w:ind w:left="7514"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7" w16cid:durableId="1084180378">
    <w:abstractNumId w:val="64"/>
  </w:num>
  <w:num w:numId="18" w16cid:durableId="1604268684">
    <w:abstractNumId w:val="6"/>
  </w:num>
  <w:num w:numId="19" w16cid:durableId="366177924">
    <w:abstractNumId w:val="53"/>
  </w:num>
  <w:num w:numId="20" w16cid:durableId="1735614864">
    <w:abstractNumId w:val="67"/>
  </w:num>
  <w:num w:numId="21" w16cid:durableId="2029257272">
    <w:abstractNumId w:val="67"/>
    <w:lvlOverride w:ilvl="0">
      <w:lvl w:ilvl="0" w:tplc="4D1A2F00">
        <w:start w:val="1"/>
        <w:numFmt w:val="upperLetter"/>
        <w:lvlText w:val="%1."/>
        <w:lvlJc w:val="left"/>
        <w:pPr>
          <w:tabs>
            <w:tab w:val="num" w:pos="298"/>
            <w:tab w:val="left" w:pos="348"/>
            <w:tab w:val="left" w:pos="743"/>
          </w:tabs>
          <w:ind w:left="693" w:hanging="67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8B502766">
        <w:start w:val="1"/>
        <w:numFmt w:val="upperLetter"/>
        <w:lvlText w:val="%2."/>
        <w:lvlJc w:val="left"/>
        <w:pPr>
          <w:tabs>
            <w:tab w:val="left" w:pos="298"/>
            <w:tab w:val="left" w:pos="348"/>
            <w:tab w:val="left" w:pos="743"/>
            <w:tab w:val="num" w:pos="995"/>
          </w:tabs>
          <w:ind w:left="1390" w:hanging="67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F05ED25E">
        <w:start w:val="1"/>
        <w:numFmt w:val="upperLetter"/>
        <w:lvlText w:val="%3."/>
        <w:lvlJc w:val="left"/>
        <w:pPr>
          <w:tabs>
            <w:tab w:val="left" w:pos="298"/>
            <w:tab w:val="left" w:pos="348"/>
            <w:tab w:val="left" w:pos="743"/>
            <w:tab w:val="num" w:pos="1715"/>
          </w:tabs>
          <w:ind w:left="2110" w:hanging="67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154419C6">
        <w:start w:val="1"/>
        <w:numFmt w:val="upperLetter"/>
        <w:lvlText w:val="%4."/>
        <w:lvlJc w:val="left"/>
        <w:pPr>
          <w:tabs>
            <w:tab w:val="left" w:pos="298"/>
            <w:tab w:val="left" w:pos="348"/>
            <w:tab w:val="left" w:pos="743"/>
            <w:tab w:val="num" w:pos="2435"/>
          </w:tabs>
          <w:ind w:left="2830" w:hanging="67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086EB1A0">
        <w:start w:val="1"/>
        <w:numFmt w:val="upperLetter"/>
        <w:lvlText w:val="%5."/>
        <w:lvlJc w:val="left"/>
        <w:pPr>
          <w:tabs>
            <w:tab w:val="left" w:pos="298"/>
            <w:tab w:val="left" w:pos="348"/>
            <w:tab w:val="left" w:pos="743"/>
            <w:tab w:val="num" w:pos="3155"/>
          </w:tabs>
          <w:ind w:left="3550" w:hanging="67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E0467F88">
        <w:start w:val="1"/>
        <w:numFmt w:val="upperLetter"/>
        <w:lvlText w:val="%6."/>
        <w:lvlJc w:val="left"/>
        <w:pPr>
          <w:tabs>
            <w:tab w:val="left" w:pos="298"/>
            <w:tab w:val="left" w:pos="348"/>
            <w:tab w:val="left" w:pos="743"/>
            <w:tab w:val="num" w:pos="3875"/>
          </w:tabs>
          <w:ind w:left="4270" w:hanging="67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F52AF61E">
        <w:start w:val="1"/>
        <w:numFmt w:val="upperLetter"/>
        <w:lvlText w:val="%7."/>
        <w:lvlJc w:val="left"/>
        <w:pPr>
          <w:tabs>
            <w:tab w:val="left" w:pos="298"/>
            <w:tab w:val="left" w:pos="348"/>
            <w:tab w:val="left" w:pos="743"/>
            <w:tab w:val="num" w:pos="4595"/>
          </w:tabs>
          <w:ind w:left="4990" w:hanging="67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982C3972">
        <w:start w:val="1"/>
        <w:numFmt w:val="upperLetter"/>
        <w:lvlText w:val="%8."/>
        <w:lvlJc w:val="left"/>
        <w:pPr>
          <w:tabs>
            <w:tab w:val="left" w:pos="298"/>
            <w:tab w:val="left" w:pos="348"/>
            <w:tab w:val="left" w:pos="743"/>
            <w:tab w:val="num" w:pos="5315"/>
          </w:tabs>
          <w:ind w:left="5710" w:hanging="67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1E8EAFEE">
        <w:start w:val="1"/>
        <w:numFmt w:val="upperLetter"/>
        <w:lvlText w:val="%9."/>
        <w:lvlJc w:val="left"/>
        <w:pPr>
          <w:tabs>
            <w:tab w:val="left" w:pos="298"/>
            <w:tab w:val="left" w:pos="348"/>
            <w:tab w:val="left" w:pos="743"/>
            <w:tab w:val="num" w:pos="6035"/>
          </w:tabs>
          <w:ind w:left="6430" w:hanging="67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2" w16cid:durableId="2107847852">
    <w:abstractNumId w:val="67"/>
    <w:lvlOverride w:ilvl="0">
      <w:lvl w:ilvl="0" w:tplc="4D1A2F00">
        <w:start w:val="1"/>
        <w:numFmt w:val="upperLetter"/>
        <w:lvlText w:val="%1."/>
        <w:lvlJc w:val="left"/>
        <w:pPr>
          <w:tabs>
            <w:tab w:val="num" w:pos="350"/>
            <w:tab w:val="left" w:pos="743"/>
          </w:tabs>
          <w:ind w:left="743" w:hanging="72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8B502766">
        <w:start w:val="1"/>
        <w:numFmt w:val="upperLetter"/>
        <w:lvlText w:val="%2."/>
        <w:lvlJc w:val="left"/>
        <w:pPr>
          <w:tabs>
            <w:tab w:val="left" w:pos="350"/>
            <w:tab w:val="left" w:pos="743"/>
            <w:tab w:val="num" w:pos="1047"/>
          </w:tabs>
          <w:ind w:left="1440" w:hanging="72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F05ED25E">
        <w:start w:val="1"/>
        <w:numFmt w:val="upperLetter"/>
        <w:lvlText w:val="%3."/>
        <w:lvlJc w:val="left"/>
        <w:pPr>
          <w:tabs>
            <w:tab w:val="left" w:pos="350"/>
            <w:tab w:val="left" w:pos="743"/>
            <w:tab w:val="num" w:pos="1767"/>
          </w:tabs>
          <w:ind w:left="2160" w:hanging="72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154419C6">
        <w:start w:val="1"/>
        <w:numFmt w:val="upperLetter"/>
        <w:lvlText w:val="%4."/>
        <w:lvlJc w:val="left"/>
        <w:pPr>
          <w:tabs>
            <w:tab w:val="left" w:pos="350"/>
            <w:tab w:val="left" w:pos="743"/>
            <w:tab w:val="num" w:pos="2487"/>
          </w:tabs>
          <w:ind w:left="2880" w:hanging="72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086EB1A0">
        <w:start w:val="1"/>
        <w:numFmt w:val="upperLetter"/>
        <w:lvlText w:val="%5."/>
        <w:lvlJc w:val="left"/>
        <w:pPr>
          <w:tabs>
            <w:tab w:val="left" w:pos="350"/>
            <w:tab w:val="left" w:pos="743"/>
            <w:tab w:val="num" w:pos="3207"/>
          </w:tabs>
          <w:ind w:left="3600" w:hanging="72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E0467F88">
        <w:start w:val="1"/>
        <w:numFmt w:val="upperLetter"/>
        <w:lvlText w:val="%6."/>
        <w:lvlJc w:val="left"/>
        <w:pPr>
          <w:tabs>
            <w:tab w:val="left" w:pos="350"/>
            <w:tab w:val="left" w:pos="743"/>
            <w:tab w:val="num" w:pos="3927"/>
          </w:tabs>
          <w:ind w:left="4320" w:hanging="72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F52AF61E">
        <w:start w:val="1"/>
        <w:numFmt w:val="upperLetter"/>
        <w:lvlText w:val="%7."/>
        <w:lvlJc w:val="left"/>
        <w:pPr>
          <w:tabs>
            <w:tab w:val="left" w:pos="350"/>
            <w:tab w:val="left" w:pos="743"/>
            <w:tab w:val="num" w:pos="4647"/>
          </w:tabs>
          <w:ind w:left="5040" w:hanging="72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982C3972">
        <w:start w:val="1"/>
        <w:numFmt w:val="upperLetter"/>
        <w:lvlText w:val="%8."/>
        <w:lvlJc w:val="left"/>
        <w:pPr>
          <w:tabs>
            <w:tab w:val="left" w:pos="350"/>
            <w:tab w:val="left" w:pos="743"/>
            <w:tab w:val="num" w:pos="5367"/>
          </w:tabs>
          <w:ind w:left="5760" w:hanging="72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1E8EAFEE">
        <w:start w:val="1"/>
        <w:numFmt w:val="upperLetter"/>
        <w:lvlText w:val="%9."/>
        <w:lvlJc w:val="left"/>
        <w:pPr>
          <w:tabs>
            <w:tab w:val="left" w:pos="350"/>
            <w:tab w:val="left" w:pos="743"/>
            <w:tab w:val="num" w:pos="6087"/>
          </w:tabs>
          <w:ind w:left="6480" w:hanging="72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3" w16cid:durableId="1584028762">
    <w:abstractNumId w:val="43"/>
  </w:num>
  <w:num w:numId="24" w16cid:durableId="1534538495">
    <w:abstractNumId w:val="23"/>
  </w:num>
  <w:num w:numId="25" w16cid:durableId="298923463">
    <w:abstractNumId w:val="12"/>
  </w:num>
  <w:num w:numId="26" w16cid:durableId="669648299">
    <w:abstractNumId w:val="24"/>
  </w:num>
  <w:num w:numId="27" w16cid:durableId="395471708">
    <w:abstractNumId w:val="56"/>
  </w:num>
  <w:num w:numId="28" w16cid:durableId="1427270841">
    <w:abstractNumId w:val="56"/>
    <w:lvlOverride w:ilvl="0">
      <w:lvl w:ilvl="0" w:tplc="725C9444">
        <w:start w:val="1"/>
        <w:numFmt w:val="bullet"/>
        <w:lvlText w:val="-"/>
        <w:lvlJc w:val="left"/>
        <w:pPr>
          <w:tabs>
            <w:tab w:val="num" w:pos="530"/>
          </w:tabs>
          <w:ind w:left="147" w:firstLine="236"/>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E88D3FE">
        <w:start w:val="1"/>
        <w:numFmt w:val="bullet"/>
        <w:lvlText w:val="•"/>
        <w:lvlJc w:val="left"/>
        <w:pPr>
          <w:tabs>
            <w:tab w:val="left" w:pos="530"/>
            <w:tab w:val="num" w:pos="1321"/>
          </w:tabs>
          <w:ind w:left="938" w:firstLine="241"/>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7388B7E4">
        <w:start w:val="1"/>
        <w:numFmt w:val="bullet"/>
        <w:lvlText w:val="•"/>
        <w:lvlJc w:val="left"/>
        <w:pPr>
          <w:tabs>
            <w:tab w:val="left" w:pos="530"/>
            <w:tab w:val="num" w:pos="2240"/>
          </w:tabs>
          <w:ind w:left="1857" w:firstLine="10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23B2F0E8">
        <w:start w:val="1"/>
        <w:numFmt w:val="bullet"/>
        <w:lvlText w:val="•"/>
        <w:lvlJc w:val="left"/>
        <w:pPr>
          <w:tabs>
            <w:tab w:val="left" w:pos="530"/>
            <w:tab w:val="num" w:pos="3159"/>
          </w:tabs>
          <w:ind w:left="2776" w:firstLine="198"/>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A01A9898">
        <w:start w:val="1"/>
        <w:numFmt w:val="bullet"/>
        <w:lvlText w:val="•"/>
        <w:lvlJc w:val="left"/>
        <w:pPr>
          <w:tabs>
            <w:tab w:val="left" w:pos="530"/>
            <w:tab w:val="num" w:pos="4078"/>
          </w:tabs>
          <w:ind w:left="3695" w:firstLine="118"/>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765C2DBA">
        <w:start w:val="1"/>
        <w:numFmt w:val="bullet"/>
        <w:lvlText w:val="•"/>
        <w:lvlJc w:val="left"/>
        <w:pPr>
          <w:tabs>
            <w:tab w:val="left" w:pos="530"/>
            <w:tab w:val="num" w:pos="4997"/>
          </w:tabs>
          <w:ind w:left="4614" w:hanging="2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BD1EAD08">
        <w:start w:val="1"/>
        <w:numFmt w:val="bullet"/>
        <w:lvlText w:val="•"/>
        <w:lvlJc w:val="left"/>
        <w:pPr>
          <w:tabs>
            <w:tab w:val="left" w:pos="530"/>
            <w:tab w:val="num" w:pos="5915"/>
          </w:tabs>
          <w:ind w:left="5532" w:firstLine="178"/>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8E083752">
        <w:start w:val="1"/>
        <w:numFmt w:val="bullet"/>
        <w:lvlText w:val="•"/>
        <w:lvlJc w:val="left"/>
        <w:pPr>
          <w:tabs>
            <w:tab w:val="left" w:pos="530"/>
            <w:tab w:val="num" w:pos="6834"/>
          </w:tabs>
          <w:ind w:left="6451" w:hanging="6"/>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92B8145A">
        <w:start w:val="1"/>
        <w:numFmt w:val="bullet"/>
        <w:lvlText w:val="•"/>
        <w:lvlJc w:val="left"/>
        <w:pPr>
          <w:tabs>
            <w:tab w:val="left" w:pos="530"/>
            <w:tab w:val="num" w:pos="7753"/>
          </w:tabs>
          <w:ind w:left="7370" w:firstLine="19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9" w16cid:durableId="1157455162">
    <w:abstractNumId w:val="72"/>
  </w:num>
  <w:num w:numId="30" w16cid:durableId="2143034892">
    <w:abstractNumId w:val="41"/>
  </w:num>
  <w:num w:numId="31" w16cid:durableId="849221597">
    <w:abstractNumId w:val="41"/>
    <w:lvlOverride w:ilvl="0">
      <w:lvl w:ilvl="0" w:tplc="D59EC7B4">
        <w:start w:val="1"/>
        <w:numFmt w:val="bullet"/>
        <w:lvlText w:val="•"/>
        <w:lvlJc w:val="left"/>
        <w:pPr>
          <w:ind w:left="742" w:hanging="499"/>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F8A2F784">
        <w:start w:val="1"/>
        <w:numFmt w:val="bullet"/>
        <w:lvlText w:val="-"/>
        <w:lvlJc w:val="left"/>
        <w:pPr>
          <w:ind w:left="1463" w:hanging="500"/>
        </w:pPr>
        <w:rPr>
          <w:rFonts w:ascii="Microsoft Sans Serif" w:eastAsia="Microsoft Sans Serif" w:hAnsi="Microsoft Sans Serif" w:cs="Microsoft Sans Serif"/>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2A3A5238">
        <w:start w:val="1"/>
        <w:numFmt w:val="bullet"/>
        <w:lvlText w:val="•"/>
        <w:lvlJc w:val="left"/>
        <w:pPr>
          <w:ind w:left="2320" w:hanging="500"/>
        </w:pPr>
        <w:rPr>
          <w:rFonts w:ascii="Microsoft Sans Serif" w:eastAsia="Microsoft Sans Serif" w:hAnsi="Microsoft Sans Serif" w:cs="Microsoft Sans Serif"/>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97F65414">
        <w:start w:val="1"/>
        <w:numFmt w:val="bullet"/>
        <w:lvlText w:val="•"/>
        <w:lvlJc w:val="left"/>
        <w:pPr>
          <w:ind w:left="3181" w:hanging="500"/>
        </w:pPr>
        <w:rPr>
          <w:rFonts w:ascii="Microsoft Sans Serif" w:eastAsia="Microsoft Sans Serif" w:hAnsi="Microsoft Sans Serif" w:cs="Microsoft Sans Serif"/>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053C33C6">
        <w:start w:val="1"/>
        <w:numFmt w:val="bullet"/>
        <w:lvlText w:val="•"/>
        <w:lvlJc w:val="left"/>
        <w:pPr>
          <w:ind w:left="4042" w:hanging="500"/>
        </w:pPr>
        <w:rPr>
          <w:rFonts w:ascii="Microsoft Sans Serif" w:eastAsia="Microsoft Sans Serif" w:hAnsi="Microsoft Sans Serif" w:cs="Microsoft Sans Serif"/>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B906CB5E">
        <w:start w:val="1"/>
        <w:numFmt w:val="bullet"/>
        <w:lvlText w:val="•"/>
        <w:lvlJc w:val="left"/>
        <w:pPr>
          <w:ind w:left="4903" w:hanging="500"/>
        </w:pPr>
        <w:rPr>
          <w:rFonts w:ascii="Microsoft Sans Serif" w:eastAsia="Microsoft Sans Serif" w:hAnsi="Microsoft Sans Serif" w:cs="Microsoft Sans Serif"/>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4DA07ED4">
        <w:start w:val="1"/>
        <w:numFmt w:val="bullet"/>
        <w:lvlText w:val="•"/>
        <w:lvlJc w:val="left"/>
        <w:pPr>
          <w:ind w:left="5764" w:hanging="500"/>
        </w:pPr>
        <w:rPr>
          <w:rFonts w:ascii="Microsoft Sans Serif" w:eastAsia="Microsoft Sans Serif" w:hAnsi="Microsoft Sans Serif" w:cs="Microsoft Sans Serif"/>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04B4B5A6">
        <w:start w:val="1"/>
        <w:numFmt w:val="bullet"/>
        <w:lvlText w:val="•"/>
        <w:lvlJc w:val="left"/>
        <w:pPr>
          <w:ind w:left="6625" w:hanging="500"/>
        </w:pPr>
        <w:rPr>
          <w:rFonts w:ascii="Microsoft Sans Serif" w:eastAsia="Microsoft Sans Serif" w:hAnsi="Microsoft Sans Serif" w:cs="Microsoft Sans Serif"/>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539882C2">
        <w:start w:val="1"/>
        <w:numFmt w:val="bullet"/>
        <w:lvlText w:val="•"/>
        <w:lvlJc w:val="left"/>
        <w:pPr>
          <w:ind w:left="7486" w:hanging="500"/>
        </w:pPr>
        <w:rPr>
          <w:rFonts w:ascii="Microsoft Sans Serif" w:eastAsia="Microsoft Sans Serif" w:hAnsi="Microsoft Sans Serif" w:cs="Microsoft Sans Serif"/>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2" w16cid:durableId="123499332">
    <w:abstractNumId w:val="10"/>
  </w:num>
  <w:num w:numId="33" w16cid:durableId="1277642697">
    <w:abstractNumId w:val="8"/>
  </w:num>
  <w:num w:numId="34" w16cid:durableId="421923921">
    <w:abstractNumId w:val="52"/>
  </w:num>
  <w:num w:numId="35" w16cid:durableId="1512910960">
    <w:abstractNumId w:val="36"/>
  </w:num>
  <w:num w:numId="36" w16cid:durableId="904266545">
    <w:abstractNumId w:val="9"/>
  </w:num>
  <w:num w:numId="37" w16cid:durableId="940067215">
    <w:abstractNumId w:val="19"/>
  </w:num>
  <w:num w:numId="38" w16cid:durableId="1486627538">
    <w:abstractNumId w:val="40"/>
  </w:num>
  <w:num w:numId="39" w16cid:durableId="561643677">
    <w:abstractNumId w:val="15"/>
  </w:num>
  <w:num w:numId="40" w16cid:durableId="717705633">
    <w:abstractNumId w:val="57"/>
  </w:num>
  <w:num w:numId="41" w16cid:durableId="1500463552">
    <w:abstractNumId w:val="55"/>
  </w:num>
  <w:num w:numId="42" w16cid:durableId="1261717882">
    <w:abstractNumId w:val="35"/>
  </w:num>
  <w:num w:numId="43" w16cid:durableId="1664429490">
    <w:abstractNumId w:val="4"/>
  </w:num>
  <w:num w:numId="44" w16cid:durableId="1425152983">
    <w:abstractNumId w:val="32"/>
  </w:num>
  <w:num w:numId="45" w16cid:durableId="1839812040">
    <w:abstractNumId w:val="21"/>
  </w:num>
  <w:num w:numId="46" w16cid:durableId="1727338179">
    <w:abstractNumId w:val="70"/>
  </w:num>
  <w:num w:numId="47" w16cid:durableId="1237282347">
    <w:abstractNumId w:val="16"/>
  </w:num>
  <w:num w:numId="48" w16cid:durableId="667177457">
    <w:abstractNumId w:val="33"/>
  </w:num>
  <w:num w:numId="49" w16cid:durableId="1168641923">
    <w:abstractNumId w:val="47"/>
  </w:num>
  <w:num w:numId="50" w16cid:durableId="284580613">
    <w:abstractNumId w:val="27"/>
  </w:num>
  <w:num w:numId="51" w16cid:durableId="1711370853">
    <w:abstractNumId w:val="59"/>
  </w:num>
  <w:num w:numId="52" w16cid:durableId="15761701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56128250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85199558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7171628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15765026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76719173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774981462">
    <w:abstractNumId w:val="20"/>
  </w:num>
  <w:num w:numId="59" w16cid:durableId="1395816202">
    <w:abstractNumId w:val="46"/>
  </w:num>
  <w:num w:numId="60" w16cid:durableId="319161729">
    <w:abstractNumId w:val="68"/>
  </w:num>
  <w:num w:numId="61" w16cid:durableId="585386515">
    <w:abstractNumId w:val="3"/>
  </w:num>
  <w:num w:numId="62" w16cid:durableId="1909261522">
    <w:abstractNumId w:val="17"/>
  </w:num>
  <w:num w:numId="63" w16cid:durableId="1371223183">
    <w:abstractNumId w:val="30"/>
  </w:num>
  <w:num w:numId="64" w16cid:durableId="876745828">
    <w:abstractNumId w:val="39"/>
  </w:num>
  <w:num w:numId="65" w16cid:durableId="1556115801">
    <w:abstractNumId w:val="49"/>
  </w:num>
  <w:num w:numId="66" w16cid:durableId="217134481">
    <w:abstractNumId w:val="26"/>
  </w:num>
  <w:num w:numId="67" w16cid:durableId="731461744">
    <w:abstractNumId w:val="44"/>
  </w:num>
  <w:num w:numId="68" w16cid:durableId="155583911">
    <w:abstractNumId w:val="66"/>
  </w:num>
  <w:num w:numId="69" w16cid:durableId="237134675">
    <w:abstractNumId w:val="37"/>
  </w:num>
  <w:num w:numId="70" w16cid:durableId="1391853908">
    <w:abstractNumId w:val="69"/>
  </w:num>
  <w:num w:numId="71" w16cid:durableId="546111646">
    <w:abstractNumId w:val="14"/>
  </w:num>
  <w:num w:numId="72" w16cid:durableId="1386877664">
    <w:abstractNumId w:val="60"/>
  </w:num>
  <w:num w:numId="73" w16cid:durableId="509031146">
    <w:abstractNumId w:val="5"/>
  </w:num>
  <w:num w:numId="74" w16cid:durableId="1673415907">
    <w:abstractNumId w:val="61"/>
  </w:num>
  <w:num w:numId="75" w16cid:durableId="2031298341">
    <w:abstractNumId w:val="38"/>
  </w:num>
  <w:num w:numId="76" w16cid:durableId="1250235664">
    <w:abstractNumId w:val="42"/>
  </w:num>
  <w:num w:numId="77" w16cid:durableId="1522745269">
    <w:abstractNumId w:val="63"/>
  </w:num>
  <w:num w:numId="78" w16cid:durableId="2120759854">
    <w:abstractNumId w:val="1"/>
  </w:num>
  <w:num w:numId="79" w16cid:durableId="1059354839">
    <w:abstractNumId w:val="65"/>
  </w:num>
  <w:num w:numId="80" w16cid:durableId="712194780">
    <w:abstractNumId w:val="62"/>
  </w:num>
  <w:num w:numId="81" w16cid:durableId="1122118199">
    <w:abstractNumId w:val="51"/>
  </w:num>
  <w:num w:numId="82" w16cid:durableId="1561870023">
    <w:abstractNumId w:val="7"/>
  </w:num>
  <w:num w:numId="83" w16cid:durableId="27340202">
    <w:abstractNumId w:val="0"/>
  </w:num>
  <w:num w:numId="84" w16cid:durableId="1844852814">
    <w:abstractNumId w:val="48"/>
  </w:num>
  <w:num w:numId="85" w16cid:durableId="743262387">
    <w:abstractNumId w:val="45"/>
  </w:num>
  <w:num w:numId="86" w16cid:durableId="1098868423">
    <w:abstractNumId w:val="31"/>
  </w:num>
  <w:num w:numId="87" w16cid:durableId="1499416935">
    <w:abstractNumId w:val="2"/>
  </w:num>
  <w:num w:numId="88" w16cid:durableId="1804958585">
    <w:abstractNumId w:val="22"/>
  </w:num>
  <w:num w:numId="89" w16cid:durableId="1901555156">
    <w:abstractNumId w:val="11"/>
  </w:num>
  <w:num w:numId="90" w16cid:durableId="130559176">
    <w:abstractNumId w:val="29"/>
  </w:num>
  <w:numIdMacAtCleanup w:val="8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Héloïse Mahé">
    <w15:presenceInfo w15:providerId="Windows Live" w15:userId="3234901bfe3ca865"/>
  </w15:person>
  <w15:person w15:author="Guillaume">
    <w15:presenceInfo w15:providerId="None" w15:userId="Guillaum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trackRevisions/>
  <w:doNotTrackMoves/>
  <w:defaultTabStop w:val="720"/>
  <w:hyphenationZone w:val="425"/>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124"/>
    <w:rsid w:val="000001CE"/>
    <w:rsid w:val="0000053D"/>
    <w:rsid w:val="00000DD4"/>
    <w:rsid w:val="000019A3"/>
    <w:rsid w:val="00002E61"/>
    <w:rsid w:val="000041CB"/>
    <w:rsid w:val="0000420D"/>
    <w:rsid w:val="000077A6"/>
    <w:rsid w:val="00010612"/>
    <w:rsid w:val="00010EB3"/>
    <w:rsid w:val="00011A2C"/>
    <w:rsid w:val="00011D92"/>
    <w:rsid w:val="000130EE"/>
    <w:rsid w:val="00015A80"/>
    <w:rsid w:val="0001611C"/>
    <w:rsid w:val="00025460"/>
    <w:rsid w:val="00026C06"/>
    <w:rsid w:val="000309B5"/>
    <w:rsid w:val="00031741"/>
    <w:rsid w:val="000324CD"/>
    <w:rsid w:val="00032E1F"/>
    <w:rsid w:val="00040E19"/>
    <w:rsid w:val="000427E6"/>
    <w:rsid w:val="00042A84"/>
    <w:rsid w:val="000446F4"/>
    <w:rsid w:val="00046C87"/>
    <w:rsid w:val="00050826"/>
    <w:rsid w:val="00050919"/>
    <w:rsid w:val="0005209A"/>
    <w:rsid w:val="000525B5"/>
    <w:rsid w:val="00052A30"/>
    <w:rsid w:val="000577E2"/>
    <w:rsid w:val="00061446"/>
    <w:rsid w:val="00061594"/>
    <w:rsid w:val="00062B6E"/>
    <w:rsid w:val="00064C15"/>
    <w:rsid w:val="000657B6"/>
    <w:rsid w:val="00066142"/>
    <w:rsid w:val="00066A94"/>
    <w:rsid w:val="00066F3F"/>
    <w:rsid w:val="0007014C"/>
    <w:rsid w:val="00070182"/>
    <w:rsid w:val="00070445"/>
    <w:rsid w:val="00073648"/>
    <w:rsid w:val="00074DC4"/>
    <w:rsid w:val="00080BED"/>
    <w:rsid w:val="00082A6E"/>
    <w:rsid w:val="0008321C"/>
    <w:rsid w:val="00083252"/>
    <w:rsid w:val="00090DD8"/>
    <w:rsid w:val="00092BA6"/>
    <w:rsid w:val="00093AFA"/>
    <w:rsid w:val="00095441"/>
    <w:rsid w:val="0009663A"/>
    <w:rsid w:val="000A157C"/>
    <w:rsid w:val="000A1671"/>
    <w:rsid w:val="000B1E99"/>
    <w:rsid w:val="000B4280"/>
    <w:rsid w:val="000B5EDB"/>
    <w:rsid w:val="000C400D"/>
    <w:rsid w:val="000C6D63"/>
    <w:rsid w:val="000C77E1"/>
    <w:rsid w:val="000D0AE3"/>
    <w:rsid w:val="000D4F01"/>
    <w:rsid w:val="000D6990"/>
    <w:rsid w:val="000D7578"/>
    <w:rsid w:val="000E08CF"/>
    <w:rsid w:val="000E6873"/>
    <w:rsid w:val="000F00E5"/>
    <w:rsid w:val="000F5DBA"/>
    <w:rsid w:val="00102604"/>
    <w:rsid w:val="00105E09"/>
    <w:rsid w:val="001102C9"/>
    <w:rsid w:val="00111382"/>
    <w:rsid w:val="00112E25"/>
    <w:rsid w:val="00113CA0"/>
    <w:rsid w:val="00114470"/>
    <w:rsid w:val="0011592B"/>
    <w:rsid w:val="001211BA"/>
    <w:rsid w:val="00121221"/>
    <w:rsid w:val="001256A9"/>
    <w:rsid w:val="0012731B"/>
    <w:rsid w:val="00131905"/>
    <w:rsid w:val="00131992"/>
    <w:rsid w:val="001335C3"/>
    <w:rsid w:val="00133818"/>
    <w:rsid w:val="0013405B"/>
    <w:rsid w:val="00136E52"/>
    <w:rsid w:val="001375C9"/>
    <w:rsid w:val="0014258B"/>
    <w:rsid w:val="00142FFE"/>
    <w:rsid w:val="00145A23"/>
    <w:rsid w:val="0014762D"/>
    <w:rsid w:val="00153502"/>
    <w:rsid w:val="0015480C"/>
    <w:rsid w:val="00155B45"/>
    <w:rsid w:val="00155F25"/>
    <w:rsid w:val="00156DBF"/>
    <w:rsid w:val="001612C5"/>
    <w:rsid w:val="00161677"/>
    <w:rsid w:val="001640E9"/>
    <w:rsid w:val="001645B1"/>
    <w:rsid w:val="00164ECA"/>
    <w:rsid w:val="0016554E"/>
    <w:rsid w:val="00171F19"/>
    <w:rsid w:val="00180EBF"/>
    <w:rsid w:val="001819B4"/>
    <w:rsid w:val="001839F3"/>
    <w:rsid w:val="0018604B"/>
    <w:rsid w:val="001867C4"/>
    <w:rsid w:val="001874A2"/>
    <w:rsid w:val="00192D9D"/>
    <w:rsid w:val="00192F70"/>
    <w:rsid w:val="00193832"/>
    <w:rsid w:val="00195F56"/>
    <w:rsid w:val="001A492D"/>
    <w:rsid w:val="001B039B"/>
    <w:rsid w:val="001B0C3C"/>
    <w:rsid w:val="001B0E8F"/>
    <w:rsid w:val="001B1F7E"/>
    <w:rsid w:val="001C02DB"/>
    <w:rsid w:val="001C28EA"/>
    <w:rsid w:val="001C343E"/>
    <w:rsid w:val="001C4DA2"/>
    <w:rsid w:val="001D1861"/>
    <w:rsid w:val="001D2171"/>
    <w:rsid w:val="001D2912"/>
    <w:rsid w:val="001D3B02"/>
    <w:rsid w:val="001D3DE9"/>
    <w:rsid w:val="001D4BAC"/>
    <w:rsid w:val="001D56A5"/>
    <w:rsid w:val="001D6C66"/>
    <w:rsid w:val="001E4ABC"/>
    <w:rsid w:val="001E6806"/>
    <w:rsid w:val="001F26A8"/>
    <w:rsid w:val="001F594F"/>
    <w:rsid w:val="0020064A"/>
    <w:rsid w:val="00201353"/>
    <w:rsid w:val="00201EDC"/>
    <w:rsid w:val="00203D76"/>
    <w:rsid w:val="00214568"/>
    <w:rsid w:val="002150A9"/>
    <w:rsid w:val="00215458"/>
    <w:rsid w:val="00220EAB"/>
    <w:rsid w:val="002211A1"/>
    <w:rsid w:val="00222204"/>
    <w:rsid w:val="0022422A"/>
    <w:rsid w:val="0023200C"/>
    <w:rsid w:val="0023293C"/>
    <w:rsid w:val="00233880"/>
    <w:rsid w:val="00233A8C"/>
    <w:rsid w:val="00236A90"/>
    <w:rsid w:val="00240918"/>
    <w:rsid w:val="00244390"/>
    <w:rsid w:val="00247CAD"/>
    <w:rsid w:val="00251A12"/>
    <w:rsid w:val="002520BD"/>
    <w:rsid w:val="002547C3"/>
    <w:rsid w:val="00255A24"/>
    <w:rsid w:val="00255CE0"/>
    <w:rsid w:val="00256555"/>
    <w:rsid w:val="00257D34"/>
    <w:rsid w:val="00260436"/>
    <w:rsid w:val="00262E60"/>
    <w:rsid w:val="0026312C"/>
    <w:rsid w:val="002641BD"/>
    <w:rsid w:val="00267AA3"/>
    <w:rsid w:val="00271C49"/>
    <w:rsid w:val="0027295B"/>
    <w:rsid w:val="0027445A"/>
    <w:rsid w:val="0027463A"/>
    <w:rsid w:val="002753D0"/>
    <w:rsid w:val="00276FA6"/>
    <w:rsid w:val="00277134"/>
    <w:rsid w:val="00293148"/>
    <w:rsid w:val="002A0506"/>
    <w:rsid w:val="002A1F47"/>
    <w:rsid w:val="002A77C9"/>
    <w:rsid w:val="002A7E5C"/>
    <w:rsid w:val="002B0DE4"/>
    <w:rsid w:val="002B185E"/>
    <w:rsid w:val="002B4941"/>
    <w:rsid w:val="002C1D76"/>
    <w:rsid w:val="002C2006"/>
    <w:rsid w:val="002C276A"/>
    <w:rsid w:val="002C3274"/>
    <w:rsid w:val="002C38F5"/>
    <w:rsid w:val="002C3D30"/>
    <w:rsid w:val="002C76B5"/>
    <w:rsid w:val="002D3559"/>
    <w:rsid w:val="002D4D9E"/>
    <w:rsid w:val="002E3EDF"/>
    <w:rsid w:val="002E5E1B"/>
    <w:rsid w:val="002E64AF"/>
    <w:rsid w:val="002E7338"/>
    <w:rsid w:val="002F1CEA"/>
    <w:rsid w:val="002F2C21"/>
    <w:rsid w:val="002F62F9"/>
    <w:rsid w:val="002F6BAC"/>
    <w:rsid w:val="00300129"/>
    <w:rsid w:val="00300239"/>
    <w:rsid w:val="00302810"/>
    <w:rsid w:val="003043C8"/>
    <w:rsid w:val="00307D1B"/>
    <w:rsid w:val="0031164D"/>
    <w:rsid w:val="003127FE"/>
    <w:rsid w:val="00314075"/>
    <w:rsid w:val="0031473D"/>
    <w:rsid w:val="00315809"/>
    <w:rsid w:val="003175A3"/>
    <w:rsid w:val="00317773"/>
    <w:rsid w:val="00317EAF"/>
    <w:rsid w:val="00321552"/>
    <w:rsid w:val="00321CAD"/>
    <w:rsid w:val="003220F1"/>
    <w:rsid w:val="003239E3"/>
    <w:rsid w:val="003249A5"/>
    <w:rsid w:val="003304D5"/>
    <w:rsid w:val="003305C1"/>
    <w:rsid w:val="00337168"/>
    <w:rsid w:val="003379AC"/>
    <w:rsid w:val="00340D05"/>
    <w:rsid w:val="003410F1"/>
    <w:rsid w:val="00345D66"/>
    <w:rsid w:val="00345FC6"/>
    <w:rsid w:val="00350DF1"/>
    <w:rsid w:val="0035125F"/>
    <w:rsid w:val="0035259B"/>
    <w:rsid w:val="0035260C"/>
    <w:rsid w:val="003544B1"/>
    <w:rsid w:val="00362682"/>
    <w:rsid w:val="00365123"/>
    <w:rsid w:val="00372CA1"/>
    <w:rsid w:val="00375F59"/>
    <w:rsid w:val="00376A4E"/>
    <w:rsid w:val="00380A67"/>
    <w:rsid w:val="00382A2F"/>
    <w:rsid w:val="00384122"/>
    <w:rsid w:val="00384197"/>
    <w:rsid w:val="00385C0B"/>
    <w:rsid w:val="00390A5C"/>
    <w:rsid w:val="00392BC8"/>
    <w:rsid w:val="00392EAF"/>
    <w:rsid w:val="003A0378"/>
    <w:rsid w:val="003A677E"/>
    <w:rsid w:val="003A7767"/>
    <w:rsid w:val="003B4706"/>
    <w:rsid w:val="003B5030"/>
    <w:rsid w:val="003B68B3"/>
    <w:rsid w:val="003B7FC6"/>
    <w:rsid w:val="003C1510"/>
    <w:rsid w:val="003C31FF"/>
    <w:rsid w:val="003C324E"/>
    <w:rsid w:val="003C57FC"/>
    <w:rsid w:val="003C584F"/>
    <w:rsid w:val="003C77FC"/>
    <w:rsid w:val="003C7A2D"/>
    <w:rsid w:val="003D1624"/>
    <w:rsid w:val="003D375E"/>
    <w:rsid w:val="003D7409"/>
    <w:rsid w:val="003E161F"/>
    <w:rsid w:val="003E2A83"/>
    <w:rsid w:val="003E5AA9"/>
    <w:rsid w:val="003E66DC"/>
    <w:rsid w:val="003E6DEB"/>
    <w:rsid w:val="003E75BD"/>
    <w:rsid w:val="003E7C87"/>
    <w:rsid w:val="003F176E"/>
    <w:rsid w:val="003F471D"/>
    <w:rsid w:val="003F6151"/>
    <w:rsid w:val="003F7571"/>
    <w:rsid w:val="00401428"/>
    <w:rsid w:val="00404863"/>
    <w:rsid w:val="00404EAF"/>
    <w:rsid w:val="00414717"/>
    <w:rsid w:val="00415700"/>
    <w:rsid w:val="00422FCD"/>
    <w:rsid w:val="00423030"/>
    <w:rsid w:val="00423593"/>
    <w:rsid w:val="00424BF1"/>
    <w:rsid w:val="0042518D"/>
    <w:rsid w:val="0042646E"/>
    <w:rsid w:val="00431FA0"/>
    <w:rsid w:val="004329A1"/>
    <w:rsid w:val="004342CB"/>
    <w:rsid w:val="00434538"/>
    <w:rsid w:val="00440ADB"/>
    <w:rsid w:val="0044184B"/>
    <w:rsid w:val="00442DD4"/>
    <w:rsid w:val="0044742B"/>
    <w:rsid w:val="0045161F"/>
    <w:rsid w:val="00452B1D"/>
    <w:rsid w:val="004545A3"/>
    <w:rsid w:val="00454691"/>
    <w:rsid w:val="00455876"/>
    <w:rsid w:val="00461969"/>
    <w:rsid w:val="0046404F"/>
    <w:rsid w:val="00466FB3"/>
    <w:rsid w:val="00467243"/>
    <w:rsid w:val="00471D82"/>
    <w:rsid w:val="004741B3"/>
    <w:rsid w:val="00480652"/>
    <w:rsid w:val="00480688"/>
    <w:rsid w:val="00483249"/>
    <w:rsid w:val="00485F30"/>
    <w:rsid w:val="0048638E"/>
    <w:rsid w:val="004925A1"/>
    <w:rsid w:val="0049416D"/>
    <w:rsid w:val="0049435F"/>
    <w:rsid w:val="004A79D9"/>
    <w:rsid w:val="004B4B6B"/>
    <w:rsid w:val="004C1987"/>
    <w:rsid w:val="004C283A"/>
    <w:rsid w:val="004C2A85"/>
    <w:rsid w:val="004C382F"/>
    <w:rsid w:val="004C3C38"/>
    <w:rsid w:val="004C4758"/>
    <w:rsid w:val="004C7A97"/>
    <w:rsid w:val="004D3002"/>
    <w:rsid w:val="004D4C47"/>
    <w:rsid w:val="004E3EAD"/>
    <w:rsid w:val="004F0D18"/>
    <w:rsid w:val="004F18AE"/>
    <w:rsid w:val="004F2F76"/>
    <w:rsid w:val="004F43D6"/>
    <w:rsid w:val="004F6470"/>
    <w:rsid w:val="004F7BDE"/>
    <w:rsid w:val="00500B79"/>
    <w:rsid w:val="00501932"/>
    <w:rsid w:val="005044F5"/>
    <w:rsid w:val="00504CE9"/>
    <w:rsid w:val="00506766"/>
    <w:rsid w:val="005141C6"/>
    <w:rsid w:val="00516B5F"/>
    <w:rsid w:val="00521693"/>
    <w:rsid w:val="005224B9"/>
    <w:rsid w:val="00525A03"/>
    <w:rsid w:val="00531F15"/>
    <w:rsid w:val="00534CCE"/>
    <w:rsid w:val="0054015A"/>
    <w:rsid w:val="00543CDF"/>
    <w:rsid w:val="00544023"/>
    <w:rsid w:val="0054422D"/>
    <w:rsid w:val="00547947"/>
    <w:rsid w:val="00551AFE"/>
    <w:rsid w:val="00553000"/>
    <w:rsid w:val="00553329"/>
    <w:rsid w:val="00555F53"/>
    <w:rsid w:val="00556896"/>
    <w:rsid w:val="00561DC7"/>
    <w:rsid w:val="00563105"/>
    <w:rsid w:val="005642D9"/>
    <w:rsid w:val="0056640D"/>
    <w:rsid w:val="005668F3"/>
    <w:rsid w:val="005678BC"/>
    <w:rsid w:val="005700C0"/>
    <w:rsid w:val="00574E61"/>
    <w:rsid w:val="00576B92"/>
    <w:rsid w:val="0058116C"/>
    <w:rsid w:val="00581BBE"/>
    <w:rsid w:val="00583A2A"/>
    <w:rsid w:val="00583DF0"/>
    <w:rsid w:val="00583E75"/>
    <w:rsid w:val="005875CC"/>
    <w:rsid w:val="00590582"/>
    <w:rsid w:val="00591E84"/>
    <w:rsid w:val="00593F6D"/>
    <w:rsid w:val="0059488D"/>
    <w:rsid w:val="00595488"/>
    <w:rsid w:val="00595BBF"/>
    <w:rsid w:val="00595E49"/>
    <w:rsid w:val="005A00AC"/>
    <w:rsid w:val="005A196D"/>
    <w:rsid w:val="005A300F"/>
    <w:rsid w:val="005A3E5D"/>
    <w:rsid w:val="005A436D"/>
    <w:rsid w:val="005A74F1"/>
    <w:rsid w:val="005B0D48"/>
    <w:rsid w:val="005B222A"/>
    <w:rsid w:val="005B27D1"/>
    <w:rsid w:val="005B38EF"/>
    <w:rsid w:val="005B4B7E"/>
    <w:rsid w:val="005B720D"/>
    <w:rsid w:val="005B7BFE"/>
    <w:rsid w:val="005C04E0"/>
    <w:rsid w:val="005C06EB"/>
    <w:rsid w:val="005C31EF"/>
    <w:rsid w:val="005C6777"/>
    <w:rsid w:val="005D349F"/>
    <w:rsid w:val="005D6DB9"/>
    <w:rsid w:val="005E05AA"/>
    <w:rsid w:val="005E1BF4"/>
    <w:rsid w:val="005E5234"/>
    <w:rsid w:val="005E6E3F"/>
    <w:rsid w:val="005E79B4"/>
    <w:rsid w:val="005F06CA"/>
    <w:rsid w:val="005F142D"/>
    <w:rsid w:val="005F5BDF"/>
    <w:rsid w:val="005F7733"/>
    <w:rsid w:val="006071FF"/>
    <w:rsid w:val="00607602"/>
    <w:rsid w:val="00607A57"/>
    <w:rsid w:val="00610A7A"/>
    <w:rsid w:val="00612A2B"/>
    <w:rsid w:val="006213C4"/>
    <w:rsid w:val="00627ED5"/>
    <w:rsid w:val="00631EE9"/>
    <w:rsid w:val="00633A11"/>
    <w:rsid w:val="00636DA4"/>
    <w:rsid w:val="00637081"/>
    <w:rsid w:val="00643A0E"/>
    <w:rsid w:val="00644732"/>
    <w:rsid w:val="00644AD5"/>
    <w:rsid w:val="00650F7C"/>
    <w:rsid w:val="0065283B"/>
    <w:rsid w:val="006540D9"/>
    <w:rsid w:val="00654D38"/>
    <w:rsid w:val="006577AB"/>
    <w:rsid w:val="00660293"/>
    <w:rsid w:val="006605A3"/>
    <w:rsid w:val="00663AFD"/>
    <w:rsid w:val="006641D5"/>
    <w:rsid w:val="006668F4"/>
    <w:rsid w:val="006724C5"/>
    <w:rsid w:val="00674E33"/>
    <w:rsid w:val="00676371"/>
    <w:rsid w:val="00677AE0"/>
    <w:rsid w:val="006802CA"/>
    <w:rsid w:val="00680949"/>
    <w:rsid w:val="00682C50"/>
    <w:rsid w:val="006839BE"/>
    <w:rsid w:val="00683CC3"/>
    <w:rsid w:val="006862E2"/>
    <w:rsid w:val="006913E6"/>
    <w:rsid w:val="00692EF9"/>
    <w:rsid w:val="00693372"/>
    <w:rsid w:val="00695B4C"/>
    <w:rsid w:val="00695C64"/>
    <w:rsid w:val="00696B73"/>
    <w:rsid w:val="00697200"/>
    <w:rsid w:val="006A6FEE"/>
    <w:rsid w:val="006A78C2"/>
    <w:rsid w:val="006B5384"/>
    <w:rsid w:val="006B6B9B"/>
    <w:rsid w:val="006C1525"/>
    <w:rsid w:val="006C198B"/>
    <w:rsid w:val="006C1F2A"/>
    <w:rsid w:val="006C5EC9"/>
    <w:rsid w:val="006C7EF0"/>
    <w:rsid w:val="006D4A77"/>
    <w:rsid w:val="006E1072"/>
    <w:rsid w:val="006E35CA"/>
    <w:rsid w:val="006E3AAE"/>
    <w:rsid w:val="006E4942"/>
    <w:rsid w:val="006E7B67"/>
    <w:rsid w:val="006F3EE5"/>
    <w:rsid w:val="006F4560"/>
    <w:rsid w:val="006F7472"/>
    <w:rsid w:val="00701334"/>
    <w:rsid w:val="00701D60"/>
    <w:rsid w:val="00705831"/>
    <w:rsid w:val="0070746E"/>
    <w:rsid w:val="00707B39"/>
    <w:rsid w:val="00710819"/>
    <w:rsid w:val="007111A8"/>
    <w:rsid w:val="007111F3"/>
    <w:rsid w:val="0071189B"/>
    <w:rsid w:val="0071191B"/>
    <w:rsid w:val="00714491"/>
    <w:rsid w:val="00715FBF"/>
    <w:rsid w:val="0071738E"/>
    <w:rsid w:val="00720258"/>
    <w:rsid w:val="0072101B"/>
    <w:rsid w:val="00722C78"/>
    <w:rsid w:val="007253F8"/>
    <w:rsid w:val="007254AC"/>
    <w:rsid w:val="0072648F"/>
    <w:rsid w:val="00731503"/>
    <w:rsid w:val="00732CE6"/>
    <w:rsid w:val="00737859"/>
    <w:rsid w:val="00737C4A"/>
    <w:rsid w:val="00741105"/>
    <w:rsid w:val="007424FF"/>
    <w:rsid w:val="00750669"/>
    <w:rsid w:val="00752B03"/>
    <w:rsid w:val="0075459F"/>
    <w:rsid w:val="00755431"/>
    <w:rsid w:val="00761D99"/>
    <w:rsid w:val="0076504F"/>
    <w:rsid w:val="00766006"/>
    <w:rsid w:val="0076791A"/>
    <w:rsid w:val="00772AB7"/>
    <w:rsid w:val="00775C4B"/>
    <w:rsid w:val="00777868"/>
    <w:rsid w:val="00783A9A"/>
    <w:rsid w:val="0078485C"/>
    <w:rsid w:val="00784C6F"/>
    <w:rsid w:val="00791D03"/>
    <w:rsid w:val="007927C6"/>
    <w:rsid w:val="00796240"/>
    <w:rsid w:val="007976EE"/>
    <w:rsid w:val="007A0345"/>
    <w:rsid w:val="007A0E53"/>
    <w:rsid w:val="007A1D95"/>
    <w:rsid w:val="007A5323"/>
    <w:rsid w:val="007A78CE"/>
    <w:rsid w:val="007A7922"/>
    <w:rsid w:val="007B3895"/>
    <w:rsid w:val="007B4C74"/>
    <w:rsid w:val="007B5B84"/>
    <w:rsid w:val="007B6124"/>
    <w:rsid w:val="007B612C"/>
    <w:rsid w:val="007B67AA"/>
    <w:rsid w:val="007B7B1B"/>
    <w:rsid w:val="007C018A"/>
    <w:rsid w:val="007C1A19"/>
    <w:rsid w:val="007C39AD"/>
    <w:rsid w:val="007C3F36"/>
    <w:rsid w:val="007C64E8"/>
    <w:rsid w:val="007D1579"/>
    <w:rsid w:val="007D4BC1"/>
    <w:rsid w:val="007D4D6A"/>
    <w:rsid w:val="007D642C"/>
    <w:rsid w:val="007E0EAD"/>
    <w:rsid w:val="007E139D"/>
    <w:rsid w:val="007E4B6B"/>
    <w:rsid w:val="007E6EC8"/>
    <w:rsid w:val="007E7029"/>
    <w:rsid w:val="007E795F"/>
    <w:rsid w:val="007F4068"/>
    <w:rsid w:val="007F6812"/>
    <w:rsid w:val="008026EB"/>
    <w:rsid w:val="00803F0C"/>
    <w:rsid w:val="0080673A"/>
    <w:rsid w:val="0080773D"/>
    <w:rsid w:val="00811443"/>
    <w:rsid w:val="00811564"/>
    <w:rsid w:val="008147EF"/>
    <w:rsid w:val="008149A5"/>
    <w:rsid w:val="008203AF"/>
    <w:rsid w:val="0082463D"/>
    <w:rsid w:val="00827875"/>
    <w:rsid w:val="0083074A"/>
    <w:rsid w:val="008338CD"/>
    <w:rsid w:val="008339BD"/>
    <w:rsid w:val="008342D7"/>
    <w:rsid w:val="008357D5"/>
    <w:rsid w:val="00836210"/>
    <w:rsid w:val="00836A88"/>
    <w:rsid w:val="00843841"/>
    <w:rsid w:val="00845083"/>
    <w:rsid w:val="0084604F"/>
    <w:rsid w:val="00846582"/>
    <w:rsid w:val="00846F07"/>
    <w:rsid w:val="00846FD8"/>
    <w:rsid w:val="00852523"/>
    <w:rsid w:val="00853B69"/>
    <w:rsid w:val="008569EB"/>
    <w:rsid w:val="008626EF"/>
    <w:rsid w:val="00864560"/>
    <w:rsid w:val="00867C11"/>
    <w:rsid w:val="0087483C"/>
    <w:rsid w:val="00875CAC"/>
    <w:rsid w:val="00877345"/>
    <w:rsid w:val="00883C60"/>
    <w:rsid w:val="00885539"/>
    <w:rsid w:val="00887309"/>
    <w:rsid w:val="00891128"/>
    <w:rsid w:val="0089164E"/>
    <w:rsid w:val="00891BBE"/>
    <w:rsid w:val="0089353E"/>
    <w:rsid w:val="008A2606"/>
    <w:rsid w:val="008A28CE"/>
    <w:rsid w:val="008A5BC5"/>
    <w:rsid w:val="008A7CEC"/>
    <w:rsid w:val="008B2D9B"/>
    <w:rsid w:val="008B4712"/>
    <w:rsid w:val="008C0095"/>
    <w:rsid w:val="008C06FE"/>
    <w:rsid w:val="008C1A13"/>
    <w:rsid w:val="008C2494"/>
    <w:rsid w:val="008C7CA4"/>
    <w:rsid w:val="008D2A81"/>
    <w:rsid w:val="008D40BB"/>
    <w:rsid w:val="008D5039"/>
    <w:rsid w:val="008E534C"/>
    <w:rsid w:val="008F09EA"/>
    <w:rsid w:val="008F0EFE"/>
    <w:rsid w:val="008F1622"/>
    <w:rsid w:val="008F414C"/>
    <w:rsid w:val="008F498C"/>
    <w:rsid w:val="008F5594"/>
    <w:rsid w:val="008F6950"/>
    <w:rsid w:val="0090057D"/>
    <w:rsid w:val="00900D40"/>
    <w:rsid w:val="00903079"/>
    <w:rsid w:val="00907772"/>
    <w:rsid w:val="0091219A"/>
    <w:rsid w:val="00912738"/>
    <w:rsid w:val="00914869"/>
    <w:rsid w:val="00915374"/>
    <w:rsid w:val="00916831"/>
    <w:rsid w:val="00920763"/>
    <w:rsid w:val="00921E8C"/>
    <w:rsid w:val="009227DD"/>
    <w:rsid w:val="00927EF7"/>
    <w:rsid w:val="00930C43"/>
    <w:rsid w:val="00931133"/>
    <w:rsid w:val="00933AD2"/>
    <w:rsid w:val="00935ACD"/>
    <w:rsid w:val="00936209"/>
    <w:rsid w:val="0093653B"/>
    <w:rsid w:val="00940EB0"/>
    <w:rsid w:val="00942204"/>
    <w:rsid w:val="00943C20"/>
    <w:rsid w:val="00946238"/>
    <w:rsid w:val="00950118"/>
    <w:rsid w:val="00952C6B"/>
    <w:rsid w:val="00952CD5"/>
    <w:rsid w:val="00953AE7"/>
    <w:rsid w:val="0095573F"/>
    <w:rsid w:val="00957A37"/>
    <w:rsid w:val="00957DA9"/>
    <w:rsid w:val="00957F71"/>
    <w:rsid w:val="009613EC"/>
    <w:rsid w:val="00961A3C"/>
    <w:rsid w:val="00961DCA"/>
    <w:rsid w:val="00963231"/>
    <w:rsid w:val="009708A7"/>
    <w:rsid w:val="00970F4D"/>
    <w:rsid w:val="0097272B"/>
    <w:rsid w:val="009748D5"/>
    <w:rsid w:val="00975BB0"/>
    <w:rsid w:val="009762D9"/>
    <w:rsid w:val="0097674B"/>
    <w:rsid w:val="00976E18"/>
    <w:rsid w:val="00976EE4"/>
    <w:rsid w:val="00977825"/>
    <w:rsid w:val="00977F65"/>
    <w:rsid w:val="00980413"/>
    <w:rsid w:val="00980CDE"/>
    <w:rsid w:val="009856E1"/>
    <w:rsid w:val="00987F4C"/>
    <w:rsid w:val="009904DC"/>
    <w:rsid w:val="00991484"/>
    <w:rsid w:val="009947BC"/>
    <w:rsid w:val="009A3A70"/>
    <w:rsid w:val="009A3AAA"/>
    <w:rsid w:val="009A3D37"/>
    <w:rsid w:val="009A527F"/>
    <w:rsid w:val="009A71E0"/>
    <w:rsid w:val="009A79A4"/>
    <w:rsid w:val="009B2112"/>
    <w:rsid w:val="009B4604"/>
    <w:rsid w:val="009B63F0"/>
    <w:rsid w:val="009C20F5"/>
    <w:rsid w:val="009C471A"/>
    <w:rsid w:val="009C51AC"/>
    <w:rsid w:val="009C57E9"/>
    <w:rsid w:val="009C6754"/>
    <w:rsid w:val="009D3E25"/>
    <w:rsid w:val="009D4D8B"/>
    <w:rsid w:val="009D6287"/>
    <w:rsid w:val="009D7D36"/>
    <w:rsid w:val="009E0255"/>
    <w:rsid w:val="009E33D2"/>
    <w:rsid w:val="009E3FBA"/>
    <w:rsid w:val="009E7A49"/>
    <w:rsid w:val="009F1567"/>
    <w:rsid w:val="009F34AE"/>
    <w:rsid w:val="009F446F"/>
    <w:rsid w:val="009F5F55"/>
    <w:rsid w:val="009F6570"/>
    <w:rsid w:val="009F6B3D"/>
    <w:rsid w:val="009F7942"/>
    <w:rsid w:val="009F7B96"/>
    <w:rsid w:val="00A0071C"/>
    <w:rsid w:val="00A00749"/>
    <w:rsid w:val="00A01C8B"/>
    <w:rsid w:val="00A02F74"/>
    <w:rsid w:val="00A03BB2"/>
    <w:rsid w:val="00A05687"/>
    <w:rsid w:val="00A063CC"/>
    <w:rsid w:val="00A071E7"/>
    <w:rsid w:val="00A07FDD"/>
    <w:rsid w:val="00A1527F"/>
    <w:rsid w:val="00A152B9"/>
    <w:rsid w:val="00A16F35"/>
    <w:rsid w:val="00A24EA6"/>
    <w:rsid w:val="00A2789E"/>
    <w:rsid w:val="00A27DA5"/>
    <w:rsid w:val="00A3214C"/>
    <w:rsid w:val="00A33BFE"/>
    <w:rsid w:val="00A35C3D"/>
    <w:rsid w:val="00A36761"/>
    <w:rsid w:val="00A37BCE"/>
    <w:rsid w:val="00A41DD7"/>
    <w:rsid w:val="00A4236F"/>
    <w:rsid w:val="00A442E6"/>
    <w:rsid w:val="00A45C88"/>
    <w:rsid w:val="00A51674"/>
    <w:rsid w:val="00A53D25"/>
    <w:rsid w:val="00A5555A"/>
    <w:rsid w:val="00A55CBC"/>
    <w:rsid w:val="00A570E6"/>
    <w:rsid w:val="00A61E09"/>
    <w:rsid w:val="00A670D2"/>
    <w:rsid w:val="00A67FC5"/>
    <w:rsid w:val="00A7027A"/>
    <w:rsid w:val="00A71EB3"/>
    <w:rsid w:val="00A75958"/>
    <w:rsid w:val="00A81304"/>
    <w:rsid w:val="00A82599"/>
    <w:rsid w:val="00A876F7"/>
    <w:rsid w:val="00A91447"/>
    <w:rsid w:val="00A945D9"/>
    <w:rsid w:val="00A97606"/>
    <w:rsid w:val="00AA0584"/>
    <w:rsid w:val="00AA5491"/>
    <w:rsid w:val="00AA7511"/>
    <w:rsid w:val="00AB0569"/>
    <w:rsid w:val="00AB3617"/>
    <w:rsid w:val="00AB5203"/>
    <w:rsid w:val="00AB71A5"/>
    <w:rsid w:val="00AC1495"/>
    <w:rsid w:val="00AC2630"/>
    <w:rsid w:val="00AC52E7"/>
    <w:rsid w:val="00AD107E"/>
    <w:rsid w:val="00AD1A4A"/>
    <w:rsid w:val="00AD4D11"/>
    <w:rsid w:val="00AD62E0"/>
    <w:rsid w:val="00AD6520"/>
    <w:rsid w:val="00AE0666"/>
    <w:rsid w:val="00AE2065"/>
    <w:rsid w:val="00AE313E"/>
    <w:rsid w:val="00AE3206"/>
    <w:rsid w:val="00AE59E4"/>
    <w:rsid w:val="00AE637F"/>
    <w:rsid w:val="00AE68A0"/>
    <w:rsid w:val="00AE7509"/>
    <w:rsid w:val="00AF094F"/>
    <w:rsid w:val="00B002B8"/>
    <w:rsid w:val="00B01B49"/>
    <w:rsid w:val="00B03B70"/>
    <w:rsid w:val="00B0582D"/>
    <w:rsid w:val="00B1107C"/>
    <w:rsid w:val="00B11164"/>
    <w:rsid w:val="00B1165E"/>
    <w:rsid w:val="00B11D73"/>
    <w:rsid w:val="00B13D7E"/>
    <w:rsid w:val="00B13F78"/>
    <w:rsid w:val="00B15D7C"/>
    <w:rsid w:val="00B160AA"/>
    <w:rsid w:val="00B16DF4"/>
    <w:rsid w:val="00B20AD5"/>
    <w:rsid w:val="00B2302B"/>
    <w:rsid w:val="00B258BC"/>
    <w:rsid w:val="00B259E1"/>
    <w:rsid w:val="00B25B77"/>
    <w:rsid w:val="00B32D34"/>
    <w:rsid w:val="00B34450"/>
    <w:rsid w:val="00B345A4"/>
    <w:rsid w:val="00B34E88"/>
    <w:rsid w:val="00B415FF"/>
    <w:rsid w:val="00B4211A"/>
    <w:rsid w:val="00B442E0"/>
    <w:rsid w:val="00B45CEF"/>
    <w:rsid w:val="00B50855"/>
    <w:rsid w:val="00B537DA"/>
    <w:rsid w:val="00B60227"/>
    <w:rsid w:val="00B61409"/>
    <w:rsid w:val="00B62561"/>
    <w:rsid w:val="00B6268E"/>
    <w:rsid w:val="00B62A7F"/>
    <w:rsid w:val="00B62BC4"/>
    <w:rsid w:val="00B62EED"/>
    <w:rsid w:val="00B64712"/>
    <w:rsid w:val="00B6592F"/>
    <w:rsid w:val="00B66F39"/>
    <w:rsid w:val="00B675A9"/>
    <w:rsid w:val="00B71881"/>
    <w:rsid w:val="00B72A82"/>
    <w:rsid w:val="00B73468"/>
    <w:rsid w:val="00B7458C"/>
    <w:rsid w:val="00B74E87"/>
    <w:rsid w:val="00B76B3F"/>
    <w:rsid w:val="00B82E3F"/>
    <w:rsid w:val="00B83158"/>
    <w:rsid w:val="00B83A74"/>
    <w:rsid w:val="00B84261"/>
    <w:rsid w:val="00B84E22"/>
    <w:rsid w:val="00B908D5"/>
    <w:rsid w:val="00B91906"/>
    <w:rsid w:val="00B95A4C"/>
    <w:rsid w:val="00B97374"/>
    <w:rsid w:val="00B97C54"/>
    <w:rsid w:val="00BA0EB6"/>
    <w:rsid w:val="00BA2DDE"/>
    <w:rsid w:val="00BA49C1"/>
    <w:rsid w:val="00BA4E66"/>
    <w:rsid w:val="00BA6052"/>
    <w:rsid w:val="00BB0C2A"/>
    <w:rsid w:val="00BB1F5D"/>
    <w:rsid w:val="00BB25D7"/>
    <w:rsid w:val="00BB28EE"/>
    <w:rsid w:val="00BB29C3"/>
    <w:rsid w:val="00BB329E"/>
    <w:rsid w:val="00BB60A8"/>
    <w:rsid w:val="00BC10B8"/>
    <w:rsid w:val="00BC1BD3"/>
    <w:rsid w:val="00BC2CA8"/>
    <w:rsid w:val="00BC3ABE"/>
    <w:rsid w:val="00BC54B1"/>
    <w:rsid w:val="00BC619C"/>
    <w:rsid w:val="00BC7FA6"/>
    <w:rsid w:val="00BD1BCF"/>
    <w:rsid w:val="00BD2F6E"/>
    <w:rsid w:val="00BD3914"/>
    <w:rsid w:val="00BD4905"/>
    <w:rsid w:val="00BD58E9"/>
    <w:rsid w:val="00BD6058"/>
    <w:rsid w:val="00BD750E"/>
    <w:rsid w:val="00BE3173"/>
    <w:rsid w:val="00BE374C"/>
    <w:rsid w:val="00BE5733"/>
    <w:rsid w:val="00BE635B"/>
    <w:rsid w:val="00BF0A9E"/>
    <w:rsid w:val="00BF1476"/>
    <w:rsid w:val="00BF26CB"/>
    <w:rsid w:val="00BF3E72"/>
    <w:rsid w:val="00BF6462"/>
    <w:rsid w:val="00BF7542"/>
    <w:rsid w:val="00C01A70"/>
    <w:rsid w:val="00C0257C"/>
    <w:rsid w:val="00C03C8D"/>
    <w:rsid w:val="00C04642"/>
    <w:rsid w:val="00C06112"/>
    <w:rsid w:val="00C07CCB"/>
    <w:rsid w:val="00C10BB2"/>
    <w:rsid w:val="00C11035"/>
    <w:rsid w:val="00C132CA"/>
    <w:rsid w:val="00C14817"/>
    <w:rsid w:val="00C14D72"/>
    <w:rsid w:val="00C156B4"/>
    <w:rsid w:val="00C167C2"/>
    <w:rsid w:val="00C16CFB"/>
    <w:rsid w:val="00C22ED4"/>
    <w:rsid w:val="00C235DD"/>
    <w:rsid w:val="00C24767"/>
    <w:rsid w:val="00C275DE"/>
    <w:rsid w:val="00C30389"/>
    <w:rsid w:val="00C367D1"/>
    <w:rsid w:val="00C44E6B"/>
    <w:rsid w:val="00C464B3"/>
    <w:rsid w:val="00C46681"/>
    <w:rsid w:val="00C51849"/>
    <w:rsid w:val="00C5438D"/>
    <w:rsid w:val="00C56D07"/>
    <w:rsid w:val="00C6371A"/>
    <w:rsid w:val="00C645B6"/>
    <w:rsid w:val="00C67598"/>
    <w:rsid w:val="00C72AC8"/>
    <w:rsid w:val="00C72B0E"/>
    <w:rsid w:val="00C733C8"/>
    <w:rsid w:val="00C73719"/>
    <w:rsid w:val="00C779D9"/>
    <w:rsid w:val="00C82744"/>
    <w:rsid w:val="00C859D5"/>
    <w:rsid w:val="00C87F69"/>
    <w:rsid w:val="00C912CC"/>
    <w:rsid w:val="00C9159D"/>
    <w:rsid w:val="00C926EE"/>
    <w:rsid w:val="00C95777"/>
    <w:rsid w:val="00CA0820"/>
    <w:rsid w:val="00CA2BE1"/>
    <w:rsid w:val="00CA588C"/>
    <w:rsid w:val="00CA753A"/>
    <w:rsid w:val="00CA7915"/>
    <w:rsid w:val="00CA7C8F"/>
    <w:rsid w:val="00CB412D"/>
    <w:rsid w:val="00CB4CDE"/>
    <w:rsid w:val="00CB529C"/>
    <w:rsid w:val="00CB6283"/>
    <w:rsid w:val="00CC4FC7"/>
    <w:rsid w:val="00CD1063"/>
    <w:rsid w:val="00CD3A4A"/>
    <w:rsid w:val="00CE090A"/>
    <w:rsid w:val="00CE0BDA"/>
    <w:rsid w:val="00CE1751"/>
    <w:rsid w:val="00CE2E6C"/>
    <w:rsid w:val="00CE3CA6"/>
    <w:rsid w:val="00CE5A0A"/>
    <w:rsid w:val="00CE5CB6"/>
    <w:rsid w:val="00CE793B"/>
    <w:rsid w:val="00CF2A69"/>
    <w:rsid w:val="00CF415D"/>
    <w:rsid w:val="00CF572D"/>
    <w:rsid w:val="00CF6A9B"/>
    <w:rsid w:val="00D000D9"/>
    <w:rsid w:val="00D05C4A"/>
    <w:rsid w:val="00D12CEE"/>
    <w:rsid w:val="00D12D74"/>
    <w:rsid w:val="00D20E93"/>
    <w:rsid w:val="00D2267C"/>
    <w:rsid w:val="00D2348B"/>
    <w:rsid w:val="00D25958"/>
    <w:rsid w:val="00D27572"/>
    <w:rsid w:val="00D3466F"/>
    <w:rsid w:val="00D40AFD"/>
    <w:rsid w:val="00D42BBB"/>
    <w:rsid w:val="00D44BCA"/>
    <w:rsid w:val="00D51A69"/>
    <w:rsid w:val="00D5453C"/>
    <w:rsid w:val="00D56A65"/>
    <w:rsid w:val="00D622C0"/>
    <w:rsid w:val="00D62F23"/>
    <w:rsid w:val="00D6301F"/>
    <w:rsid w:val="00D6390E"/>
    <w:rsid w:val="00D6446C"/>
    <w:rsid w:val="00D67FBA"/>
    <w:rsid w:val="00D700A5"/>
    <w:rsid w:val="00D709B9"/>
    <w:rsid w:val="00D709D9"/>
    <w:rsid w:val="00D72B1E"/>
    <w:rsid w:val="00D76A83"/>
    <w:rsid w:val="00D80024"/>
    <w:rsid w:val="00D83A59"/>
    <w:rsid w:val="00D87F74"/>
    <w:rsid w:val="00D90093"/>
    <w:rsid w:val="00D97819"/>
    <w:rsid w:val="00DA0DFD"/>
    <w:rsid w:val="00DA2541"/>
    <w:rsid w:val="00DA2949"/>
    <w:rsid w:val="00DA38D8"/>
    <w:rsid w:val="00DA7620"/>
    <w:rsid w:val="00DB034E"/>
    <w:rsid w:val="00DB0944"/>
    <w:rsid w:val="00DB3812"/>
    <w:rsid w:val="00DB5FA7"/>
    <w:rsid w:val="00DC07A7"/>
    <w:rsid w:val="00DC16D4"/>
    <w:rsid w:val="00DC4643"/>
    <w:rsid w:val="00DC4EF6"/>
    <w:rsid w:val="00DD1896"/>
    <w:rsid w:val="00DD6C9A"/>
    <w:rsid w:val="00DD7723"/>
    <w:rsid w:val="00DE0284"/>
    <w:rsid w:val="00DE0E08"/>
    <w:rsid w:val="00DE3639"/>
    <w:rsid w:val="00DE4CB3"/>
    <w:rsid w:val="00DE55E3"/>
    <w:rsid w:val="00DE78D4"/>
    <w:rsid w:val="00DF4306"/>
    <w:rsid w:val="00DF6ABB"/>
    <w:rsid w:val="00DF7688"/>
    <w:rsid w:val="00E12BC4"/>
    <w:rsid w:val="00E14655"/>
    <w:rsid w:val="00E17E69"/>
    <w:rsid w:val="00E20D11"/>
    <w:rsid w:val="00E22682"/>
    <w:rsid w:val="00E23143"/>
    <w:rsid w:val="00E238A8"/>
    <w:rsid w:val="00E242A2"/>
    <w:rsid w:val="00E2484A"/>
    <w:rsid w:val="00E267B1"/>
    <w:rsid w:val="00E2727B"/>
    <w:rsid w:val="00E30FB4"/>
    <w:rsid w:val="00E31211"/>
    <w:rsid w:val="00E31A2D"/>
    <w:rsid w:val="00E338FF"/>
    <w:rsid w:val="00E33E60"/>
    <w:rsid w:val="00E350AA"/>
    <w:rsid w:val="00E402B1"/>
    <w:rsid w:val="00E41455"/>
    <w:rsid w:val="00E418E3"/>
    <w:rsid w:val="00E41AB1"/>
    <w:rsid w:val="00E41B1B"/>
    <w:rsid w:val="00E41C5F"/>
    <w:rsid w:val="00E43164"/>
    <w:rsid w:val="00E434B9"/>
    <w:rsid w:val="00E43588"/>
    <w:rsid w:val="00E44AC1"/>
    <w:rsid w:val="00E45C10"/>
    <w:rsid w:val="00E45CFF"/>
    <w:rsid w:val="00E45F34"/>
    <w:rsid w:val="00E466D4"/>
    <w:rsid w:val="00E5062D"/>
    <w:rsid w:val="00E51A8E"/>
    <w:rsid w:val="00E550EC"/>
    <w:rsid w:val="00E561EB"/>
    <w:rsid w:val="00E57E08"/>
    <w:rsid w:val="00E64FA6"/>
    <w:rsid w:val="00E67155"/>
    <w:rsid w:val="00E713BE"/>
    <w:rsid w:val="00E72864"/>
    <w:rsid w:val="00E72BBD"/>
    <w:rsid w:val="00E7541F"/>
    <w:rsid w:val="00E810D3"/>
    <w:rsid w:val="00E81C4D"/>
    <w:rsid w:val="00E8571A"/>
    <w:rsid w:val="00E862E2"/>
    <w:rsid w:val="00E9560F"/>
    <w:rsid w:val="00EA0084"/>
    <w:rsid w:val="00EA2B4D"/>
    <w:rsid w:val="00EA4A7D"/>
    <w:rsid w:val="00EA659A"/>
    <w:rsid w:val="00EA7A56"/>
    <w:rsid w:val="00EB2D73"/>
    <w:rsid w:val="00EB6615"/>
    <w:rsid w:val="00EB7731"/>
    <w:rsid w:val="00EC0F04"/>
    <w:rsid w:val="00EC16D0"/>
    <w:rsid w:val="00EC20CA"/>
    <w:rsid w:val="00EC2C92"/>
    <w:rsid w:val="00EC5344"/>
    <w:rsid w:val="00EC663C"/>
    <w:rsid w:val="00ED1EB6"/>
    <w:rsid w:val="00ED2007"/>
    <w:rsid w:val="00ED5D4E"/>
    <w:rsid w:val="00ED6EBE"/>
    <w:rsid w:val="00EE0549"/>
    <w:rsid w:val="00EE1C65"/>
    <w:rsid w:val="00EE1CA5"/>
    <w:rsid w:val="00EE24AE"/>
    <w:rsid w:val="00EE29BB"/>
    <w:rsid w:val="00EE3D0D"/>
    <w:rsid w:val="00EE45B1"/>
    <w:rsid w:val="00EE71B9"/>
    <w:rsid w:val="00EF1C8B"/>
    <w:rsid w:val="00EF275F"/>
    <w:rsid w:val="00EF3C10"/>
    <w:rsid w:val="00EF5DFA"/>
    <w:rsid w:val="00EF7D02"/>
    <w:rsid w:val="00F0383E"/>
    <w:rsid w:val="00F0484F"/>
    <w:rsid w:val="00F057F3"/>
    <w:rsid w:val="00F06976"/>
    <w:rsid w:val="00F06B67"/>
    <w:rsid w:val="00F1748E"/>
    <w:rsid w:val="00F20ABF"/>
    <w:rsid w:val="00F2190A"/>
    <w:rsid w:val="00F228AE"/>
    <w:rsid w:val="00F23078"/>
    <w:rsid w:val="00F254A8"/>
    <w:rsid w:val="00F263DC"/>
    <w:rsid w:val="00F31AF9"/>
    <w:rsid w:val="00F33CB4"/>
    <w:rsid w:val="00F33E02"/>
    <w:rsid w:val="00F33E64"/>
    <w:rsid w:val="00F357B3"/>
    <w:rsid w:val="00F4028F"/>
    <w:rsid w:val="00F41CD1"/>
    <w:rsid w:val="00F4205F"/>
    <w:rsid w:val="00F4621B"/>
    <w:rsid w:val="00F50FBD"/>
    <w:rsid w:val="00F53A46"/>
    <w:rsid w:val="00F54306"/>
    <w:rsid w:val="00F56D7E"/>
    <w:rsid w:val="00F572A8"/>
    <w:rsid w:val="00F6028E"/>
    <w:rsid w:val="00F60DDD"/>
    <w:rsid w:val="00F66F36"/>
    <w:rsid w:val="00F76B06"/>
    <w:rsid w:val="00F83BD6"/>
    <w:rsid w:val="00F90CB4"/>
    <w:rsid w:val="00F928F9"/>
    <w:rsid w:val="00F93E38"/>
    <w:rsid w:val="00F94AFD"/>
    <w:rsid w:val="00F96C81"/>
    <w:rsid w:val="00F96E46"/>
    <w:rsid w:val="00FA0C36"/>
    <w:rsid w:val="00FA1569"/>
    <w:rsid w:val="00FA15C2"/>
    <w:rsid w:val="00FA5009"/>
    <w:rsid w:val="00FA6CB0"/>
    <w:rsid w:val="00FA7ACB"/>
    <w:rsid w:val="00FB042C"/>
    <w:rsid w:val="00FB3D1D"/>
    <w:rsid w:val="00FB3FAE"/>
    <w:rsid w:val="00FB4DC2"/>
    <w:rsid w:val="00FB63D7"/>
    <w:rsid w:val="00FB67F6"/>
    <w:rsid w:val="00FB79C7"/>
    <w:rsid w:val="00FC3FFB"/>
    <w:rsid w:val="00FC49EA"/>
    <w:rsid w:val="00FC5E68"/>
    <w:rsid w:val="00FD1E59"/>
    <w:rsid w:val="00FD3094"/>
    <w:rsid w:val="00FD3EB7"/>
    <w:rsid w:val="00FD525F"/>
    <w:rsid w:val="00FE2573"/>
    <w:rsid w:val="00FE713A"/>
    <w:rsid w:val="00FF1794"/>
    <w:rsid w:val="00FF23A6"/>
    <w:rsid w:val="00FF3B89"/>
    <w:rsid w:val="00FF4A52"/>
    <w:rsid w:val="00FF767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6841BC"/>
  <w15:docId w15:val="{707D4B7F-6150-FD4A-A0EB-1DD81446A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64E8"/>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120" w:after="120" w:line="276" w:lineRule="auto"/>
      <w:ind w:firstLine="720"/>
      <w:jc w:val="both"/>
    </w:pPr>
    <w:rPr>
      <w:rFonts w:ascii="Calibri Light" w:eastAsia="Palatino Linotype" w:hAnsi="Calibri Light" w:cs="Palatino Linotype"/>
      <w:sz w:val="24"/>
      <w:szCs w:val="22"/>
      <w:bdr w:val="none" w:sz="0" w:space="0" w:color="auto"/>
      <w:lang w:eastAsia="en-US"/>
    </w:rPr>
  </w:style>
  <w:style w:type="paragraph" w:styleId="Heading1">
    <w:name w:val="heading 1"/>
    <w:uiPriority w:val="9"/>
    <w:qFormat/>
    <w:rsid w:val="00D709B9"/>
    <w:pPr>
      <w:pageBreakBefore/>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after="720" w:line="702" w:lineRule="exact"/>
      <w:ind w:left="23"/>
      <w:outlineLvl w:val="0"/>
    </w:pPr>
    <w:rPr>
      <w:rFonts w:ascii="Palatino Linotype" w:eastAsia="Palatino Linotype" w:hAnsi="Palatino Linotype" w:cs="Palatino Linotype"/>
      <w:sz w:val="52"/>
      <w:szCs w:val="56"/>
      <w:bdr w:val="none" w:sz="0" w:space="0" w:color="auto"/>
      <w:lang w:eastAsia="en-US"/>
    </w:rPr>
  </w:style>
  <w:style w:type="paragraph" w:styleId="Heading2">
    <w:name w:val="heading 2"/>
    <w:uiPriority w:val="9"/>
    <w:unhideWhenUsed/>
    <w:qFormat/>
    <w:rsid w:val="00DE0E08"/>
    <w:pPr>
      <w:pageBreakBefore/>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line="360" w:lineRule="auto"/>
      <w:ind w:left="23"/>
      <w:outlineLvl w:val="1"/>
    </w:pPr>
    <w:rPr>
      <w:rFonts w:ascii="Calibri" w:eastAsia="Palatino Linotype" w:hAnsi="Calibri"/>
      <w:bCs/>
      <w:sz w:val="44"/>
      <w:szCs w:val="56"/>
      <w:bdr w:val="none" w:sz="0" w:space="0" w:color="auto"/>
      <w:lang w:eastAsia="en-US"/>
    </w:rPr>
  </w:style>
  <w:style w:type="paragraph" w:styleId="Heading3">
    <w:name w:val="heading 3"/>
    <w:uiPriority w:val="9"/>
    <w:unhideWhenUsed/>
    <w:qFormat/>
    <w:rsid w:val="00DE0E08"/>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480" w:after="120"/>
      <w:ind w:left="386"/>
      <w:outlineLvl w:val="2"/>
    </w:pPr>
    <w:rPr>
      <w:rFonts w:ascii="Palatino Linotype" w:eastAsia="Palatino Linotype" w:hAnsi="Palatino Linotype" w:cs="Palatino Linotype"/>
      <w:bCs/>
      <w:i/>
      <w:sz w:val="32"/>
      <w:szCs w:val="26"/>
      <w:bdr w:val="none" w:sz="0" w:space="0" w:color="auto"/>
      <w:lang w:eastAsia="en-US"/>
    </w:rPr>
  </w:style>
  <w:style w:type="paragraph" w:styleId="Heading4">
    <w:name w:val="heading 4"/>
    <w:next w:val="CorpsA"/>
    <w:link w:val="Heading4Char"/>
    <w:uiPriority w:val="9"/>
    <w:unhideWhenUsed/>
    <w:qFormat/>
    <w:rsid w:val="00DE0E08"/>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240" w:after="120"/>
      <w:outlineLvl w:val="3"/>
    </w:pPr>
    <w:rPr>
      <w:rFonts w:asciiTheme="majorHAnsi" w:eastAsiaTheme="majorEastAsia" w:hAnsiTheme="majorHAnsi" w:cstheme="majorBidi"/>
      <w:iCs/>
      <w:smallCaps/>
      <w:sz w:val="24"/>
      <w:szCs w:val="22"/>
      <w:bdr w:val="none" w:sz="0" w:space="0" w:color="auto"/>
      <w:lang w:eastAsia="en-US"/>
    </w:rPr>
  </w:style>
  <w:style w:type="paragraph" w:styleId="Heading5">
    <w:name w:val="heading 5"/>
    <w:basedOn w:val="Normal"/>
    <w:next w:val="Normal"/>
    <w:link w:val="Heading5Char"/>
    <w:uiPriority w:val="9"/>
    <w:unhideWhenUsed/>
    <w:qFormat/>
    <w:rsid w:val="00480688"/>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480688"/>
    <w:rPr>
      <w:color w:val="0000FF" w:themeColor="hyperlink"/>
      <w:u w:val="single"/>
    </w:rPr>
  </w:style>
  <w:style w:type="table" w:customStyle="1" w:styleId="TableNormal1">
    <w:name w:val="Table Normal1"/>
    <w:uiPriority w:val="2"/>
    <w:qFormat/>
    <w:tblPr>
      <w:tblInd w:w="0" w:type="dxa"/>
      <w:tblCellMar>
        <w:top w:w="0" w:type="dxa"/>
        <w:left w:w="0" w:type="dxa"/>
        <w:bottom w:w="0" w:type="dxa"/>
        <w:right w:w="0" w:type="dxa"/>
      </w:tblCellMar>
    </w:tblPr>
  </w:style>
  <w:style w:type="paragraph" w:styleId="Header">
    <w:name w:val="head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CorpsA">
    <w:name w:val="Corps A"/>
    <w:pPr>
      <w:widowControl w:val="0"/>
    </w:pPr>
    <w:rPr>
      <w:rFonts w:ascii="Palatino Linotype" w:eastAsia="Palatino Linotype" w:hAnsi="Palatino Linotype" w:cs="Palatino Linotype"/>
      <w:color w:val="000000"/>
      <w:sz w:val="22"/>
      <w:szCs w:val="22"/>
      <w:u w:color="000000"/>
      <w14:textOutline w14:w="12700" w14:cap="flat" w14:cmpd="sng" w14:algn="ctr">
        <w14:noFill/>
        <w14:prstDash w14:val="solid"/>
        <w14:miter w14:lim="400000"/>
      </w14:textOutline>
    </w:rPr>
  </w:style>
  <w:style w:type="character" w:customStyle="1" w:styleId="Aucun">
    <w:name w:val="Aucun"/>
  </w:style>
  <w:style w:type="paragraph" w:styleId="TOCHeading">
    <w:name w:val="TOC Heading"/>
    <w:next w:val="CorpsA"/>
    <w:uiPriority w:val="39"/>
    <w:qFormat/>
    <w:rsid w:val="00480688"/>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pPr>
    <w:rPr>
      <w:rFonts w:asciiTheme="majorHAnsi" w:eastAsiaTheme="majorEastAsia" w:hAnsiTheme="majorHAnsi" w:cstheme="majorBidi"/>
      <w:b/>
      <w:bCs/>
      <w:color w:val="365F91" w:themeColor="accent1" w:themeShade="BF"/>
      <w:sz w:val="28"/>
      <w:szCs w:val="28"/>
      <w:bdr w:val="none" w:sz="0" w:space="0" w:color="auto"/>
    </w:rPr>
  </w:style>
  <w:style w:type="character" w:customStyle="1" w:styleId="AucunA">
    <w:name w:val="Aucun A"/>
    <w:basedOn w:val="Aucun"/>
    <w:rPr>
      <w:lang w:val="fr-FR"/>
    </w:rPr>
  </w:style>
  <w:style w:type="paragraph" w:styleId="TOC1">
    <w:name w:val="toc 1"/>
    <w:uiPriority w:val="39"/>
    <w:qFormat/>
    <w:rsid w:val="00480688"/>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120" w:after="120"/>
    </w:pPr>
    <w:rPr>
      <w:rFonts w:asciiTheme="minorHAnsi" w:eastAsia="Palatino Linotype" w:hAnsiTheme="minorHAnsi" w:cstheme="minorHAnsi"/>
      <w:b/>
      <w:bCs/>
      <w:caps/>
      <w:bdr w:val="none" w:sz="0" w:space="0" w:color="auto"/>
      <w:lang w:eastAsia="en-US"/>
    </w:rPr>
  </w:style>
  <w:style w:type="paragraph" w:styleId="TOC2">
    <w:name w:val="toc 2"/>
    <w:uiPriority w:val="39"/>
    <w:qFormat/>
    <w:rsid w:val="000041C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ind w:left="220"/>
    </w:pPr>
    <w:rPr>
      <w:rFonts w:asciiTheme="minorHAnsi" w:eastAsia="Palatino Linotype" w:hAnsiTheme="minorHAnsi" w:cstheme="minorHAnsi"/>
      <w:b/>
      <w:bdr w:val="none" w:sz="0" w:space="0" w:color="auto"/>
      <w:lang w:eastAsia="en-US"/>
    </w:rPr>
  </w:style>
  <w:style w:type="paragraph" w:styleId="TOC3">
    <w:name w:val="toc 3"/>
    <w:basedOn w:val="Normal"/>
    <w:uiPriority w:val="39"/>
    <w:rsid w:val="000041CB"/>
    <w:pPr>
      <w:ind w:left="440"/>
    </w:pPr>
    <w:rPr>
      <w:rFonts w:ascii="Times New Roman" w:hAnsi="Times New Roman" w:cstheme="minorHAnsi"/>
      <w:i/>
      <w:iCs/>
    </w:rPr>
  </w:style>
  <w:style w:type="paragraph" w:styleId="TOC4">
    <w:name w:val="toc 4"/>
    <w:uiPriority w:val="39"/>
    <w:rsid w:val="00480688"/>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ind w:left="660"/>
    </w:pPr>
    <w:rPr>
      <w:rFonts w:asciiTheme="minorHAnsi" w:eastAsia="Palatino Linotype" w:hAnsiTheme="minorHAnsi" w:cstheme="minorHAnsi"/>
      <w:sz w:val="18"/>
      <w:szCs w:val="18"/>
      <w:bdr w:val="none" w:sz="0" w:space="0" w:color="auto"/>
      <w:lang w:eastAsia="en-US"/>
    </w:rPr>
  </w:style>
  <w:style w:type="paragraph" w:styleId="BodyText">
    <w:name w:val="Body Text"/>
    <w:link w:val="BodyTextChar"/>
    <w:uiPriority w:val="1"/>
    <w:qFormat/>
    <w:rsid w:val="00E44AC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line="276" w:lineRule="auto"/>
      <w:ind w:left="23" w:right="164"/>
      <w:jc w:val="both"/>
    </w:pPr>
    <w:rPr>
      <w:rFonts w:ascii="Palatino Linotype" w:eastAsia="Palatino Linotype" w:hAnsi="Palatino Linotype" w:cs="Palatino Linotype"/>
      <w:sz w:val="26"/>
      <w:szCs w:val="26"/>
      <w:bdr w:val="none" w:sz="0" w:space="0" w:color="auto"/>
      <w:lang w:eastAsia="en-US"/>
    </w:rPr>
  </w:style>
  <w:style w:type="character" w:customStyle="1" w:styleId="Hyperlink2">
    <w:name w:val="Hyperlink.2"/>
    <w:basedOn w:val="Aucun"/>
    <w:rPr>
      <w:rFonts w:ascii="Times New Roman" w:hAnsi="Times New Roman"/>
      <w:lang w:val="fr-FR"/>
    </w:rPr>
  </w:style>
  <w:style w:type="character" w:customStyle="1" w:styleId="Hyperlink5">
    <w:name w:val="Hyperlink.5"/>
    <w:basedOn w:val="Aucun"/>
    <w:rPr>
      <w:rFonts w:ascii="Times New Roman" w:hAnsi="Times New Roman"/>
      <w:spacing w:val="0"/>
      <w:lang w:val="fr-FR"/>
    </w:rPr>
  </w:style>
  <w:style w:type="paragraph" w:styleId="FootnoteText">
    <w:name w:val="footnote text"/>
    <w:link w:val="FootnoteTextChar"/>
    <w:uiPriority w:val="99"/>
    <w:rsid w:val="00480688"/>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pPr>
    <w:rPr>
      <w:rFonts w:ascii="Palatino Linotype" w:eastAsia="Palatino Linotype" w:hAnsi="Palatino Linotype" w:cs="Palatino Linotype"/>
      <w:bdr w:val="none" w:sz="0" w:space="0" w:color="auto"/>
      <w:lang w:eastAsia="en-US"/>
    </w:rPr>
  </w:style>
  <w:style w:type="paragraph" w:customStyle="1" w:styleId="Pardfaut">
    <w:name w:val="Par défaut"/>
    <w:pPr>
      <w:spacing w:before="160" w:line="288" w:lineRule="auto"/>
    </w:pPr>
    <w:rPr>
      <w:rFonts w:ascii="Helvetica Neue" w:eastAsia="Helvetica Neue" w:hAnsi="Helvetica Neue" w:cs="Helvetica Neue"/>
      <w:color w:val="000000"/>
      <w:sz w:val="24"/>
      <w:szCs w:val="24"/>
      <w:u w:color="000000"/>
      <w14:textOutline w14:w="12700" w14:cap="flat" w14:cmpd="sng" w14:algn="ctr">
        <w14:noFill/>
        <w14:prstDash w14:val="solid"/>
        <w14:miter w14:lim="400000"/>
      </w14:textOutline>
    </w:rPr>
  </w:style>
  <w:style w:type="character" w:customStyle="1" w:styleId="Hyperlink1">
    <w:name w:val="Hyperlink.1"/>
    <w:basedOn w:val="Aucun"/>
    <w:rPr>
      <w:rFonts w:ascii="Times New Roman" w:hAnsi="Times New Roman"/>
      <w:spacing w:val="0"/>
      <w:sz w:val="20"/>
      <w:szCs w:val="20"/>
    </w:rPr>
  </w:style>
  <w:style w:type="character" w:customStyle="1" w:styleId="Hyperlink0">
    <w:name w:val="Hyperlink.0"/>
    <w:basedOn w:val="Aucun"/>
    <w:rPr>
      <w:rFonts w:ascii="Times New Roman" w:eastAsia="Times New Roman" w:hAnsi="Times New Roman" w:cs="Times New Roman"/>
      <w:sz w:val="20"/>
      <w:szCs w:val="20"/>
    </w:rPr>
  </w:style>
  <w:style w:type="paragraph" w:customStyle="1" w:styleId="Retrait">
    <w:name w:val="Retrait"/>
    <w:qFormat/>
    <w:rsid w:val="0049435F"/>
    <w:pPr>
      <w:widowControl w:val="0"/>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between w:val="none" w:sz="0" w:space="0" w:color="auto"/>
        <w:bar w:val="none" w:sz="0" w:color="auto"/>
      </w:pBdr>
      <w:shd w:val="clear" w:color="auto" w:fill="F2F2F2" w:themeFill="background1" w:themeFillShade="F2"/>
      <w:autoSpaceDE w:val="0"/>
      <w:autoSpaceDN w:val="0"/>
      <w:spacing w:before="120" w:after="120" w:line="276" w:lineRule="auto"/>
      <w:jc w:val="both"/>
    </w:pPr>
    <w:rPr>
      <w:rFonts w:eastAsia="Palatino Linotype"/>
      <w:sz w:val="26"/>
      <w:szCs w:val="26"/>
      <w:bdr w:val="none" w:sz="0" w:space="0" w:color="auto"/>
      <w:lang w:eastAsia="en-US"/>
    </w:rPr>
  </w:style>
  <w:style w:type="paragraph" w:styleId="ListParagraph">
    <w:name w:val="List Paragraph"/>
    <w:basedOn w:val="Normal"/>
    <w:uiPriority w:val="1"/>
    <w:qFormat/>
    <w:rsid w:val="00912738"/>
    <w:pPr>
      <w:numPr>
        <w:numId w:val="85"/>
      </w:numPr>
      <w:ind w:left="0" w:right="162" w:firstLine="284"/>
    </w:pPr>
  </w:style>
  <w:style w:type="numbering" w:customStyle="1" w:styleId="Style2import">
    <w:name w:val="Style 2 importé"/>
    <w:pPr>
      <w:numPr>
        <w:numId w:val="1"/>
      </w:numPr>
    </w:pPr>
  </w:style>
  <w:style w:type="numbering" w:customStyle="1" w:styleId="Style3import">
    <w:name w:val="Style 3 importé"/>
    <w:pPr>
      <w:numPr>
        <w:numId w:val="6"/>
      </w:numPr>
    </w:pPr>
  </w:style>
  <w:style w:type="numbering" w:customStyle="1" w:styleId="Style4import">
    <w:name w:val="Style 4 importé"/>
    <w:pPr>
      <w:numPr>
        <w:numId w:val="8"/>
      </w:numPr>
    </w:pPr>
  </w:style>
  <w:style w:type="numbering" w:customStyle="1" w:styleId="Style6import">
    <w:name w:val="Style 6 importé"/>
    <w:pPr>
      <w:numPr>
        <w:numId w:val="14"/>
      </w:numPr>
    </w:pPr>
  </w:style>
  <w:style w:type="numbering" w:customStyle="1" w:styleId="Style7import">
    <w:name w:val="Style 7 importé"/>
    <w:pPr>
      <w:numPr>
        <w:numId w:val="17"/>
      </w:numPr>
    </w:pPr>
  </w:style>
  <w:style w:type="character" w:customStyle="1" w:styleId="Hyperlink6">
    <w:name w:val="Hyperlink.6"/>
    <w:basedOn w:val="Aucun"/>
    <w:rPr>
      <w:rFonts w:ascii="Times New Roman" w:hAnsi="Times New Roman"/>
      <w:spacing w:val="9"/>
      <w:sz w:val="20"/>
      <w:szCs w:val="20"/>
    </w:rPr>
  </w:style>
  <w:style w:type="character" w:customStyle="1" w:styleId="Hyperlink3">
    <w:name w:val="Hyperlink.3"/>
    <w:basedOn w:val="Aucun"/>
    <w:rPr>
      <w:rFonts w:ascii="Times New Roman" w:eastAsia="Times New Roman" w:hAnsi="Times New Roman" w:cs="Times New Roman"/>
      <w:sz w:val="20"/>
      <w:szCs w:val="20"/>
      <w:lang w:val="en-US"/>
    </w:rPr>
  </w:style>
  <w:style w:type="character" w:customStyle="1" w:styleId="Hyperlink4">
    <w:name w:val="Hyperlink.4"/>
    <w:basedOn w:val="Aucun"/>
    <w:rPr>
      <w:rFonts w:ascii="Times New Roman" w:eastAsia="Times New Roman" w:hAnsi="Times New Roman" w:cs="Times New Roman"/>
      <w:spacing w:val="0"/>
      <w:sz w:val="20"/>
      <w:szCs w:val="20"/>
      <w:lang w:val="en-US"/>
    </w:rPr>
  </w:style>
  <w:style w:type="paragraph" w:styleId="EndnoteText">
    <w:name w:val="endnote text"/>
    <w:link w:val="EndnoteTextChar"/>
    <w:uiPriority w:val="99"/>
    <w:rsid w:val="00480688"/>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pPr>
    <w:rPr>
      <w:rFonts w:ascii="Palatino Linotype" w:eastAsia="Palatino Linotype" w:hAnsi="Palatino Linotype" w:cs="Palatino Linotype"/>
      <w:bdr w:val="none" w:sz="0" w:space="0" w:color="auto"/>
      <w:lang w:eastAsia="en-US"/>
    </w:rPr>
  </w:style>
  <w:style w:type="character" w:customStyle="1" w:styleId="Hyperlink7">
    <w:name w:val="Hyperlink.7"/>
    <w:basedOn w:val="Aucun"/>
    <w:rPr>
      <w:rFonts w:ascii="Times New Roman" w:eastAsia="Times New Roman" w:hAnsi="Times New Roman" w:cs="Times New Roman"/>
      <w:sz w:val="20"/>
      <w:szCs w:val="20"/>
      <w:lang w:val="fr-FR"/>
    </w:rPr>
  </w:style>
  <w:style w:type="numbering" w:customStyle="1" w:styleId="Style8import">
    <w:name w:val="Style 8 importé"/>
    <w:pPr>
      <w:numPr>
        <w:numId w:val="19"/>
      </w:numPr>
    </w:pPr>
  </w:style>
  <w:style w:type="numbering" w:customStyle="1" w:styleId="Style8import0">
    <w:name w:val="Style 8 importé.0"/>
    <w:pPr>
      <w:numPr>
        <w:numId w:val="23"/>
      </w:numPr>
    </w:pPr>
  </w:style>
  <w:style w:type="numbering" w:customStyle="1" w:styleId="Style9import">
    <w:name w:val="Style 9 importé"/>
    <w:pPr>
      <w:numPr>
        <w:numId w:val="25"/>
      </w:numPr>
    </w:pPr>
  </w:style>
  <w:style w:type="numbering" w:customStyle="1" w:styleId="Style11import">
    <w:name w:val="Style 11 importé"/>
    <w:pPr>
      <w:numPr>
        <w:numId w:val="29"/>
      </w:numPr>
    </w:pPr>
  </w:style>
  <w:style w:type="character" w:styleId="EndnoteReference">
    <w:name w:val="endnote reference"/>
    <w:basedOn w:val="Aucun"/>
    <w:uiPriority w:val="99"/>
    <w:rsid w:val="00480688"/>
    <w:rPr>
      <w:vertAlign w:val="superscript"/>
    </w:rPr>
  </w:style>
  <w:style w:type="numbering" w:customStyle="1" w:styleId="Style12import">
    <w:name w:val="Style 12 importé"/>
    <w:pPr>
      <w:numPr>
        <w:numId w:val="32"/>
      </w:numPr>
    </w:pPr>
  </w:style>
  <w:style w:type="numbering" w:customStyle="1" w:styleId="Style13import">
    <w:name w:val="Style 13 importé"/>
    <w:pPr>
      <w:numPr>
        <w:numId w:val="34"/>
      </w:numPr>
    </w:pPr>
  </w:style>
  <w:style w:type="character" w:customStyle="1" w:styleId="Hyperlink8">
    <w:name w:val="Hyperlink.8"/>
    <w:basedOn w:val="Aucun"/>
    <w:rPr>
      <w:rFonts w:ascii="Times New Roman" w:eastAsia="Times New Roman" w:hAnsi="Times New Roman" w:cs="Times New Roman"/>
      <w:sz w:val="20"/>
      <w:szCs w:val="20"/>
      <w:vertAlign w:val="superscript"/>
    </w:rPr>
  </w:style>
  <w:style w:type="numbering" w:customStyle="1" w:styleId="Style14import">
    <w:name w:val="Style 14 importé"/>
    <w:pPr>
      <w:numPr>
        <w:numId w:val="36"/>
      </w:numPr>
    </w:pPr>
  </w:style>
  <w:style w:type="numbering" w:customStyle="1" w:styleId="Style15import">
    <w:name w:val="Style 15 importé"/>
    <w:pPr>
      <w:numPr>
        <w:numId w:val="38"/>
      </w:numPr>
    </w:pPr>
  </w:style>
  <w:style w:type="character" w:customStyle="1" w:styleId="Hyperlink9">
    <w:name w:val="Hyperlink.9"/>
    <w:basedOn w:val="Aucun"/>
    <w:rPr>
      <w:rFonts w:ascii="Times New Roman" w:eastAsia="Times New Roman" w:hAnsi="Times New Roman" w:cs="Times New Roman"/>
      <w:sz w:val="20"/>
      <w:szCs w:val="20"/>
      <w:lang w:val="de-DE"/>
    </w:rPr>
  </w:style>
  <w:style w:type="character" w:customStyle="1" w:styleId="Hyperlink10">
    <w:name w:val="Hyperlink.10"/>
    <w:basedOn w:val="Aucun"/>
    <w:rPr>
      <w:rFonts w:ascii="Times New Roman" w:eastAsia="Times New Roman" w:hAnsi="Times New Roman" w:cs="Times New Roman"/>
      <w:spacing w:val="9"/>
      <w:sz w:val="20"/>
      <w:szCs w:val="20"/>
      <w:lang w:val="en-US"/>
    </w:rPr>
  </w:style>
  <w:style w:type="character" w:customStyle="1" w:styleId="Hyperlink11">
    <w:name w:val="Hyperlink.11"/>
    <w:basedOn w:val="Aucun"/>
    <w:rPr>
      <w:rFonts w:ascii="Times New Roman" w:eastAsia="Times New Roman" w:hAnsi="Times New Roman" w:cs="Times New Roman"/>
      <w:outline w:val="0"/>
      <w:color w:val="0000FF"/>
      <w:spacing w:val="0"/>
      <w:u w:val="single" w:color="0000FF"/>
    </w:rPr>
  </w:style>
  <w:style w:type="character" w:customStyle="1" w:styleId="Hyperlink12">
    <w:name w:val="Hyperlink.12"/>
    <w:basedOn w:val="Aucun"/>
    <w:rPr>
      <w:rFonts w:ascii="Times New Roman" w:eastAsia="Times New Roman" w:hAnsi="Times New Roman" w:cs="Times New Roman"/>
      <w:outline w:val="0"/>
      <w:color w:val="0000FF"/>
      <w:u w:val="single" w:color="0000FF"/>
    </w:rPr>
  </w:style>
  <w:style w:type="character" w:customStyle="1" w:styleId="Hyperlink13">
    <w:name w:val="Hyperlink.13"/>
    <w:basedOn w:val="Aucun"/>
    <w:rPr>
      <w:rFonts w:ascii="Times New Roman" w:eastAsia="Times New Roman" w:hAnsi="Times New Roman" w:cs="Times New Roman"/>
      <w:outline w:val="0"/>
      <w:color w:val="0000FF"/>
      <w:u w:val="single" w:color="0000FF"/>
      <w:shd w:val="clear" w:color="auto" w:fill="FFFF00"/>
    </w:rPr>
  </w:style>
  <w:style w:type="character" w:customStyle="1" w:styleId="Hyperlink14">
    <w:name w:val="Hyperlink.14"/>
    <w:basedOn w:val="Aucun"/>
    <w:rPr>
      <w:rFonts w:ascii="Times New Roman" w:eastAsia="Times New Roman" w:hAnsi="Times New Roman" w:cs="Times New Roman"/>
      <w:outline w:val="0"/>
      <w:color w:val="0000FF"/>
      <w:spacing w:val="0"/>
      <w:u w:val="single" w:color="0000FF"/>
      <w:shd w:val="clear" w:color="auto" w:fill="FFFF00"/>
    </w:rPr>
  </w:style>
  <w:style w:type="character" w:customStyle="1" w:styleId="Hyperlink15">
    <w:name w:val="Hyperlink.15"/>
    <w:basedOn w:val="Aucun"/>
    <w:rPr>
      <w:rFonts w:ascii="Times New Roman" w:eastAsia="Times New Roman" w:hAnsi="Times New Roman" w:cs="Times New Roman"/>
      <w:spacing w:val="0"/>
      <w:sz w:val="20"/>
      <w:szCs w:val="20"/>
      <w:lang w:val="fr-FR"/>
    </w:rPr>
  </w:style>
  <w:style w:type="numbering" w:customStyle="1" w:styleId="Style16import">
    <w:name w:val="Style 16 importé"/>
    <w:pPr>
      <w:numPr>
        <w:numId w:val="39"/>
      </w:numPr>
    </w:pPr>
  </w:style>
  <w:style w:type="numbering" w:customStyle="1" w:styleId="Style17import">
    <w:name w:val="Style 17 importé"/>
    <w:pPr>
      <w:numPr>
        <w:numId w:val="41"/>
      </w:numPr>
    </w:pPr>
  </w:style>
  <w:style w:type="numbering" w:customStyle="1" w:styleId="Style18import">
    <w:name w:val="Style 18 importé"/>
    <w:pPr>
      <w:numPr>
        <w:numId w:val="43"/>
      </w:numPr>
    </w:p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480688"/>
    <w:pPr>
      <w:pBdr>
        <w:top w:val="none" w:sz="0" w:space="0" w:color="auto"/>
        <w:left w:val="none" w:sz="0" w:space="0" w:color="auto"/>
        <w:bottom w:val="none" w:sz="0" w:space="0" w:color="auto"/>
        <w:right w:val="none" w:sz="0" w:space="0" w:color="auto"/>
        <w:between w:val="none" w:sz="0" w:space="0" w:color="auto"/>
        <w:bar w:val="none" w:sz="0" w:color="auto"/>
      </w:pBdr>
    </w:pPr>
    <w:rPr>
      <w:rFonts w:ascii="Palatino Linotype" w:eastAsia="Palatino Linotype" w:hAnsi="Palatino Linotype" w:cs="Palatino Linotype"/>
      <w:sz w:val="22"/>
      <w:szCs w:val="22"/>
      <w:bdr w:val="none" w:sz="0" w:space="0" w:color="auto"/>
      <w:lang w:eastAsia="en-US"/>
    </w:rPr>
  </w:style>
  <w:style w:type="paragraph" w:customStyle="1" w:styleId="Vedette2">
    <w:name w:val="Vedette 2"/>
    <w:rsid w:val="00534CCE"/>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60" w:line="263" w:lineRule="auto"/>
      <w:outlineLvl w:val="1"/>
    </w:pPr>
    <w:rPr>
      <w:rFonts w:ascii="Palatino" w:eastAsia="Times New Roman" w:hAnsi="Palatino" w:cs="Palatino"/>
      <w:b/>
      <w:sz w:val="28"/>
      <w:bdr w:val="none" w:sz="0" w:space="0" w:color="auto"/>
    </w:rPr>
  </w:style>
  <w:style w:type="paragraph" w:customStyle="1" w:styleId="Blocdecodes">
    <w:name w:val="Bloc de codes"/>
    <w:rsid w:val="00534CCE"/>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720"/>
        <w:tab w:val="left" w:pos="1080"/>
        <w:tab w:val="left" w:pos="1440"/>
        <w:tab w:val="left" w:pos="1800"/>
        <w:tab w:val="left" w:pos="2160"/>
      </w:tabs>
      <w:ind w:left="720"/>
    </w:pPr>
    <w:rPr>
      <w:rFonts w:ascii="Menlo Regular" w:eastAsia="Times New Roman" w:hAnsi="Menlo Regular" w:cs="Menlo Regular"/>
      <w:sz w:val="22"/>
      <w:bdr w:val="none" w:sz="0" w:space="0" w:color="auto"/>
    </w:rPr>
  </w:style>
  <w:style w:type="paragraph" w:styleId="Title">
    <w:name w:val="Title"/>
    <w:link w:val="TitleChar"/>
    <w:uiPriority w:val="10"/>
    <w:qFormat/>
    <w:rsid w:val="00534CCE"/>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60" w:line="263" w:lineRule="auto"/>
    </w:pPr>
    <w:rPr>
      <w:rFonts w:ascii="Palatino" w:eastAsia="Times New Roman" w:hAnsi="Palatino" w:cs="Palatino"/>
      <w:sz w:val="56"/>
      <w:bdr w:val="none" w:sz="0" w:space="0" w:color="auto"/>
    </w:rPr>
  </w:style>
  <w:style w:type="character" w:customStyle="1" w:styleId="TitleChar">
    <w:name w:val="Title Char"/>
    <w:basedOn w:val="DefaultParagraphFont"/>
    <w:link w:val="Title"/>
    <w:uiPriority w:val="10"/>
    <w:rsid w:val="00534CCE"/>
    <w:rPr>
      <w:rFonts w:ascii="Palatino" w:eastAsia="Times New Roman" w:hAnsi="Palatino" w:cs="Palatino"/>
      <w:sz w:val="56"/>
      <w:bdr w:val="none" w:sz="0" w:space="0" w:color="auto"/>
    </w:rPr>
  </w:style>
  <w:style w:type="paragraph" w:styleId="BalloonText">
    <w:name w:val="Balloon Text"/>
    <w:basedOn w:val="Normal"/>
    <w:link w:val="BalloonTextChar"/>
    <w:uiPriority w:val="99"/>
    <w:semiHidden/>
    <w:unhideWhenUsed/>
    <w:rsid w:val="00015A80"/>
    <w:rPr>
      <w:sz w:val="18"/>
      <w:szCs w:val="18"/>
    </w:rPr>
  </w:style>
  <w:style w:type="character" w:customStyle="1" w:styleId="BalloonTextChar">
    <w:name w:val="Balloon Text Char"/>
    <w:basedOn w:val="DefaultParagraphFont"/>
    <w:link w:val="BalloonText"/>
    <w:uiPriority w:val="99"/>
    <w:semiHidden/>
    <w:rsid w:val="00015A80"/>
    <w:rPr>
      <w:sz w:val="18"/>
      <w:szCs w:val="18"/>
      <w:lang w:val="en-US" w:eastAsia="en-US"/>
    </w:rPr>
  </w:style>
  <w:style w:type="paragraph" w:styleId="CommentSubject">
    <w:name w:val="annotation subject"/>
    <w:basedOn w:val="CommentText"/>
    <w:next w:val="CommentText"/>
    <w:link w:val="CommentSubjectChar"/>
    <w:uiPriority w:val="99"/>
    <w:semiHidden/>
    <w:unhideWhenUsed/>
    <w:rsid w:val="00015A80"/>
    <w:rPr>
      <w:b/>
      <w:bCs/>
    </w:rPr>
  </w:style>
  <w:style w:type="character" w:customStyle="1" w:styleId="CommentSubjectChar">
    <w:name w:val="Comment Subject Char"/>
    <w:basedOn w:val="CommentTextChar"/>
    <w:link w:val="CommentSubject"/>
    <w:uiPriority w:val="99"/>
    <w:semiHidden/>
    <w:rsid w:val="00015A80"/>
    <w:rPr>
      <w:b/>
      <w:bCs/>
      <w:lang w:val="en-US" w:eastAsia="en-US"/>
    </w:rPr>
  </w:style>
  <w:style w:type="character" w:styleId="FootnoteReference">
    <w:name w:val="footnote reference"/>
    <w:basedOn w:val="DefaultParagraphFont"/>
    <w:uiPriority w:val="99"/>
    <w:unhideWhenUsed/>
    <w:rsid w:val="00796240"/>
    <w:rPr>
      <w:vertAlign w:val="superscript"/>
    </w:rPr>
  </w:style>
  <w:style w:type="paragraph" w:styleId="Footer">
    <w:name w:val="footer"/>
    <w:basedOn w:val="Normal"/>
    <w:link w:val="FooterChar"/>
    <w:uiPriority w:val="99"/>
    <w:unhideWhenUsed/>
    <w:rsid w:val="003A7767"/>
    <w:pPr>
      <w:tabs>
        <w:tab w:val="center" w:pos="4536"/>
        <w:tab w:val="right" w:pos="9072"/>
      </w:tabs>
    </w:pPr>
  </w:style>
  <w:style w:type="character" w:customStyle="1" w:styleId="FooterChar">
    <w:name w:val="Footer Char"/>
    <w:basedOn w:val="DefaultParagraphFont"/>
    <w:link w:val="Footer"/>
    <w:uiPriority w:val="99"/>
    <w:rsid w:val="003A7767"/>
    <w:rPr>
      <w:sz w:val="24"/>
      <w:szCs w:val="24"/>
      <w:lang w:val="en-US" w:eastAsia="en-US"/>
    </w:rPr>
  </w:style>
  <w:style w:type="character" w:customStyle="1" w:styleId="Mentionnonrsolue1">
    <w:name w:val="Mention non résolue1"/>
    <w:basedOn w:val="DefaultParagraphFont"/>
    <w:uiPriority w:val="99"/>
    <w:semiHidden/>
    <w:unhideWhenUsed/>
    <w:rsid w:val="00A5555A"/>
    <w:rPr>
      <w:color w:val="605E5C"/>
      <w:shd w:val="clear" w:color="auto" w:fill="E1DFDD"/>
    </w:rPr>
  </w:style>
  <w:style w:type="paragraph" w:customStyle="1" w:styleId="Retrait1">
    <w:name w:val="Retrait1"/>
    <w:basedOn w:val="BodyText"/>
    <w:qFormat/>
    <w:rsid w:val="00FE2573"/>
    <w:pPr>
      <w:pBdr>
        <w:left w:val="single" w:sz="24" w:space="4" w:color="7F7F7F" w:themeColor="text1" w:themeTint="80"/>
      </w:pBdr>
      <w:spacing w:line="360" w:lineRule="auto"/>
      <w:ind w:left="1440" w:firstLine="360"/>
    </w:pPr>
    <w:rPr>
      <w:rFonts w:ascii="Times New Roman" w:hAnsi="Times New Roman" w:cs="Times New Roman"/>
      <w:color w:val="000000" w:themeColor="text1"/>
    </w:rPr>
  </w:style>
  <w:style w:type="character" w:customStyle="1" w:styleId="Heading5Char">
    <w:name w:val="Heading 5 Char"/>
    <w:basedOn w:val="DefaultParagraphFont"/>
    <w:link w:val="Heading5"/>
    <w:uiPriority w:val="9"/>
    <w:rsid w:val="00480688"/>
    <w:rPr>
      <w:rFonts w:asciiTheme="majorHAnsi" w:eastAsiaTheme="majorEastAsia" w:hAnsiTheme="majorHAnsi" w:cstheme="majorBidi"/>
      <w:color w:val="365F91" w:themeColor="accent1" w:themeShade="BF"/>
      <w:sz w:val="22"/>
      <w:szCs w:val="22"/>
      <w:bdr w:val="none" w:sz="0" w:space="0" w:color="auto"/>
      <w:lang w:eastAsia="en-US"/>
    </w:rPr>
  </w:style>
  <w:style w:type="paragraph" w:customStyle="1" w:styleId="TableParagraph">
    <w:name w:val="Table Paragraph"/>
    <w:basedOn w:val="Normal"/>
    <w:uiPriority w:val="1"/>
    <w:qFormat/>
    <w:rsid w:val="00480688"/>
  </w:style>
  <w:style w:type="paragraph" w:styleId="TOC5">
    <w:name w:val="toc 5"/>
    <w:basedOn w:val="Normal"/>
    <w:next w:val="Normal"/>
    <w:autoRedefine/>
    <w:uiPriority w:val="39"/>
    <w:unhideWhenUsed/>
    <w:rsid w:val="00480688"/>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480688"/>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480688"/>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480688"/>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480688"/>
    <w:pPr>
      <w:ind w:left="1760"/>
    </w:pPr>
    <w:rPr>
      <w:rFonts w:asciiTheme="minorHAnsi" w:hAnsiTheme="minorHAnsi" w:cstheme="minorHAnsi"/>
      <w:sz w:val="18"/>
      <w:szCs w:val="18"/>
    </w:rPr>
  </w:style>
  <w:style w:type="character" w:customStyle="1" w:styleId="Heading4Char">
    <w:name w:val="Heading 4 Char"/>
    <w:basedOn w:val="DefaultParagraphFont"/>
    <w:link w:val="Heading4"/>
    <w:uiPriority w:val="9"/>
    <w:rsid w:val="00DE0E08"/>
    <w:rPr>
      <w:rFonts w:asciiTheme="majorHAnsi" w:eastAsiaTheme="majorEastAsia" w:hAnsiTheme="majorHAnsi" w:cstheme="majorBidi"/>
      <w:iCs/>
      <w:smallCaps/>
      <w:sz w:val="24"/>
      <w:szCs w:val="22"/>
      <w:bdr w:val="none" w:sz="0" w:space="0" w:color="auto"/>
      <w:lang w:eastAsia="en-US"/>
    </w:rPr>
  </w:style>
  <w:style w:type="paragraph" w:styleId="List2">
    <w:name w:val="List 2"/>
    <w:basedOn w:val="Normal"/>
    <w:uiPriority w:val="99"/>
    <w:unhideWhenUsed/>
    <w:rsid w:val="00480688"/>
    <w:pPr>
      <w:ind w:left="566" w:hanging="283"/>
      <w:contextualSpacing/>
    </w:pPr>
  </w:style>
  <w:style w:type="paragraph" w:styleId="ListBullet">
    <w:name w:val="List Bullet"/>
    <w:basedOn w:val="Normal"/>
    <w:uiPriority w:val="99"/>
    <w:unhideWhenUsed/>
    <w:rsid w:val="00480688"/>
    <w:pPr>
      <w:numPr>
        <w:numId w:val="78"/>
      </w:numPr>
      <w:contextualSpacing/>
    </w:pPr>
  </w:style>
  <w:style w:type="paragraph" w:styleId="BodyTextIndent">
    <w:name w:val="Body Text Indent"/>
    <w:basedOn w:val="Normal"/>
    <w:link w:val="BodyTextIndentChar"/>
    <w:uiPriority w:val="99"/>
    <w:unhideWhenUsed/>
    <w:rsid w:val="00480688"/>
    <w:pPr>
      <w:ind w:left="283"/>
    </w:pPr>
  </w:style>
  <w:style w:type="character" w:customStyle="1" w:styleId="BodyTextIndentChar">
    <w:name w:val="Body Text Indent Char"/>
    <w:basedOn w:val="DefaultParagraphFont"/>
    <w:link w:val="BodyTextIndent"/>
    <w:uiPriority w:val="99"/>
    <w:rsid w:val="00480688"/>
    <w:rPr>
      <w:rFonts w:ascii="Palatino Linotype" w:eastAsia="Palatino Linotype" w:hAnsi="Palatino Linotype" w:cs="Palatino Linotype"/>
      <w:sz w:val="22"/>
      <w:szCs w:val="22"/>
      <w:bdr w:val="none" w:sz="0" w:space="0" w:color="auto"/>
      <w:lang w:eastAsia="en-US"/>
    </w:rPr>
  </w:style>
  <w:style w:type="paragraph" w:styleId="BodyTextFirstIndent">
    <w:name w:val="Body Text First Indent"/>
    <w:basedOn w:val="BodyText"/>
    <w:link w:val="BodyTextFirstIndentChar"/>
    <w:uiPriority w:val="99"/>
    <w:unhideWhenUsed/>
    <w:rsid w:val="00480688"/>
    <w:pPr>
      <w:ind w:left="0" w:right="0" w:firstLine="360"/>
      <w:jc w:val="left"/>
    </w:pPr>
    <w:rPr>
      <w:sz w:val="22"/>
      <w:szCs w:val="22"/>
    </w:rPr>
  </w:style>
  <w:style w:type="character" w:customStyle="1" w:styleId="BodyTextChar">
    <w:name w:val="Body Text Char"/>
    <w:basedOn w:val="DefaultParagraphFont"/>
    <w:link w:val="BodyText"/>
    <w:uiPriority w:val="1"/>
    <w:rsid w:val="00E44AC1"/>
    <w:rPr>
      <w:rFonts w:ascii="Palatino Linotype" w:eastAsia="Palatino Linotype" w:hAnsi="Palatino Linotype" w:cs="Palatino Linotype"/>
      <w:sz w:val="26"/>
      <w:szCs w:val="26"/>
      <w:bdr w:val="none" w:sz="0" w:space="0" w:color="auto"/>
      <w:lang w:eastAsia="en-US"/>
    </w:rPr>
  </w:style>
  <w:style w:type="character" w:customStyle="1" w:styleId="BodyTextFirstIndentChar">
    <w:name w:val="Body Text First Indent Char"/>
    <w:basedOn w:val="BodyTextChar"/>
    <w:link w:val="BodyTextFirstIndent"/>
    <w:uiPriority w:val="99"/>
    <w:rsid w:val="00480688"/>
    <w:rPr>
      <w:rFonts w:ascii="Palatino Linotype" w:eastAsia="Palatino Linotype" w:hAnsi="Palatino Linotype" w:cs="Palatino Linotype"/>
      <w:sz w:val="22"/>
      <w:szCs w:val="22"/>
      <w:bdr w:val="none" w:sz="0" w:space="0" w:color="auto"/>
      <w:lang w:eastAsia="en-US"/>
    </w:rPr>
  </w:style>
  <w:style w:type="paragraph" w:styleId="BodyTextFirstIndent2">
    <w:name w:val="Body Text First Indent 2"/>
    <w:basedOn w:val="BodyTextIndent"/>
    <w:link w:val="BodyTextFirstIndent2Char"/>
    <w:uiPriority w:val="99"/>
    <w:unhideWhenUsed/>
    <w:rsid w:val="00480688"/>
    <w:pPr>
      <w:spacing w:after="0"/>
      <w:ind w:left="360" w:firstLine="360"/>
    </w:pPr>
  </w:style>
  <w:style w:type="character" w:customStyle="1" w:styleId="BodyTextFirstIndent2Char">
    <w:name w:val="Body Text First Indent 2 Char"/>
    <w:basedOn w:val="BodyTextIndentChar"/>
    <w:link w:val="BodyTextFirstIndent2"/>
    <w:uiPriority w:val="99"/>
    <w:rsid w:val="00480688"/>
    <w:rPr>
      <w:rFonts w:ascii="Palatino Linotype" w:eastAsia="Palatino Linotype" w:hAnsi="Palatino Linotype" w:cs="Palatino Linotype"/>
      <w:sz w:val="22"/>
      <w:szCs w:val="22"/>
      <w:bdr w:val="none" w:sz="0" w:space="0" w:color="auto"/>
      <w:lang w:eastAsia="en-US"/>
    </w:rPr>
  </w:style>
  <w:style w:type="character" w:styleId="Strong">
    <w:name w:val="Strong"/>
    <w:basedOn w:val="DefaultParagraphFont"/>
    <w:uiPriority w:val="22"/>
    <w:qFormat/>
    <w:rsid w:val="00480688"/>
    <w:rPr>
      <w:b/>
      <w:bCs/>
    </w:rPr>
  </w:style>
  <w:style w:type="character" w:customStyle="1" w:styleId="FootnoteTextChar">
    <w:name w:val="Footnote Text Char"/>
    <w:basedOn w:val="DefaultParagraphFont"/>
    <w:link w:val="FootnoteText"/>
    <w:uiPriority w:val="99"/>
    <w:rsid w:val="00480688"/>
    <w:rPr>
      <w:rFonts w:ascii="Palatino Linotype" w:eastAsia="Palatino Linotype" w:hAnsi="Palatino Linotype" w:cs="Palatino Linotype"/>
      <w:bdr w:val="none" w:sz="0" w:space="0" w:color="auto"/>
      <w:lang w:eastAsia="en-US"/>
    </w:rPr>
  </w:style>
  <w:style w:type="character" w:customStyle="1" w:styleId="EndnoteTextChar">
    <w:name w:val="Endnote Text Char"/>
    <w:basedOn w:val="DefaultParagraphFont"/>
    <w:link w:val="EndnoteText"/>
    <w:uiPriority w:val="99"/>
    <w:rsid w:val="00480688"/>
    <w:rPr>
      <w:rFonts w:ascii="Palatino Linotype" w:eastAsia="Palatino Linotype" w:hAnsi="Palatino Linotype" w:cs="Palatino Linotype"/>
      <w:bdr w:val="none" w:sz="0" w:space="0" w:color="auto"/>
      <w:lang w:eastAsia="en-US"/>
    </w:rPr>
  </w:style>
  <w:style w:type="character" w:customStyle="1" w:styleId="lang-de">
    <w:name w:val="lang-de"/>
    <w:basedOn w:val="DefaultParagraphFont"/>
    <w:rsid w:val="00480688"/>
  </w:style>
  <w:style w:type="character" w:styleId="FollowedHyperlink">
    <w:name w:val="FollowedHyperlink"/>
    <w:basedOn w:val="DefaultParagraphFont"/>
    <w:uiPriority w:val="99"/>
    <w:semiHidden/>
    <w:unhideWhenUsed/>
    <w:rsid w:val="00415700"/>
    <w:rPr>
      <w:color w:val="FF00FF" w:themeColor="followedHyperlink"/>
      <w:u w:val="single"/>
    </w:rPr>
  </w:style>
  <w:style w:type="character" w:styleId="PageNumber">
    <w:name w:val="page number"/>
    <w:basedOn w:val="DefaultParagraphFont"/>
    <w:uiPriority w:val="99"/>
    <w:semiHidden/>
    <w:unhideWhenUsed/>
    <w:rsid w:val="00AD6520"/>
  </w:style>
  <w:style w:type="paragraph" w:styleId="DocumentMap">
    <w:name w:val="Document Map"/>
    <w:basedOn w:val="Normal"/>
    <w:link w:val="DocumentMapChar"/>
    <w:uiPriority w:val="99"/>
    <w:semiHidden/>
    <w:unhideWhenUsed/>
    <w:rsid w:val="00E44AC1"/>
    <w:rPr>
      <w:rFonts w:ascii="Times New Roman" w:hAnsi="Times New Roman" w:cs="Times New Roman"/>
      <w:szCs w:val="24"/>
    </w:rPr>
  </w:style>
  <w:style w:type="character" w:customStyle="1" w:styleId="DocumentMapChar">
    <w:name w:val="Document Map Char"/>
    <w:basedOn w:val="DefaultParagraphFont"/>
    <w:link w:val="DocumentMap"/>
    <w:uiPriority w:val="99"/>
    <w:semiHidden/>
    <w:rsid w:val="00E44AC1"/>
    <w:rPr>
      <w:rFonts w:eastAsia="Palatino Linotype"/>
      <w:sz w:val="24"/>
      <w:szCs w:val="24"/>
      <w:bdr w:val="none" w:sz="0" w:space="0" w:color="auto"/>
      <w:lang w:eastAsia="en-US"/>
    </w:rPr>
  </w:style>
  <w:style w:type="paragraph" w:customStyle="1" w:styleId="LGD">
    <w:name w:val="LGD"/>
    <w:basedOn w:val="BodyText"/>
    <w:qFormat/>
    <w:rsid w:val="00FF4A52"/>
    <w:pPr>
      <w:spacing w:before="240" w:after="600"/>
      <w:ind w:firstLine="357"/>
    </w:pPr>
    <w:rPr>
      <w:rFonts w:ascii="Times New Roman" w:hAnsi="Times New Roman" w:cs="Times New Roman"/>
    </w:rPr>
  </w:style>
  <w:style w:type="paragraph" w:customStyle="1" w:styleId="TEXTECITE">
    <w:name w:val="TEXTE CITE"/>
    <w:basedOn w:val="Normal"/>
    <w:qFormat/>
    <w:rsid w:val="0005209A"/>
    <w:pPr>
      <w:ind w:left="567" w:right="419" w:firstLine="567"/>
    </w:pPr>
    <w:rPr>
      <w:rFonts w:ascii="Times New Roman" w:hAnsi="Times New Roman" w:cs="Times New Roman"/>
      <w:iCs/>
      <w:color w:val="000000"/>
      <w:sz w:val="26"/>
      <w:szCs w:val="26"/>
    </w:rPr>
  </w:style>
  <w:style w:type="paragraph" w:customStyle="1" w:styleId="INTERFACE">
    <w:name w:val="INTERFACE"/>
    <w:basedOn w:val="Normal"/>
    <w:qFormat/>
    <w:rsid w:val="00EE24AE"/>
    <w:pPr>
      <w:pBdr>
        <w:top w:val="single" w:sz="4" w:space="1" w:color="auto"/>
        <w:left w:val="single" w:sz="4" w:space="4" w:color="auto"/>
        <w:bottom w:val="single" w:sz="4" w:space="1" w:color="auto"/>
        <w:right w:val="single" w:sz="4" w:space="4" w:color="auto"/>
      </w:pBdr>
      <w:shd w:val="clear" w:color="auto" w:fill="EAF1DD" w:themeFill="accent3" w:themeFillTint="33"/>
    </w:pPr>
    <w:rPr>
      <w:rFonts w:asciiTheme="majorHAnsi" w:hAnsiTheme="majorHAnsi"/>
      <w:sz w:val="22"/>
    </w:rPr>
  </w:style>
  <w:style w:type="paragraph" w:customStyle="1" w:styleId="exergue">
    <w:name w:val="exergue"/>
    <w:basedOn w:val="Normal"/>
    <w:qFormat/>
    <w:rsid w:val="000A1671"/>
    <w:pPr>
      <w:ind w:left="4536" w:firstLine="0"/>
      <w:jc w:val="right"/>
    </w:pPr>
    <w:rPr>
      <w:i/>
      <w:color w:val="000000"/>
    </w:rPr>
  </w:style>
  <w:style w:type="character" w:styleId="UnresolvedMention">
    <w:name w:val="Unresolved Mention"/>
    <w:basedOn w:val="DefaultParagraphFont"/>
    <w:uiPriority w:val="99"/>
    <w:rsid w:val="009F7B96"/>
    <w:rPr>
      <w:color w:val="605E5C"/>
      <w:shd w:val="clear" w:color="auto" w:fill="E1DFDD"/>
    </w:rPr>
  </w:style>
  <w:style w:type="paragraph" w:customStyle="1" w:styleId="whitespace-normal">
    <w:name w:val="whitespace-normal"/>
    <w:basedOn w:val="Normal"/>
    <w:rsid w:val="00B0582D"/>
    <w:pPr>
      <w:widowControl/>
      <w:autoSpaceDE/>
      <w:autoSpaceDN/>
      <w:spacing w:before="100" w:beforeAutospacing="1" w:after="100" w:afterAutospacing="1" w:line="240" w:lineRule="auto"/>
      <w:ind w:firstLine="0"/>
      <w:jc w:val="left"/>
    </w:pPr>
    <w:rPr>
      <w:rFonts w:ascii="Times New Roman" w:eastAsia="Times New Roman" w:hAnsi="Times New Roman" w:cs="Times New Roman"/>
      <w:szCs w:val="24"/>
      <w:lang w:eastAsia="en-GB"/>
    </w:rPr>
  </w:style>
  <w:style w:type="table" w:styleId="TableGrid">
    <w:name w:val="Table Grid"/>
    <w:basedOn w:val="TableNormal"/>
    <w:uiPriority w:val="39"/>
    <w:rsid w:val="002F2C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1794"/>
    <w:pPr>
      <w:widowControl/>
      <w:autoSpaceDE/>
      <w:autoSpaceDN/>
      <w:spacing w:before="100" w:beforeAutospacing="1" w:after="100" w:afterAutospacing="1" w:line="240" w:lineRule="auto"/>
      <w:ind w:firstLine="0"/>
      <w:jc w:val="left"/>
    </w:pPr>
    <w:rPr>
      <w:rFonts w:ascii="Times New Roman" w:eastAsia="Times New Roman" w:hAnsi="Times New Roman" w:cs="Times New Roman"/>
      <w:szCs w:val="24"/>
      <w:lang w:eastAsia="en-GB"/>
    </w:rPr>
  </w:style>
  <w:style w:type="character" w:customStyle="1" w:styleId="mw-page-title-main">
    <w:name w:val="mw-page-title-main"/>
    <w:basedOn w:val="DefaultParagraphFont"/>
    <w:rsid w:val="00ED1EB6"/>
  </w:style>
  <w:style w:type="paragraph" w:customStyle="1" w:styleId="p1">
    <w:name w:val="p1"/>
    <w:basedOn w:val="Normal"/>
    <w:rsid w:val="00321552"/>
    <w:pPr>
      <w:widowControl/>
      <w:autoSpaceDE/>
      <w:autoSpaceDN/>
      <w:spacing w:before="100" w:beforeAutospacing="1" w:after="100" w:afterAutospacing="1" w:line="240" w:lineRule="auto"/>
      <w:ind w:firstLine="0"/>
      <w:jc w:val="left"/>
    </w:pPr>
    <w:rPr>
      <w:rFonts w:ascii="Times New Roman" w:eastAsia="Times New Roman" w:hAnsi="Times New Roman" w:cs="Times New Roman"/>
      <w:szCs w:val="24"/>
      <w:lang w:val="en-FR"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62987">
      <w:bodyDiv w:val="1"/>
      <w:marLeft w:val="0"/>
      <w:marRight w:val="0"/>
      <w:marTop w:val="0"/>
      <w:marBottom w:val="0"/>
      <w:divBdr>
        <w:top w:val="none" w:sz="0" w:space="0" w:color="auto"/>
        <w:left w:val="none" w:sz="0" w:space="0" w:color="auto"/>
        <w:bottom w:val="none" w:sz="0" w:space="0" w:color="auto"/>
        <w:right w:val="none" w:sz="0" w:space="0" w:color="auto"/>
      </w:divBdr>
    </w:div>
    <w:div w:id="62677074">
      <w:bodyDiv w:val="1"/>
      <w:marLeft w:val="0"/>
      <w:marRight w:val="0"/>
      <w:marTop w:val="0"/>
      <w:marBottom w:val="0"/>
      <w:divBdr>
        <w:top w:val="none" w:sz="0" w:space="0" w:color="auto"/>
        <w:left w:val="none" w:sz="0" w:space="0" w:color="auto"/>
        <w:bottom w:val="none" w:sz="0" w:space="0" w:color="auto"/>
        <w:right w:val="none" w:sz="0" w:space="0" w:color="auto"/>
      </w:divBdr>
    </w:div>
    <w:div w:id="118039191">
      <w:bodyDiv w:val="1"/>
      <w:marLeft w:val="0"/>
      <w:marRight w:val="0"/>
      <w:marTop w:val="0"/>
      <w:marBottom w:val="0"/>
      <w:divBdr>
        <w:top w:val="none" w:sz="0" w:space="0" w:color="auto"/>
        <w:left w:val="none" w:sz="0" w:space="0" w:color="auto"/>
        <w:bottom w:val="none" w:sz="0" w:space="0" w:color="auto"/>
        <w:right w:val="none" w:sz="0" w:space="0" w:color="auto"/>
      </w:divBdr>
    </w:div>
    <w:div w:id="141776430">
      <w:bodyDiv w:val="1"/>
      <w:marLeft w:val="0"/>
      <w:marRight w:val="0"/>
      <w:marTop w:val="0"/>
      <w:marBottom w:val="0"/>
      <w:divBdr>
        <w:top w:val="none" w:sz="0" w:space="0" w:color="auto"/>
        <w:left w:val="none" w:sz="0" w:space="0" w:color="auto"/>
        <w:bottom w:val="none" w:sz="0" w:space="0" w:color="auto"/>
        <w:right w:val="none" w:sz="0" w:space="0" w:color="auto"/>
      </w:divBdr>
    </w:div>
    <w:div w:id="185364083">
      <w:bodyDiv w:val="1"/>
      <w:marLeft w:val="0"/>
      <w:marRight w:val="0"/>
      <w:marTop w:val="0"/>
      <w:marBottom w:val="0"/>
      <w:divBdr>
        <w:top w:val="none" w:sz="0" w:space="0" w:color="auto"/>
        <w:left w:val="none" w:sz="0" w:space="0" w:color="auto"/>
        <w:bottom w:val="none" w:sz="0" w:space="0" w:color="auto"/>
        <w:right w:val="none" w:sz="0" w:space="0" w:color="auto"/>
      </w:divBdr>
      <w:divsChild>
        <w:div w:id="2086419047">
          <w:marLeft w:val="0"/>
          <w:marRight w:val="0"/>
          <w:marTop w:val="0"/>
          <w:marBottom w:val="0"/>
          <w:divBdr>
            <w:top w:val="none" w:sz="0" w:space="0" w:color="auto"/>
            <w:left w:val="none" w:sz="0" w:space="0" w:color="auto"/>
            <w:bottom w:val="none" w:sz="0" w:space="0" w:color="auto"/>
            <w:right w:val="none" w:sz="0" w:space="0" w:color="auto"/>
          </w:divBdr>
          <w:divsChild>
            <w:div w:id="609822305">
              <w:marLeft w:val="0"/>
              <w:marRight w:val="0"/>
              <w:marTop w:val="0"/>
              <w:marBottom w:val="0"/>
              <w:divBdr>
                <w:top w:val="none" w:sz="0" w:space="0" w:color="auto"/>
                <w:left w:val="none" w:sz="0" w:space="0" w:color="auto"/>
                <w:bottom w:val="none" w:sz="0" w:space="0" w:color="auto"/>
                <w:right w:val="none" w:sz="0" w:space="0" w:color="auto"/>
              </w:divBdr>
              <w:divsChild>
                <w:div w:id="10835834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2035596">
      <w:bodyDiv w:val="1"/>
      <w:marLeft w:val="0"/>
      <w:marRight w:val="0"/>
      <w:marTop w:val="0"/>
      <w:marBottom w:val="0"/>
      <w:divBdr>
        <w:top w:val="none" w:sz="0" w:space="0" w:color="auto"/>
        <w:left w:val="none" w:sz="0" w:space="0" w:color="auto"/>
        <w:bottom w:val="none" w:sz="0" w:space="0" w:color="auto"/>
        <w:right w:val="none" w:sz="0" w:space="0" w:color="auto"/>
      </w:divBdr>
    </w:div>
    <w:div w:id="213857320">
      <w:bodyDiv w:val="1"/>
      <w:marLeft w:val="0"/>
      <w:marRight w:val="0"/>
      <w:marTop w:val="0"/>
      <w:marBottom w:val="0"/>
      <w:divBdr>
        <w:top w:val="none" w:sz="0" w:space="0" w:color="auto"/>
        <w:left w:val="none" w:sz="0" w:space="0" w:color="auto"/>
        <w:bottom w:val="none" w:sz="0" w:space="0" w:color="auto"/>
        <w:right w:val="none" w:sz="0" w:space="0" w:color="auto"/>
      </w:divBdr>
    </w:div>
    <w:div w:id="230822003">
      <w:bodyDiv w:val="1"/>
      <w:marLeft w:val="0"/>
      <w:marRight w:val="0"/>
      <w:marTop w:val="0"/>
      <w:marBottom w:val="0"/>
      <w:divBdr>
        <w:top w:val="none" w:sz="0" w:space="0" w:color="auto"/>
        <w:left w:val="none" w:sz="0" w:space="0" w:color="auto"/>
        <w:bottom w:val="none" w:sz="0" w:space="0" w:color="auto"/>
        <w:right w:val="none" w:sz="0" w:space="0" w:color="auto"/>
      </w:divBdr>
    </w:div>
    <w:div w:id="245774657">
      <w:bodyDiv w:val="1"/>
      <w:marLeft w:val="0"/>
      <w:marRight w:val="0"/>
      <w:marTop w:val="0"/>
      <w:marBottom w:val="0"/>
      <w:divBdr>
        <w:top w:val="none" w:sz="0" w:space="0" w:color="auto"/>
        <w:left w:val="none" w:sz="0" w:space="0" w:color="auto"/>
        <w:bottom w:val="none" w:sz="0" w:space="0" w:color="auto"/>
        <w:right w:val="none" w:sz="0" w:space="0" w:color="auto"/>
      </w:divBdr>
    </w:div>
    <w:div w:id="259489118">
      <w:bodyDiv w:val="1"/>
      <w:marLeft w:val="0"/>
      <w:marRight w:val="0"/>
      <w:marTop w:val="0"/>
      <w:marBottom w:val="0"/>
      <w:divBdr>
        <w:top w:val="none" w:sz="0" w:space="0" w:color="auto"/>
        <w:left w:val="none" w:sz="0" w:space="0" w:color="auto"/>
        <w:bottom w:val="none" w:sz="0" w:space="0" w:color="auto"/>
        <w:right w:val="none" w:sz="0" w:space="0" w:color="auto"/>
      </w:divBdr>
    </w:div>
    <w:div w:id="271086238">
      <w:bodyDiv w:val="1"/>
      <w:marLeft w:val="0"/>
      <w:marRight w:val="0"/>
      <w:marTop w:val="0"/>
      <w:marBottom w:val="0"/>
      <w:divBdr>
        <w:top w:val="none" w:sz="0" w:space="0" w:color="auto"/>
        <w:left w:val="none" w:sz="0" w:space="0" w:color="auto"/>
        <w:bottom w:val="none" w:sz="0" w:space="0" w:color="auto"/>
        <w:right w:val="none" w:sz="0" w:space="0" w:color="auto"/>
      </w:divBdr>
    </w:div>
    <w:div w:id="301353461">
      <w:bodyDiv w:val="1"/>
      <w:marLeft w:val="0"/>
      <w:marRight w:val="0"/>
      <w:marTop w:val="0"/>
      <w:marBottom w:val="0"/>
      <w:divBdr>
        <w:top w:val="none" w:sz="0" w:space="0" w:color="auto"/>
        <w:left w:val="none" w:sz="0" w:space="0" w:color="auto"/>
        <w:bottom w:val="none" w:sz="0" w:space="0" w:color="auto"/>
        <w:right w:val="none" w:sz="0" w:space="0" w:color="auto"/>
      </w:divBdr>
    </w:div>
    <w:div w:id="332535258">
      <w:bodyDiv w:val="1"/>
      <w:marLeft w:val="0"/>
      <w:marRight w:val="0"/>
      <w:marTop w:val="0"/>
      <w:marBottom w:val="0"/>
      <w:divBdr>
        <w:top w:val="none" w:sz="0" w:space="0" w:color="auto"/>
        <w:left w:val="none" w:sz="0" w:space="0" w:color="auto"/>
        <w:bottom w:val="none" w:sz="0" w:space="0" w:color="auto"/>
        <w:right w:val="none" w:sz="0" w:space="0" w:color="auto"/>
      </w:divBdr>
    </w:div>
    <w:div w:id="371730264">
      <w:bodyDiv w:val="1"/>
      <w:marLeft w:val="0"/>
      <w:marRight w:val="0"/>
      <w:marTop w:val="0"/>
      <w:marBottom w:val="0"/>
      <w:divBdr>
        <w:top w:val="none" w:sz="0" w:space="0" w:color="auto"/>
        <w:left w:val="none" w:sz="0" w:space="0" w:color="auto"/>
        <w:bottom w:val="none" w:sz="0" w:space="0" w:color="auto"/>
        <w:right w:val="none" w:sz="0" w:space="0" w:color="auto"/>
      </w:divBdr>
      <w:divsChild>
        <w:div w:id="1090468762">
          <w:marLeft w:val="300"/>
          <w:marRight w:val="0"/>
          <w:marTop w:val="120"/>
          <w:marBottom w:val="120"/>
          <w:divBdr>
            <w:top w:val="none" w:sz="0" w:space="0" w:color="auto"/>
            <w:left w:val="none" w:sz="0" w:space="0" w:color="auto"/>
            <w:bottom w:val="none" w:sz="0" w:space="0" w:color="auto"/>
            <w:right w:val="none" w:sz="0" w:space="0" w:color="auto"/>
          </w:divBdr>
        </w:div>
      </w:divsChild>
    </w:div>
    <w:div w:id="382796937">
      <w:bodyDiv w:val="1"/>
      <w:marLeft w:val="0"/>
      <w:marRight w:val="0"/>
      <w:marTop w:val="0"/>
      <w:marBottom w:val="0"/>
      <w:divBdr>
        <w:top w:val="none" w:sz="0" w:space="0" w:color="auto"/>
        <w:left w:val="none" w:sz="0" w:space="0" w:color="auto"/>
        <w:bottom w:val="none" w:sz="0" w:space="0" w:color="auto"/>
        <w:right w:val="none" w:sz="0" w:space="0" w:color="auto"/>
      </w:divBdr>
    </w:div>
    <w:div w:id="460151626">
      <w:bodyDiv w:val="1"/>
      <w:marLeft w:val="0"/>
      <w:marRight w:val="0"/>
      <w:marTop w:val="0"/>
      <w:marBottom w:val="0"/>
      <w:divBdr>
        <w:top w:val="none" w:sz="0" w:space="0" w:color="auto"/>
        <w:left w:val="none" w:sz="0" w:space="0" w:color="auto"/>
        <w:bottom w:val="none" w:sz="0" w:space="0" w:color="auto"/>
        <w:right w:val="none" w:sz="0" w:space="0" w:color="auto"/>
      </w:divBdr>
    </w:div>
    <w:div w:id="463159216">
      <w:bodyDiv w:val="1"/>
      <w:marLeft w:val="0"/>
      <w:marRight w:val="0"/>
      <w:marTop w:val="0"/>
      <w:marBottom w:val="0"/>
      <w:divBdr>
        <w:top w:val="none" w:sz="0" w:space="0" w:color="auto"/>
        <w:left w:val="none" w:sz="0" w:space="0" w:color="auto"/>
        <w:bottom w:val="none" w:sz="0" w:space="0" w:color="auto"/>
        <w:right w:val="none" w:sz="0" w:space="0" w:color="auto"/>
      </w:divBdr>
    </w:div>
    <w:div w:id="491454512">
      <w:bodyDiv w:val="1"/>
      <w:marLeft w:val="0"/>
      <w:marRight w:val="0"/>
      <w:marTop w:val="0"/>
      <w:marBottom w:val="0"/>
      <w:divBdr>
        <w:top w:val="none" w:sz="0" w:space="0" w:color="auto"/>
        <w:left w:val="none" w:sz="0" w:space="0" w:color="auto"/>
        <w:bottom w:val="none" w:sz="0" w:space="0" w:color="auto"/>
        <w:right w:val="none" w:sz="0" w:space="0" w:color="auto"/>
      </w:divBdr>
    </w:div>
    <w:div w:id="496925761">
      <w:bodyDiv w:val="1"/>
      <w:marLeft w:val="0"/>
      <w:marRight w:val="0"/>
      <w:marTop w:val="0"/>
      <w:marBottom w:val="0"/>
      <w:divBdr>
        <w:top w:val="none" w:sz="0" w:space="0" w:color="auto"/>
        <w:left w:val="none" w:sz="0" w:space="0" w:color="auto"/>
        <w:bottom w:val="none" w:sz="0" w:space="0" w:color="auto"/>
        <w:right w:val="none" w:sz="0" w:space="0" w:color="auto"/>
      </w:divBdr>
    </w:div>
    <w:div w:id="512886722">
      <w:bodyDiv w:val="1"/>
      <w:marLeft w:val="0"/>
      <w:marRight w:val="0"/>
      <w:marTop w:val="0"/>
      <w:marBottom w:val="0"/>
      <w:divBdr>
        <w:top w:val="none" w:sz="0" w:space="0" w:color="auto"/>
        <w:left w:val="none" w:sz="0" w:space="0" w:color="auto"/>
        <w:bottom w:val="none" w:sz="0" w:space="0" w:color="auto"/>
        <w:right w:val="none" w:sz="0" w:space="0" w:color="auto"/>
      </w:divBdr>
      <w:divsChild>
        <w:div w:id="1163817094">
          <w:marLeft w:val="0"/>
          <w:marRight w:val="0"/>
          <w:marTop w:val="0"/>
          <w:marBottom w:val="0"/>
          <w:divBdr>
            <w:top w:val="none" w:sz="0" w:space="0" w:color="auto"/>
            <w:left w:val="none" w:sz="0" w:space="0" w:color="auto"/>
            <w:bottom w:val="none" w:sz="0" w:space="0" w:color="auto"/>
            <w:right w:val="none" w:sz="0" w:space="0" w:color="auto"/>
          </w:divBdr>
        </w:div>
        <w:div w:id="2012371706">
          <w:marLeft w:val="0"/>
          <w:marRight w:val="0"/>
          <w:marTop w:val="0"/>
          <w:marBottom w:val="0"/>
          <w:divBdr>
            <w:top w:val="none" w:sz="0" w:space="0" w:color="auto"/>
            <w:left w:val="none" w:sz="0" w:space="0" w:color="auto"/>
            <w:bottom w:val="none" w:sz="0" w:space="0" w:color="auto"/>
            <w:right w:val="none" w:sz="0" w:space="0" w:color="auto"/>
          </w:divBdr>
        </w:div>
        <w:div w:id="1536310584">
          <w:marLeft w:val="0"/>
          <w:marRight w:val="0"/>
          <w:marTop w:val="0"/>
          <w:marBottom w:val="0"/>
          <w:divBdr>
            <w:top w:val="none" w:sz="0" w:space="0" w:color="auto"/>
            <w:left w:val="none" w:sz="0" w:space="0" w:color="auto"/>
            <w:bottom w:val="none" w:sz="0" w:space="0" w:color="auto"/>
            <w:right w:val="none" w:sz="0" w:space="0" w:color="auto"/>
          </w:divBdr>
        </w:div>
      </w:divsChild>
    </w:div>
    <w:div w:id="546335882">
      <w:bodyDiv w:val="1"/>
      <w:marLeft w:val="0"/>
      <w:marRight w:val="0"/>
      <w:marTop w:val="0"/>
      <w:marBottom w:val="0"/>
      <w:divBdr>
        <w:top w:val="none" w:sz="0" w:space="0" w:color="auto"/>
        <w:left w:val="none" w:sz="0" w:space="0" w:color="auto"/>
        <w:bottom w:val="none" w:sz="0" w:space="0" w:color="auto"/>
        <w:right w:val="none" w:sz="0" w:space="0" w:color="auto"/>
      </w:divBdr>
    </w:div>
    <w:div w:id="561253932">
      <w:bodyDiv w:val="1"/>
      <w:marLeft w:val="0"/>
      <w:marRight w:val="0"/>
      <w:marTop w:val="0"/>
      <w:marBottom w:val="0"/>
      <w:divBdr>
        <w:top w:val="none" w:sz="0" w:space="0" w:color="auto"/>
        <w:left w:val="none" w:sz="0" w:space="0" w:color="auto"/>
        <w:bottom w:val="none" w:sz="0" w:space="0" w:color="auto"/>
        <w:right w:val="none" w:sz="0" w:space="0" w:color="auto"/>
      </w:divBdr>
      <w:divsChild>
        <w:div w:id="884562868">
          <w:marLeft w:val="0"/>
          <w:marRight w:val="0"/>
          <w:marTop w:val="0"/>
          <w:marBottom w:val="0"/>
          <w:divBdr>
            <w:top w:val="none" w:sz="0" w:space="0" w:color="auto"/>
            <w:left w:val="none" w:sz="0" w:space="0" w:color="auto"/>
            <w:bottom w:val="none" w:sz="0" w:space="0" w:color="auto"/>
            <w:right w:val="none" w:sz="0" w:space="0" w:color="auto"/>
          </w:divBdr>
          <w:divsChild>
            <w:div w:id="714737502">
              <w:marLeft w:val="0"/>
              <w:marRight w:val="0"/>
              <w:marTop w:val="0"/>
              <w:marBottom w:val="0"/>
              <w:divBdr>
                <w:top w:val="none" w:sz="0" w:space="0" w:color="auto"/>
                <w:left w:val="none" w:sz="0" w:space="0" w:color="auto"/>
                <w:bottom w:val="none" w:sz="0" w:space="0" w:color="auto"/>
                <w:right w:val="none" w:sz="0" w:space="0" w:color="auto"/>
              </w:divBdr>
              <w:divsChild>
                <w:div w:id="93332111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48174420">
      <w:bodyDiv w:val="1"/>
      <w:marLeft w:val="0"/>
      <w:marRight w:val="0"/>
      <w:marTop w:val="0"/>
      <w:marBottom w:val="0"/>
      <w:divBdr>
        <w:top w:val="none" w:sz="0" w:space="0" w:color="auto"/>
        <w:left w:val="none" w:sz="0" w:space="0" w:color="auto"/>
        <w:bottom w:val="none" w:sz="0" w:space="0" w:color="auto"/>
        <w:right w:val="none" w:sz="0" w:space="0" w:color="auto"/>
      </w:divBdr>
    </w:div>
    <w:div w:id="713038003">
      <w:bodyDiv w:val="1"/>
      <w:marLeft w:val="0"/>
      <w:marRight w:val="0"/>
      <w:marTop w:val="0"/>
      <w:marBottom w:val="0"/>
      <w:divBdr>
        <w:top w:val="none" w:sz="0" w:space="0" w:color="auto"/>
        <w:left w:val="none" w:sz="0" w:space="0" w:color="auto"/>
        <w:bottom w:val="none" w:sz="0" w:space="0" w:color="auto"/>
        <w:right w:val="none" w:sz="0" w:space="0" w:color="auto"/>
      </w:divBdr>
      <w:divsChild>
        <w:div w:id="2086995622">
          <w:marLeft w:val="0"/>
          <w:marRight w:val="0"/>
          <w:marTop w:val="0"/>
          <w:marBottom w:val="0"/>
          <w:divBdr>
            <w:top w:val="none" w:sz="0" w:space="0" w:color="auto"/>
            <w:left w:val="none" w:sz="0" w:space="0" w:color="auto"/>
            <w:bottom w:val="none" w:sz="0" w:space="0" w:color="auto"/>
            <w:right w:val="none" w:sz="0" w:space="0" w:color="auto"/>
          </w:divBdr>
          <w:divsChild>
            <w:div w:id="1738628769">
              <w:marLeft w:val="0"/>
              <w:marRight w:val="0"/>
              <w:marTop w:val="0"/>
              <w:marBottom w:val="0"/>
              <w:divBdr>
                <w:top w:val="none" w:sz="0" w:space="0" w:color="auto"/>
                <w:left w:val="none" w:sz="0" w:space="0" w:color="auto"/>
                <w:bottom w:val="none" w:sz="0" w:space="0" w:color="auto"/>
                <w:right w:val="none" w:sz="0" w:space="0" w:color="auto"/>
              </w:divBdr>
              <w:divsChild>
                <w:div w:id="78211682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18819855">
      <w:bodyDiv w:val="1"/>
      <w:marLeft w:val="0"/>
      <w:marRight w:val="0"/>
      <w:marTop w:val="0"/>
      <w:marBottom w:val="0"/>
      <w:divBdr>
        <w:top w:val="none" w:sz="0" w:space="0" w:color="auto"/>
        <w:left w:val="none" w:sz="0" w:space="0" w:color="auto"/>
        <w:bottom w:val="none" w:sz="0" w:space="0" w:color="auto"/>
        <w:right w:val="none" w:sz="0" w:space="0" w:color="auto"/>
      </w:divBdr>
      <w:divsChild>
        <w:div w:id="1479029548">
          <w:marLeft w:val="0"/>
          <w:marRight w:val="0"/>
          <w:marTop w:val="0"/>
          <w:marBottom w:val="0"/>
          <w:divBdr>
            <w:top w:val="none" w:sz="0" w:space="0" w:color="auto"/>
            <w:left w:val="none" w:sz="0" w:space="0" w:color="auto"/>
            <w:bottom w:val="none" w:sz="0" w:space="0" w:color="auto"/>
            <w:right w:val="none" w:sz="0" w:space="0" w:color="auto"/>
          </w:divBdr>
          <w:divsChild>
            <w:div w:id="2107724404">
              <w:marLeft w:val="0"/>
              <w:marRight w:val="0"/>
              <w:marTop w:val="0"/>
              <w:marBottom w:val="0"/>
              <w:divBdr>
                <w:top w:val="none" w:sz="0" w:space="0" w:color="auto"/>
                <w:left w:val="none" w:sz="0" w:space="0" w:color="auto"/>
                <w:bottom w:val="none" w:sz="0" w:space="0" w:color="auto"/>
                <w:right w:val="none" w:sz="0" w:space="0" w:color="auto"/>
              </w:divBdr>
              <w:divsChild>
                <w:div w:id="146427504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54132214">
      <w:bodyDiv w:val="1"/>
      <w:marLeft w:val="0"/>
      <w:marRight w:val="0"/>
      <w:marTop w:val="0"/>
      <w:marBottom w:val="0"/>
      <w:divBdr>
        <w:top w:val="none" w:sz="0" w:space="0" w:color="auto"/>
        <w:left w:val="none" w:sz="0" w:space="0" w:color="auto"/>
        <w:bottom w:val="none" w:sz="0" w:space="0" w:color="auto"/>
        <w:right w:val="none" w:sz="0" w:space="0" w:color="auto"/>
      </w:divBdr>
    </w:div>
    <w:div w:id="774446464">
      <w:bodyDiv w:val="1"/>
      <w:marLeft w:val="0"/>
      <w:marRight w:val="0"/>
      <w:marTop w:val="0"/>
      <w:marBottom w:val="0"/>
      <w:divBdr>
        <w:top w:val="none" w:sz="0" w:space="0" w:color="auto"/>
        <w:left w:val="none" w:sz="0" w:space="0" w:color="auto"/>
        <w:bottom w:val="none" w:sz="0" w:space="0" w:color="auto"/>
        <w:right w:val="none" w:sz="0" w:space="0" w:color="auto"/>
      </w:divBdr>
    </w:div>
    <w:div w:id="826702625">
      <w:bodyDiv w:val="1"/>
      <w:marLeft w:val="0"/>
      <w:marRight w:val="0"/>
      <w:marTop w:val="0"/>
      <w:marBottom w:val="0"/>
      <w:divBdr>
        <w:top w:val="none" w:sz="0" w:space="0" w:color="auto"/>
        <w:left w:val="none" w:sz="0" w:space="0" w:color="auto"/>
        <w:bottom w:val="none" w:sz="0" w:space="0" w:color="auto"/>
        <w:right w:val="none" w:sz="0" w:space="0" w:color="auto"/>
      </w:divBdr>
      <w:divsChild>
        <w:div w:id="1457022250">
          <w:marLeft w:val="0"/>
          <w:marRight w:val="0"/>
          <w:marTop w:val="0"/>
          <w:marBottom w:val="0"/>
          <w:divBdr>
            <w:top w:val="none" w:sz="0" w:space="0" w:color="auto"/>
            <w:left w:val="none" w:sz="0" w:space="0" w:color="auto"/>
            <w:bottom w:val="none" w:sz="0" w:space="0" w:color="auto"/>
            <w:right w:val="none" w:sz="0" w:space="0" w:color="auto"/>
          </w:divBdr>
          <w:divsChild>
            <w:div w:id="1373917575">
              <w:marLeft w:val="0"/>
              <w:marRight w:val="0"/>
              <w:marTop w:val="0"/>
              <w:marBottom w:val="0"/>
              <w:divBdr>
                <w:top w:val="none" w:sz="0" w:space="0" w:color="auto"/>
                <w:left w:val="none" w:sz="0" w:space="0" w:color="auto"/>
                <w:bottom w:val="none" w:sz="0" w:space="0" w:color="auto"/>
                <w:right w:val="none" w:sz="0" w:space="0" w:color="auto"/>
              </w:divBdr>
              <w:divsChild>
                <w:div w:id="55504411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27596588">
      <w:bodyDiv w:val="1"/>
      <w:marLeft w:val="0"/>
      <w:marRight w:val="0"/>
      <w:marTop w:val="0"/>
      <w:marBottom w:val="0"/>
      <w:divBdr>
        <w:top w:val="none" w:sz="0" w:space="0" w:color="auto"/>
        <w:left w:val="none" w:sz="0" w:space="0" w:color="auto"/>
        <w:bottom w:val="none" w:sz="0" w:space="0" w:color="auto"/>
        <w:right w:val="none" w:sz="0" w:space="0" w:color="auto"/>
      </w:divBdr>
    </w:div>
    <w:div w:id="871379706">
      <w:bodyDiv w:val="1"/>
      <w:marLeft w:val="0"/>
      <w:marRight w:val="0"/>
      <w:marTop w:val="0"/>
      <w:marBottom w:val="0"/>
      <w:divBdr>
        <w:top w:val="none" w:sz="0" w:space="0" w:color="auto"/>
        <w:left w:val="none" w:sz="0" w:space="0" w:color="auto"/>
        <w:bottom w:val="none" w:sz="0" w:space="0" w:color="auto"/>
        <w:right w:val="none" w:sz="0" w:space="0" w:color="auto"/>
      </w:divBdr>
      <w:divsChild>
        <w:div w:id="1303729993">
          <w:marLeft w:val="0"/>
          <w:marRight w:val="0"/>
          <w:marTop w:val="0"/>
          <w:marBottom w:val="0"/>
          <w:divBdr>
            <w:top w:val="none" w:sz="0" w:space="0" w:color="auto"/>
            <w:left w:val="none" w:sz="0" w:space="0" w:color="auto"/>
            <w:bottom w:val="none" w:sz="0" w:space="0" w:color="auto"/>
            <w:right w:val="none" w:sz="0" w:space="0" w:color="auto"/>
          </w:divBdr>
          <w:divsChild>
            <w:div w:id="189270362">
              <w:marLeft w:val="0"/>
              <w:marRight w:val="0"/>
              <w:marTop w:val="0"/>
              <w:marBottom w:val="0"/>
              <w:divBdr>
                <w:top w:val="none" w:sz="0" w:space="0" w:color="auto"/>
                <w:left w:val="none" w:sz="0" w:space="0" w:color="auto"/>
                <w:bottom w:val="none" w:sz="0" w:space="0" w:color="auto"/>
                <w:right w:val="none" w:sz="0" w:space="0" w:color="auto"/>
              </w:divBdr>
              <w:divsChild>
                <w:div w:id="18578880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5894098">
      <w:bodyDiv w:val="1"/>
      <w:marLeft w:val="0"/>
      <w:marRight w:val="0"/>
      <w:marTop w:val="0"/>
      <w:marBottom w:val="0"/>
      <w:divBdr>
        <w:top w:val="none" w:sz="0" w:space="0" w:color="auto"/>
        <w:left w:val="none" w:sz="0" w:space="0" w:color="auto"/>
        <w:bottom w:val="none" w:sz="0" w:space="0" w:color="auto"/>
        <w:right w:val="none" w:sz="0" w:space="0" w:color="auto"/>
      </w:divBdr>
    </w:div>
    <w:div w:id="946083145">
      <w:bodyDiv w:val="1"/>
      <w:marLeft w:val="0"/>
      <w:marRight w:val="0"/>
      <w:marTop w:val="0"/>
      <w:marBottom w:val="0"/>
      <w:divBdr>
        <w:top w:val="none" w:sz="0" w:space="0" w:color="auto"/>
        <w:left w:val="none" w:sz="0" w:space="0" w:color="auto"/>
        <w:bottom w:val="none" w:sz="0" w:space="0" w:color="auto"/>
        <w:right w:val="none" w:sz="0" w:space="0" w:color="auto"/>
      </w:divBdr>
    </w:div>
    <w:div w:id="986469711">
      <w:bodyDiv w:val="1"/>
      <w:marLeft w:val="0"/>
      <w:marRight w:val="0"/>
      <w:marTop w:val="0"/>
      <w:marBottom w:val="0"/>
      <w:divBdr>
        <w:top w:val="none" w:sz="0" w:space="0" w:color="auto"/>
        <w:left w:val="none" w:sz="0" w:space="0" w:color="auto"/>
        <w:bottom w:val="none" w:sz="0" w:space="0" w:color="auto"/>
        <w:right w:val="none" w:sz="0" w:space="0" w:color="auto"/>
      </w:divBdr>
      <w:divsChild>
        <w:div w:id="1039357132">
          <w:marLeft w:val="0"/>
          <w:marRight w:val="0"/>
          <w:marTop w:val="0"/>
          <w:marBottom w:val="0"/>
          <w:divBdr>
            <w:top w:val="none" w:sz="0" w:space="0" w:color="auto"/>
            <w:left w:val="none" w:sz="0" w:space="0" w:color="auto"/>
            <w:bottom w:val="none" w:sz="0" w:space="0" w:color="auto"/>
            <w:right w:val="none" w:sz="0" w:space="0" w:color="auto"/>
          </w:divBdr>
          <w:divsChild>
            <w:div w:id="1067924072">
              <w:marLeft w:val="0"/>
              <w:marRight w:val="0"/>
              <w:marTop w:val="0"/>
              <w:marBottom w:val="0"/>
              <w:divBdr>
                <w:top w:val="none" w:sz="0" w:space="0" w:color="auto"/>
                <w:left w:val="none" w:sz="0" w:space="0" w:color="auto"/>
                <w:bottom w:val="none" w:sz="0" w:space="0" w:color="auto"/>
                <w:right w:val="none" w:sz="0" w:space="0" w:color="auto"/>
              </w:divBdr>
              <w:divsChild>
                <w:div w:id="130261860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53770570">
      <w:bodyDiv w:val="1"/>
      <w:marLeft w:val="0"/>
      <w:marRight w:val="0"/>
      <w:marTop w:val="0"/>
      <w:marBottom w:val="0"/>
      <w:divBdr>
        <w:top w:val="none" w:sz="0" w:space="0" w:color="auto"/>
        <w:left w:val="none" w:sz="0" w:space="0" w:color="auto"/>
        <w:bottom w:val="none" w:sz="0" w:space="0" w:color="auto"/>
        <w:right w:val="none" w:sz="0" w:space="0" w:color="auto"/>
      </w:divBdr>
      <w:divsChild>
        <w:div w:id="1360274636">
          <w:marLeft w:val="0"/>
          <w:marRight w:val="0"/>
          <w:marTop w:val="0"/>
          <w:marBottom w:val="0"/>
          <w:divBdr>
            <w:top w:val="none" w:sz="0" w:space="0" w:color="auto"/>
            <w:left w:val="none" w:sz="0" w:space="0" w:color="auto"/>
            <w:bottom w:val="none" w:sz="0" w:space="0" w:color="auto"/>
            <w:right w:val="none" w:sz="0" w:space="0" w:color="auto"/>
          </w:divBdr>
          <w:divsChild>
            <w:div w:id="1866557980">
              <w:marLeft w:val="0"/>
              <w:marRight w:val="0"/>
              <w:marTop w:val="0"/>
              <w:marBottom w:val="0"/>
              <w:divBdr>
                <w:top w:val="none" w:sz="0" w:space="0" w:color="auto"/>
                <w:left w:val="none" w:sz="0" w:space="0" w:color="auto"/>
                <w:bottom w:val="none" w:sz="0" w:space="0" w:color="auto"/>
                <w:right w:val="none" w:sz="0" w:space="0" w:color="auto"/>
              </w:divBdr>
              <w:divsChild>
                <w:div w:id="36530260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94939958">
      <w:bodyDiv w:val="1"/>
      <w:marLeft w:val="0"/>
      <w:marRight w:val="0"/>
      <w:marTop w:val="0"/>
      <w:marBottom w:val="0"/>
      <w:divBdr>
        <w:top w:val="none" w:sz="0" w:space="0" w:color="auto"/>
        <w:left w:val="none" w:sz="0" w:space="0" w:color="auto"/>
        <w:bottom w:val="none" w:sz="0" w:space="0" w:color="auto"/>
        <w:right w:val="none" w:sz="0" w:space="0" w:color="auto"/>
      </w:divBdr>
    </w:div>
    <w:div w:id="1139566010">
      <w:bodyDiv w:val="1"/>
      <w:marLeft w:val="0"/>
      <w:marRight w:val="0"/>
      <w:marTop w:val="0"/>
      <w:marBottom w:val="0"/>
      <w:divBdr>
        <w:top w:val="none" w:sz="0" w:space="0" w:color="auto"/>
        <w:left w:val="none" w:sz="0" w:space="0" w:color="auto"/>
        <w:bottom w:val="none" w:sz="0" w:space="0" w:color="auto"/>
        <w:right w:val="none" w:sz="0" w:space="0" w:color="auto"/>
      </w:divBdr>
    </w:div>
    <w:div w:id="1330206471">
      <w:bodyDiv w:val="1"/>
      <w:marLeft w:val="0"/>
      <w:marRight w:val="0"/>
      <w:marTop w:val="0"/>
      <w:marBottom w:val="0"/>
      <w:divBdr>
        <w:top w:val="none" w:sz="0" w:space="0" w:color="auto"/>
        <w:left w:val="none" w:sz="0" w:space="0" w:color="auto"/>
        <w:bottom w:val="none" w:sz="0" w:space="0" w:color="auto"/>
        <w:right w:val="none" w:sz="0" w:space="0" w:color="auto"/>
      </w:divBdr>
    </w:div>
    <w:div w:id="1351106594">
      <w:bodyDiv w:val="1"/>
      <w:marLeft w:val="0"/>
      <w:marRight w:val="0"/>
      <w:marTop w:val="0"/>
      <w:marBottom w:val="0"/>
      <w:divBdr>
        <w:top w:val="none" w:sz="0" w:space="0" w:color="auto"/>
        <w:left w:val="none" w:sz="0" w:space="0" w:color="auto"/>
        <w:bottom w:val="none" w:sz="0" w:space="0" w:color="auto"/>
        <w:right w:val="none" w:sz="0" w:space="0" w:color="auto"/>
      </w:divBdr>
    </w:div>
    <w:div w:id="1483230931">
      <w:bodyDiv w:val="1"/>
      <w:marLeft w:val="0"/>
      <w:marRight w:val="0"/>
      <w:marTop w:val="0"/>
      <w:marBottom w:val="0"/>
      <w:divBdr>
        <w:top w:val="none" w:sz="0" w:space="0" w:color="auto"/>
        <w:left w:val="none" w:sz="0" w:space="0" w:color="auto"/>
        <w:bottom w:val="none" w:sz="0" w:space="0" w:color="auto"/>
        <w:right w:val="none" w:sz="0" w:space="0" w:color="auto"/>
      </w:divBdr>
    </w:div>
    <w:div w:id="1485271733">
      <w:bodyDiv w:val="1"/>
      <w:marLeft w:val="0"/>
      <w:marRight w:val="0"/>
      <w:marTop w:val="0"/>
      <w:marBottom w:val="0"/>
      <w:divBdr>
        <w:top w:val="none" w:sz="0" w:space="0" w:color="auto"/>
        <w:left w:val="none" w:sz="0" w:space="0" w:color="auto"/>
        <w:bottom w:val="none" w:sz="0" w:space="0" w:color="auto"/>
        <w:right w:val="none" w:sz="0" w:space="0" w:color="auto"/>
      </w:divBdr>
    </w:div>
    <w:div w:id="1527059191">
      <w:bodyDiv w:val="1"/>
      <w:marLeft w:val="0"/>
      <w:marRight w:val="0"/>
      <w:marTop w:val="0"/>
      <w:marBottom w:val="0"/>
      <w:divBdr>
        <w:top w:val="none" w:sz="0" w:space="0" w:color="auto"/>
        <w:left w:val="none" w:sz="0" w:space="0" w:color="auto"/>
        <w:bottom w:val="none" w:sz="0" w:space="0" w:color="auto"/>
        <w:right w:val="none" w:sz="0" w:space="0" w:color="auto"/>
      </w:divBdr>
    </w:div>
    <w:div w:id="1573546817">
      <w:bodyDiv w:val="1"/>
      <w:marLeft w:val="0"/>
      <w:marRight w:val="0"/>
      <w:marTop w:val="0"/>
      <w:marBottom w:val="0"/>
      <w:divBdr>
        <w:top w:val="none" w:sz="0" w:space="0" w:color="auto"/>
        <w:left w:val="none" w:sz="0" w:space="0" w:color="auto"/>
        <w:bottom w:val="none" w:sz="0" w:space="0" w:color="auto"/>
        <w:right w:val="none" w:sz="0" w:space="0" w:color="auto"/>
      </w:divBdr>
    </w:div>
    <w:div w:id="1593470384">
      <w:bodyDiv w:val="1"/>
      <w:marLeft w:val="0"/>
      <w:marRight w:val="0"/>
      <w:marTop w:val="0"/>
      <w:marBottom w:val="0"/>
      <w:divBdr>
        <w:top w:val="none" w:sz="0" w:space="0" w:color="auto"/>
        <w:left w:val="none" w:sz="0" w:space="0" w:color="auto"/>
        <w:bottom w:val="none" w:sz="0" w:space="0" w:color="auto"/>
        <w:right w:val="none" w:sz="0" w:space="0" w:color="auto"/>
      </w:divBdr>
    </w:div>
    <w:div w:id="1659191226">
      <w:bodyDiv w:val="1"/>
      <w:marLeft w:val="0"/>
      <w:marRight w:val="0"/>
      <w:marTop w:val="0"/>
      <w:marBottom w:val="0"/>
      <w:divBdr>
        <w:top w:val="none" w:sz="0" w:space="0" w:color="auto"/>
        <w:left w:val="none" w:sz="0" w:space="0" w:color="auto"/>
        <w:bottom w:val="none" w:sz="0" w:space="0" w:color="auto"/>
        <w:right w:val="none" w:sz="0" w:space="0" w:color="auto"/>
      </w:divBdr>
      <w:divsChild>
        <w:div w:id="1050225966">
          <w:marLeft w:val="0"/>
          <w:marRight w:val="0"/>
          <w:marTop w:val="0"/>
          <w:marBottom w:val="0"/>
          <w:divBdr>
            <w:top w:val="none" w:sz="0" w:space="0" w:color="auto"/>
            <w:left w:val="none" w:sz="0" w:space="0" w:color="auto"/>
            <w:bottom w:val="none" w:sz="0" w:space="0" w:color="auto"/>
            <w:right w:val="none" w:sz="0" w:space="0" w:color="auto"/>
          </w:divBdr>
          <w:divsChild>
            <w:div w:id="1627466109">
              <w:marLeft w:val="0"/>
              <w:marRight w:val="0"/>
              <w:marTop w:val="0"/>
              <w:marBottom w:val="0"/>
              <w:divBdr>
                <w:top w:val="none" w:sz="0" w:space="0" w:color="auto"/>
                <w:left w:val="none" w:sz="0" w:space="0" w:color="auto"/>
                <w:bottom w:val="none" w:sz="0" w:space="0" w:color="auto"/>
                <w:right w:val="none" w:sz="0" w:space="0" w:color="auto"/>
              </w:divBdr>
              <w:divsChild>
                <w:div w:id="81725922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23557692">
      <w:bodyDiv w:val="1"/>
      <w:marLeft w:val="0"/>
      <w:marRight w:val="0"/>
      <w:marTop w:val="0"/>
      <w:marBottom w:val="0"/>
      <w:divBdr>
        <w:top w:val="none" w:sz="0" w:space="0" w:color="auto"/>
        <w:left w:val="none" w:sz="0" w:space="0" w:color="auto"/>
        <w:bottom w:val="none" w:sz="0" w:space="0" w:color="auto"/>
        <w:right w:val="none" w:sz="0" w:space="0" w:color="auto"/>
      </w:divBdr>
    </w:div>
    <w:div w:id="1788544594">
      <w:bodyDiv w:val="1"/>
      <w:marLeft w:val="0"/>
      <w:marRight w:val="0"/>
      <w:marTop w:val="0"/>
      <w:marBottom w:val="0"/>
      <w:divBdr>
        <w:top w:val="none" w:sz="0" w:space="0" w:color="auto"/>
        <w:left w:val="none" w:sz="0" w:space="0" w:color="auto"/>
        <w:bottom w:val="none" w:sz="0" w:space="0" w:color="auto"/>
        <w:right w:val="none" w:sz="0" w:space="0" w:color="auto"/>
      </w:divBdr>
    </w:div>
    <w:div w:id="1835679295">
      <w:bodyDiv w:val="1"/>
      <w:marLeft w:val="0"/>
      <w:marRight w:val="0"/>
      <w:marTop w:val="0"/>
      <w:marBottom w:val="0"/>
      <w:divBdr>
        <w:top w:val="none" w:sz="0" w:space="0" w:color="auto"/>
        <w:left w:val="none" w:sz="0" w:space="0" w:color="auto"/>
        <w:bottom w:val="none" w:sz="0" w:space="0" w:color="auto"/>
        <w:right w:val="none" w:sz="0" w:space="0" w:color="auto"/>
      </w:divBdr>
    </w:div>
    <w:div w:id="1864131006">
      <w:bodyDiv w:val="1"/>
      <w:marLeft w:val="0"/>
      <w:marRight w:val="0"/>
      <w:marTop w:val="0"/>
      <w:marBottom w:val="0"/>
      <w:divBdr>
        <w:top w:val="none" w:sz="0" w:space="0" w:color="auto"/>
        <w:left w:val="none" w:sz="0" w:space="0" w:color="auto"/>
        <w:bottom w:val="none" w:sz="0" w:space="0" w:color="auto"/>
        <w:right w:val="none" w:sz="0" w:space="0" w:color="auto"/>
      </w:divBdr>
    </w:div>
    <w:div w:id="1875187470">
      <w:bodyDiv w:val="1"/>
      <w:marLeft w:val="0"/>
      <w:marRight w:val="0"/>
      <w:marTop w:val="0"/>
      <w:marBottom w:val="0"/>
      <w:divBdr>
        <w:top w:val="none" w:sz="0" w:space="0" w:color="auto"/>
        <w:left w:val="none" w:sz="0" w:space="0" w:color="auto"/>
        <w:bottom w:val="none" w:sz="0" w:space="0" w:color="auto"/>
        <w:right w:val="none" w:sz="0" w:space="0" w:color="auto"/>
      </w:divBdr>
    </w:div>
    <w:div w:id="1951467319">
      <w:bodyDiv w:val="1"/>
      <w:marLeft w:val="0"/>
      <w:marRight w:val="0"/>
      <w:marTop w:val="0"/>
      <w:marBottom w:val="0"/>
      <w:divBdr>
        <w:top w:val="none" w:sz="0" w:space="0" w:color="auto"/>
        <w:left w:val="none" w:sz="0" w:space="0" w:color="auto"/>
        <w:bottom w:val="none" w:sz="0" w:space="0" w:color="auto"/>
        <w:right w:val="none" w:sz="0" w:space="0" w:color="auto"/>
      </w:divBdr>
    </w:div>
    <w:div w:id="2091198964">
      <w:bodyDiv w:val="1"/>
      <w:marLeft w:val="0"/>
      <w:marRight w:val="0"/>
      <w:marTop w:val="0"/>
      <w:marBottom w:val="0"/>
      <w:divBdr>
        <w:top w:val="none" w:sz="0" w:space="0" w:color="auto"/>
        <w:left w:val="none" w:sz="0" w:space="0" w:color="auto"/>
        <w:bottom w:val="none" w:sz="0" w:space="0" w:color="auto"/>
        <w:right w:val="none" w:sz="0" w:space="0" w:color="auto"/>
      </w:divBdr>
      <w:divsChild>
        <w:div w:id="79059320">
          <w:marLeft w:val="0"/>
          <w:marRight w:val="0"/>
          <w:marTop w:val="0"/>
          <w:marBottom w:val="0"/>
          <w:divBdr>
            <w:top w:val="none" w:sz="0" w:space="0" w:color="auto"/>
            <w:left w:val="none" w:sz="0" w:space="0" w:color="auto"/>
            <w:bottom w:val="none" w:sz="0" w:space="0" w:color="auto"/>
            <w:right w:val="none" w:sz="0" w:space="0" w:color="auto"/>
          </w:divBdr>
          <w:divsChild>
            <w:div w:id="235674279">
              <w:marLeft w:val="0"/>
              <w:marRight w:val="0"/>
              <w:marTop w:val="0"/>
              <w:marBottom w:val="0"/>
              <w:divBdr>
                <w:top w:val="none" w:sz="0" w:space="0" w:color="auto"/>
                <w:left w:val="none" w:sz="0" w:space="0" w:color="auto"/>
                <w:bottom w:val="none" w:sz="0" w:space="0" w:color="auto"/>
                <w:right w:val="none" w:sz="0" w:space="0" w:color="auto"/>
              </w:divBdr>
              <w:divsChild>
                <w:div w:id="14477695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91198993">
      <w:bodyDiv w:val="1"/>
      <w:marLeft w:val="0"/>
      <w:marRight w:val="0"/>
      <w:marTop w:val="0"/>
      <w:marBottom w:val="0"/>
      <w:divBdr>
        <w:top w:val="none" w:sz="0" w:space="0" w:color="auto"/>
        <w:left w:val="none" w:sz="0" w:space="0" w:color="auto"/>
        <w:bottom w:val="none" w:sz="0" w:space="0" w:color="auto"/>
        <w:right w:val="none" w:sz="0" w:space="0" w:color="auto"/>
      </w:divBdr>
      <w:divsChild>
        <w:div w:id="1059982383">
          <w:marLeft w:val="0"/>
          <w:marRight w:val="0"/>
          <w:marTop w:val="0"/>
          <w:marBottom w:val="0"/>
          <w:divBdr>
            <w:top w:val="none" w:sz="0" w:space="0" w:color="auto"/>
            <w:left w:val="none" w:sz="0" w:space="0" w:color="auto"/>
            <w:bottom w:val="none" w:sz="0" w:space="0" w:color="auto"/>
            <w:right w:val="none" w:sz="0" w:space="0" w:color="auto"/>
          </w:divBdr>
          <w:divsChild>
            <w:div w:id="800270791">
              <w:marLeft w:val="0"/>
              <w:marRight w:val="0"/>
              <w:marTop w:val="0"/>
              <w:marBottom w:val="0"/>
              <w:divBdr>
                <w:top w:val="none" w:sz="0" w:space="0" w:color="auto"/>
                <w:left w:val="none" w:sz="0" w:space="0" w:color="auto"/>
                <w:bottom w:val="none" w:sz="0" w:space="0" w:color="auto"/>
                <w:right w:val="none" w:sz="0" w:space="0" w:color="auto"/>
              </w:divBdr>
              <w:divsChild>
                <w:div w:id="1756535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13553642">
      <w:bodyDiv w:val="1"/>
      <w:marLeft w:val="0"/>
      <w:marRight w:val="0"/>
      <w:marTop w:val="0"/>
      <w:marBottom w:val="0"/>
      <w:divBdr>
        <w:top w:val="none" w:sz="0" w:space="0" w:color="auto"/>
        <w:left w:val="none" w:sz="0" w:space="0" w:color="auto"/>
        <w:bottom w:val="none" w:sz="0" w:space="0" w:color="auto"/>
        <w:right w:val="none" w:sz="0" w:space="0" w:color="auto"/>
      </w:divBdr>
    </w:div>
    <w:div w:id="21423799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moma.co.uk/public-domain-images/" TargetMode="External"/><Relationship Id="rId2" Type="http://schemas.openxmlformats.org/officeDocument/2006/relationships/hyperlink" Target="https://www.metmuseum.org/art/collection/search?showOnly=withImage&amp;department=11&amp;era=A.D.+1800-1900&amp;offset=80" TargetMode="External"/><Relationship Id="rId1" Type="http://schemas.openxmlformats.org/officeDocument/2006/relationships/hyperlink" Target="https://www.metmuseum.org/en/art/collection/search/437431"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6/09/relationships/commentsIds" Target="commentsIds.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1414EC-5CE8-A240-B332-2D0FD2A03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180</Pages>
  <Words>62792</Words>
  <Characters>357918</Characters>
  <Application>Microsoft Office Word</Application>
  <DocSecurity>0</DocSecurity>
  <Lines>2982</Lines>
  <Paragraphs>839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419871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188</cp:revision>
  <cp:lastPrinted>2025-06-16T12:54:00Z</cp:lastPrinted>
  <dcterms:created xsi:type="dcterms:W3CDTF">2025-07-28T11:23:00Z</dcterms:created>
  <dcterms:modified xsi:type="dcterms:W3CDTF">2025-07-28T13:20:00Z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2025-03-09T00:00:00Z</vt:filetime>
  </property>
  <property fmtid="{D5CDD505-2E9C-101B-9397-08002B2CF9AE}" pid="3" name="Creator">
    <vt:lpwstr>Scrivener (3.3.6)</vt:lpwstr>
  </property>
  <property fmtid="{D5CDD505-2E9C-101B-9397-08002B2CF9AE}" pid="4" name="LastSaved">
    <vt:filetime>2025-03-18T00:00:00Z</vt:filetime>
  </property>
  <property fmtid="{D5CDD505-2E9C-101B-9397-08002B2CF9AE}" pid="5" name="Producer">
    <vt:lpwstr>macOS Version 14.1 (assemblage 23B2073) Quartz PDFContext</vt:lpwstr>
  </property>
</Properties>
</file>